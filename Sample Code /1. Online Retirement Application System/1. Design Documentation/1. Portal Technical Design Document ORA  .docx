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BB77B" w14:textId="7E84F37B" w:rsidR="00C24E60" w:rsidRPr="00851FEA" w:rsidRDefault="00C24E60" w:rsidP="00C24E60">
      <w:pPr>
        <w:spacing w:before="5160"/>
      </w:pPr>
      <w:r w:rsidRPr="00851FEA">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7A3BB94C" wp14:editId="4E07601C">
                <wp:simplePos x="0" y="0"/>
                <wp:positionH relativeFrom="page">
                  <wp:posOffset>-122830</wp:posOffset>
                </wp:positionH>
                <wp:positionV relativeFrom="paragraph">
                  <wp:posOffset>-914400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3BB976" w14:textId="15EAE873" w:rsidR="00A52519" w:rsidRDefault="00AE5E54" w:rsidP="00C24E60">
                              <w:pPr>
                                <w:pStyle w:val="CoverTitle"/>
                              </w:pPr>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for </w:t>
                              </w:r>
                            </w:p>
                          </w:txbxContent>
                        </wps:txbx>
                        <wps:bodyPr rot="0" spcFirstLastPara="0" vert="horz" wrap="square" lIns="45720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A3BB94C" id="Group 22" o:spid="_x0000_s1026" style="position:absolute;margin-left:-9.65pt;margin-top:-1in;width:712.5pt;height:306.65pt;z-index:251658240;mso-position-horizontal-relative:page;mso-height-relative:margin" coordsize="90487,3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p w14:paraId="7A3BB976" w14:textId="15EAE873" w:rsidR="00A52519" w:rsidRDefault="00AE5E54" w:rsidP="00C24E60">
                        <w:pPr>
                          <w:pStyle w:val="CoverTitle"/>
                        </w:pPr>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for </w:t>
                        </w:r>
                      </w:p>
                    </w:txbxContent>
                  </v:textbox>
                </v:shape>
                <w10:wrap anchorx="page"/>
              </v:group>
            </w:pict>
          </mc:Fallback>
        </mc:AlternateContent>
      </w:r>
    </w:p>
    <w:p w14:paraId="7A3BB77C" w14:textId="0BAFDF35" w:rsidR="00C24E60" w:rsidRPr="00851FEA" w:rsidRDefault="00AE5E54" w:rsidP="001D66E5">
      <w:pPr>
        <w:pStyle w:val="CoverSubject"/>
        <w:tabs>
          <w:tab w:val="left" w:pos="3465"/>
          <w:tab w:val="center" w:pos="4320"/>
        </w:tabs>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del w:id="0" w:author="Donovan Goode" w:date="2019-05-15T15:53:00Z">
            <w:r w:rsidR="00D9198F" w:rsidDel="00D9198F">
              <w:delText>OPM ORA</w:delText>
            </w:r>
          </w:del>
          <w:ins w:id="1" w:author="Donovan Goode" w:date="2019-05-15T15:53:00Z">
            <w:r w:rsidR="00D9198F">
              <w:t>Online Retirement Application</w:t>
            </w:r>
          </w:ins>
        </w:sdtContent>
      </w:sdt>
    </w:p>
    <w:sdt>
      <w:sdtPr>
        <w:rPr>
          <w:color w:val="FF0066"/>
          <w:szCs w:val="20"/>
          <w:lang w:eastAsia="en-AU"/>
        </w:rPr>
        <w:id w:val="94592970"/>
        <w:docPartObj>
          <w:docPartGallery w:val="Cover Pages"/>
          <w:docPartUnique/>
        </w:docPartObj>
      </w:sdtPr>
      <w:sdtEndPr>
        <w:rPr>
          <w:color w:val="auto"/>
          <w:szCs w:val="22"/>
          <w:lang w:eastAsia="en-US"/>
        </w:rPr>
      </w:sdtEndPr>
      <w:sdtContent>
        <w:p w14:paraId="7A3BB77D" w14:textId="1919FA86" w:rsidR="00C24E60" w:rsidRPr="00851FEA" w:rsidRDefault="0EC6B594" w:rsidP="00C24E60">
          <w:pPr>
            <w:rPr>
              <w:rStyle w:val="Emphasis"/>
              <w:i w:val="0"/>
              <w:szCs w:val="20"/>
              <w:lang w:eastAsia="en-AU"/>
            </w:rPr>
          </w:pPr>
          <w:r w:rsidRPr="00851FEA">
            <w:rPr>
              <w:rStyle w:val="Emphasis"/>
            </w:rPr>
            <w:t>Prepared for</w:t>
          </w:r>
        </w:p>
        <w:sdt>
          <w:sdtPr>
            <w:rPr>
              <w:lang w:eastAsia="en-AU"/>
            </w:rPr>
            <w:id w:val="-1694836831"/>
            <w:placeholder>
              <w:docPart w:val="BA1A72E84A3141648D584CF58CA1895C"/>
            </w:placeholder>
            <w15:dataBinding w:prefixMappings="" w:xpath="/root[1]/customer[1]" w:storeItemID="{A7D598A9-AC5B-49BC-AE59-C7616FDA4C36}"/>
          </w:sdtPr>
          <w:sdtEndPr/>
          <w:sdtContent>
            <w:p w14:paraId="01659F10" w14:textId="4A71A272" w:rsidR="00752E8A" w:rsidRDefault="00173C01" w:rsidP="00C24E60">
              <w:pPr>
                <w:rPr>
                  <w:lang w:eastAsia="en-AU"/>
                </w:rPr>
              </w:pPr>
              <w:sdt>
                <w:sdtPr>
                  <w:rPr>
                    <w:lang w:eastAsia="en-AU"/>
                  </w:rPr>
                  <w:alias w:val="Customer"/>
                  <w:tag w:val="Customer"/>
                  <w:id w:val="-707030904"/>
                </w:sdtPr>
                <w:sdtContent>
                  <w:del w:id="2" w:author="Donovan Goode" w:date="2019-05-15T15:53:00Z">
                    <w:r w:rsidDel="00871916">
                      <w:rPr>
                        <w:b/>
                        <w:lang w:eastAsia="en-AU"/>
                      </w:rPr>
                      <w:delText>Office of Personnel Management</w:delText>
                    </w:r>
                  </w:del>
                  <w:ins w:id="3" w:author="Donovan Goode" w:date="2019-05-15T15:53:00Z">
                    <w:r>
                      <w:rPr>
                        <w:b/>
                        <w:lang w:eastAsia="en-AU"/>
                      </w:rPr>
                      <w:t>Office of ORA</w:t>
                    </w:r>
                  </w:ins>
                </w:sdtContent>
              </w:sdt>
            </w:p>
          </w:sdtContent>
        </w:sdt>
        <w:p w14:paraId="7A3BB77E" w14:textId="00B89963" w:rsidR="001B02EF" w:rsidRPr="00851FEA" w:rsidRDefault="001B02EF" w:rsidP="00C24E60">
          <w:pPr>
            <w:rPr>
              <w:lang w:eastAsia="en-AU"/>
            </w:rPr>
          </w:pPr>
        </w:p>
        <w:p w14:paraId="6EAA7E55" w14:textId="7D98131D" w:rsidR="00934A5D" w:rsidRPr="00851FEA" w:rsidRDefault="00953B1D" w:rsidP="00C24E60">
          <w:r w:rsidRPr="00851FEA">
            <w:t>Date</w:t>
          </w:r>
          <w:r w:rsidR="00934A5D" w:rsidRPr="00851FEA">
            <w:t xml:space="preserve">: </w:t>
          </w:r>
        </w:p>
        <w:p w14:paraId="7A3BB77F" w14:textId="101FA800" w:rsidR="00D725E9" w:rsidRPr="00851FEA" w:rsidRDefault="00934A5D" w:rsidP="00C24E60">
          <w:r w:rsidRPr="00851FEA">
            <w:t>10/5/2018</w:t>
          </w:r>
        </w:p>
        <w:p w14:paraId="7A3BB780" w14:textId="1EBDBFDE" w:rsidR="00C24E60" w:rsidRPr="00851FEA" w:rsidRDefault="00C24E60" w:rsidP="00C24E60">
          <w:r w:rsidRPr="00851FEA">
            <w:t xml:space="preserve">Version </w:t>
          </w:r>
          <w:sdt>
            <w:sdtPr>
              <w:alias w:val="Version"/>
              <w:tag w:val="Version"/>
              <w:id w:val="249159951"/>
              <w:placeholder>
                <w:docPart w:val="8B54EAFE9D4248879BD37D941E99821F"/>
              </w:placeholder>
              <w15:dataBinding w:prefixMappings="" w:xpath="/root[1]/version[1]" w:storeItemID="{A7D598A9-AC5B-49BC-AE59-C7616FDA4C36}"/>
            </w:sdtPr>
            <w:sdtEndPr/>
            <w:sdtContent>
              <w:r w:rsidR="00173C01" w:rsidRPr="00851FEA">
                <w:t xml:space="preserve">1.0 </w:t>
              </w:r>
            </w:sdtContent>
          </w:sdt>
          <w:r w:rsidR="00FA30BF" w:rsidRPr="00851FEA">
            <w:t xml:space="preserve"> </w:t>
          </w:r>
          <w:sdt>
            <w:sdtPr>
              <w:alias w:val="Document Status"/>
              <w:tag w:val="Document Status"/>
              <w:id w:val="2011862660"/>
              <w:placeholder>
                <w:docPart w:val="29262CD7EEEB4320A8DD816A86FB246C"/>
              </w:placeholder>
              <w:dataBinding w:prefixMappings="" w:xpath="/root[1]/status[1]" w:storeItemID="{A7D598A9-AC5B-49BC-AE59-C7616FDA4C36}"/>
              <w:dropDownList w:lastValue="Draft">
                <w:listItem w:displayText="Draft" w:value="Draft"/>
                <w:listItem w:displayText="Final" w:value="Final"/>
              </w:dropDownList>
            </w:sdtPr>
            <w:sdtEndPr/>
            <w:sdtContent>
              <w:r w:rsidR="00FA30BF" w:rsidRPr="00851FEA">
                <w:t>Draft</w:t>
              </w:r>
            </w:sdtContent>
          </w:sdt>
          <w:r w:rsidR="00337DA4" w:rsidRPr="00851FEA">
            <w:fldChar w:fldCharType="begin"/>
          </w:r>
          <w:r w:rsidR="00337DA4" w:rsidRPr="00851FEA">
            <w:rPr>
              <w:color w:val="FF0000"/>
            </w:rPr>
            <w:instrText xml:space="preserve"> DOCPROPERTY Status \* MERGEFORMAT </w:instrText>
          </w:r>
          <w:r w:rsidR="00337DA4" w:rsidRPr="00851FEA">
            <w:rPr>
              <w:color w:val="FF0000"/>
            </w:rPr>
            <w:fldChar w:fldCharType="end"/>
          </w:r>
        </w:p>
        <w:p w14:paraId="7A3BB781" w14:textId="77777777" w:rsidR="00C24E60" w:rsidRPr="00851FEA" w:rsidRDefault="00C24E60" w:rsidP="00C24E60">
          <w:pPr>
            <w:rPr>
              <w:b/>
            </w:rPr>
          </w:pPr>
        </w:p>
        <w:p w14:paraId="7A3BB782" w14:textId="347EAE85" w:rsidR="00C24E60" w:rsidRPr="00851FEA" w:rsidRDefault="0EC6B594" w:rsidP="00C24E60">
          <w:pPr>
            <w:rPr>
              <w:rStyle w:val="Emphasis"/>
              <w:b/>
            </w:rPr>
          </w:pPr>
          <w:r w:rsidRPr="00851FEA">
            <w:rPr>
              <w:rStyle w:val="Emphasis"/>
              <w:b/>
            </w:rPr>
            <w:t>Prepared by</w:t>
          </w:r>
        </w:p>
        <w:p w14:paraId="7AFA068B" w14:textId="76CDBB16" w:rsidR="000C361B" w:rsidRPr="00851FEA" w:rsidRDefault="000C361B" w:rsidP="00C24E60">
          <w:pPr>
            <w:rPr>
              <w:rStyle w:val="Emphasis"/>
              <w:b/>
            </w:rPr>
          </w:pPr>
          <w:r w:rsidRPr="00851FEA">
            <w:rPr>
              <w:rStyle w:val="Emphasis"/>
              <w:b/>
            </w:rPr>
            <w:t xml:space="preserve">Donovan Goode </w:t>
          </w:r>
          <w:r w:rsidR="00B40B61" w:rsidRPr="00851FEA">
            <w:rPr>
              <w:rStyle w:val="Emphasis"/>
              <w:b/>
            </w:rPr>
            <w:t>–</w:t>
          </w:r>
          <w:r w:rsidRPr="00851FEA">
            <w:rPr>
              <w:rStyle w:val="Emphasis"/>
              <w:b/>
            </w:rPr>
            <w:t xml:space="preserve"> </w:t>
          </w:r>
          <w:r w:rsidR="00B40B61" w:rsidRPr="00851FEA">
            <w:rPr>
              <w:rStyle w:val="Emphasis"/>
              <w:b/>
            </w:rPr>
            <w:t>Business Applications Technology Solutions Professional</w:t>
          </w:r>
        </w:p>
        <w:p w14:paraId="7A3BB787" w14:textId="0AB90D85" w:rsidR="00C24E60" w:rsidRPr="00851FEA" w:rsidRDefault="0EC6B594" w:rsidP="00C24E60">
          <w:pPr>
            <w:rPr>
              <w:b/>
            </w:rPr>
          </w:pPr>
          <w:r w:rsidRPr="00851FEA">
            <w:rPr>
              <w:b/>
              <w:bCs/>
            </w:rPr>
            <w:t>Contributors</w:t>
          </w:r>
        </w:p>
        <w:p w14:paraId="7A3BB788" w14:textId="1B223ABA" w:rsidR="00C24E60" w:rsidRPr="00851FEA" w:rsidRDefault="00C24E60" w:rsidP="00C24E60">
          <w:pPr>
            <w:rPr>
              <w:rStyle w:val="Strong"/>
            </w:rPr>
          </w:pPr>
        </w:p>
        <w:p w14:paraId="7A3BB789" w14:textId="77777777" w:rsidR="00457F2C" w:rsidRPr="00851FEA" w:rsidRDefault="00457F2C" w:rsidP="00457F2C">
          <w:pPr>
            <w:rPr>
              <w:rStyle w:val="Strong"/>
            </w:rPr>
          </w:pPr>
        </w:p>
        <w:p w14:paraId="7A3BB78A" w14:textId="77777777" w:rsidR="00DC364D" w:rsidRPr="00851FEA" w:rsidRDefault="00DC364D" w:rsidP="00457F2C">
          <w:pPr>
            <w:rPr>
              <w:rStyle w:val="Strong"/>
            </w:rPr>
          </w:pPr>
        </w:p>
        <w:p w14:paraId="7A3BB78B" w14:textId="77777777" w:rsidR="00E82B9A" w:rsidRPr="00851FEA" w:rsidRDefault="00E82B9A" w:rsidP="00C24E60">
          <w:pPr>
            <w:spacing w:after="200"/>
            <w:rPr>
              <w:rFonts w:cstheme="minorHAnsi"/>
            </w:rPr>
          </w:pPr>
        </w:p>
        <w:p w14:paraId="7A3BB78C" w14:textId="77777777" w:rsidR="00E82B9A" w:rsidRPr="00851FEA" w:rsidRDefault="00E82B9A" w:rsidP="00E82B9A">
          <w:pPr>
            <w:rPr>
              <w:rFonts w:cstheme="minorHAnsi"/>
            </w:rPr>
          </w:pPr>
        </w:p>
        <w:p w14:paraId="7A3BB78D" w14:textId="77777777" w:rsidR="00E82B9A" w:rsidRPr="00851FEA" w:rsidRDefault="00E82B9A" w:rsidP="00E82B9A">
          <w:pPr>
            <w:tabs>
              <w:tab w:val="left" w:pos="6555"/>
            </w:tabs>
            <w:rPr>
              <w:rFonts w:cstheme="minorHAnsi"/>
            </w:rPr>
          </w:pPr>
        </w:p>
        <w:p w14:paraId="7A3BB78E" w14:textId="77777777" w:rsidR="00E82B9A" w:rsidRPr="00851FEA" w:rsidRDefault="00E82B9A" w:rsidP="00E82B9A">
          <w:pPr>
            <w:rPr>
              <w:rFonts w:cstheme="minorHAnsi"/>
            </w:rPr>
          </w:pPr>
        </w:p>
        <w:p w14:paraId="7A3BB78F" w14:textId="77777777" w:rsidR="000610CB" w:rsidRPr="00851FEA" w:rsidRDefault="000610CB" w:rsidP="00E82B9A">
          <w:pPr>
            <w:rPr>
              <w:rFonts w:cstheme="minorHAnsi"/>
            </w:rPr>
            <w:sectPr w:rsidR="000610CB" w:rsidRPr="00851FEA" w:rsidSect="000610CB">
              <w:headerReference w:type="default" r:id="rId13"/>
              <w:footerReference w:type="default" r:id="rId14"/>
              <w:pgSz w:w="12240" w:h="15840" w:code="1"/>
              <w:pgMar w:top="1440" w:right="1440" w:bottom="1440" w:left="1440" w:header="706" w:footer="144" w:gutter="0"/>
              <w:pgNumType w:fmt="lowerRoman" w:start="1"/>
              <w:cols w:space="708"/>
              <w:titlePg/>
              <w:docGrid w:linePitch="360"/>
            </w:sectPr>
          </w:pPr>
          <w:bookmarkStart w:id="9" w:name="_GoBack"/>
          <w:bookmarkEnd w:id="9"/>
        </w:p>
        <w:p w14:paraId="7A3BB790" w14:textId="77777777" w:rsidR="00C24E60" w:rsidRPr="00851FEA" w:rsidRDefault="0EC6B594" w:rsidP="00C24E60">
          <w:pPr>
            <w:pStyle w:val="CoverSubject"/>
          </w:pPr>
          <w:r w:rsidRPr="00851FEA">
            <w:lastRenderedPageBreak/>
            <w:t>Revision and Signoff Sheet</w:t>
          </w:r>
        </w:p>
        <w:p w14:paraId="7A3BB791" w14:textId="77777777" w:rsidR="00C24E60" w:rsidRPr="00851FEA" w:rsidRDefault="0EC6B594" w:rsidP="00C24E60">
          <w:pPr>
            <w:pStyle w:val="CoverHeading2"/>
          </w:pPr>
          <w:r w:rsidRPr="00851FEA">
            <w:t>Change Record</w:t>
          </w:r>
        </w:p>
        <w:tbl>
          <w:tblPr>
            <w:tblStyle w:val="TableGrid"/>
            <w:tblW w:w="9450" w:type="dxa"/>
            <w:tblLook w:val="0620" w:firstRow="1" w:lastRow="0" w:firstColumn="0" w:lastColumn="0" w:noHBand="1" w:noVBand="1"/>
          </w:tblPr>
          <w:tblGrid>
            <w:gridCol w:w="1170"/>
            <w:gridCol w:w="2430"/>
            <w:gridCol w:w="1170"/>
            <w:gridCol w:w="4680"/>
          </w:tblGrid>
          <w:tr w:rsidR="00C24E60" w:rsidRPr="00851FEA" w14:paraId="7A3BB796" w14:textId="77777777" w:rsidTr="0EC6B594">
            <w:trPr>
              <w:cnfStyle w:val="100000000000" w:firstRow="1" w:lastRow="0" w:firstColumn="0" w:lastColumn="0" w:oddVBand="0" w:evenVBand="0" w:oddHBand="0" w:evenHBand="0" w:firstRowFirstColumn="0" w:firstRowLastColumn="0" w:lastRowFirstColumn="0" w:lastRowLastColumn="0"/>
            </w:trPr>
            <w:tc>
              <w:tcPr>
                <w:tcW w:w="1170" w:type="dxa"/>
              </w:tcPr>
              <w:p w14:paraId="7A3BB792" w14:textId="77777777" w:rsidR="00C24E60" w:rsidRPr="00851FEA" w:rsidRDefault="0EC6B594" w:rsidP="00E85706">
                <w:pPr>
                  <w:pStyle w:val="TableText"/>
                  <w:rPr>
                    <w:szCs w:val="16"/>
                  </w:rPr>
                </w:pPr>
                <w:r w:rsidRPr="00851FEA">
                  <w:t>Date</w:t>
                </w:r>
              </w:p>
            </w:tc>
            <w:tc>
              <w:tcPr>
                <w:tcW w:w="2430" w:type="dxa"/>
              </w:tcPr>
              <w:p w14:paraId="7A3BB793" w14:textId="77777777" w:rsidR="00C24E60" w:rsidRPr="00851FEA" w:rsidRDefault="0EC6B594" w:rsidP="00E85706">
                <w:pPr>
                  <w:pStyle w:val="TableText"/>
                  <w:rPr>
                    <w:szCs w:val="16"/>
                  </w:rPr>
                </w:pPr>
                <w:r w:rsidRPr="00851FEA">
                  <w:t>Author</w:t>
                </w:r>
              </w:p>
            </w:tc>
            <w:tc>
              <w:tcPr>
                <w:tcW w:w="1170" w:type="dxa"/>
              </w:tcPr>
              <w:p w14:paraId="7A3BB794" w14:textId="77777777" w:rsidR="00C24E60" w:rsidRPr="00851FEA" w:rsidRDefault="0EC6B594" w:rsidP="00E85706">
                <w:pPr>
                  <w:pStyle w:val="TableText"/>
                  <w:rPr>
                    <w:szCs w:val="16"/>
                  </w:rPr>
                </w:pPr>
                <w:r w:rsidRPr="00851FEA">
                  <w:t>Version</w:t>
                </w:r>
              </w:p>
            </w:tc>
            <w:tc>
              <w:tcPr>
                <w:tcW w:w="4680" w:type="dxa"/>
              </w:tcPr>
              <w:p w14:paraId="7A3BB795" w14:textId="77777777" w:rsidR="00C24E60" w:rsidRPr="00851FEA" w:rsidRDefault="0EC6B594" w:rsidP="00E85706">
                <w:pPr>
                  <w:pStyle w:val="TableText"/>
                  <w:rPr>
                    <w:szCs w:val="16"/>
                  </w:rPr>
                </w:pPr>
                <w:r w:rsidRPr="00851FEA">
                  <w:t>Change Reference</w:t>
                </w:r>
              </w:p>
            </w:tc>
          </w:tr>
          <w:tr w:rsidR="00C24E60" w:rsidRPr="00851FEA" w14:paraId="7A3BB79B" w14:textId="77777777" w:rsidTr="0EC6B594">
            <w:tc>
              <w:tcPr>
                <w:tcW w:w="1170" w:type="dxa"/>
              </w:tcPr>
              <w:p w14:paraId="7A3BB797" w14:textId="0FDF1E66" w:rsidR="00C24E60" w:rsidRPr="00851FEA" w:rsidRDefault="00C24E60" w:rsidP="00E85706">
                <w:pPr>
                  <w:pStyle w:val="TableText"/>
                  <w:rPr>
                    <w:rStyle w:val="StyleLatinSegoeUI10pt"/>
                    <w:sz w:val="16"/>
                    <w:szCs w:val="16"/>
                  </w:rPr>
                </w:pPr>
              </w:p>
            </w:tc>
            <w:tc>
              <w:tcPr>
                <w:tcW w:w="2430" w:type="dxa"/>
              </w:tcPr>
              <w:p w14:paraId="7A3BB798" w14:textId="46C4ABD9" w:rsidR="00C24E60" w:rsidRPr="00851FEA" w:rsidRDefault="00C24E60" w:rsidP="00E85706">
                <w:pPr>
                  <w:pStyle w:val="TableText"/>
                  <w:rPr>
                    <w:rStyle w:val="StyleLatinSegoeUI10pt"/>
                    <w:sz w:val="16"/>
                    <w:szCs w:val="16"/>
                  </w:rPr>
                </w:pPr>
              </w:p>
            </w:tc>
            <w:tc>
              <w:tcPr>
                <w:tcW w:w="1170" w:type="dxa"/>
              </w:tcPr>
              <w:p w14:paraId="7A3BB799" w14:textId="003AAAB8" w:rsidR="00C24E60" w:rsidRPr="00851FEA" w:rsidRDefault="00C24E60" w:rsidP="00E85706">
                <w:pPr>
                  <w:pStyle w:val="TableText"/>
                  <w:rPr>
                    <w:rStyle w:val="StyleLatinSegoeUI10pt"/>
                    <w:sz w:val="16"/>
                    <w:szCs w:val="16"/>
                  </w:rPr>
                </w:pPr>
              </w:p>
            </w:tc>
            <w:tc>
              <w:tcPr>
                <w:tcW w:w="4680" w:type="dxa"/>
              </w:tcPr>
              <w:p w14:paraId="7A3BB79A" w14:textId="6DCBA44C" w:rsidR="00C24E60" w:rsidRPr="00851FEA" w:rsidRDefault="00C24E60" w:rsidP="00E85706">
                <w:pPr>
                  <w:pStyle w:val="TableText"/>
                  <w:rPr>
                    <w:rStyle w:val="StyleLatinSegoeUI10pt"/>
                    <w:sz w:val="16"/>
                    <w:szCs w:val="16"/>
                  </w:rPr>
                </w:pPr>
              </w:p>
            </w:tc>
          </w:tr>
          <w:tr w:rsidR="00C24E60" w:rsidRPr="00851FEA" w14:paraId="7A3BB7A0" w14:textId="77777777" w:rsidTr="0EC6B594">
            <w:tc>
              <w:tcPr>
                <w:tcW w:w="1170" w:type="dxa"/>
              </w:tcPr>
              <w:p w14:paraId="7A3BB79C" w14:textId="3F9858C7" w:rsidR="00C24E60" w:rsidRPr="00851FEA" w:rsidRDefault="00C24E60" w:rsidP="00E85706">
                <w:pPr>
                  <w:pStyle w:val="TableText"/>
                  <w:rPr>
                    <w:rStyle w:val="StyleLatinSegoeUI10pt"/>
                    <w:sz w:val="16"/>
                    <w:szCs w:val="16"/>
                  </w:rPr>
                </w:pPr>
              </w:p>
            </w:tc>
            <w:tc>
              <w:tcPr>
                <w:tcW w:w="2430" w:type="dxa"/>
              </w:tcPr>
              <w:p w14:paraId="7A3BB79D" w14:textId="42A55E80" w:rsidR="00C24E60" w:rsidRPr="00851FEA" w:rsidRDefault="00C24E60" w:rsidP="00E85706">
                <w:pPr>
                  <w:pStyle w:val="TableText"/>
                  <w:rPr>
                    <w:rStyle w:val="StyleLatinSegoeUI10pt"/>
                    <w:sz w:val="16"/>
                    <w:szCs w:val="16"/>
                  </w:rPr>
                </w:pPr>
              </w:p>
            </w:tc>
            <w:tc>
              <w:tcPr>
                <w:tcW w:w="1170" w:type="dxa"/>
              </w:tcPr>
              <w:p w14:paraId="7A3BB79E" w14:textId="66EB41C2" w:rsidR="00C24E60" w:rsidRPr="00851FEA" w:rsidRDefault="00C24E60" w:rsidP="00E85706">
                <w:pPr>
                  <w:pStyle w:val="TableText"/>
                  <w:rPr>
                    <w:rStyle w:val="StyleLatinSegoeUI10pt"/>
                    <w:sz w:val="16"/>
                    <w:szCs w:val="16"/>
                  </w:rPr>
                </w:pPr>
              </w:p>
            </w:tc>
            <w:tc>
              <w:tcPr>
                <w:tcW w:w="4680" w:type="dxa"/>
              </w:tcPr>
              <w:p w14:paraId="7A3BB79F" w14:textId="012FEE52" w:rsidR="00C24E60" w:rsidRPr="00851FEA" w:rsidRDefault="00C24E60" w:rsidP="00E85706">
                <w:pPr>
                  <w:pStyle w:val="TableText"/>
                  <w:rPr>
                    <w:rStyle w:val="StyleLatinSegoeUI10pt"/>
                    <w:sz w:val="16"/>
                    <w:szCs w:val="16"/>
                  </w:rPr>
                </w:pPr>
              </w:p>
            </w:tc>
          </w:tr>
          <w:tr w:rsidR="00C24E60" w:rsidRPr="00851FEA" w14:paraId="7A3BB7A5" w14:textId="77777777" w:rsidTr="0EC6B594">
            <w:tc>
              <w:tcPr>
                <w:tcW w:w="1170" w:type="dxa"/>
              </w:tcPr>
              <w:p w14:paraId="7A3BB7A1" w14:textId="2B3EA2E0" w:rsidR="00C24E60" w:rsidRPr="00851FEA" w:rsidRDefault="00C24E60" w:rsidP="00E85706">
                <w:pPr>
                  <w:pStyle w:val="TableText"/>
                  <w:rPr>
                    <w:rStyle w:val="StyleLatinSegoeUI10pt"/>
                    <w:sz w:val="16"/>
                    <w:szCs w:val="16"/>
                  </w:rPr>
                </w:pPr>
              </w:p>
            </w:tc>
            <w:tc>
              <w:tcPr>
                <w:tcW w:w="2430" w:type="dxa"/>
              </w:tcPr>
              <w:p w14:paraId="7A3BB7A2" w14:textId="1C87FDF5" w:rsidR="00C24E60" w:rsidRPr="00851FEA" w:rsidRDefault="00C24E60" w:rsidP="00E85706">
                <w:pPr>
                  <w:pStyle w:val="TableText"/>
                  <w:rPr>
                    <w:rStyle w:val="StyleLatinSegoeUI10pt"/>
                    <w:sz w:val="16"/>
                    <w:szCs w:val="16"/>
                  </w:rPr>
                </w:pPr>
              </w:p>
            </w:tc>
            <w:tc>
              <w:tcPr>
                <w:tcW w:w="1170" w:type="dxa"/>
              </w:tcPr>
              <w:p w14:paraId="7A3BB7A3" w14:textId="14CB57DD" w:rsidR="00C24E60" w:rsidRPr="00851FEA" w:rsidRDefault="00C24E60" w:rsidP="00E85706">
                <w:pPr>
                  <w:pStyle w:val="TableText"/>
                  <w:rPr>
                    <w:rStyle w:val="StyleLatinSegoeUI10pt"/>
                    <w:sz w:val="16"/>
                    <w:szCs w:val="16"/>
                  </w:rPr>
                </w:pPr>
              </w:p>
            </w:tc>
            <w:tc>
              <w:tcPr>
                <w:tcW w:w="4680" w:type="dxa"/>
              </w:tcPr>
              <w:p w14:paraId="7A3BB7A4" w14:textId="45F654A3" w:rsidR="00C24E60" w:rsidRPr="00851FEA" w:rsidRDefault="00C24E60" w:rsidP="00E85706">
                <w:pPr>
                  <w:pStyle w:val="TableText"/>
                  <w:rPr>
                    <w:rStyle w:val="StyleLatinSegoeUI10pt"/>
                    <w:sz w:val="16"/>
                    <w:szCs w:val="16"/>
                  </w:rPr>
                </w:pPr>
              </w:p>
            </w:tc>
          </w:tr>
          <w:tr w:rsidR="008859E5" w:rsidRPr="00851FEA" w14:paraId="0382502A" w14:textId="77777777" w:rsidTr="0EC6B594">
            <w:tc>
              <w:tcPr>
                <w:tcW w:w="1170" w:type="dxa"/>
              </w:tcPr>
              <w:p w14:paraId="2F968C22" w14:textId="74A57375" w:rsidR="008859E5" w:rsidRPr="00851FEA" w:rsidRDefault="008859E5" w:rsidP="00145C0C">
                <w:pPr>
                  <w:pStyle w:val="TableText"/>
                  <w:rPr>
                    <w:rStyle w:val="StyleLatinSegoeUI10pt"/>
                    <w:sz w:val="16"/>
                    <w:szCs w:val="16"/>
                  </w:rPr>
                </w:pPr>
              </w:p>
            </w:tc>
            <w:tc>
              <w:tcPr>
                <w:tcW w:w="2430" w:type="dxa"/>
              </w:tcPr>
              <w:p w14:paraId="3D8AB89D" w14:textId="7D5068AF" w:rsidR="008859E5" w:rsidRPr="00851FEA" w:rsidRDefault="008859E5" w:rsidP="00E85706">
                <w:pPr>
                  <w:pStyle w:val="TableText"/>
                  <w:rPr>
                    <w:rStyle w:val="StyleLatinSegoeUI10pt"/>
                    <w:sz w:val="16"/>
                    <w:szCs w:val="16"/>
                  </w:rPr>
                </w:pPr>
              </w:p>
            </w:tc>
            <w:tc>
              <w:tcPr>
                <w:tcW w:w="1170" w:type="dxa"/>
              </w:tcPr>
              <w:p w14:paraId="0DD924B9" w14:textId="4F5E687A" w:rsidR="008859E5" w:rsidRPr="00851FEA" w:rsidRDefault="008859E5" w:rsidP="00E85706">
                <w:pPr>
                  <w:pStyle w:val="TableText"/>
                  <w:rPr>
                    <w:rStyle w:val="StyleLatinSegoeUI10pt"/>
                    <w:sz w:val="16"/>
                    <w:szCs w:val="16"/>
                  </w:rPr>
                </w:pPr>
              </w:p>
            </w:tc>
            <w:tc>
              <w:tcPr>
                <w:tcW w:w="4680" w:type="dxa"/>
              </w:tcPr>
              <w:p w14:paraId="5E627DD5" w14:textId="76159A3B" w:rsidR="008859E5" w:rsidRPr="00851FEA" w:rsidRDefault="008859E5" w:rsidP="00E85706">
                <w:pPr>
                  <w:pStyle w:val="TableText"/>
                  <w:rPr>
                    <w:rStyle w:val="StyleLatinSegoeUI10pt"/>
                    <w:sz w:val="16"/>
                    <w:szCs w:val="16"/>
                  </w:rPr>
                </w:pPr>
              </w:p>
            </w:tc>
          </w:tr>
        </w:tbl>
        <w:p w14:paraId="7A3BB7A6" w14:textId="77777777" w:rsidR="00C24E60" w:rsidRPr="00851FEA" w:rsidRDefault="00C24E60" w:rsidP="00C24E60"/>
        <w:p w14:paraId="7A3BB7A7" w14:textId="77777777" w:rsidR="00C24E60" w:rsidRPr="00851FEA" w:rsidRDefault="0EC6B594" w:rsidP="00C24E60">
          <w:pPr>
            <w:pStyle w:val="CoverHeading2"/>
          </w:pPr>
          <w:r w:rsidRPr="00851FEA">
            <w:t>Reviewers</w:t>
          </w:r>
        </w:p>
        <w:tbl>
          <w:tblPr>
            <w:tblStyle w:val="TableGrid"/>
            <w:tblW w:w="9450" w:type="dxa"/>
            <w:tblLook w:val="0620" w:firstRow="1" w:lastRow="0" w:firstColumn="0" w:lastColumn="0" w:noHBand="1" w:noVBand="1"/>
          </w:tblPr>
          <w:tblGrid>
            <w:gridCol w:w="2160"/>
            <w:gridCol w:w="2268"/>
            <w:gridCol w:w="2862"/>
            <w:gridCol w:w="2160"/>
          </w:tblGrid>
          <w:tr w:rsidR="00C24E60" w:rsidRPr="00851FEA" w14:paraId="7A3BB7AC" w14:textId="77777777" w:rsidTr="0EC6B594">
            <w:trPr>
              <w:cnfStyle w:val="100000000000" w:firstRow="1" w:lastRow="0" w:firstColumn="0" w:lastColumn="0" w:oddVBand="0" w:evenVBand="0" w:oddHBand="0" w:evenHBand="0" w:firstRowFirstColumn="0" w:firstRowLastColumn="0" w:lastRowFirstColumn="0" w:lastRowLastColumn="0"/>
            </w:trPr>
            <w:tc>
              <w:tcPr>
                <w:tcW w:w="2160" w:type="dxa"/>
              </w:tcPr>
              <w:p w14:paraId="7A3BB7A8" w14:textId="77777777" w:rsidR="00C24E60" w:rsidRPr="00851FEA" w:rsidRDefault="0EC6B594" w:rsidP="00E85706">
                <w:pPr>
                  <w:pStyle w:val="TableText"/>
                  <w:rPr>
                    <w:szCs w:val="16"/>
                  </w:rPr>
                </w:pPr>
                <w:r w:rsidRPr="00851FEA">
                  <w:t>Name</w:t>
                </w:r>
              </w:p>
            </w:tc>
            <w:tc>
              <w:tcPr>
                <w:tcW w:w="2268" w:type="dxa"/>
              </w:tcPr>
              <w:p w14:paraId="7A3BB7A9" w14:textId="77777777" w:rsidR="00C24E60" w:rsidRPr="00851FEA" w:rsidRDefault="0EC6B594" w:rsidP="00E85706">
                <w:pPr>
                  <w:pStyle w:val="TableText"/>
                  <w:rPr>
                    <w:szCs w:val="16"/>
                  </w:rPr>
                </w:pPr>
                <w:r w:rsidRPr="00851FEA">
                  <w:t>Version Approved</w:t>
                </w:r>
              </w:p>
            </w:tc>
            <w:tc>
              <w:tcPr>
                <w:tcW w:w="2862" w:type="dxa"/>
              </w:tcPr>
              <w:p w14:paraId="7A3BB7AA" w14:textId="77777777" w:rsidR="00C24E60" w:rsidRPr="00851FEA" w:rsidRDefault="0EC6B594" w:rsidP="00E85706">
                <w:pPr>
                  <w:pStyle w:val="TableText"/>
                  <w:rPr>
                    <w:szCs w:val="16"/>
                  </w:rPr>
                </w:pPr>
                <w:r w:rsidRPr="00851FEA">
                  <w:t>Position</w:t>
                </w:r>
              </w:p>
            </w:tc>
            <w:tc>
              <w:tcPr>
                <w:tcW w:w="2160" w:type="dxa"/>
              </w:tcPr>
              <w:p w14:paraId="7A3BB7AB" w14:textId="77777777" w:rsidR="00C24E60" w:rsidRPr="00851FEA" w:rsidRDefault="0EC6B594" w:rsidP="00E85706">
                <w:pPr>
                  <w:pStyle w:val="TableText"/>
                  <w:rPr>
                    <w:szCs w:val="16"/>
                  </w:rPr>
                </w:pPr>
                <w:r w:rsidRPr="00851FEA">
                  <w:t>Date</w:t>
                </w:r>
              </w:p>
            </w:tc>
          </w:tr>
          <w:tr w:rsidR="00C24E60" w:rsidRPr="00851FEA" w14:paraId="7A3BB7B1" w14:textId="77777777" w:rsidTr="0EC6B594">
            <w:tc>
              <w:tcPr>
                <w:tcW w:w="2160" w:type="dxa"/>
              </w:tcPr>
              <w:p w14:paraId="7A3BB7AD" w14:textId="2740ED51" w:rsidR="00C24E60" w:rsidRPr="00851FEA" w:rsidRDefault="00206E18" w:rsidP="00E85706">
                <w:pPr>
                  <w:pStyle w:val="TableText"/>
                  <w:rPr>
                    <w:rStyle w:val="StyleLatinSegoeUI10pt"/>
                    <w:sz w:val="16"/>
                    <w:szCs w:val="16"/>
                  </w:rPr>
                </w:pPr>
                <w:r w:rsidRPr="00851FEA">
                  <w:rPr>
                    <w:rStyle w:val="StyleLatinSegoeUI10pt"/>
                    <w:sz w:val="16"/>
                    <w:szCs w:val="16"/>
                  </w:rPr>
                  <w:t>Patrick McGow</w:t>
                </w:r>
                <w:r w:rsidR="00CB3530">
                  <w:rPr>
                    <w:rStyle w:val="StyleLatinSegoeUI10pt"/>
                    <w:sz w:val="16"/>
                    <w:szCs w:val="16"/>
                  </w:rPr>
                  <w:t>e</w:t>
                </w:r>
                <w:r w:rsidRPr="00851FEA">
                  <w:rPr>
                    <w:rStyle w:val="StyleLatinSegoeUI10pt"/>
                    <w:sz w:val="16"/>
                    <w:szCs w:val="16"/>
                  </w:rPr>
                  <w:t>n</w:t>
                </w:r>
              </w:p>
            </w:tc>
            <w:tc>
              <w:tcPr>
                <w:tcW w:w="2268" w:type="dxa"/>
              </w:tcPr>
              <w:p w14:paraId="7A3BB7AE" w14:textId="77777777" w:rsidR="00C24E60" w:rsidRPr="00851FEA" w:rsidRDefault="00C24E60" w:rsidP="00E85706">
                <w:pPr>
                  <w:pStyle w:val="TableText"/>
                  <w:rPr>
                    <w:rStyle w:val="StyleLatinSegoeUI10pt"/>
                    <w:sz w:val="16"/>
                    <w:szCs w:val="16"/>
                  </w:rPr>
                </w:pPr>
              </w:p>
            </w:tc>
            <w:tc>
              <w:tcPr>
                <w:tcW w:w="2862" w:type="dxa"/>
              </w:tcPr>
              <w:p w14:paraId="7A3BB7AF" w14:textId="77777777" w:rsidR="00C24E60" w:rsidRPr="00851FEA" w:rsidRDefault="00C24E60" w:rsidP="00E85706">
                <w:pPr>
                  <w:pStyle w:val="TableText"/>
                  <w:rPr>
                    <w:rStyle w:val="StyleLatinSegoeUI10pt"/>
                    <w:sz w:val="16"/>
                    <w:szCs w:val="16"/>
                  </w:rPr>
                </w:pPr>
              </w:p>
            </w:tc>
            <w:tc>
              <w:tcPr>
                <w:tcW w:w="2160" w:type="dxa"/>
              </w:tcPr>
              <w:p w14:paraId="7A3BB7B0" w14:textId="77777777" w:rsidR="00C24E60" w:rsidRPr="00851FEA" w:rsidRDefault="00C24E60" w:rsidP="00E85706">
                <w:pPr>
                  <w:pStyle w:val="TableText"/>
                  <w:rPr>
                    <w:rStyle w:val="StyleLatinSegoeUI10pt"/>
                    <w:sz w:val="16"/>
                    <w:szCs w:val="16"/>
                  </w:rPr>
                </w:pPr>
              </w:p>
            </w:tc>
          </w:tr>
          <w:tr w:rsidR="00C24E60" w:rsidRPr="00851FEA" w14:paraId="7A3BB7B6" w14:textId="77777777" w:rsidTr="0EC6B594">
            <w:tc>
              <w:tcPr>
                <w:tcW w:w="2160" w:type="dxa"/>
              </w:tcPr>
              <w:p w14:paraId="7A3BB7B2" w14:textId="60888604" w:rsidR="00C24E60" w:rsidRPr="00851FEA" w:rsidRDefault="00CB3530" w:rsidP="00E85706">
                <w:pPr>
                  <w:pStyle w:val="TableText"/>
                  <w:rPr>
                    <w:rStyle w:val="StyleLatinSegoeUI10pt"/>
                    <w:sz w:val="16"/>
                    <w:szCs w:val="16"/>
                  </w:rPr>
                </w:pPr>
                <w:r>
                  <w:rPr>
                    <w:rStyle w:val="StyleLatinSegoeUI10pt"/>
                    <w:sz w:val="16"/>
                    <w:szCs w:val="16"/>
                  </w:rPr>
                  <w:t>Chris Geer</w:t>
                </w:r>
              </w:p>
            </w:tc>
            <w:tc>
              <w:tcPr>
                <w:tcW w:w="2268" w:type="dxa"/>
              </w:tcPr>
              <w:p w14:paraId="7A3BB7B3" w14:textId="77777777" w:rsidR="00C24E60" w:rsidRPr="00851FEA" w:rsidRDefault="00C24E60" w:rsidP="00E85706">
                <w:pPr>
                  <w:pStyle w:val="TableText"/>
                  <w:rPr>
                    <w:rStyle w:val="StyleLatinSegoeUI10pt"/>
                    <w:sz w:val="16"/>
                    <w:szCs w:val="16"/>
                  </w:rPr>
                </w:pPr>
              </w:p>
            </w:tc>
            <w:tc>
              <w:tcPr>
                <w:tcW w:w="2862" w:type="dxa"/>
              </w:tcPr>
              <w:p w14:paraId="7A3BB7B4" w14:textId="77777777" w:rsidR="00C24E60" w:rsidRPr="00851FEA" w:rsidRDefault="00C24E60" w:rsidP="00E85706">
                <w:pPr>
                  <w:pStyle w:val="TableText"/>
                  <w:rPr>
                    <w:rStyle w:val="StyleLatinSegoeUI10pt"/>
                    <w:sz w:val="16"/>
                    <w:szCs w:val="16"/>
                  </w:rPr>
                </w:pPr>
              </w:p>
            </w:tc>
            <w:tc>
              <w:tcPr>
                <w:tcW w:w="2160" w:type="dxa"/>
              </w:tcPr>
              <w:p w14:paraId="7A3BB7B5" w14:textId="77777777" w:rsidR="00C24E60" w:rsidRPr="00851FEA" w:rsidRDefault="00C24E60" w:rsidP="00E85706">
                <w:pPr>
                  <w:pStyle w:val="TableText"/>
                  <w:rPr>
                    <w:rStyle w:val="StyleLatinSegoeUI10pt"/>
                    <w:sz w:val="16"/>
                    <w:szCs w:val="16"/>
                  </w:rPr>
                </w:pPr>
              </w:p>
            </w:tc>
          </w:tr>
          <w:tr w:rsidR="00C24E60" w:rsidRPr="00851FEA" w14:paraId="7A3BB7BB" w14:textId="77777777" w:rsidTr="0EC6B594">
            <w:tc>
              <w:tcPr>
                <w:tcW w:w="2160" w:type="dxa"/>
              </w:tcPr>
              <w:p w14:paraId="7A3BB7B7" w14:textId="77777777" w:rsidR="00C24E60" w:rsidRPr="00851FEA" w:rsidRDefault="00C24E60" w:rsidP="00E85706">
                <w:pPr>
                  <w:pStyle w:val="TableText"/>
                  <w:rPr>
                    <w:rStyle w:val="StyleLatinSegoeUI10pt"/>
                    <w:sz w:val="16"/>
                    <w:szCs w:val="16"/>
                  </w:rPr>
                </w:pPr>
              </w:p>
            </w:tc>
            <w:tc>
              <w:tcPr>
                <w:tcW w:w="2268" w:type="dxa"/>
              </w:tcPr>
              <w:p w14:paraId="7A3BB7B8" w14:textId="77777777" w:rsidR="00C24E60" w:rsidRPr="00851FEA" w:rsidRDefault="00C24E60" w:rsidP="00E85706">
                <w:pPr>
                  <w:pStyle w:val="TableText"/>
                  <w:rPr>
                    <w:rStyle w:val="StyleLatinSegoeUI10pt"/>
                    <w:sz w:val="16"/>
                    <w:szCs w:val="16"/>
                  </w:rPr>
                </w:pPr>
              </w:p>
            </w:tc>
            <w:tc>
              <w:tcPr>
                <w:tcW w:w="2862" w:type="dxa"/>
              </w:tcPr>
              <w:p w14:paraId="7A3BB7B9" w14:textId="77777777" w:rsidR="00C24E60" w:rsidRPr="00851FEA" w:rsidRDefault="00C24E60" w:rsidP="00E85706">
                <w:pPr>
                  <w:pStyle w:val="TableText"/>
                  <w:rPr>
                    <w:rStyle w:val="StyleLatinSegoeUI10pt"/>
                    <w:sz w:val="16"/>
                    <w:szCs w:val="16"/>
                  </w:rPr>
                </w:pPr>
              </w:p>
            </w:tc>
            <w:tc>
              <w:tcPr>
                <w:tcW w:w="2160" w:type="dxa"/>
              </w:tcPr>
              <w:p w14:paraId="7A3BB7BA" w14:textId="77777777" w:rsidR="00C24E60" w:rsidRPr="00851FEA" w:rsidRDefault="00C24E60" w:rsidP="00E85706">
                <w:pPr>
                  <w:pStyle w:val="TableText"/>
                  <w:rPr>
                    <w:rStyle w:val="StyleLatinSegoeUI10pt"/>
                    <w:sz w:val="16"/>
                    <w:szCs w:val="16"/>
                  </w:rPr>
                </w:pPr>
              </w:p>
            </w:tc>
          </w:tr>
        </w:tbl>
        <w:p w14:paraId="7A3BB7BC" w14:textId="77777777" w:rsidR="00C24E60" w:rsidRPr="00851FEA" w:rsidRDefault="00C24E60" w:rsidP="00C24E60"/>
        <w:sdt>
          <w:sdtPr>
            <w:rPr>
              <w:rFonts w:ascii="Segoe UI" w:eastAsiaTheme="minorEastAsia" w:hAnsi="Segoe UI" w:cstheme="minorBidi"/>
              <w:color w:val="auto"/>
              <w:sz w:val="20"/>
              <w:szCs w:val="22"/>
            </w:rPr>
            <w:id w:val="588976373"/>
            <w:docPartObj>
              <w:docPartGallery w:val="Table of Contents"/>
              <w:docPartUnique/>
            </w:docPartObj>
          </w:sdtPr>
          <w:sdtEndPr>
            <w:rPr>
              <w:rFonts w:eastAsiaTheme="minorHAnsi"/>
              <w:b/>
              <w:sz w:val="22"/>
            </w:rPr>
          </w:sdtEndPr>
          <w:sdtContent>
            <w:p w14:paraId="005D4E59" w14:textId="31652D76" w:rsidR="00030877" w:rsidRDefault="00030877">
              <w:pPr>
                <w:pStyle w:val="TOCHeading"/>
              </w:pPr>
              <w:r>
                <w:t>Table of Contents</w:t>
              </w:r>
            </w:p>
            <w:p w14:paraId="2EF05EEC" w14:textId="1BF454D1" w:rsidR="00CB2F11" w:rsidRDefault="00030877">
              <w:pPr>
                <w:pStyle w:val="TOC2"/>
                <w:rPr>
                  <w:ins w:id="10" w:author="Donovan Goode [2]" w:date="2018-11-09T10:51:00Z"/>
                  <w:rFonts w:eastAsiaTheme="minorEastAsia"/>
                  <w:noProof/>
                </w:rPr>
              </w:pPr>
              <w:r>
                <w:rPr>
                  <w:b/>
                  <w:bCs/>
                  <w:noProof/>
                </w:rPr>
                <w:fldChar w:fldCharType="begin"/>
              </w:r>
              <w:r>
                <w:rPr>
                  <w:b/>
                  <w:bCs/>
                  <w:noProof/>
                </w:rPr>
                <w:instrText xml:space="preserve"> TOC \o "1-3" \h \z \u </w:instrText>
              </w:r>
              <w:r>
                <w:rPr>
                  <w:b/>
                  <w:bCs/>
                  <w:noProof/>
                </w:rPr>
                <w:fldChar w:fldCharType="separate"/>
              </w:r>
              <w:ins w:id="11" w:author="Donovan Goode [2]" w:date="2018-11-09T10:51:00Z">
                <w:r w:rsidR="00CB2F11" w:rsidRPr="00787099">
                  <w:rPr>
                    <w:rStyle w:val="Hyperlink"/>
                    <w:noProof/>
                  </w:rPr>
                  <w:fldChar w:fldCharType="begin"/>
                </w:r>
                <w:r w:rsidR="00CB2F11" w:rsidRPr="00787099">
                  <w:rPr>
                    <w:rStyle w:val="Hyperlink"/>
                    <w:noProof/>
                  </w:rPr>
                  <w:instrText xml:space="preserve"> </w:instrText>
                </w:r>
                <w:r w:rsidR="00CB2F11">
                  <w:rPr>
                    <w:noProof/>
                  </w:rPr>
                  <w:instrText>HYPERLINK \l "_Toc529523934"</w:instrText>
                </w:r>
                <w:r w:rsidR="00CB2F11" w:rsidRPr="00787099">
                  <w:rPr>
                    <w:rStyle w:val="Hyperlink"/>
                    <w:noProof/>
                  </w:rPr>
                  <w:instrText xml:space="preserve"> </w:instrText>
                </w:r>
                <w:r w:rsidR="00CB2F11" w:rsidRPr="00787099">
                  <w:rPr>
                    <w:rStyle w:val="Hyperlink"/>
                    <w:noProof/>
                  </w:rPr>
                  <w:fldChar w:fldCharType="separate"/>
                </w:r>
                <w:r w:rsidR="00CB2F11" w:rsidRPr="00787099">
                  <w:rPr>
                    <w:rStyle w:val="Hyperlink"/>
                    <w:noProof/>
                  </w:rPr>
                  <w:t>Purpose and Scope</w:t>
                </w:r>
                <w:r w:rsidR="00CB2F11">
                  <w:rPr>
                    <w:noProof/>
                    <w:webHidden/>
                  </w:rPr>
                  <w:tab/>
                </w:r>
                <w:r w:rsidR="00CB2F11">
                  <w:rPr>
                    <w:noProof/>
                    <w:webHidden/>
                  </w:rPr>
                  <w:fldChar w:fldCharType="begin"/>
                </w:r>
                <w:r w:rsidR="00CB2F11">
                  <w:rPr>
                    <w:noProof/>
                    <w:webHidden/>
                  </w:rPr>
                  <w:instrText xml:space="preserve"> PAGEREF _Toc529523934 \h </w:instrText>
                </w:r>
              </w:ins>
              <w:r w:rsidR="00CB2F11">
                <w:rPr>
                  <w:noProof/>
                  <w:webHidden/>
                </w:rPr>
              </w:r>
              <w:r w:rsidR="00CB2F11">
                <w:rPr>
                  <w:noProof/>
                  <w:webHidden/>
                </w:rPr>
                <w:fldChar w:fldCharType="separate"/>
              </w:r>
              <w:ins w:id="12" w:author="Donovan Goode [2]" w:date="2018-11-09T10:51:00Z">
                <w:r w:rsidR="00CB2F11">
                  <w:rPr>
                    <w:noProof/>
                    <w:webHidden/>
                  </w:rPr>
                  <w:t>6</w:t>
                </w:r>
                <w:r w:rsidR="00CB2F11">
                  <w:rPr>
                    <w:noProof/>
                    <w:webHidden/>
                  </w:rPr>
                  <w:fldChar w:fldCharType="end"/>
                </w:r>
                <w:r w:rsidR="00CB2F11" w:rsidRPr="00787099">
                  <w:rPr>
                    <w:rStyle w:val="Hyperlink"/>
                    <w:noProof/>
                  </w:rPr>
                  <w:fldChar w:fldCharType="end"/>
                </w:r>
              </w:ins>
            </w:p>
            <w:p w14:paraId="567662BE" w14:textId="2D8CD956" w:rsidR="00CB2F11" w:rsidRDefault="00CB2F11">
              <w:pPr>
                <w:pStyle w:val="TOC2"/>
                <w:rPr>
                  <w:ins w:id="13" w:author="Donovan Goode [2]" w:date="2018-11-09T10:51:00Z"/>
                  <w:rFonts w:eastAsiaTheme="minorEastAsia"/>
                  <w:noProof/>
                </w:rPr>
              </w:pPr>
              <w:ins w:id="14"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"_Toc529523935"</w:instrText>
                </w:r>
                <w:r w:rsidRPr="00787099">
                  <w:rPr>
                    <w:rStyle w:val="Hyperlink"/>
                    <w:noProof/>
                  </w:rPr>
                  <w:instrText xml:space="preserve"> </w:instrText>
                </w:r>
                <w:r w:rsidRPr="00787099">
                  <w:rPr>
                    <w:rStyle w:val="Hyperlink"/>
                    <w:noProof/>
                  </w:rPr>
                  <w:fldChar w:fldCharType="separate"/>
                </w:r>
                <w:r w:rsidRPr="00787099">
                  <w:rPr>
                    <w:rStyle w:val="Hyperlink"/>
                    <w:noProof/>
                  </w:rPr>
                  <w:t>Abbreviations and Glossary of Technical Terms</w:t>
                </w:r>
                <w:r>
                  <w:rPr>
                    <w:noProof/>
                    <w:webHidden/>
                  </w:rPr>
                  <w:tab/>
                </w:r>
                <w:r>
                  <w:rPr>
                    <w:noProof/>
                    <w:webHidden/>
                  </w:rPr>
                  <w:fldChar w:fldCharType="begin"/>
                </w:r>
                <w:r>
                  <w:rPr>
                    <w:noProof/>
                    <w:webHidden/>
                  </w:rPr>
                  <w:instrText xml:space="preserve"> PAGEREF _Toc529523935 \h </w:instrText>
                </w:r>
              </w:ins>
              <w:r>
                <w:rPr>
                  <w:noProof/>
                  <w:webHidden/>
                </w:rPr>
              </w:r>
              <w:r>
                <w:rPr>
                  <w:noProof/>
                  <w:webHidden/>
                </w:rPr>
                <w:fldChar w:fldCharType="separate"/>
              </w:r>
              <w:ins w:id="15" w:author="Donovan Goode [2]" w:date="2018-11-09T10:51:00Z">
                <w:r>
                  <w:rPr>
                    <w:noProof/>
                    <w:webHidden/>
                  </w:rPr>
                  <w:t>7</w:t>
                </w:r>
                <w:r>
                  <w:rPr>
                    <w:noProof/>
                    <w:webHidden/>
                  </w:rPr>
                  <w:fldChar w:fldCharType="end"/>
                </w:r>
                <w:r w:rsidRPr="00787099">
                  <w:rPr>
                    <w:rStyle w:val="Hyperlink"/>
                    <w:noProof/>
                  </w:rPr>
                  <w:fldChar w:fldCharType="end"/>
                </w:r>
              </w:ins>
            </w:p>
            <w:p w14:paraId="16B6F927" w14:textId="79B54748" w:rsidR="00CB2F11" w:rsidRDefault="00CB2F11">
              <w:pPr>
                <w:pStyle w:val="TOC2"/>
                <w:rPr>
                  <w:ins w:id="16" w:author="Donovan Goode [2]" w:date="2018-11-09T10:51:00Z"/>
                  <w:rFonts w:eastAsiaTheme="minorEastAsia"/>
                  <w:noProof/>
                </w:rPr>
              </w:pPr>
              <w:ins w:id="17"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"_Toc529523936"</w:instrText>
                </w:r>
                <w:r w:rsidRPr="00787099">
                  <w:rPr>
                    <w:rStyle w:val="Hyperlink"/>
                    <w:noProof/>
                  </w:rPr>
                  <w:instrText xml:space="preserve"> </w:instrText>
                </w:r>
                <w:r w:rsidRPr="00787099">
                  <w:rPr>
                    <w:rStyle w:val="Hyperlink"/>
                    <w:noProof/>
                  </w:rPr>
                  <w:fldChar w:fldCharType="separate"/>
                </w:r>
                <w:r w:rsidRPr="00787099">
                  <w:rPr>
                    <w:rStyle w:val="Hyperlink"/>
                    <w:rFonts w:eastAsia="Segoe UI" w:cs="Segoe UI"/>
                    <w:noProof/>
                  </w:rPr>
                  <w:t>Assumptions and Constraints</w:t>
                </w:r>
                <w:r>
                  <w:rPr>
                    <w:noProof/>
                    <w:webHidden/>
                  </w:rPr>
                  <w:tab/>
                </w:r>
                <w:r>
                  <w:rPr>
                    <w:noProof/>
                    <w:webHidden/>
                  </w:rPr>
                  <w:fldChar w:fldCharType="begin"/>
                </w:r>
                <w:r>
                  <w:rPr>
                    <w:noProof/>
                    <w:webHidden/>
                  </w:rPr>
                  <w:instrText xml:space="preserve"> PAGEREF _Toc529523936 \h </w:instrText>
                </w:r>
              </w:ins>
              <w:r>
                <w:rPr>
                  <w:noProof/>
                  <w:webHidden/>
                </w:rPr>
              </w:r>
              <w:r>
                <w:rPr>
                  <w:noProof/>
                  <w:webHidden/>
                </w:rPr>
                <w:fldChar w:fldCharType="separate"/>
              </w:r>
              <w:ins w:id="18" w:author="Donovan Goode [2]" w:date="2018-11-09T10:51:00Z">
                <w:r>
                  <w:rPr>
                    <w:noProof/>
                    <w:webHidden/>
                  </w:rPr>
                  <w:t>7</w:t>
                </w:r>
                <w:r>
                  <w:rPr>
                    <w:noProof/>
                    <w:webHidden/>
                  </w:rPr>
                  <w:fldChar w:fldCharType="end"/>
                </w:r>
                <w:r w:rsidRPr="00787099">
                  <w:rPr>
                    <w:rStyle w:val="Hyperlink"/>
                    <w:noProof/>
                  </w:rPr>
                  <w:fldChar w:fldCharType="end"/>
                </w:r>
              </w:ins>
            </w:p>
            <w:p w14:paraId="048116C0" w14:textId="469575DA" w:rsidR="00CB2F11" w:rsidRDefault="00CB2F11">
              <w:pPr>
                <w:pStyle w:val="TOC1"/>
                <w:tabs>
                  <w:tab w:val="left" w:pos="432"/>
                </w:tabs>
                <w:rPr>
                  <w:ins w:id="19" w:author="Donovan Goode [2]" w:date="2018-11-09T10:51:00Z"/>
                  <w:rFonts w:eastAsiaTheme="minorEastAsia"/>
                  <w:sz w:val="22"/>
                </w:rPr>
              </w:pPr>
              <w:ins w:id="20" w:author="Donovan Goode [2]" w:date="2018-11-09T10:51:00Z">
                <w:r w:rsidRPr="00787099">
                  <w:rPr>
                    <w:rStyle w:val="Hyperlink"/>
                  </w:rPr>
                  <w:fldChar w:fldCharType="begin"/>
                </w:r>
                <w:r w:rsidRPr="00787099">
                  <w:rPr>
                    <w:rStyle w:val="Hyperlink"/>
                  </w:rPr>
                  <w:instrText xml:space="preserve"> </w:instrText>
                </w:r>
                <w:r>
                  <w:instrText>HYPERLINK \l "_Toc529523937"</w:instrText>
                </w:r>
                <w:r w:rsidRPr="00787099">
                  <w:rPr>
                    <w:rStyle w:val="Hyperlink"/>
                  </w:rPr>
                  <w:instrText xml:space="preserve"> </w:instrText>
                </w:r>
                <w:r w:rsidRPr="00787099">
                  <w:rPr>
                    <w:rStyle w:val="Hyperlink"/>
                  </w:rPr>
                  <w:fldChar w:fldCharType="separate"/>
                </w:r>
                <w:r w:rsidRPr="00787099">
                  <w:rPr>
                    <w:rStyle w:val="Hyperlink"/>
                  </w:rPr>
                  <w:t>1</w:t>
                </w:r>
                <w:r>
                  <w:rPr>
                    <w:rFonts w:eastAsiaTheme="minorEastAsia"/>
                    <w:sz w:val="22"/>
                  </w:rPr>
                  <w:tab/>
                </w:r>
                <w:r w:rsidRPr="00787099">
                  <w:rPr>
                    <w:rStyle w:val="Hyperlink"/>
                  </w:rPr>
                  <w:t>Solution Overview</w:t>
                </w:r>
                <w:r>
                  <w:rPr>
                    <w:webHidden/>
                  </w:rPr>
                  <w:tab/>
                </w:r>
                <w:r>
                  <w:rPr>
                    <w:webHidden/>
                  </w:rPr>
                  <w:fldChar w:fldCharType="begin"/>
                </w:r>
                <w:r>
                  <w:rPr>
                    <w:webHidden/>
                  </w:rPr>
                  <w:instrText xml:space="preserve"> PAGEREF _Toc529523937 \h </w:instrText>
                </w:r>
              </w:ins>
              <w:r>
                <w:rPr>
                  <w:webHidden/>
                </w:rPr>
              </w:r>
              <w:r>
                <w:rPr>
                  <w:webHidden/>
                </w:rPr>
                <w:fldChar w:fldCharType="separate"/>
              </w:r>
              <w:ins w:id="21" w:author="Donovan Goode [2]" w:date="2018-11-09T10:51:00Z">
                <w:r>
                  <w:rPr>
                    <w:webHidden/>
                  </w:rPr>
                  <w:t>8</w:t>
                </w:r>
                <w:r>
                  <w:rPr>
                    <w:webHidden/>
                  </w:rPr>
                  <w:fldChar w:fldCharType="end"/>
                </w:r>
                <w:r w:rsidRPr="00787099">
                  <w:rPr>
                    <w:rStyle w:val="Hyperlink"/>
                  </w:rPr>
                  <w:fldChar w:fldCharType="end"/>
                </w:r>
              </w:ins>
            </w:p>
            <w:p w14:paraId="67528576" w14:textId="3BAF69DF" w:rsidR="00CB2F11" w:rsidRDefault="00CB2F11">
              <w:pPr>
                <w:pStyle w:val="TOC1"/>
                <w:tabs>
                  <w:tab w:val="left" w:pos="432"/>
                </w:tabs>
                <w:rPr>
                  <w:ins w:id="22" w:author="Donovan Goode [2]" w:date="2018-11-09T10:51:00Z"/>
                  <w:rFonts w:eastAsiaTheme="minorEastAsia"/>
                  <w:sz w:val="22"/>
                </w:rPr>
              </w:pPr>
              <w:ins w:id="23" w:author="Donovan Goode [2]" w:date="2018-11-09T10:51:00Z">
                <w:r w:rsidRPr="00787099">
                  <w:rPr>
                    <w:rStyle w:val="Hyperlink"/>
                  </w:rPr>
                  <w:fldChar w:fldCharType="begin"/>
                </w:r>
                <w:r w:rsidRPr="00787099">
                  <w:rPr>
                    <w:rStyle w:val="Hyperlink"/>
                  </w:rPr>
                  <w:instrText xml:space="preserve"> </w:instrText>
                </w:r>
                <w:r>
                  <w:instrText>HYPERLINK \l "_Toc529523938"</w:instrText>
                </w:r>
                <w:r w:rsidRPr="00787099">
                  <w:rPr>
                    <w:rStyle w:val="Hyperlink"/>
                  </w:rPr>
                  <w:instrText xml:space="preserve"> </w:instrText>
                </w:r>
                <w:r w:rsidRPr="00787099">
                  <w:rPr>
                    <w:rStyle w:val="Hyperlink"/>
                  </w:rPr>
                  <w:fldChar w:fldCharType="separate"/>
                </w:r>
                <w:r w:rsidRPr="00787099">
                  <w:rPr>
                    <w:rStyle w:val="Hyperlink"/>
                  </w:rPr>
                  <w:t>2</w:t>
                </w:r>
                <w:r>
                  <w:rPr>
                    <w:rFonts w:eastAsiaTheme="minorEastAsia"/>
                    <w:sz w:val="22"/>
                  </w:rPr>
                  <w:tab/>
                </w:r>
                <w:r w:rsidRPr="00787099">
                  <w:rPr>
                    <w:rStyle w:val="Hyperlink"/>
                  </w:rPr>
                  <w:t>Environment Constraints and Assumptions</w:t>
                </w:r>
                <w:r>
                  <w:rPr>
                    <w:webHidden/>
                  </w:rPr>
                  <w:tab/>
                </w:r>
                <w:r>
                  <w:rPr>
                    <w:webHidden/>
                  </w:rPr>
                  <w:fldChar w:fldCharType="begin"/>
                </w:r>
                <w:r>
                  <w:rPr>
                    <w:webHidden/>
                  </w:rPr>
                  <w:instrText xml:space="preserve"> PAGEREF _Toc529523938 \h </w:instrText>
                </w:r>
              </w:ins>
              <w:r>
                <w:rPr>
                  <w:webHidden/>
                </w:rPr>
              </w:r>
              <w:r>
                <w:rPr>
                  <w:webHidden/>
                </w:rPr>
                <w:fldChar w:fldCharType="separate"/>
              </w:r>
              <w:ins w:id="24" w:author="Donovan Goode [2]" w:date="2018-11-09T10:51:00Z">
                <w:r>
                  <w:rPr>
                    <w:webHidden/>
                  </w:rPr>
                  <w:t>9</w:t>
                </w:r>
                <w:r>
                  <w:rPr>
                    <w:webHidden/>
                  </w:rPr>
                  <w:fldChar w:fldCharType="end"/>
                </w:r>
                <w:r w:rsidRPr="00787099">
                  <w:rPr>
                    <w:rStyle w:val="Hyperlink"/>
                  </w:rPr>
                  <w:fldChar w:fldCharType="end"/>
                </w:r>
              </w:ins>
            </w:p>
            <w:p w14:paraId="63D6E52B" w14:textId="1966D3E1" w:rsidR="00CB2F11" w:rsidRDefault="00CB2F11">
              <w:pPr>
                <w:pStyle w:val="TOC1"/>
                <w:tabs>
                  <w:tab w:val="left" w:pos="432"/>
                </w:tabs>
                <w:rPr>
                  <w:ins w:id="25" w:author="Donovan Goode [2]" w:date="2018-11-09T10:51:00Z"/>
                  <w:rFonts w:eastAsiaTheme="minorEastAsia"/>
                  <w:sz w:val="22"/>
                </w:rPr>
              </w:pPr>
              <w:ins w:id="26" w:author="Donovan Goode [2]" w:date="2018-11-09T10:51:00Z">
                <w:r w:rsidRPr="00787099">
                  <w:rPr>
                    <w:rStyle w:val="Hyperlink"/>
                  </w:rPr>
                  <w:fldChar w:fldCharType="begin"/>
                </w:r>
                <w:r w:rsidRPr="00787099">
                  <w:rPr>
                    <w:rStyle w:val="Hyperlink"/>
                  </w:rPr>
                  <w:instrText xml:space="preserve"> </w:instrText>
                </w:r>
                <w:r>
                  <w:instrText>HYPERLINK \l "_Toc529524165"</w:instrText>
                </w:r>
                <w:r w:rsidRPr="00787099">
                  <w:rPr>
                    <w:rStyle w:val="Hyperlink"/>
                  </w:rPr>
                  <w:instrText xml:space="preserve"> </w:instrText>
                </w:r>
                <w:r w:rsidRPr="00787099">
                  <w:rPr>
                    <w:rStyle w:val="Hyperlink"/>
                  </w:rPr>
                  <w:fldChar w:fldCharType="separate"/>
                </w:r>
                <w:r w:rsidRPr="00787099">
                  <w:rPr>
                    <w:rStyle w:val="Hyperlink"/>
                  </w:rPr>
                  <w:t>3</w:t>
                </w:r>
                <w:r>
                  <w:rPr>
                    <w:rFonts w:eastAsiaTheme="minorEastAsia"/>
                    <w:sz w:val="22"/>
                  </w:rPr>
                  <w:tab/>
                </w:r>
                <w:r w:rsidRPr="00787099">
                  <w:rPr>
                    <w:rStyle w:val="Hyperlink"/>
                  </w:rPr>
                  <w:t>Dynamics Portal Application Devel</w:t>
                </w:r>
              </w:ins>
              <w:ins w:id="27" w:author="Donovan Goode [2]" w:date="2019-06-03T16:29:00Z">
                <w:r w:rsidR="005360AB">
                  <w:rPr>
                    <w:rStyle w:val="Hyperlink"/>
                  </w:rPr>
                  <w:t>ORA</w:t>
                </w:r>
              </w:ins>
              <w:ins w:id="28" w:author="Donovan Goode [2]" w:date="2018-11-09T10:51:00Z">
                <w:r w:rsidRPr="00787099">
                  <w:rPr>
                    <w:rStyle w:val="Hyperlink"/>
                  </w:rPr>
                  <w:t>ent</w:t>
                </w:r>
                <w:r>
                  <w:rPr>
                    <w:webHidden/>
                  </w:rPr>
                  <w:tab/>
                </w:r>
                <w:r>
                  <w:rPr>
                    <w:webHidden/>
                  </w:rPr>
                  <w:fldChar w:fldCharType="begin"/>
                </w:r>
                <w:r>
                  <w:rPr>
                    <w:webHidden/>
                  </w:rPr>
                  <w:instrText xml:space="preserve"> PAGEREF _Toc529524165 \h </w:instrText>
                </w:r>
              </w:ins>
              <w:r>
                <w:rPr>
                  <w:webHidden/>
                </w:rPr>
              </w:r>
              <w:r>
                <w:rPr>
                  <w:webHidden/>
                </w:rPr>
                <w:fldChar w:fldCharType="separate"/>
              </w:r>
              <w:ins w:id="29" w:author="Donovan Goode [2]" w:date="2018-11-09T10:51:00Z">
                <w:r>
                  <w:rPr>
                    <w:webHidden/>
                  </w:rPr>
                  <w:t>10</w:t>
                </w:r>
                <w:r>
                  <w:rPr>
                    <w:webHidden/>
                  </w:rPr>
                  <w:fldChar w:fldCharType="end"/>
                </w:r>
                <w:r w:rsidRPr="00787099">
                  <w:rPr>
                    <w:rStyle w:val="Hyperlink"/>
                  </w:rPr>
                  <w:fldChar w:fldCharType="end"/>
                </w:r>
              </w:ins>
            </w:p>
            <w:p w14:paraId="462292A4" w14:textId="6C964D94" w:rsidR="00CB2F11" w:rsidRDefault="00CB2F11">
              <w:pPr>
                <w:pStyle w:val="TOC2"/>
                <w:rPr>
                  <w:ins w:id="30" w:author="Donovan Goode [2]" w:date="2018-11-09T10:51:00Z"/>
                  <w:rFonts w:eastAsiaTheme="minorEastAsia"/>
                  <w:noProof/>
                </w:rPr>
              </w:pPr>
              <w:ins w:id="31"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"_Toc529524166"</w:instrText>
                </w:r>
                <w:r w:rsidRPr="00787099">
                  <w:rPr>
                    <w:rStyle w:val="Hyperlink"/>
                    <w:noProof/>
                  </w:rPr>
                  <w:instrText xml:space="preserve"> </w:instrText>
                </w:r>
                <w:r w:rsidRPr="00787099">
                  <w:rPr>
                    <w:rStyle w:val="Hyperlink"/>
                    <w:noProof/>
                  </w:rPr>
                  <w:fldChar w:fldCharType="separate"/>
                </w:r>
                <w:r w:rsidRPr="00787099">
                  <w:rPr>
                    <w:rStyle w:val="Hyperlink"/>
                    <w:noProof/>
                  </w:rPr>
                  <w:t>3.1</w:t>
                </w:r>
                <w:r>
                  <w:rPr>
                    <w:rFonts w:eastAsiaTheme="minorEastAsia"/>
                    <w:noProof/>
                  </w:rPr>
                  <w:tab/>
                </w:r>
                <w:r w:rsidRPr="00787099">
                  <w:rPr>
                    <w:rStyle w:val="Hyperlink"/>
                    <w:noProof/>
                  </w:rPr>
                  <w:t>Portal Application Object Model</w:t>
                </w:r>
                <w:r>
                  <w:rPr>
                    <w:noProof/>
                    <w:webHidden/>
                  </w:rPr>
                  <w:tab/>
                </w:r>
                <w:r>
                  <w:rPr>
                    <w:noProof/>
                    <w:webHidden/>
                  </w:rPr>
                  <w:fldChar w:fldCharType="begin"/>
                </w:r>
                <w:r>
                  <w:rPr>
                    <w:noProof/>
                    <w:webHidden/>
                  </w:rPr>
                  <w:instrText xml:space="preserve"> PAGEREF _Toc529524166 \h </w:instrText>
                </w:r>
              </w:ins>
              <w:r>
                <w:rPr>
                  <w:noProof/>
                  <w:webHidden/>
                </w:rPr>
              </w:r>
              <w:r>
                <w:rPr>
                  <w:noProof/>
                  <w:webHidden/>
                </w:rPr>
                <w:fldChar w:fldCharType="separate"/>
              </w:r>
              <w:ins w:id="32" w:author="Donovan Goode [2]" w:date="2018-11-09T10:51:00Z">
                <w:r>
                  <w:rPr>
                    <w:noProof/>
                    <w:webHidden/>
                  </w:rPr>
                  <w:t>11</w:t>
                </w:r>
                <w:r>
                  <w:rPr>
                    <w:noProof/>
                    <w:webHidden/>
                  </w:rPr>
                  <w:fldChar w:fldCharType="end"/>
                </w:r>
                <w:r w:rsidRPr="00787099">
                  <w:rPr>
                    <w:rStyle w:val="Hyperlink"/>
                    <w:noProof/>
                  </w:rPr>
                  <w:fldChar w:fldCharType="end"/>
                </w:r>
              </w:ins>
            </w:p>
            <w:p w14:paraId="37606642" w14:textId="21E0AF38" w:rsidR="00CB2F11" w:rsidRDefault="00CB2F11">
              <w:pPr>
                <w:pStyle w:val="TOC2"/>
                <w:rPr>
                  <w:ins w:id="33" w:author="Donovan Goode [2]" w:date="2018-11-09T10:51:00Z"/>
                  <w:rFonts w:eastAsiaTheme="minorEastAsia"/>
                  <w:noProof/>
                </w:rPr>
              </w:pPr>
              <w:ins w:id="34"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"_Toc529524167"</w:instrText>
                </w:r>
                <w:r w:rsidRPr="00787099">
                  <w:rPr>
                    <w:rStyle w:val="Hyperlink"/>
                    <w:noProof/>
                  </w:rPr>
                  <w:instrText xml:space="preserve"> </w:instrText>
                </w:r>
                <w:r w:rsidRPr="00787099">
                  <w:rPr>
                    <w:rStyle w:val="Hyperlink"/>
                    <w:noProof/>
                  </w:rPr>
                  <w:fldChar w:fldCharType="separate"/>
                </w:r>
                <w:r w:rsidRPr="00787099">
                  <w:rPr>
                    <w:rStyle w:val="Hyperlink"/>
                    <w:noProof/>
                  </w:rPr>
                  <w:t>3.2</w:t>
                </w:r>
                <w:r>
                  <w:rPr>
                    <w:rFonts w:eastAsiaTheme="minorEastAsia"/>
                    <w:noProof/>
                  </w:rPr>
                  <w:tab/>
                </w:r>
                <w:r w:rsidRPr="00787099">
                  <w:rPr>
                    <w:rStyle w:val="Hyperlink"/>
                    <w:noProof/>
                  </w:rPr>
                  <w:t>ORA Website/Webpage Architecture</w:t>
                </w:r>
                <w:r>
                  <w:rPr>
                    <w:noProof/>
                    <w:webHidden/>
                  </w:rPr>
                  <w:tab/>
                </w:r>
                <w:r>
                  <w:rPr>
                    <w:noProof/>
                    <w:webHidden/>
                  </w:rPr>
                  <w:fldChar w:fldCharType="begin"/>
                </w:r>
                <w:r>
                  <w:rPr>
                    <w:noProof/>
                    <w:webHidden/>
                  </w:rPr>
                  <w:instrText xml:space="preserve"> PAGEREF _Toc529524167 \h </w:instrText>
                </w:r>
              </w:ins>
              <w:r>
                <w:rPr>
                  <w:noProof/>
                  <w:webHidden/>
                </w:rPr>
              </w:r>
              <w:r>
                <w:rPr>
                  <w:noProof/>
                  <w:webHidden/>
                </w:rPr>
                <w:fldChar w:fldCharType="separate"/>
              </w:r>
              <w:ins w:id="35" w:author="Donovan Goode [2]" w:date="2018-11-09T10:51:00Z">
                <w:r>
                  <w:rPr>
                    <w:noProof/>
                    <w:webHidden/>
                  </w:rPr>
                  <w:t>13</w:t>
                </w:r>
                <w:r>
                  <w:rPr>
                    <w:noProof/>
                    <w:webHidden/>
                  </w:rPr>
                  <w:fldChar w:fldCharType="end"/>
                </w:r>
                <w:r w:rsidRPr="00787099">
                  <w:rPr>
                    <w:rStyle w:val="Hyperlink"/>
                    <w:noProof/>
                  </w:rPr>
                  <w:fldChar w:fldCharType="end"/>
                </w:r>
              </w:ins>
            </w:p>
            <w:p w14:paraId="083FD32A" w14:textId="2A7C5317" w:rsidR="00CB2F11" w:rsidRDefault="00CB2F11">
              <w:pPr>
                <w:pStyle w:val="TOC3"/>
                <w:rPr>
                  <w:ins w:id="36" w:author="Donovan Goode [2]" w:date="2018-11-09T10:51:00Z"/>
                  <w:rFonts w:asciiTheme="minorHAnsi" w:eastAsiaTheme="minorEastAsia" w:hAnsiTheme="minorHAnsi"/>
                  <w:noProof/>
                  <w:spacing w:val="0"/>
                  <w:sz w:val="22"/>
                  <w:szCs w:val="22"/>
                </w:rPr>
              </w:pPr>
              <w:ins w:id="37"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"_Toc529524168"</w:instrText>
                </w:r>
                <w:r w:rsidRPr="00787099">
                  <w:rPr>
                    <w:rStyle w:val="Hyperlink"/>
                    <w:noProof/>
                  </w:rPr>
                  <w:instrText xml:space="preserve"> </w:instrText>
                </w:r>
                <w:r w:rsidRPr="00787099">
                  <w:rPr>
                    <w:rStyle w:val="Hyperlink"/>
                    <w:noProof/>
                  </w:rPr>
                  <w:fldChar w:fldCharType="separate"/>
                </w:r>
                <w:r w:rsidRPr="00787099">
                  <w:rPr>
                    <w:rStyle w:val="Hyperlink"/>
                    <w:noProof/>
                  </w:rPr>
                  <w:t>3.2.1</w:t>
                </w:r>
                <w:r>
                  <w:rPr>
                    <w:rFonts w:asciiTheme="minorHAnsi" w:eastAsiaTheme="minorEastAsia" w:hAnsiTheme="minorHAnsi"/>
                    <w:noProof/>
                    <w:spacing w:val="0"/>
                    <w:sz w:val="22"/>
                    <w:szCs w:val="22"/>
                  </w:rPr>
                  <w:tab/>
                </w:r>
                <w:r w:rsidRPr="00787099">
                  <w:rPr>
                    <w:rStyle w:val="Hyperlink"/>
                    <w:noProof/>
                  </w:rPr>
                  <w:t>Web Template Design</w:t>
                </w:r>
                <w:r>
                  <w:rPr>
                    <w:noProof/>
                    <w:webHidden/>
                  </w:rPr>
                  <w:tab/>
                </w:r>
                <w:r>
                  <w:rPr>
                    <w:noProof/>
                    <w:webHidden/>
                  </w:rPr>
                  <w:fldChar w:fldCharType="begin"/>
                </w:r>
                <w:r>
                  <w:rPr>
                    <w:noProof/>
                    <w:webHidden/>
                  </w:rPr>
                  <w:instrText xml:space="preserve"> PAGEREF _Toc529524168 \h </w:instrText>
                </w:r>
              </w:ins>
              <w:r>
                <w:rPr>
                  <w:noProof/>
                  <w:webHidden/>
                </w:rPr>
              </w:r>
              <w:r>
                <w:rPr>
                  <w:noProof/>
                  <w:webHidden/>
                </w:rPr>
                <w:fldChar w:fldCharType="separate"/>
              </w:r>
              <w:ins w:id="38" w:author="Donovan Goode [2]" w:date="2018-11-09T10:51:00Z">
                <w:r>
                  <w:rPr>
                    <w:noProof/>
                    <w:webHidden/>
                  </w:rPr>
                  <w:t>14</w:t>
                </w:r>
                <w:r>
                  <w:rPr>
                    <w:noProof/>
                    <w:webHidden/>
                  </w:rPr>
                  <w:fldChar w:fldCharType="end"/>
                </w:r>
                <w:r w:rsidRPr="00787099">
                  <w:rPr>
                    <w:rStyle w:val="Hyperlink"/>
                    <w:noProof/>
                  </w:rPr>
                  <w:fldChar w:fldCharType="end"/>
                </w:r>
              </w:ins>
            </w:p>
            <w:p w14:paraId="139495ED" w14:textId="3BBD6AC7" w:rsidR="00CB2F11" w:rsidRDefault="00CB2F11">
              <w:pPr>
                <w:pStyle w:val="TOC3"/>
                <w:rPr>
                  <w:ins w:id="39" w:author="Donovan Goode [2]" w:date="2018-11-09T10:51:00Z"/>
                  <w:rFonts w:asciiTheme="minorHAnsi" w:eastAsiaTheme="minorEastAsia" w:hAnsiTheme="minorHAnsi"/>
                  <w:noProof/>
                  <w:spacing w:val="0"/>
                  <w:sz w:val="22"/>
                  <w:szCs w:val="22"/>
                </w:rPr>
              </w:pPr>
              <w:ins w:id="40"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"_Toc529524169"</w:instrText>
                </w:r>
                <w:r w:rsidRPr="00787099">
                  <w:rPr>
                    <w:rStyle w:val="Hyperlink"/>
                    <w:noProof/>
                  </w:rPr>
                  <w:instrText xml:space="preserve"> </w:instrText>
                </w:r>
                <w:r w:rsidRPr="00787099">
                  <w:rPr>
                    <w:rStyle w:val="Hyperlink"/>
                    <w:noProof/>
                  </w:rPr>
                  <w:fldChar w:fldCharType="separate"/>
                </w:r>
                <w:r w:rsidRPr="00787099">
                  <w:rPr>
                    <w:rStyle w:val="Hyperlink"/>
                    <w:noProof/>
                  </w:rPr>
                  <w:t>3.2.2</w:t>
                </w:r>
                <w:r>
                  <w:rPr>
                    <w:rFonts w:asciiTheme="minorHAnsi" w:eastAsiaTheme="minorEastAsia" w:hAnsiTheme="minorHAnsi"/>
                    <w:noProof/>
                    <w:spacing w:val="0"/>
                    <w:sz w:val="22"/>
                    <w:szCs w:val="22"/>
                  </w:rPr>
                  <w:tab/>
                </w:r>
                <w:r w:rsidRPr="00787099">
                  <w:rPr>
                    <w:rStyle w:val="Hyperlink"/>
                    <w:noProof/>
                  </w:rPr>
                  <w:t>Custom Page/Web Templates:</w:t>
                </w:r>
                <w:r>
                  <w:rPr>
                    <w:noProof/>
                    <w:webHidden/>
                  </w:rPr>
                  <w:tab/>
                </w:r>
                <w:r>
                  <w:rPr>
                    <w:noProof/>
                    <w:webHidden/>
                  </w:rPr>
                  <w:fldChar w:fldCharType="begin"/>
                </w:r>
                <w:r>
                  <w:rPr>
                    <w:noProof/>
                    <w:webHidden/>
                  </w:rPr>
                  <w:instrText xml:space="preserve"> PAGEREF _Toc529524169 \h </w:instrText>
                </w:r>
              </w:ins>
              <w:r>
                <w:rPr>
                  <w:noProof/>
                  <w:webHidden/>
                </w:rPr>
              </w:r>
              <w:r>
                <w:rPr>
                  <w:noProof/>
                  <w:webHidden/>
                </w:rPr>
                <w:fldChar w:fldCharType="separate"/>
              </w:r>
              <w:ins w:id="41" w:author="Donovan Goode [2]" w:date="2018-11-09T10:51:00Z">
                <w:r>
                  <w:rPr>
                    <w:noProof/>
                    <w:webHidden/>
                  </w:rPr>
                  <w:t>16</w:t>
                </w:r>
                <w:r>
                  <w:rPr>
                    <w:noProof/>
                    <w:webHidden/>
                  </w:rPr>
                  <w:fldChar w:fldCharType="end"/>
                </w:r>
                <w:r w:rsidRPr="00787099">
                  <w:rPr>
                    <w:rStyle w:val="Hyperlink"/>
                    <w:noProof/>
                  </w:rPr>
                  <w:fldChar w:fldCharType="end"/>
                </w:r>
              </w:ins>
            </w:p>
            <w:p w14:paraId="46486A42" w14:textId="029B96E8" w:rsidR="00CB2F11" w:rsidRDefault="00CB2F11">
              <w:pPr>
                <w:pStyle w:val="TOC3"/>
                <w:rPr>
                  <w:ins w:id="42" w:author="Donovan Goode [2]" w:date="2018-11-09T10:51:00Z"/>
                  <w:rFonts w:asciiTheme="minorHAnsi" w:eastAsiaTheme="minorEastAsia" w:hAnsiTheme="minorHAnsi"/>
                  <w:noProof/>
                  <w:spacing w:val="0"/>
                  <w:sz w:val="22"/>
                  <w:szCs w:val="22"/>
                </w:rPr>
              </w:pPr>
              <w:ins w:id="43"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"_Toc529524170"</w:instrText>
                </w:r>
                <w:r w:rsidRPr="00787099">
                  <w:rPr>
                    <w:rStyle w:val="Hyperlink"/>
                    <w:noProof/>
                  </w:rPr>
                  <w:instrText xml:space="preserve"> </w:instrText>
                </w:r>
                <w:r w:rsidRPr="00787099">
                  <w:rPr>
                    <w:rStyle w:val="Hyperlink"/>
                    <w:noProof/>
                  </w:rPr>
                  <w:fldChar w:fldCharType="separate"/>
                </w:r>
                <w:r w:rsidRPr="00787099">
                  <w:rPr>
                    <w:rStyle w:val="Hyperlink"/>
                    <w:noProof/>
                  </w:rPr>
                  <w:t>Agency Services</w:t>
                </w:r>
                <w:r>
                  <w:rPr>
                    <w:noProof/>
                    <w:webHidden/>
                  </w:rPr>
                  <w:tab/>
                </w:r>
                <w:r>
                  <w:rPr>
                    <w:noProof/>
                    <w:webHidden/>
                  </w:rPr>
                  <w:fldChar w:fldCharType="begin"/>
                </w:r>
                <w:r>
                  <w:rPr>
                    <w:noProof/>
                    <w:webHidden/>
                  </w:rPr>
                  <w:instrText xml:space="preserve"> PAGEREF _Toc529524170 \h </w:instrText>
                </w:r>
              </w:ins>
              <w:r>
                <w:rPr>
                  <w:noProof/>
                  <w:webHidden/>
                </w:rPr>
              </w:r>
              <w:r>
                <w:rPr>
                  <w:noProof/>
                  <w:webHidden/>
                </w:rPr>
                <w:fldChar w:fldCharType="separate"/>
              </w:r>
              <w:ins w:id="44" w:author="Donovan Goode [2]" w:date="2018-11-09T10:51:00Z">
                <w:r>
                  <w:rPr>
                    <w:noProof/>
                    <w:webHidden/>
                  </w:rPr>
                  <w:t>16</w:t>
                </w:r>
                <w:r>
                  <w:rPr>
                    <w:noProof/>
                    <w:webHidden/>
                  </w:rPr>
                  <w:fldChar w:fldCharType="end"/>
                </w:r>
                <w:r w:rsidRPr="00787099">
                  <w:rPr>
                    <w:rStyle w:val="Hyperlink"/>
                    <w:noProof/>
                  </w:rPr>
                  <w:fldChar w:fldCharType="end"/>
                </w:r>
              </w:ins>
            </w:p>
            <w:p w14:paraId="6321328D" w14:textId="42121C2E" w:rsidR="00CB2F11" w:rsidRDefault="00CB2F11">
              <w:pPr>
                <w:pStyle w:val="TOC3"/>
                <w:rPr>
                  <w:ins w:id="45" w:author="Donovan Goode [2]" w:date="2018-11-09T10:51:00Z"/>
                  <w:rFonts w:asciiTheme="minorHAnsi" w:eastAsiaTheme="minorEastAsia" w:hAnsiTheme="minorHAnsi"/>
                  <w:noProof/>
                  <w:spacing w:val="0"/>
                  <w:sz w:val="22"/>
                  <w:szCs w:val="22"/>
                </w:rPr>
              </w:pPr>
              <w:ins w:id="46"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"_Toc529524171"</w:instrText>
                </w:r>
                <w:r w:rsidRPr="00787099">
                  <w:rPr>
                    <w:rStyle w:val="Hyperlink"/>
                    <w:noProof/>
                  </w:rPr>
                  <w:instrText xml:space="preserve"> </w:instrText>
                </w:r>
                <w:r w:rsidRPr="00787099">
                  <w:rPr>
                    <w:rStyle w:val="Hyperlink"/>
                    <w:noProof/>
                  </w:rPr>
                  <w:fldChar w:fldCharType="separate"/>
                </w:r>
                <w:r w:rsidRPr="00787099">
                  <w:rPr>
                    <w:rStyle w:val="Hyperlink"/>
                    <w:noProof/>
                  </w:rPr>
                  <w:t>Applicant Summary of Service</w:t>
                </w:r>
                <w:r>
                  <w:rPr>
                    <w:noProof/>
                    <w:webHidden/>
                  </w:rPr>
                  <w:tab/>
                </w:r>
                <w:r>
                  <w:rPr>
                    <w:noProof/>
                    <w:webHidden/>
                  </w:rPr>
                  <w:fldChar w:fldCharType="begin"/>
                </w:r>
                <w:r>
                  <w:rPr>
                    <w:noProof/>
                    <w:webHidden/>
                  </w:rPr>
                  <w:instrText xml:space="preserve"> PAGEREF _Toc529524171 \h </w:instrText>
                </w:r>
              </w:ins>
              <w:r>
                <w:rPr>
                  <w:noProof/>
                  <w:webHidden/>
                </w:rPr>
              </w:r>
              <w:r>
                <w:rPr>
                  <w:noProof/>
                  <w:webHidden/>
                </w:rPr>
                <w:fldChar w:fldCharType="separate"/>
              </w:r>
              <w:ins w:id="47" w:author="Donovan Goode [2]" w:date="2018-11-09T10:51:00Z">
                <w:r>
                  <w:rPr>
                    <w:noProof/>
                    <w:webHidden/>
                  </w:rPr>
                  <w:t>16</w:t>
                </w:r>
                <w:r>
                  <w:rPr>
                    <w:noProof/>
                    <w:webHidden/>
                  </w:rPr>
                  <w:fldChar w:fldCharType="end"/>
                </w:r>
                <w:r w:rsidRPr="00787099">
                  <w:rPr>
                    <w:rStyle w:val="Hyperlink"/>
                    <w:noProof/>
                  </w:rPr>
                  <w:fldChar w:fldCharType="end"/>
                </w:r>
              </w:ins>
            </w:p>
            <w:p w14:paraId="0B9D3D7E" w14:textId="0A441808" w:rsidR="00CB2F11" w:rsidRDefault="00CB2F11">
              <w:pPr>
                <w:pStyle w:val="TOC3"/>
                <w:rPr>
                  <w:ins w:id="48" w:author="Donovan Goode [2]" w:date="2018-11-09T10:51:00Z"/>
                  <w:rFonts w:asciiTheme="minorHAnsi" w:eastAsiaTheme="minorEastAsia" w:hAnsiTheme="minorHAnsi"/>
                  <w:noProof/>
                  <w:spacing w:val="0"/>
                  <w:sz w:val="22"/>
                  <w:szCs w:val="22"/>
                </w:rPr>
              </w:pPr>
              <w:ins w:id="49"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"_Toc529524172"</w:instrText>
                </w:r>
                <w:r w:rsidRPr="00787099">
                  <w:rPr>
                    <w:rStyle w:val="Hyperlink"/>
                    <w:noProof/>
                  </w:rPr>
                  <w:instrText xml:space="preserve"> </w:instrText>
                </w:r>
                <w:r w:rsidRPr="00787099">
                  <w:rPr>
                    <w:rStyle w:val="Hyperlink"/>
                    <w:noProof/>
                  </w:rPr>
                  <w:fldChar w:fldCharType="separate"/>
                </w:r>
                <w:r w:rsidRPr="00787099">
                  <w:rPr>
                    <w:rStyle w:val="Hyperlink"/>
                    <w:noProof/>
                  </w:rPr>
                  <w:t>HR Services</w:t>
                </w:r>
                <w:r>
                  <w:rPr>
                    <w:noProof/>
                    <w:webHidden/>
                  </w:rPr>
                  <w:tab/>
                </w:r>
                <w:r>
                  <w:rPr>
                    <w:noProof/>
                    <w:webHidden/>
                  </w:rPr>
                  <w:fldChar w:fldCharType="begin"/>
                </w:r>
                <w:r>
                  <w:rPr>
                    <w:noProof/>
                    <w:webHidden/>
                  </w:rPr>
                  <w:instrText xml:space="preserve"> PAGEREF _Toc529524172 \h </w:instrText>
                </w:r>
              </w:ins>
              <w:r>
                <w:rPr>
                  <w:noProof/>
                  <w:webHidden/>
                </w:rPr>
              </w:r>
              <w:r>
                <w:rPr>
                  <w:noProof/>
                  <w:webHidden/>
                </w:rPr>
                <w:fldChar w:fldCharType="separate"/>
              </w:r>
              <w:ins w:id="50" w:author="Donovan Goode [2]" w:date="2018-11-09T10:51:00Z">
                <w:r>
                  <w:rPr>
                    <w:noProof/>
                    <w:webHidden/>
                  </w:rPr>
                  <w:t>16</w:t>
                </w:r>
                <w:r>
                  <w:rPr>
                    <w:noProof/>
                    <w:webHidden/>
                  </w:rPr>
                  <w:fldChar w:fldCharType="end"/>
                </w:r>
                <w:r w:rsidRPr="00787099">
                  <w:rPr>
                    <w:rStyle w:val="Hyperlink"/>
                    <w:noProof/>
                  </w:rPr>
                  <w:fldChar w:fldCharType="end"/>
                </w:r>
              </w:ins>
            </w:p>
            <w:p w14:paraId="2A4CBE53" w14:textId="6E70AA61" w:rsidR="00CB2F11" w:rsidRDefault="00CB2F11">
              <w:pPr>
                <w:pStyle w:val="TOC3"/>
                <w:rPr>
                  <w:ins w:id="51" w:author="Donovan Goode [2]" w:date="2018-11-09T10:51:00Z"/>
                  <w:rFonts w:asciiTheme="minorHAnsi" w:eastAsiaTheme="minorEastAsia" w:hAnsiTheme="minorHAnsi"/>
                  <w:noProof/>
                  <w:spacing w:val="0"/>
                  <w:sz w:val="22"/>
                  <w:szCs w:val="22"/>
                </w:rPr>
              </w:pPr>
              <w:ins w:id="52"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"_Toc529524173"</w:instrText>
                </w:r>
                <w:r w:rsidRPr="00787099">
                  <w:rPr>
                    <w:rStyle w:val="Hyperlink"/>
                    <w:noProof/>
                  </w:rPr>
                  <w:instrText xml:space="preserve"> </w:instrText>
                </w:r>
                <w:r w:rsidRPr="00787099">
                  <w:rPr>
                    <w:rStyle w:val="Hyperlink"/>
                    <w:noProof/>
                  </w:rPr>
                  <w:fldChar w:fldCharType="separate"/>
                </w:r>
                <w:r w:rsidRPr="00787099">
                  <w:rPr>
                    <w:rStyle w:val="Hyperlink"/>
                    <w:noProof/>
                  </w:rPr>
                  <w:t>Online Retirement Application</w:t>
                </w:r>
                <w:r>
                  <w:rPr>
                    <w:noProof/>
                    <w:webHidden/>
                  </w:rPr>
                  <w:tab/>
                </w:r>
                <w:r>
                  <w:rPr>
                    <w:noProof/>
                    <w:webHidden/>
                  </w:rPr>
                  <w:fldChar w:fldCharType="begin"/>
                </w:r>
                <w:r>
                  <w:rPr>
                    <w:noProof/>
                    <w:webHidden/>
                  </w:rPr>
                  <w:instrText xml:space="preserve"> PAGEREF _Toc529524173 \h </w:instrText>
                </w:r>
              </w:ins>
              <w:r>
                <w:rPr>
                  <w:noProof/>
                  <w:webHidden/>
                </w:rPr>
              </w:r>
              <w:r>
                <w:rPr>
                  <w:noProof/>
                  <w:webHidden/>
                </w:rPr>
                <w:fldChar w:fldCharType="separate"/>
              </w:r>
              <w:ins w:id="53" w:author="Donovan Goode [2]" w:date="2018-11-09T10:51:00Z">
                <w:r>
                  <w:rPr>
                    <w:noProof/>
                    <w:webHidden/>
                  </w:rPr>
                  <w:t>16</w:t>
                </w:r>
                <w:r>
                  <w:rPr>
                    <w:noProof/>
                    <w:webHidden/>
                  </w:rPr>
                  <w:fldChar w:fldCharType="end"/>
                </w:r>
                <w:r w:rsidRPr="00787099">
                  <w:rPr>
                    <w:rStyle w:val="Hyperlink"/>
                    <w:noProof/>
                  </w:rPr>
                  <w:fldChar w:fldCharType="end"/>
                </w:r>
              </w:ins>
            </w:p>
            <w:p w14:paraId="5D2E4ECB" w14:textId="382E4D67" w:rsidR="00CB2F11" w:rsidRDefault="00CB2F11">
              <w:pPr>
                <w:pStyle w:val="TOC3"/>
                <w:rPr>
                  <w:ins w:id="54" w:author="Donovan Goode [2]" w:date="2018-11-09T10:51:00Z"/>
                  <w:rFonts w:asciiTheme="minorHAnsi" w:eastAsiaTheme="minorEastAsia" w:hAnsiTheme="minorHAnsi"/>
                  <w:noProof/>
                  <w:spacing w:val="0"/>
                  <w:sz w:val="22"/>
                  <w:szCs w:val="22"/>
                </w:rPr>
              </w:pPr>
              <w:ins w:id="55"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"_Toc529524174"</w:instrText>
                </w:r>
                <w:r w:rsidRPr="00787099">
                  <w:rPr>
                    <w:rStyle w:val="Hyperlink"/>
                    <w:noProof/>
                  </w:rPr>
                  <w:instrText xml:space="preserve"> </w:instrText>
                </w:r>
                <w:r w:rsidRPr="00787099">
                  <w:rPr>
                    <w:rStyle w:val="Hyperlink"/>
                    <w:noProof/>
                  </w:rPr>
                  <w:fldChar w:fldCharType="separate"/>
                </w:r>
                <w:r w:rsidRPr="00787099">
                  <w:rPr>
                    <w:rStyle w:val="Hyperlink"/>
                    <w:noProof/>
                  </w:rPr>
                  <w:t>ORA Home Page Slider</w:t>
                </w:r>
                <w:r>
                  <w:rPr>
                    <w:noProof/>
                    <w:webHidden/>
                  </w:rPr>
                  <w:tab/>
                </w:r>
                <w:r>
                  <w:rPr>
                    <w:noProof/>
                    <w:webHidden/>
                  </w:rPr>
                  <w:fldChar w:fldCharType="begin"/>
                </w:r>
                <w:r>
                  <w:rPr>
                    <w:noProof/>
                    <w:webHidden/>
                  </w:rPr>
                  <w:instrText xml:space="preserve"> PAGEREF _Toc529524174 \h </w:instrText>
                </w:r>
              </w:ins>
              <w:r>
                <w:rPr>
                  <w:noProof/>
                  <w:webHidden/>
                </w:rPr>
              </w:r>
              <w:r>
                <w:rPr>
                  <w:noProof/>
                  <w:webHidden/>
                </w:rPr>
                <w:fldChar w:fldCharType="separate"/>
              </w:r>
              <w:ins w:id="56" w:author="Donovan Goode [2]" w:date="2018-11-09T10:51:00Z">
                <w:r>
                  <w:rPr>
                    <w:noProof/>
                    <w:webHidden/>
                  </w:rPr>
                  <w:t>16</w:t>
                </w:r>
                <w:r>
                  <w:rPr>
                    <w:noProof/>
                    <w:webHidden/>
                  </w:rPr>
                  <w:fldChar w:fldCharType="end"/>
                </w:r>
                <w:r w:rsidRPr="00787099">
                  <w:rPr>
                    <w:rStyle w:val="Hyperlink"/>
                    <w:noProof/>
                  </w:rPr>
                  <w:fldChar w:fldCharType="end"/>
                </w:r>
              </w:ins>
            </w:p>
            <w:p w14:paraId="54919703" w14:textId="32B7726A" w:rsidR="00CB2F11" w:rsidRDefault="00CB2F11">
              <w:pPr>
                <w:pStyle w:val="TOC3"/>
                <w:rPr>
                  <w:ins w:id="57" w:author="Donovan Goode [2]" w:date="2018-11-09T10:51:00Z"/>
                  <w:rFonts w:asciiTheme="minorHAnsi" w:eastAsiaTheme="minorEastAsia" w:hAnsiTheme="minorHAnsi"/>
                  <w:noProof/>
                  <w:spacing w:val="0"/>
                  <w:sz w:val="22"/>
                  <w:szCs w:val="22"/>
                </w:rPr>
              </w:pPr>
              <w:ins w:id="58"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"_Toc529524175"</w:instrText>
                </w:r>
                <w:r w:rsidRPr="00787099">
                  <w:rPr>
                    <w:rStyle w:val="Hyperlink"/>
                    <w:noProof/>
                  </w:rPr>
                  <w:instrText xml:space="preserve"> </w:instrText>
                </w:r>
                <w:r w:rsidRPr="00787099">
                  <w:rPr>
                    <w:rStyle w:val="Hyperlink"/>
                    <w:noProof/>
                  </w:rPr>
                  <w:fldChar w:fldCharType="separate"/>
                </w:r>
                <w:r w:rsidRPr="00787099">
                  <w:rPr>
                    <w:rStyle w:val="Hyperlink"/>
                    <w:noProof/>
                  </w:rPr>
                  <w:t>ORA Home</w:t>
                </w:r>
                <w:r>
                  <w:rPr>
                    <w:noProof/>
                    <w:webHidden/>
                  </w:rPr>
                  <w:tab/>
                </w:r>
                <w:r>
                  <w:rPr>
                    <w:noProof/>
                    <w:webHidden/>
                  </w:rPr>
                  <w:fldChar w:fldCharType="begin"/>
                </w:r>
                <w:r>
                  <w:rPr>
                    <w:noProof/>
                    <w:webHidden/>
                  </w:rPr>
                  <w:instrText xml:space="preserve"> PAGEREF _Toc529524175 \h </w:instrText>
                </w:r>
              </w:ins>
              <w:r>
                <w:rPr>
                  <w:noProof/>
                  <w:webHidden/>
                </w:rPr>
              </w:r>
              <w:r>
                <w:rPr>
                  <w:noProof/>
                  <w:webHidden/>
                </w:rPr>
                <w:fldChar w:fldCharType="separate"/>
              </w:r>
              <w:ins w:id="59" w:author="Donovan Goode [2]" w:date="2018-11-09T10:51:00Z">
                <w:r>
                  <w:rPr>
                    <w:noProof/>
                    <w:webHidden/>
                  </w:rPr>
                  <w:t>16</w:t>
                </w:r>
                <w:r>
                  <w:rPr>
                    <w:noProof/>
                    <w:webHidden/>
                  </w:rPr>
                  <w:fldChar w:fldCharType="end"/>
                </w:r>
                <w:r w:rsidRPr="00787099">
                  <w:rPr>
                    <w:rStyle w:val="Hyperlink"/>
                    <w:noProof/>
                  </w:rPr>
                  <w:fldChar w:fldCharType="end"/>
                </w:r>
              </w:ins>
            </w:p>
            <w:p w14:paraId="705B430D" w14:textId="3D53361C" w:rsidR="00CB2F11" w:rsidRDefault="00CB2F11">
              <w:pPr>
                <w:pStyle w:val="TOC3"/>
                <w:rPr>
                  <w:ins w:id="60" w:author="Donovan Goode [2]" w:date="2018-11-09T10:51:00Z"/>
                  <w:rFonts w:asciiTheme="minorHAnsi" w:eastAsiaTheme="minorEastAsia" w:hAnsiTheme="minorHAnsi"/>
                  <w:noProof/>
                  <w:spacing w:val="0"/>
                  <w:sz w:val="22"/>
                  <w:szCs w:val="22"/>
                </w:rPr>
              </w:pPr>
              <w:ins w:id="61"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"_Toc529524176"</w:instrText>
                </w:r>
                <w:r w:rsidRPr="00787099">
                  <w:rPr>
                    <w:rStyle w:val="Hyperlink"/>
                    <w:noProof/>
                  </w:rPr>
                  <w:instrText xml:space="preserve"> </w:instrText>
                </w:r>
                <w:r w:rsidRPr="00787099">
                  <w:rPr>
                    <w:rStyle w:val="Hyperlink"/>
                    <w:noProof/>
                  </w:rPr>
                  <w:fldChar w:fldCharType="separate"/>
                </w:r>
                <w:r w:rsidRPr="00787099">
                  <w:rPr>
                    <w:rStyle w:val="Hyperlink"/>
                    <w:noProof/>
                  </w:rPr>
                  <w:t>Payroll Checklist and Certification</w:t>
                </w:r>
                <w:r>
                  <w:rPr>
                    <w:noProof/>
                    <w:webHidden/>
                  </w:rPr>
                  <w:tab/>
                </w:r>
                <w:r>
                  <w:rPr>
                    <w:noProof/>
                    <w:webHidden/>
                  </w:rPr>
                  <w:fldChar w:fldCharType="begin"/>
                </w:r>
                <w:r>
                  <w:rPr>
                    <w:noProof/>
                    <w:webHidden/>
                  </w:rPr>
                  <w:instrText xml:space="preserve"> PAGEREF _Toc529524176 \h </w:instrText>
                </w:r>
              </w:ins>
              <w:r>
                <w:rPr>
                  <w:noProof/>
                  <w:webHidden/>
                </w:rPr>
              </w:r>
              <w:r>
                <w:rPr>
                  <w:noProof/>
                  <w:webHidden/>
                </w:rPr>
                <w:fldChar w:fldCharType="separate"/>
              </w:r>
              <w:ins w:id="62" w:author="Donovan Goode [2]" w:date="2018-11-09T10:51:00Z">
                <w:r>
                  <w:rPr>
                    <w:noProof/>
                    <w:webHidden/>
                  </w:rPr>
                  <w:t>16</w:t>
                </w:r>
                <w:r>
                  <w:rPr>
                    <w:noProof/>
                    <w:webHidden/>
                  </w:rPr>
                  <w:fldChar w:fldCharType="end"/>
                </w:r>
                <w:r w:rsidRPr="00787099">
                  <w:rPr>
                    <w:rStyle w:val="Hyperlink"/>
                    <w:noProof/>
                  </w:rPr>
                  <w:fldChar w:fldCharType="end"/>
                </w:r>
              </w:ins>
            </w:p>
            <w:p w14:paraId="78283850" w14:textId="4CE043EF" w:rsidR="00CB2F11" w:rsidRDefault="00CB2F11">
              <w:pPr>
                <w:pStyle w:val="TOC3"/>
                <w:rPr>
                  <w:ins w:id="63" w:author="Donovan Goode [2]" w:date="2018-11-09T10:51:00Z"/>
                  <w:rFonts w:asciiTheme="minorHAnsi" w:eastAsiaTheme="minorEastAsia" w:hAnsiTheme="minorHAnsi"/>
                  <w:noProof/>
                  <w:spacing w:val="0"/>
                  <w:sz w:val="22"/>
                  <w:szCs w:val="22"/>
                </w:rPr>
              </w:pPr>
              <w:ins w:id="64"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"_Toc529524177"</w:instrText>
                </w:r>
                <w:r w:rsidRPr="00787099">
                  <w:rPr>
                    <w:rStyle w:val="Hyperlink"/>
                    <w:noProof/>
                  </w:rPr>
                  <w:instrText xml:space="preserve"> </w:instrText>
                </w:r>
                <w:r w:rsidRPr="00787099">
                  <w:rPr>
                    <w:rStyle w:val="Hyperlink"/>
                    <w:noProof/>
                  </w:rPr>
                  <w:fldChar w:fldCharType="separate"/>
                </w:r>
                <w:r w:rsidRPr="00787099">
                  <w:rPr>
                    <w:rStyle w:val="Hyperlink"/>
                    <w:noProof/>
                  </w:rPr>
                  <w:t>Payroll Services</w:t>
                </w:r>
                <w:r>
                  <w:rPr>
                    <w:noProof/>
                    <w:webHidden/>
                  </w:rPr>
                  <w:tab/>
                </w:r>
                <w:r>
                  <w:rPr>
                    <w:noProof/>
                    <w:webHidden/>
                  </w:rPr>
                  <w:fldChar w:fldCharType="begin"/>
                </w:r>
                <w:r>
                  <w:rPr>
                    <w:noProof/>
                    <w:webHidden/>
                  </w:rPr>
                  <w:instrText xml:space="preserve"> PAGEREF _Toc529524177 \h </w:instrText>
                </w:r>
              </w:ins>
              <w:r>
                <w:rPr>
                  <w:noProof/>
                  <w:webHidden/>
                </w:rPr>
              </w:r>
              <w:r>
                <w:rPr>
                  <w:noProof/>
                  <w:webHidden/>
                </w:rPr>
                <w:fldChar w:fldCharType="separate"/>
              </w:r>
              <w:ins w:id="65" w:author="Donovan Goode [2]" w:date="2018-11-09T10:51:00Z">
                <w:r>
                  <w:rPr>
                    <w:noProof/>
                    <w:webHidden/>
                  </w:rPr>
                  <w:t>16</w:t>
                </w:r>
                <w:r>
                  <w:rPr>
                    <w:noProof/>
                    <w:webHidden/>
                  </w:rPr>
                  <w:fldChar w:fldCharType="end"/>
                </w:r>
                <w:r w:rsidRPr="00787099">
                  <w:rPr>
                    <w:rStyle w:val="Hyperlink"/>
                    <w:noProof/>
                  </w:rPr>
                  <w:fldChar w:fldCharType="end"/>
                </w:r>
              </w:ins>
            </w:p>
            <w:p w14:paraId="3A055929" w14:textId="18D12CA9" w:rsidR="00CB2F11" w:rsidRDefault="00CB2F11">
              <w:pPr>
                <w:pStyle w:val="TOC3"/>
                <w:rPr>
                  <w:ins w:id="66" w:author="Donovan Goode [2]" w:date="2018-11-09T10:51:00Z"/>
                  <w:rFonts w:asciiTheme="minorHAnsi" w:eastAsiaTheme="minorEastAsia" w:hAnsiTheme="minorHAnsi"/>
                  <w:noProof/>
                  <w:spacing w:val="0"/>
                  <w:sz w:val="22"/>
                  <w:szCs w:val="22"/>
                </w:rPr>
              </w:pPr>
              <w:ins w:id="67"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"_Toc529524178"</w:instrText>
                </w:r>
                <w:r w:rsidRPr="00787099">
                  <w:rPr>
                    <w:rStyle w:val="Hyperlink"/>
                    <w:noProof/>
                  </w:rPr>
                  <w:instrText xml:space="preserve"> </w:instrText>
                </w:r>
                <w:r w:rsidRPr="00787099">
                  <w:rPr>
                    <w:rStyle w:val="Hyperlink"/>
                    <w:noProof/>
                  </w:rPr>
                  <w:fldChar w:fldCharType="separate"/>
                </w:r>
                <w:r w:rsidRPr="00787099">
                  <w:rPr>
                    <w:rStyle w:val="Hyperlink"/>
                    <w:noProof/>
                  </w:rPr>
                  <w:t>Summary of Service Employee Create</w:t>
                </w:r>
                <w:r>
                  <w:rPr>
                    <w:noProof/>
                    <w:webHidden/>
                  </w:rPr>
                  <w:tab/>
                </w:r>
                <w:r>
                  <w:rPr>
                    <w:noProof/>
                    <w:webHidden/>
                  </w:rPr>
                  <w:fldChar w:fldCharType="begin"/>
                </w:r>
                <w:r>
                  <w:rPr>
                    <w:noProof/>
                    <w:webHidden/>
                  </w:rPr>
                  <w:instrText xml:space="preserve"> PAGEREF _Toc529524178 \h </w:instrText>
                </w:r>
              </w:ins>
              <w:r>
                <w:rPr>
                  <w:noProof/>
                  <w:webHidden/>
                </w:rPr>
              </w:r>
              <w:r>
                <w:rPr>
                  <w:noProof/>
                  <w:webHidden/>
                </w:rPr>
                <w:fldChar w:fldCharType="separate"/>
              </w:r>
              <w:ins w:id="68" w:author="Donovan Goode [2]" w:date="2018-11-09T10:51:00Z">
                <w:r>
                  <w:rPr>
                    <w:noProof/>
                    <w:webHidden/>
                  </w:rPr>
                  <w:t>16</w:t>
                </w:r>
                <w:r>
                  <w:rPr>
                    <w:noProof/>
                    <w:webHidden/>
                  </w:rPr>
                  <w:fldChar w:fldCharType="end"/>
                </w:r>
                <w:r w:rsidRPr="00787099">
                  <w:rPr>
                    <w:rStyle w:val="Hyperlink"/>
                    <w:noProof/>
                  </w:rPr>
                  <w:fldChar w:fldCharType="end"/>
                </w:r>
              </w:ins>
            </w:p>
            <w:p w14:paraId="7A3A5CB9" w14:textId="712002EC" w:rsidR="00CB2F11" w:rsidRDefault="00CB2F11">
              <w:pPr>
                <w:pStyle w:val="TOC2"/>
                <w:rPr>
                  <w:ins w:id="69" w:author="Donovan Goode [2]" w:date="2018-11-09T10:51:00Z"/>
                  <w:rFonts w:eastAsiaTheme="minorEastAsia"/>
                  <w:noProof/>
                </w:rPr>
              </w:pPr>
              <w:ins w:id="70"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"_Toc529524179"</w:instrText>
                </w:r>
                <w:r w:rsidRPr="00787099">
                  <w:rPr>
                    <w:rStyle w:val="Hyperlink"/>
                    <w:noProof/>
                  </w:rPr>
                  <w:instrText xml:space="preserve"> </w:instrText>
                </w:r>
                <w:r w:rsidRPr="00787099">
                  <w:rPr>
                    <w:rStyle w:val="Hyperlink"/>
                    <w:noProof/>
                  </w:rPr>
                  <w:fldChar w:fldCharType="separate"/>
                </w:r>
                <w:r w:rsidRPr="00787099">
                  <w:rPr>
                    <w:rStyle w:val="Hyperlink"/>
                    <w:noProof/>
                  </w:rPr>
                  <w:t>3.3</w:t>
                </w:r>
                <w:r>
                  <w:rPr>
                    <w:rFonts w:eastAsiaTheme="minorEastAsia"/>
                    <w:noProof/>
                  </w:rPr>
                  <w:tab/>
                </w:r>
                <w:r w:rsidRPr="00787099">
                  <w:rPr>
                    <w:rStyle w:val="Hyperlink"/>
                    <w:noProof/>
                  </w:rPr>
                  <w:t>ORA Web Forms and Design</w:t>
                </w:r>
                <w:r>
                  <w:rPr>
                    <w:noProof/>
                    <w:webHidden/>
                  </w:rPr>
                  <w:tab/>
                </w:r>
                <w:r>
                  <w:rPr>
                    <w:noProof/>
                    <w:webHidden/>
                  </w:rPr>
                  <w:fldChar w:fldCharType="begin"/>
                </w:r>
                <w:r>
                  <w:rPr>
                    <w:noProof/>
                    <w:webHidden/>
                  </w:rPr>
                  <w:instrText xml:space="preserve"> PAGEREF _Toc529524179 \h </w:instrText>
                </w:r>
              </w:ins>
              <w:r>
                <w:rPr>
                  <w:noProof/>
                  <w:webHidden/>
                </w:rPr>
              </w:r>
              <w:r>
                <w:rPr>
                  <w:noProof/>
                  <w:webHidden/>
                </w:rPr>
                <w:fldChar w:fldCharType="separate"/>
              </w:r>
              <w:ins w:id="71" w:author="Donovan Goode [2]" w:date="2018-11-09T10:51:00Z">
                <w:r>
                  <w:rPr>
                    <w:noProof/>
                    <w:webHidden/>
                  </w:rPr>
                  <w:t>16</w:t>
                </w:r>
                <w:r>
                  <w:rPr>
                    <w:noProof/>
                    <w:webHidden/>
                  </w:rPr>
                  <w:fldChar w:fldCharType="end"/>
                </w:r>
                <w:r w:rsidRPr="00787099">
                  <w:rPr>
                    <w:rStyle w:val="Hyperlink"/>
                    <w:noProof/>
                  </w:rPr>
                  <w:fldChar w:fldCharType="end"/>
                </w:r>
              </w:ins>
            </w:p>
            <w:p w14:paraId="2C041573" w14:textId="149325AD" w:rsidR="00CB2F11" w:rsidRDefault="00CB2F11">
              <w:pPr>
                <w:pStyle w:val="TOC3"/>
                <w:rPr>
                  <w:ins w:id="72" w:author="Donovan Goode [2]" w:date="2018-11-09T10:51:00Z"/>
                  <w:rFonts w:asciiTheme="minorHAnsi" w:eastAsiaTheme="minorEastAsia" w:hAnsiTheme="minorHAnsi"/>
                  <w:noProof/>
                  <w:spacing w:val="0"/>
                  <w:sz w:val="22"/>
                  <w:szCs w:val="22"/>
                </w:rPr>
              </w:pPr>
              <w:ins w:id="73"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"_Toc529524180"</w:instrText>
                </w:r>
                <w:r w:rsidRPr="00787099">
                  <w:rPr>
                    <w:rStyle w:val="Hyperlink"/>
                    <w:noProof/>
                  </w:rPr>
                  <w:instrText xml:space="preserve"> </w:instrText>
                </w:r>
                <w:r w:rsidRPr="00787099">
                  <w:rPr>
                    <w:rStyle w:val="Hyperlink"/>
                    <w:noProof/>
                  </w:rPr>
                  <w:fldChar w:fldCharType="separate"/>
                </w:r>
                <w:r w:rsidRPr="00787099">
                  <w:rPr>
                    <w:rStyle w:val="Hyperlink"/>
                    <w:noProof/>
                  </w:rPr>
                  <w:t>3.3.1</w:t>
                </w:r>
                <w:r>
                  <w:rPr>
                    <w:rFonts w:asciiTheme="minorHAnsi" w:eastAsiaTheme="minorEastAsia" w:hAnsiTheme="minorHAnsi"/>
                    <w:noProof/>
                    <w:spacing w:val="0"/>
                    <w:sz w:val="22"/>
                    <w:szCs w:val="22"/>
                  </w:rPr>
                  <w:tab/>
                </w:r>
                <w:r w:rsidRPr="00787099">
                  <w:rPr>
                    <w:rStyle w:val="Hyperlink"/>
                    <w:noProof/>
                  </w:rPr>
                  <w:t>Retirement Application:</w:t>
                </w:r>
                <w:r>
                  <w:rPr>
                    <w:noProof/>
                    <w:webHidden/>
                  </w:rPr>
                  <w:tab/>
                </w:r>
                <w:r>
                  <w:rPr>
                    <w:noProof/>
                    <w:webHidden/>
                  </w:rPr>
                  <w:fldChar w:fldCharType="begin"/>
                </w:r>
                <w:r>
                  <w:rPr>
                    <w:noProof/>
                    <w:webHidden/>
                  </w:rPr>
                  <w:instrText xml:space="preserve"> PAGEREF _Toc529524180 \h </w:instrText>
                </w:r>
              </w:ins>
              <w:r>
                <w:rPr>
                  <w:noProof/>
                  <w:webHidden/>
                </w:rPr>
              </w:r>
              <w:r>
                <w:rPr>
                  <w:noProof/>
                  <w:webHidden/>
                </w:rPr>
                <w:fldChar w:fldCharType="separate"/>
              </w:r>
              <w:ins w:id="74" w:author="Donovan Goode [2]" w:date="2018-11-09T10:51:00Z">
                <w:r>
                  <w:rPr>
                    <w:noProof/>
                    <w:webHidden/>
                  </w:rPr>
                  <w:t>18</w:t>
                </w:r>
                <w:r>
                  <w:rPr>
                    <w:noProof/>
                    <w:webHidden/>
                  </w:rPr>
                  <w:fldChar w:fldCharType="end"/>
                </w:r>
                <w:r w:rsidRPr="00787099">
                  <w:rPr>
                    <w:rStyle w:val="Hyperlink"/>
                    <w:noProof/>
                  </w:rPr>
                  <w:fldChar w:fldCharType="end"/>
                </w:r>
              </w:ins>
            </w:p>
            <w:p w14:paraId="33B7BA84" w14:textId="4DF38B63" w:rsidR="00CB2F11" w:rsidRDefault="00CB2F11">
              <w:pPr>
                <w:pStyle w:val="TOC3"/>
                <w:rPr>
                  <w:ins w:id="75" w:author="Donovan Goode [2]" w:date="2018-11-09T10:51:00Z"/>
                  <w:rFonts w:asciiTheme="minorHAnsi" w:eastAsiaTheme="minorEastAsia" w:hAnsiTheme="minorHAnsi"/>
                  <w:noProof/>
                  <w:spacing w:val="0"/>
                  <w:sz w:val="22"/>
                  <w:szCs w:val="22"/>
                </w:rPr>
              </w:pPr>
              <w:ins w:id="76"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"_Toc529524181"</w:instrText>
                </w:r>
                <w:r w:rsidRPr="00787099">
                  <w:rPr>
                    <w:rStyle w:val="Hyperlink"/>
                    <w:noProof/>
                  </w:rPr>
                  <w:instrText xml:space="preserve"> </w:instrText>
                </w:r>
                <w:r w:rsidRPr="00787099">
                  <w:rPr>
                    <w:rStyle w:val="Hyperlink"/>
                    <w:noProof/>
                  </w:rPr>
                  <w:fldChar w:fldCharType="separate"/>
                </w:r>
                <w:r w:rsidRPr="00787099">
                  <w:rPr>
                    <w:rStyle w:val="Hyperlink"/>
                    <w:noProof/>
                  </w:rPr>
                  <w:t>3.3.2</w:t>
                </w:r>
                <w:r>
                  <w:rPr>
                    <w:rFonts w:asciiTheme="minorHAnsi" w:eastAsiaTheme="minorEastAsia" w:hAnsiTheme="minorHAnsi"/>
                    <w:noProof/>
                    <w:spacing w:val="0"/>
                    <w:sz w:val="22"/>
                    <w:szCs w:val="22"/>
                  </w:rPr>
                  <w:tab/>
                </w:r>
                <w:r w:rsidRPr="00787099">
                  <w:rPr>
                    <w:rStyle w:val="Hyperlink"/>
                    <w:noProof/>
                  </w:rPr>
                  <w:t>Applicant Summary of Service Certification</w:t>
                </w:r>
                <w:r>
                  <w:rPr>
                    <w:noProof/>
                    <w:webHidden/>
                  </w:rPr>
                  <w:tab/>
                </w:r>
                <w:r>
                  <w:rPr>
                    <w:noProof/>
                    <w:webHidden/>
                  </w:rPr>
                  <w:fldChar w:fldCharType="begin"/>
                </w:r>
                <w:r>
                  <w:rPr>
                    <w:noProof/>
                    <w:webHidden/>
                  </w:rPr>
                  <w:instrText xml:space="preserve"> PAGEREF _Toc529524181 \h </w:instrText>
                </w:r>
              </w:ins>
              <w:r>
                <w:rPr>
                  <w:noProof/>
                  <w:webHidden/>
                </w:rPr>
              </w:r>
              <w:r>
                <w:rPr>
                  <w:noProof/>
                  <w:webHidden/>
                </w:rPr>
                <w:fldChar w:fldCharType="separate"/>
              </w:r>
              <w:ins w:id="77" w:author="Donovan Goode [2]" w:date="2018-11-09T10:51:00Z">
                <w:r>
                  <w:rPr>
                    <w:noProof/>
                    <w:webHidden/>
                  </w:rPr>
                  <w:t>19</w:t>
                </w:r>
                <w:r>
                  <w:rPr>
                    <w:noProof/>
                    <w:webHidden/>
                  </w:rPr>
                  <w:fldChar w:fldCharType="end"/>
                </w:r>
                <w:r w:rsidRPr="00787099">
                  <w:rPr>
                    <w:rStyle w:val="Hyperlink"/>
                    <w:noProof/>
                  </w:rPr>
                  <w:fldChar w:fldCharType="end"/>
                </w:r>
              </w:ins>
            </w:p>
            <w:p w14:paraId="2A7B1659" w14:textId="13572E4B" w:rsidR="00CB2F11" w:rsidRDefault="00CB2F11">
              <w:pPr>
                <w:pStyle w:val="TOC3"/>
                <w:rPr>
                  <w:ins w:id="78" w:author="Donovan Goode [2]" w:date="2018-11-09T10:51:00Z"/>
                  <w:rFonts w:asciiTheme="minorHAnsi" w:eastAsiaTheme="minorEastAsia" w:hAnsiTheme="minorHAnsi"/>
                  <w:noProof/>
                  <w:spacing w:val="0"/>
                  <w:sz w:val="22"/>
                  <w:szCs w:val="22"/>
                </w:rPr>
              </w:pPr>
              <w:ins w:id="79"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"_Toc529524182"</w:instrText>
                </w:r>
                <w:r w:rsidRPr="00787099">
                  <w:rPr>
                    <w:rStyle w:val="Hyperlink"/>
                    <w:noProof/>
                  </w:rPr>
                  <w:instrText xml:space="preserve"> </w:instrText>
                </w:r>
                <w:r w:rsidRPr="00787099">
                  <w:rPr>
                    <w:rStyle w:val="Hyperlink"/>
                    <w:noProof/>
                  </w:rPr>
                  <w:fldChar w:fldCharType="separate"/>
                </w:r>
                <w:r w:rsidRPr="00787099">
                  <w:rPr>
                    <w:rStyle w:val="Hyperlink"/>
                    <w:noProof/>
                  </w:rPr>
                  <w:t>3.3.3</w:t>
                </w:r>
                <w:r>
                  <w:rPr>
                    <w:rFonts w:asciiTheme="minorHAnsi" w:eastAsiaTheme="minorEastAsia" w:hAnsiTheme="minorHAnsi"/>
                    <w:noProof/>
                    <w:spacing w:val="0"/>
                    <w:sz w:val="22"/>
                    <w:szCs w:val="22"/>
                  </w:rPr>
                  <w:tab/>
                </w:r>
                <w:r w:rsidRPr="00787099">
                  <w:rPr>
                    <w:rStyle w:val="Hyperlink"/>
                    <w:noProof/>
                  </w:rPr>
                  <w:t>Payroll Checklist and Certification</w:t>
                </w:r>
                <w:r>
                  <w:rPr>
                    <w:noProof/>
                    <w:webHidden/>
                  </w:rPr>
                  <w:tab/>
                </w:r>
                <w:r>
                  <w:rPr>
                    <w:noProof/>
                    <w:webHidden/>
                  </w:rPr>
                  <w:fldChar w:fldCharType="begin"/>
                </w:r>
                <w:r>
                  <w:rPr>
                    <w:noProof/>
                    <w:webHidden/>
                  </w:rPr>
                  <w:instrText xml:space="preserve"> PAGEREF _Toc529524182 \h </w:instrText>
                </w:r>
              </w:ins>
              <w:r>
                <w:rPr>
                  <w:noProof/>
                  <w:webHidden/>
                </w:rPr>
              </w:r>
              <w:r>
                <w:rPr>
                  <w:noProof/>
                  <w:webHidden/>
                </w:rPr>
                <w:fldChar w:fldCharType="separate"/>
              </w:r>
              <w:ins w:id="80" w:author="Donovan Goode [2]" w:date="2018-11-09T10:51:00Z">
                <w:r>
                  <w:rPr>
                    <w:noProof/>
                    <w:webHidden/>
                  </w:rPr>
                  <w:t>20</w:t>
                </w:r>
                <w:r>
                  <w:rPr>
                    <w:noProof/>
                    <w:webHidden/>
                  </w:rPr>
                  <w:fldChar w:fldCharType="end"/>
                </w:r>
                <w:r w:rsidRPr="00787099">
                  <w:rPr>
                    <w:rStyle w:val="Hyperlink"/>
                    <w:noProof/>
                  </w:rPr>
                  <w:fldChar w:fldCharType="end"/>
                </w:r>
              </w:ins>
            </w:p>
            <w:p w14:paraId="4F15173E" w14:textId="1850FFDF" w:rsidR="00CB2F11" w:rsidRDefault="00CB2F11">
              <w:pPr>
                <w:pStyle w:val="TOC2"/>
                <w:rPr>
                  <w:ins w:id="81" w:author="Donovan Goode [2]" w:date="2018-11-09T10:51:00Z"/>
                  <w:rFonts w:eastAsiaTheme="minorEastAsia"/>
                  <w:noProof/>
                </w:rPr>
              </w:pPr>
              <w:ins w:id="82"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"_Toc529524183"</w:instrText>
                </w:r>
                <w:r w:rsidRPr="00787099">
                  <w:rPr>
                    <w:rStyle w:val="Hyperlink"/>
                    <w:noProof/>
                  </w:rPr>
                  <w:instrText xml:space="preserve"> </w:instrText>
                </w:r>
                <w:r w:rsidRPr="00787099">
                  <w:rPr>
                    <w:rStyle w:val="Hyperlink"/>
                    <w:noProof/>
                  </w:rPr>
                  <w:fldChar w:fldCharType="separate"/>
                </w:r>
                <w:r w:rsidRPr="00787099">
                  <w:rPr>
                    <w:rStyle w:val="Hyperlink"/>
                    <w:noProof/>
                  </w:rPr>
                  <w:t>3.4</w:t>
                </w:r>
                <w:r>
                  <w:rPr>
                    <w:rFonts w:eastAsiaTheme="minorEastAsia"/>
                    <w:noProof/>
                  </w:rPr>
                  <w:tab/>
                </w:r>
                <w:r w:rsidRPr="00787099">
                  <w:rPr>
                    <w:rStyle w:val="Hyperlink"/>
                    <w:noProof/>
                  </w:rPr>
                  <w:t>ORA Entity Forms</w:t>
                </w:r>
                <w:r>
                  <w:rPr>
                    <w:noProof/>
                    <w:webHidden/>
                  </w:rPr>
                  <w:tab/>
                </w:r>
                <w:r>
                  <w:rPr>
                    <w:noProof/>
                    <w:webHidden/>
                  </w:rPr>
                  <w:fldChar w:fldCharType="begin"/>
                </w:r>
                <w:r>
                  <w:rPr>
                    <w:noProof/>
                    <w:webHidden/>
                  </w:rPr>
                  <w:instrText xml:space="preserve"> PAGEREF _Toc529524183 \h </w:instrText>
                </w:r>
              </w:ins>
              <w:r>
                <w:rPr>
                  <w:noProof/>
                  <w:webHidden/>
                </w:rPr>
              </w:r>
              <w:r>
                <w:rPr>
                  <w:noProof/>
                  <w:webHidden/>
                </w:rPr>
                <w:fldChar w:fldCharType="separate"/>
              </w:r>
              <w:ins w:id="83" w:author="Donovan Goode [2]" w:date="2018-11-09T10:51:00Z">
                <w:r>
                  <w:rPr>
                    <w:noProof/>
                    <w:webHidden/>
                  </w:rPr>
                  <w:t>21</w:t>
                </w:r>
                <w:r>
                  <w:rPr>
                    <w:noProof/>
                    <w:webHidden/>
                  </w:rPr>
                  <w:fldChar w:fldCharType="end"/>
                </w:r>
                <w:r w:rsidRPr="00787099">
                  <w:rPr>
                    <w:rStyle w:val="Hyperlink"/>
                    <w:noProof/>
                  </w:rPr>
                  <w:fldChar w:fldCharType="end"/>
                </w:r>
              </w:ins>
            </w:p>
            <w:p w14:paraId="7729873A" w14:textId="4CC7E33A" w:rsidR="00CB2F11" w:rsidRDefault="00CB2F11">
              <w:pPr>
                <w:pStyle w:val="TOC3"/>
                <w:rPr>
                  <w:ins w:id="84" w:author="Donovan Goode [2]" w:date="2018-11-09T10:51:00Z"/>
                  <w:rFonts w:asciiTheme="minorHAnsi" w:eastAsiaTheme="minorEastAsia" w:hAnsiTheme="minorHAnsi"/>
                  <w:noProof/>
                  <w:spacing w:val="0"/>
                  <w:sz w:val="22"/>
                  <w:szCs w:val="22"/>
                </w:rPr>
              </w:pPr>
              <w:ins w:id="85"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"_Toc529524184"</w:instrText>
                </w:r>
                <w:r w:rsidRPr="00787099">
                  <w:rPr>
                    <w:rStyle w:val="Hyperlink"/>
                    <w:noProof/>
                  </w:rPr>
                  <w:instrText xml:space="preserve"> </w:instrText>
                </w:r>
                <w:r w:rsidRPr="00787099">
                  <w:rPr>
                    <w:rStyle w:val="Hyperlink"/>
                    <w:noProof/>
                  </w:rPr>
                  <w:fldChar w:fldCharType="separate"/>
                </w:r>
                <w:r w:rsidRPr="00787099">
                  <w:rPr>
                    <w:rStyle w:val="Hyperlink"/>
                    <w:noProof/>
                  </w:rPr>
                  <w:t>3.4.1</w:t>
                </w:r>
                <w:r>
                  <w:rPr>
                    <w:rFonts w:asciiTheme="minorHAnsi" w:eastAsiaTheme="minorEastAsia" w:hAnsiTheme="minorHAnsi"/>
                    <w:noProof/>
                    <w:spacing w:val="0"/>
                    <w:sz w:val="22"/>
                    <w:szCs w:val="22"/>
                  </w:rPr>
                  <w:tab/>
                </w:r>
                <w:r w:rsidRPr="00787099">
                  <w:rPr>
                    <w:rStyle w:val="Hyperlink"/>
                    <w:noProof/>
                  </w:rPr>
                  <w:t>Agency Account Admin Create Contact for Invitation</w:t>
                </w:r>
                <w:r>
                  <w:rPr>
                    <w:noProof/>
                    <w:webHidden/>
                  </w:rPr>
                  <w:tab/>
                </w:r>
                <w:r>
                  <w:rPr>
                    <w:noProof/>
                    <w:webHidden/>
                  </w:rPr>
                  <w:fldChar w:fldCharType="begin"/>
                </w:r>
                <w:r>
                  <w:rPr>
                    <w:noProof/>
                    <w:webHidden/>
                  </w:rPr>
                  <w:instrText xml:space="preserve"> PAGEREF _Toc529524184 \h </w:instrText>
                </w:r>
              </w:ins>
              <w:r>
                <w:rPr>
                  <w:noProof/>
                  <w:webHidden/>
                </w:rPr>
              </w:r>
              <w:r>
                <w:rPr>
                  <w:noProof/>
                  <w:webHidden/>
                </w:rPr>
                <w:fldChar w:fldCharType="separate"/>
              </w:r>
              <w:ins w:id="86" w:author="Donovan Goode [2]" w:date="2018-11-09T10:51:00Z">
                <w:r>
                  <w:rPr>
                    <w:noProof/>
                    <w:webHidden/>
                  </w:rPr>
                  <w:t>21</w:t>
                </w:r>
                <w:r>
                  <w:rPr>
                    <w:noProof/>
                    <w:webHidden/>
                  </w:rPr>
                  <w:fldChar w:fldCharType="end"/>
                </w:r>
                <w:r w:rsidRPr="00787099">
                  <w:rPr>
                    <w:rStyle w:val="Hyperlink"/>
                    <w:noProof/>
                  </w:rPr>
                  <w:fldChar w:fldCharType="end"/>
                </w:r>
              </w:ins>
            </w:p>
            <w:p w14:paraId="0F35B6E2" w14:textId="07EC0F94" w:rsidR="00CB2F11" w:rsidRDefault="00CB2F11">
              <w:pPr>
                <w:pStyle w:val="TOC3"/>
                <w:rPr>
                  <w:ins w:id="87" w:author="Donovan Goode [2]" w:date="2018-11-09T10:51:00Z"/>
                  <w:rFonts w:asciiTheme="minorHAnsi" w:eastAsiaTheme="minorEastAsia" w:hAnsiTheme="minorHAnsi"/>
                  <w:noProof/>
                  <w:spacing w:val="0"/>
                  <w:sz w:val="22"/>
                  <w:szCs w:val="22"/>
                </w:rPr>
              </w:pPr>
              <w:ins w:id="88"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"_Toc529524185"</w:instrText>
                </w:r>
                <w:r w:rsidRPr="00787099">
                  <w:rPr>
                    <w:rStyle w:val="Hyperlink"/>
                    <w:noProof/>
                  </w:rPr>
                  <w:instrText xml:space="preserve"> </w:instrText>
                </w:r>
                <w:r w:rsidRPr="00787099">
                  <w:rPr>
                    <w:rStyle w:val="Hyperlink"/>
                    <w:noProof/>
                  </w:rPr>
                  <w:fldChar w:fldCharType="separate"/>
                </w:r>
                <w:r w:rsidRPr="00787099">
                  <w:rPr>
                    <w:rStyle w:val="Hyperlink"/>
                    <w:noProof/>
                  </w:rPr>
                  <w:t>3.4.2</w:t>
                </w:r>
                <w:r>
                  <w:rPr>
                    <w:rFonts w:asciiTheme="minorHAnsi" w:eastAsiaTheme="minorEastAsia" w:hAnsiTheme="minorHAnsi"/>
                    <w:noProof/>
                    <w:spacing w:val="0"/>
                    <w:sz w:val="22"/>
                    <w:szCs w:val="22"/>
                  </w:rPr>
                  <w:tab/>
                </w:r>
                <w:r w:rsidRPr="00787099">
                  <w:rPr>
                    <w:rStyle w:val="Hyperlink"/>
                    <w:noProof/>
                  </w:rPr>
                  <w:t>Agency Account Management</w:t>
                </w:r>
                <w:r>
                  <w:rPr>
                    <w:noProof/>
                    <w:webHidden/>
                  </w:rPr>
                  <w:tab/>
                </w:r>
                <w:r>
                  <w:rPr>
                    <w:noProof/>
                    <w:webHidden/>
                  </w:rPr>
                  <w:fldChar w:fldCharType="begin"/>
                </w:r>
                <w:r>
                  <w:rPr>
                    <w:noProof/>
                    <w:webHidden/>
                  </w:rPr>
                  <w:instrText xml:space="preserve"> PAGEREF _Toc529524185 \h </w:instrText>
                </w:r>
              </w:ins>
              <w:r>
                <w:rPr>
                  <w:noProof/>
                  <w:webHidden/>
                </w:rPr>
              </w:r>
              <w:r>
                <w:rPr>
                  <w:noProof/>
                  <w:webHidden/>
                </w:rPr>
                <w:fldChar w:fldCharType="separate"/>
              </w:r>
              <w:ins w:id="89" w:author="Donovan Goode [2]" w:date="2018-11-09T10:51:00Z">
                <w:r>
                  <w:rPr>
                    <w:noProof/>
                    <w:webHidden/>
                  </w:rPr>
                  <w:t>21</w:t>
                </w:r>
                <w:r>
                  <w:rPr>
                    <w:noProof/>
                    <w:webHidden/>
                  </w:rPr>
                  <w:fldChar w:fldCharType="end"/>
                </w:r>
                <w:r w:rsidRPr="00787099">
                  <w:rPr>
                    <w:rStyle w:val="Hyperlink"/>
                    <w:noProof/>
                  </w:rPr>
                  <w:fldChar w:fldCharType="end"/>
                </w:r>
              </w:ins>
            </w:p>
            <w:p w14:paraId="1AB5A47E" w14:textId="23495D4F" w:rsidR="00CB2F11" w:rsidRDefault="00CB2F11">
              <w:pPr>
                <w:pStyle w:val="TOC3"/>
                <w:rPr>
                  <w:ins w:id="90" w:author="Donovan Goode [2]" w:date="2018-11-09T10:51:00Z"/>
                  <w:rFonts w:asciiTheme="minorHAnsi" w:eastAsiaTheme="minorEastAsia" w:hAnsiTheme="minorHAnsi"/>
                  <w:noProof/>
                  <w:spacing w:val="0"/>
                  <w:sz w:val="22"/>
                  <w:szCs w:val="22"/>
                </w:rPr>
              </w:pPr>
              <w:ins w:id="91"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"_Toc529524186"</w:instrText>
                </w:r>
                <w:r w:rsidRPr="00787099">
                  <w:rPr>
                    <w:rStyle w:val="Hyperlink"/>
                    <w:noProof/>
                  </w:rPr>
                  <w:instrText xml:space="preserve"> </w:instrText>
                </w:r>
                <w:r w:rsidRPr="00787099">
                  <w:rPr>
                    <w:rStyle w:val="Hyperlink"/>
                    <w:noProof/>
                  </w:rPr>
                  <w:fldChar w:fldCharType="separate"/>
                </w:r>
                <w:r w:rsidRPr="00787099">
                  <w:rPr>
                    <w:rStyle w:val="Hyperlink"/>
                    <w:noProof/>
                  </w:rPr>
                  <w:t>3.4.3</w:t>
                </w:r>
                <w:r>
                  <w:rPr>
                    <w:rFonts w:asciiTheme="minorHAnsi" w:eastAsiaTheme="minorEastAsia" w:hAnsiTheme="minorHAnsi"/>
                    <w:noProof/>
                    <w:spacing w:val="0"/>
                    <w:sz w:val="22"/>
                    <w:szCs w:val="22"/>
                  </w:rPr>
                  <w:tab/>
                </w:r>
                <w:r w:rsidRPr="00787099">
                  <w:rPr>
                    <w:rStyle w:val="Hyperlink"/>
                    <w:noProof/>
                  </w:rPr>
                  <w:t>Agency Admin Create Retirement Package</w:t>
                </w:r>
                <w:r>
                  <w:rPr>
                    <w:noProof/>
                    <w:webHidden/>
                  </w:rPr>
                  <w:tab/>
                </w:r>
                <w:r>
                  <w:rPr>
                    <w:noProof/>
                    <w:webHidden/>
                  </w:rPr>
                  <w:fldChar w:fldCharType="begin"/>
                </w:r>
                <w:r>
                  <w:rPr>
                    <w:noProof/>
                    <w:webHidden/>
                  </w:rPr>
                  <w:instrText xml:space="preserve"> PAGEREF _Toc529524186 \h </w:instrText>
                </w:r>
              </w:ins>
              <w:r>
                <w:rPr>
                  <w:noProof/>
                  <w:webHidden/>
                </w:rPr>
              </w:r>
              <w:r>
                <w:rPr>
                  <w:noProof/>
                  <w:webHidden/>
                </w:rPr>
                <w:fldChar w:fldCharType="separate"/>
              </w:r>
              <w:ins w:id="92" w:author="Donovan Goode [2]" w:date="2018-11-09T10:51:00Z">
                <w:r>
                  <w:rPr>
                    <w:noProof/>
                    <w:webHidden/>
                  </w:rPr>
                  <w:t>21</w:t>
                </w:r>
                <w:r>
                  <w:rPr>
                    <w:noProof/>
                    <w:webHidden/>
                  </w:rPr>
                  <w:fldChar w:fldCharType="end"/>
                </w:r>
                <w:r w:rsidRPr="00787099">
                  <w:rPr>
                    <w:rStyle w:val="Hyperlink"/>
                    <w:noProof/>
                  </w:rPr>
                  <w:fldChar w:fldCharType="end"/>
                </w:r>
              </w:ins>
            </w:p>
            <w:p w14:paraId="45742594" w14:textId="505A76D1" w:rsidR="00CB2F11" w:rsidRDefault="00CB2F11">
              <w:pPr>
                <w:pStyle w:val="TOC3"/>
                <w:rPr>
                  <w:ins w:id="93" w:author="Donovan Goode [2]" w:date="2018-11-09T10:51:00Z"/>
                  <w:rFonts w:asciiTheme="minorHAnsi" w:eastAsiaTheme="minorEastAsia" w:hAnsiTheme="minorHAnsi"/>
                  <w:noProof/>
                  <w:spacing w:val="0"/>
                  <w:sz w:val="22"/>
                  <w:szCs w:val="22"/>
                </w:rPr>
              </w:pPr>
              <w:ins w:id="94"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"_Toc529524187"</w:instrText>
                </w:r>
                <w:r w:rsidRPr="00787099">
                  <w:rPr>
                    <w:rStyle w:val="Hyperlink"/>
                    <w:noProof/>
                  </w:rPr>
                  <w:instrText xml:space="preserve"> </w:instrText>
                </w:r>
                <w:r w:rsidRPr="00787099">
                  <w:rPr>
                    <w:rStyle w:val="Hyperlink"/>
                    <w:noProof/>
                  </w:rPr>
                  <w:fldChar w:fldCharType="separate"/>
                </w:r>
                <w:r w:rsidRPr="00787099">
                  <w:rPr>
                    <w:rStyle w:val="Hyperlink"/>
                    <w:noProof/>
                  </w:rPr>
                  <w:t>3.4.4</w:t>
                </w:r>
                <w:r>
                  <w:rPr>
                    <w:rFonts w:asciiTheme="minorHAnsi" w:eastAsiaTheme="minorEastAsia" w:hAnsiTheme="minorHAnsi"/>
                    <w:noProof/>
                    <w:spacing w:val="0"/>
                    <w:sz w:val="22"/>
                    <w:szCs w:val="22"/>
                  </w:rPr>
                  <w:tab/>
                </w:r>
                <w:r w:rsidRPr="00787099">
                  <w:rPr>
                    <w:rStyle w:val="Hyperlink"/>
                    <w:noProof/>
                  </w:rPr>
                  <w:t>Agency Admin Summary of Service Create</w:t>
                </w:r>
                <w:r>
                  <w:rPr>
                    <w:noProof/>
                    <w:webHidden/>
                  </w:rPr>
                  <w:tab/>
                </w:r>
                <w:r>
                  <w:rPr>
                    <w:noProof/>
                    <w:webHidden/>
                  </w:rPr>
                  <w:fldChar w:fldCharType="begin"/>
                </w:r>
                <w:r>
                  <w:rPr>
                    <w:noProof/>
                    <w:webHidden/>
                  </w:rPr>
                  <w:instrText xml:space="preserve"> PAGEREF _Toc529524187 \h </w:instrText>
                </w:r>
              </w:ins>
              <w:r>
                <w:rPr>
                  <w:noProof/>
                  <w:webHidden/>
                </w:rPr>
              </w:r>
              <w:r>
                <w:rPr>
                  <w:noProof/>
                  <w:webHidden/>
                </w:rPr>
                <w:fldChar w:fldCharType="separate"/>
              </w:r>
              <w:ins w:id="95" w:author="Donovan Goode [2]" w:date="2018-11-09T10:51:00Z">
                <w:r>
                  <w:rPr>
                    <w:noProof/>
                    <w:webHidden/>
                  </w:rPr>
                  <w:t>21</w:t>
                </w:r>
                <w:r>
                  <w:rPr>
                    <w:noProof/>
                    <w:webHidden/>
                  </w:rPr>
                  <w:fldChar w:fldCharType="end"/>
                </w:r>
                <w:r w:rsidRPr="00787099">
                  <w:rPr>
                    <w:rStyle w:val="Hyperlink"/>
                    <w:noProof/>
                  </w:rPr>
                  <w:fldChar w:fldCharType="end"/>
                </w:r>
              </w:ins>
            </w:p>
            <w:p w14:paraId="13D27443" w14:textId="64EEDFED" w:rsidR="00CB2F11" w:rsidRDefault="00CB2F11">
              <w:pPr>
                <w:pStyle w:val="TOC3"/>
                <w:rPr>
                  <w:ins w:id="96" w:author="Donovan Goode [2]" w:date="2018-11-09T10:51:00Z"/>
                  <w:rFonts w:asciiTheme="minorHAnsi" w:eastAsiaTheme="minorEastAsia" w:hAnsiTheme="minorHAnsi"/>
                  <w:noProof/>
                  <w:spacing w:val="0"/>
                  <w:sz w:val="22"/>
                  <w:szCs w:val="22"/>
                </w:rPr>
              </w:pPr>
              <w:ins w:id="97"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"_Toc529524188"</w:instrText>
                </w:r>
                <w:r w:rsidRPr="00787099">
                  <w:rPr>
                    <w:rStyle w:val="Hyperlink"/>
                    <w:noProof/>
                  </w:rPr>
                  <w:instrText xml:space="preserve"> </w:instrText>
                </w:r>
                <w:r w:rsidRPr="00787099">
                  <w:rPr>
                    <w:rStyle w:val="Hyperlink"/>
                    <w:noProof/>
                  </w:rPr>
                  <w:fldChar w:fldCharType="separate"/>
                </w:r>
                <w:r w:rsidRPr="00787099">
                  <w:rPr>
                    <w:rStyle w:val="Hyperlink"/>
                    <w:noProof/>
                  </w:rPr>
                  <w:t>3.4.5</w:t>
                </w:r>
                <w:r>
                  <w:rPr>
                    <w:rFonts w:asciiTheme="minorHAnsi" w:eastAsiaTheme="minorEastAsia" w:hAnsiTheme="minorHAnsi"/>
                    <w:noProof/>
                    <w:spacing w:val="0"/>
                    <w:sz w:val="22"/>
                    <w:szCs w:val="22"/>
                  </w:rPr>
                  <w:tab/>
                </w:r>
                <w:r w:rsidRPr="00787099">
                  <w:rPr>
                    <w:rStyle w:val="Hyperlink"/>
                    <w:noProof/>
                  </w:rPr>
                  <w:t>Agency Admin View Employee Record</w:t>
                </w:r>
                <w:r>
                  <w:rPr>
                    <w:noProof/>
                    <w:webHidden/>
                  </w:rPr>
                  <w:tab/>
                </w:r>
                <w:r>
                  <w:rPr>
                    <w:noProof/>
                    <w:webHidden/>
                  </w:rPr>
                  <w:fldChar w:fldCharType="begin"/>
                </w:r>
                <w:r>
                  <w:rPr>
                    <w:noProof/>
                    <w:webHidden/>
                  </w:rPr>
                  <w:instrText xml:space="preserve"> PAGEREF _Toc529524188 \h </w:instrText>
                </w:r>
              </w:ins>
              <w:r>
                <w:rPr>
                  <w:noProof/>
                  <w:webHidden/>
                </w:rPr>
              </w:r>
              <w:r>
                <w:rPr>
                  <w:noProof/>
                  <w:webHidden/>
                </w:rPr>
                <w:fldChar w:fldCharType="separate"/>
              </w:r>
              <w:ins w:id="98" w:author="Donovan Goode [2]" w:date="2018-11-09T10:51:00Z">
                <w:r>
                  <w:rPr>
                    <w:noProof/>
                    <w:webHidden/>
                  </w:rPr>
                  <w:t>21</w:t>
                </w:r>
                <w:r>
                  <w:rPr>
                    <w:noProof/>
                    <w:webHidden/>
                  </w:rPr>
                  <w:fldChar w:fldCharType="end"/>
                </w:r>
                <w:r w:rsidRPr="00787099">
                  <w:rPr>
                    <w:rStyle w:val="Hyperlink"/>
                    <w:noProof/>
                  </w:rPr>
                  <w:fldChar w:fldCharType="end"/>
                </w:r>
              </w:ins>
            </w:p>
            <w:p w14:paraId="0BC2EB7C" w14:textId="2A3220C8" w:rsidR="00CB2F11" w:rsidRDefault="00CB2F11">
              <w:pPr>
                <w:pStyle w:val="TOC3"/>
                <w:rPr>
                  <w:ins w:id="99" w:author="Donovan Goode [2]" w:date="2018-11-09T10:51:00Z"/>
                  <w:rFonts w:asciiTheme="minorHAnsi" w:eastAsiaTheme="minorEastAsia" w:hAnsiTheme="minorHAnsi"/>
                  <w:noProof/>
                  <w:spacing w:val="0"/>
                  <w:sz w:val="22"/>
                  <w:szCs w:val="22"/>
                </w:rPr>
              </w:pPr>
              <w:ins w:id="100" w:author="Donovan Goode [2]" w:date="2018-11-09T10:51:00Z">
                <w:r w:rsidRPr="00787099">
                  <w:rPr>
                    <w:rStyle w:val="Hyperlink"/>
                    <w:noProof/>
                  </w:rPr>
                  <w:lastRenderedPageBreak/>
                  <w:fldChar w:fldCharType="begin"/>
                </w:r>
                <w:r w:rsidRPr="00787099">
                  <w:rPr>
                    <w:rStyle w:val="Hyperlink"/>
                    <w:noProof/>
                  </w:rPr>
                  <w:instrText xml:space="preserve"> </w:instrText>
                </w:r>
                <w:r>
                  <w:rPr>
                    <w:noProof/>
                  </w:rPr>
                  <w:instrText>HYPERLINK \l "_Toc529524189"</w:instrText>
                </w:r>
                <w:r w:rsidRPr="00787099">
                  <w:rPr>
                    <w:rStyle w:val="Hyperlink"/>
                    <w:noProof/>
                  </w:rPr>
                  <w:instrText xml:space="preserve"> </w:instrText>
                </w:r>
                <w:r w:rsidRPr="00787099">
                  <w:rPr>
                    <w:rStyle w:val="Hyperlink"/>
                    <w:noProof/>
                  </w:rPr>
                  <w:fldChar w:fldCharType="separate"/>
                </w:r>
                <w:r w:rsidRPr="00787099">
                  <w:rPr>
                    <w:rStyle w:val="Hyperlink"/>
                    <w:noProof/>
                  </w:rPr>
                  <w:t>3.4.6</w:t>
                </w:r>
                <w:r>
                  <w:rPr>
                    <w:rFonts w:asciiTheme="minorHAnsi" w:eastAsiaTheme="minorEastAsia" w:hAnsiTheme="minorHAnsi"/>
                    <w:noProof/>
                    <w:spacing w:val="0"/>
                    <w:sz w:val="22"/>
                    <w:szCs w:val="22"/>
                  </w:rPr>
                  <w:tab/>
                </w:r>
                <w:r w:rsidRPr="00787099">
                  <w:rPr>
                    <w:rStyle w:val="Hyperlink"/>
                    <w:noProof/>
                  </w:rPr>
                  <w:t>Agency HR Checklist</w:t>
                </w:r>
                <w:r>
                  <w:rPr>
                    <w:noProof/>
                    <w:webHidden/>
                  </w:rPr>
                  <w:tab/>
                </w:r>
                <w:r>
                  <w:rPr>
                    <w:noProof/>
                    <w:webHidden/>
                  </w:rPr>
                  <w:fldChar w:fldCharType="begin"/>
                </w:r>
                <w:r>
                  <w:rPr>
                    <w:noProof/>
                    <w:webHidden/>
                  </w:rPr>
                  <w:instrText xml:space="preserve"> PAGEREF _Toc529524189 \h </w:instrText>
                </w:r>
              </w:ins>
              <w:r>
                <w:rPr>
                  <w:noProof/>
                  <w:webHidden/>
                </w:rPr>
              </w:r>
              <w:r>
                <w:rPr>
                  <w:noProof/>
                  <w:webHidden/>
                </w:rPr>
                <w:fldChar w:fldCharType="separate"/>
              </w:r>
              <w:ins w:id="101" w:author="Donovan Goode [2]" w:date="2018-11-09T10:51:00Z">
                <w:r>
                  <w:rPr>
                    <w:noProof/>
                    <w:webHidden/>
                  </w:rPr>
                  <w:t>21</w:t>
                </w:r>
                <w:r>
                  <w:rPr>
                    <w:noProof/>
                    <w:webHidden/>
                  </w:rPr>
                  <w:fldChar w:fldCharType="end"/>
                </w:r>
                <w:r w:rsidRPr="00787099">
                  <w:rPr>
                    <w:rStyle w:val="Hyperlink"/>
                    <w:noProof/>
                  </w:rPr>
                  <w:fldChar w:fldCharType="end"/>
                </w:r>
              </w:ins>
            </w:p>
            <w:p w14:paraId="4FD0AFEA" w14:textId="663A87A5" w:rsidR="00CB2F11" w:rsidRDefault="00CB2F11">
              <w:pPr>
                <w:pStyle w:val="TOC3"/>
                <w:rPr>
                  <w:ins w:id="102" w:author="Donovan Goode [2]" w:date="2018-11-09T10:51:00Z"/>
                  <w:rFonts w:asciiTheme="minorHAnsi" w:eastAsiaTheme="minorEastAsia" w:hAnsiTheme="minorHAnsi"/>
                  <w:noProof/>
                  <w:spacing w:val="0"/>
                  <w:sz w:val="22"/>
                  <w:szCs w:val="22"/>
                </w:rPr>
              </w:pPr>
              <w:ins w:id="103"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"_Toc529524190"</w:instrText>
                </w:r>
                <w:r w:rsidRPr="00787099">
                  <w:rPr>
                    <w:rStyle w:val="Hyperlink"/>
                    <w:noProof/>
                  </w:rPr>
                  <w:instrText xml:space="preserve"> </w:instrText>
                </w:r>
                <w:r w:rsidRPr="00787099">
                  <w:rPr>
                    <w:rStyle w:val="Hyperlink"/>
                    <w:noProof/>
                  </w:rPr>
                  <w:fldChar w:fldCharType="separate"/>
                </w:r>
                <w:r w:rsidRPr="00787099">
                  <w:rPr>
                    <w:rStyle w:val="Hyperlink"/>
                    <w:noProof/>
                  </w:rPr>
                  <w:t>3.4.7</w:t>
                </w:r>
                <w:r>
                  <w:rPr>
                    <w:rFonts w:asciiTheme="minorHAnsi" w:eastAsiaTheme="minorEastAsia" w:hAnsiTheme="minorHAnsi"/>
                    <w:noProof/>
                    <w:spacing w:val="0"/>
                    <w:sz w:val="22"/>
                    <w:szCs w:val="22"/>
                  </w:rPr>
                  <w:tab/>
                </w:r>
                <w:r w:rsidRPr="00787099">
                  <w:rPr>
                    <w:rStyle w:val="Hyperlink"/>
                    <w:noProof/>
                  </w:rPr>
                  <w:t>Applicant Certified Summary of Service Review</w:t>
                </w:r>
                <w:r>
                  <w:rPr>
                    <w:noProof/>
                    <w:webHidden/>
                  </w:rPr>
                  <w:tab/>
                </w:r>
                <w:r>
                  <w:rPr>
                    <w:noProof/>
                    <w:webHidden/>
                  </w:rPr>
                  <w:fldChar w:fldCharType="begin"/>
                </w:r>
                <w:r>
                  <w:rPr>
                    <w:noProof/>
                    <w:webHidden/>
                  </w:rPr>
                  <w:instrText xml:space="preserve"> PAGEREF _Toc529524190 \h </w:instrText>
                </w:r>
              </w:ins>
              <w:r>
                <w:rPr>
                  <w:noProof/>
                  <w:webHidden/>
                </w:rPr>
              </w:r>
              <w:r>
                <w:rPr>
                  <w:noProof/>
                  <w:webHidden/>
                </w:rPr>
                <w:fldChar w:fldCharType="separate"/>
              </w:r>
              <w:ins w:id="104" w:author="Donovan Goode [2]" w:date="2018-11-09T10:51:00Z">
                <w:r>
                  <w:rPr>
                    <w:noProof/>
                    <w:webHidden/>
                  </w:rPr>
                  <w:t>21</w:t>
                </w:r>
                <w:r>
                  <w:rPr>
                    <w:noProof/>
                    <w:webHidden/>
                  </w:rPr>
                  <w:fldChar w:fldCharType="end"/>
                </w:r>
                <w:r w:rsidRPr="00787099">
                  <w:rPr>
                    <w:rStyle w:val="Hyperlink"/>
                    <w:noProof/>
                  </w:rPr>
                  <w:fldChar w:fldCharType="end"/>
                </w:r>
              </w:ins>
            </w:p>
            <w:p w14:paraId="13F982DF" w14:textId="56165DB1" w:rsidR="00CB2F11" w:rsidRDefault="00CB2F11">
              <w:pPr>
                <w:pStyle w:val="TOC3"/>
                <w:rPr>
                  <w:ins w:id="105" w:author="Donovan Goode [2]" w:date="2018-11-09T10:51:00Z"/>
                  <w:rFonts w:asciiTheme="minorHAnsi" w:eastAsiaTheme="minorEastAsia" w:hAnsiTheme="minorHAnsi"/>
                  <w:noProof/>
                  <w:spacing w:val="0"/>
                  <w:sz w:val="22"/>
                  <w:szCs w:val="22"/>
                </w:rPr>
              </w:pPr>
              <w:ins w:id="106"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"_Toc529524191"</w:instrText>
                </w:r>
                <w:r w:rsidRPr="00787099">
                  <w:rPr>
                    <w:rStyle w:val="Hyperlink"/>
                    <w:noProof/>
                  </w:rPr>
                  <w:instrText xml:space="preserve"> </w:instrText>
                </w:r>
                <w:r w:rsidRPr="00787099">
                  <w:rPr>
                    <w:rStyle w:val="Hyperlink"/>
                    <w:noProof/>
                  </w:rPr>
                  <w:fldChar w:fldCharType="separate"/>
                </w:r>
                <w:r w:rsidRPr="00787099">
                  <w:rPr>
                    <w:rStyle w:val="Hyperlink"/>
                    <w:noProof/>
                  </w:rPr>
                  <w:t>3.4.8</w:t>
                </w:r>
                <w:r>
                  <w:rPr>
                    <w:rFonts w:asciiTheme="minorHAnsi" w:eastAsiaTheme="minorEastAsia" w:hAnsiTheme="minorHAnsi"/>
                    <w:noProof/>
                    <w:spacing w:val="0"/>
                    <w:sz w:val="22"/>
                    <w:szCs w:val="22"/>
                  </w:rPr>
                  <w:tab/>
                </w:r>
                <w:r w:rsidRPr="00787099">
                  <w:rPr>
                    <w:rStyle w:val="Hyperlink"/>
                    <w:noProof/>
                  </w:rPr>
                  <w:t>Applicant Summary of Service Review Read Only</w:t>
                </w:r>
                <w:r>
                  <w:rPr>
                    <w:noProof/>
                    <w:webHidden/>
                  </w:rPr>
                  <w:tab/>
                </w:r>
                <w:r>
                  <w:rPr>
                    <w:noProof/>
                    <w:webHidden/>
                  </w:rPr>
                  <w:fldChar w:fldCharType="begin"/>
                </w:r>
                <w:r>
                  <w:rPr>
                    <w:noProof/>
                    <w:webHidden/>
                  </w:rPr>
                  <w:instrText xml:space="preserve"> PAGEREF _Toc529524191 \h </w:instrText>
                </w:r>
              </w:ins>
              <w:r>
                <w:rPr>
                  <w:noProof/>
                  <w:webHidden/>
                </w:rPr>
              </w:r>
              <w:r>
                <w:rPr>
                  <w:noProof/>
                  <w:webHidden/>
                </w:rPr>
                <w:fldChar w:fldCharType="separate"/>
              </w:r>
              <w:ins w:id="107" w:author="Donovan Goode [2]" w:date="2018-11-09T10:51:00Z">
                <w:r>
                  <w:rPr>
                    <w:noProof/>
                    <w:webHidden/>
                  </w:rPr>
                  <w:t>21</w:t>
                </w:r>
                <w:r>
                  <w:rPr>
                    <w:noProof/>
                    <w:webHidden/>
                  </w:rPr>
                  <w:fldChar w:fldCharType="end"/>
                </w:r>
                <w:r w:rsidRPr="00787099">
                  <w:rPr>
                    <w:rStyle w:val="Hyperlink"/>
                    <w:noProof/>
                  </w:rPr>
                  <w:fldChar w:fldCharType="end"/>
                </w:r>
              </w:ins>
            </w:p>
            <w:p w14:paraId="661E56D6" w14:textId="6DEABF4D" w:rsidR="00CB2F11" w:rsidRDefault="00CB2F11">
              <w:pPr>
                <w:pStyle w:val="TOC3"/>
                <w:rPr>
                  <w:ins w:id="108" w:author="Donovan Goode [2]" w:date="2018-11-09T10:51:00Z"/>
                  <w:rFonts w:asciiTheme="minorHAnsi" w:eastAsiaTheme="minorEastAsia" w:hAnsiTheme="minorHAnsi"/>
                  <w:noProof/>
                  <w:spacing w:val="0"/>
                  <w:sz w:val="22"/>
                  <w:szCs w:val="22"/>
                </w:rPr>
              </w:pPr>
              <w:ins w:id="109"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"_Toc529524192"</w:instrText>
                </w:r>
                <w:r w:rsidRPr="00787099">
                  <w:rPr>
                    <w:rStyle w:val="Hyperlink"/>
                    <w:noProof/>
                  </w:rPr>
                  <w:instrText xml:space="preserve"> </w:instrText>
                </w:r>
                <w:r w:rsidRPr="00787099">
                  <w:rPr>
                    <w:rStyle w:val="Hyperlink"/>
                    <w:noProof/>
                  </w:rPr>
                  <w:fldChar w:fldCharType="separate"/>
                </w:r>
                <w:r w:rsidRPr="00787099">
                  <w:rPr>
                    <w:rStyle w:val="Hyperlink"/>
                    <w:noProof/>
                  </w:rPr>
                  <w:t>3.4.9</w:t>
                </w:r>
                <w:r>
                  <w:rPr>
                    <w:rFonts w:asciiTheme="minorHAnsi" w:eastAsiaTheme="minorEastAsia" w:hAnsiTheme="minorHAnsi"/>
                    <w:noProof/>
                    <w:spacing w:val="0"/>
                    <w:sz w:val="22"/>
                    <w:szCs w:val="22"/>
                  </w:rPr>
                  <w:tab/>
                </w:r>
                <w:r w:rsidRPr="00787099">
                  <w:rPr>
                    <w:rStyle w:val="Hyperlink"/>
                    <w:noProof/>
                  </w:rPr>
                  <w:t>Complete HR Checklist</w:t>
                </w:r>
                <w:r>
                  <w:rPr>
                    <w:noProof/>
                    <w:webHidden/>
                  </w:rPr>
                  <w:tab/>
                </w:r>
                <w:r>
                  <w:rPr>
                    <w:noProof/>
                    <w:webHidden/>
                  </w:rPr>
                  <w:fldChar w:fldCharType="begin"/>
                </w:r>
                <w:r>
                  <w:rPr>
                    <w:noProof/>
                    <w:webHidden/>
                  </w:rPr>
                  <w:instrText xml:space="preserve"> PAGEREF _Toc529524192 \h </w:instrText>
                </w:r>
              </w:ins>
              <w:r>
                <w:rPr>
                  <w:noProof/>
                  <w:webHidden/>
                </w:rPr>
              </w:r>
              <w:r>
                <w:rPr>
                  <w:noProof/>
                  <w:webHidden/>
                </w:rPr>
                <w:fldChar w:fldCharType="separate"/>
              </w:r>
              <w:ins w:id="110" w:author="Donovan Goode [2]" w:date="2018-11-09T10:51:00Z">
                <w:r>
                  <w:rPr>
                    <w:noProof/>
                    <w:webHidden/>
                  </w:rPr>
                  <w:t>21</w:t>
                </w:r>
                <w:r>
                  <w:rPr>
                    <w:noProof/>
                    <w:webHidden/>
                  </w:rPr>
                  <w:fldChar w:fldCharType="end"/>
                </w:r>
                <w:r w:rsidRPr="00787099">
                  <w:rPr>
                    <w:rStyle w:val="Hyperlink"/>
                    <w:noProof/>
                  </w:rPr>
                  <w:fldChar w:fldCharType="end"/>
                </w:r>
              </w:ins>
            </w:p>
            <w:p w14:paraId="34F647EE" w14:textId="5F6E4349" w:rsidR="00CB2F11" w:rsidRDefault="00CB2F11">
              <w:pPr>
                <w:pStyle w:val="TOC3"/>
                <w:rPr>
                  <w:ins w:id="111" w:author="Donovan Goode [2]" w:date="2018-11-09T10:51:00Z"/>
                  <w:rFonts w:asciiTheme="minorHAnsi" w:eastAsiaTheme="minorEastAsia" w:hAnsiTheme="minorHAnsi"/>
                  <w:noProof/>
                  <w:spacing w:val="0"/>
                  <w:sz w:val="22"/>
                  <w:szCs w:val="22"/>
                </w:rPr>
              </w:pPr>
              <w:ins w:id="112"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"_Toc529524193"</w:instrText>
                </w:r>
                <w:r w:rsidRPr="00787099">
                  <w:rPr>
                    <w:rStyle w:val="Hyperlink"/>
                    <w:noProof/>
                  </w:rPr>
                  <w:instrText xml:space="preserve"> </w:instrText>
                </w:r>
                <w:r w:rsidRPr="00787099">
                  <w:rPr>
                    <w:rStyle w:val="Hyperlink"/>
                    <w:noProof/>
                  </w:rPr>
                  <w:fldChar w:fldCharType="separate"/>
                </w:r>
                <w:r w:rsidRPr="00787099">
                  <w:rPr>
                    <w:rStyle w:val="Hyperlink"/>
                    <w:noProof/>
                  </w:rPr>
                  <w:t>3.4.10</w:t>
                </w:r>
                <w:r>
                  <w:rPr>
                    <w:rFonts w:asciiTheme="minorHAnsi" w:eastAsiaTheme="minorEastAsia" w:hAnsiTheme="minorHAnsi"/>
                    <w:noProof/>
                    <w:spacing w:val="0"/>
                    <w:sz w:val="22"/>
                    <w:szCs w:val="22"/>
                  </w:rPr>
                  <w:tab/>
                </w:r>
                <w:r w:rsidRPr="00787099">
                  <w:rPr>
                    <w:rStyle w:val="Hyperlink"/>
                    <w:noProof/>
                  </w:rPr>
                  <w:t>Payroll Checklist</w:t>
                </w:r>
                <w:r>
                  <w:rPr>
                    <w:noProof/>
                    <w:webHidden/>
                  </w:rPr>
                  <w:tab/>
                </w:r>
                <w:r>
                  <w:rPr>
                    <w:noProof/>
                    <w:webHidden/>
                  </w:rPr>
                  <w:fldChar w:fldCharType="begin"/>
                </w:r>
                <w:r>
                  <w:rPr>
                    <w:noProof/>
                    <w:webHidden/>
                  </w:rPr>
                  <w:instrText xml:space="preserve"> PAGEREF _Toc529524193 \h </w:instrText>
                </w:r>
              </w:ins>
              <w:r>
                <w:rPr>
                  <w:noProof/>
                  <w:webHidden/>
                </w:rPr>
              </w:r>
              <w:r>
                <w:rPr>
                  <w:noProof/>
                  <w:webHidden/>
                </w:rPr>
                <w:fldChar w:fldCharType="separate"/>
              </w:r>
              <w:ins w:id="113" w:author="Donovan Goode [2]" w:date="2018-11-09T10:51:00Z">
                <w:r>
                  <w:rPr>
                    <w:noProof/>
                    <w:webHidden/>
                  </w:rPr>
                  <w:t>21</w:t>
                </w:r>
                <w:r>
                  <w:rPr>
                    <w:noProof/>
                    <w:webHidden/>
                  </w:rPr>
                  <w:fldChar w:fldCharType="end"/>
                </w:r>
                <w:r w:rsidRPr="00787099">
                  <w:rPr>
                    <w:rStyle w:val="Hyperlink"/>
                    <w:noProof/>
                  </w:rPr>
                  <w:fldChar w:fldCharType="end"/>
                </w:r>
              </w:ins>
            </w:p>
            <w:p w14:paraId="6732366C" w14:textId="14DE6EA7" w:rsidR="00CB2F11" w:rsidRDefault="00CB2F11">
              <w:pPr>
                <w:pStyle w:val="TOC3"/>
                <w:rPr>
                  <w:ins w:id="114" w:author="Donovan Goode [2]" w:date="2018-11-09T10:51:00Z"/>
                  <w:rFonts w:asciiTheme="minorHAnsi" w:eastAsiaTheme="minorEastAsia" w:hAnsiTheme="minorHAnsi"/>
                  <w:noProof/>
                  <w:spacing w:val="0"/>
                  <w:sz w:val="22"/>
                  <w:szCs w:val="22"/>
                </w:rPr>
              </w:pPr>
              <w:ins w:id="115"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"_Toc529524194"</w:instrText>
                </w:r>
                <w:r w:rsidRPr="00787099">
                  <w:rPr>
                    <w:rStyle w:val="Hyperlink"/>
                    <w:noProof/>
                  </w:rPr>
                  <w:instrText xml:space="preserve"> </w:instrText>
                </w:r>
                <w:r w:rsidRPr="00787099">
                  <w:rPr>
                    <w:rStyle w:val="Hyperlink"/>
                    <w:noProof/>
                  </w:rPr>
                  <w:fldChar w:fldCharType="separate"/>
                </w:r>
                <w:r w:rsidRPr="00787099">
                  <w:rPr>
                    <w:rStyle w:val="Hyperlink"/>
                    <w:noProof/>
                  </w:rPr>
                  <w:t>3.4.11</w:t>
                </w:r>
                <w:r>
                  <w:rPr>
                    <w:rFonts w:asciiTheme="minorHAnsi" w:eastAsiaTheme="minorEastAsia" w:hAnsiTheme="minorHAnsi"/>
                    <w:noProof/>
                    <w:spacing w:val="0"/>
                    <w:sz w:val="22"/>
                    <w:szCs w:val="22"/>
                  </w:rPr>
                  <w:tab/>
                </w:r>
                <w:r w:rsidRPr="00787099">
                  <w:rPr>
                    <w:rStyle w:val="Hyperlink"/>
                    <w:noProof/>
                  </w:rPr>
                  <w:t>Payroll Package Review</w:t>
                </w:r>
                <w:r>
                  <w:rPr>
                    <w:noProof/>
                    <w:webHidden/>
                  </w:rPr>
                  <w:tab/>
                </w:r>
                <w:r>
                  <w:rPr>
                    <w:noProof/>
                    <w:webHidden/>
                  </w:rPr>
                  <w:fldChar w:fldCharType="begin"/>
                </w:r>
                <w:r>
                  <w:rPr>
                    <w:noProof/>
                    <w:webHidden/>
                  </w:rPr>
                  <w:instrText xml:space="preserve"> PAGEREF _Toc529524194 \h </w:instrText>
                </w:r>
              </w:ins>
              <w:r>
                <w:rPr>
                  <w:noProof/>
                  <w:webHidden/>
                </w:rPr>
              </w:r>
              <w:r>
                <w:rPr>
                  <w:noProof/>
                  <w:webHidden/>
                </w:rPr>
                <w:fldChar w:fldCharType="separate"/>
              </w:r>
              <w:ins w:id="116" w:author="Donovan Goode [2]" w:date="2018-11-09T10:51:00Z">
                <w:r>
                  <w:rPr>
                    <w:noProof/>
                    <w:webHidden/>
                  </w:rPr>
                  <w:t>21</w:t>
                </w:r>
                <w:r>
                  <w:rPr>
                    <w:noProof/>
                    <w:webHidden/>
                  </w:rPr>
                  <w:fldChar w:fldCharType="end"/>
                </w:r>
                <w:r w:rsidRPr="00787099">
                  <w:rPr>
                    <w:rStyle w:val="Hyperlink"/>
                    <w:noProof/>
                  </w:rPr>
                  <w:fldChar w:fldCharType="end"/>
                </w:r>
              </w:ins>
            </w:p>
            <w:p w14:paraId="0C5EB996" w14:textId="2012E0BC" w:rsidR="00CB2F11" w:rsidRDefault="00CB2F11">
              <w:pPr>
                <w:pStyle w:val="TOC3"/>
                <w:rPr>
                  <w:ins w:id="117" w:author="Donovan Goode [2]" w:date="2018-11-09T10:51:00Z"/>
                  <w:rFonts w:asciiTheme="minorHAnsi" w:eastAsiaTheme="minorEastAsia" w:hAnsiTheme="minorHAnsi"/>
                  <w:noProof/>
                  <w:spacing w:val="0"/>
                  <w:sz w:val="22"/>
                  <w:szCs w:val="22"/>
                </w:rPr>
              </w:pPr>
              <w:ins w:id="118"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"_Toc529524195"</w:instrText>
                </w:r>
                <w:r w:rsidRPr="00787099">
                  <w:rPr>
                    <w:rStyle w:val="Hyperlink"/>
                    <w:noProof/>
                  </w:rPr>
                  <w:instrText xml:space="preserve"> </w:instrText>
                </w:r>
                <w:r w:rsidRPr="00787099">
                  <w:rPr>
                    <w:rStyle w:val="Hyperlink"/>
                    <w:noProof/>
                  </w:rPr>
                  <w:fldChar w:fldCharType="separate"/>
                </w:r>
                <w:r w:rsidRPr="00787099">
                  <w:rPr>
                    <w:rStyle w:val="Hyperlink"/>
                    <w:noProof/>
                  </w:rPr>
                  <w:t>3.4.12</w:t>
                </w:r>
                <w:r>
                  <w:rPr>
                    <w:rFonts w:asciiTheme="minorHAnsi" w:eastAsiaTheme="minorEastAsia" w:hAnsiTheme="minorHAnsi"/>
                    <w:noProof/>
                    <w:spacing w:val="0"/>
                    <w:sz w:val="22"/>
                    <w:szCs w:val="22"/>
                  </w:rPr>
                  <w:tab/>
                </w:r>
                <w:r w:rsidRPr="00787099">
                  <w:rPr>
                    <w:rStyle w:val="Hyperlink"/>
                    <w:noProof/>
                  </w:rPr>
                  <w:t>Review Entire O</w:t>
                </w:r>
              </w:ins>
              <w:ins w:id="119" w:author="Donovan Goode [2]" w:date="2019-06-03T16:24:00Z">
                <w:r w:rsidR="00C44F7D">
                  <w:rPr>
                    <w:rStyle w:val="Hyperlink"/>
                    <w:noProof/>
                  </w:rPr>
                  <w:t>RA</w:t>
                </w:r>
              </w:ins>
              <w:ins w:id="120" w:author="Donovan Goode [2]" w:date="2018-11-09T10:51:00Z">
                <w:r>
                  <w:rPr>
                    <w:noProof/>
                    <w:webHidden/>
                  </w:rPr>
                  <w:tab/>
                </w:r>
                <w:r>
                  <w:rPr>
                    <w:noProof/>
                    <w:webHidden/>
                  </w:rPr>
                  <w:fldChar w:fldCharType="begin"/>
                </w:r>
                <w:r>
                  <w:rPr>
                    <w:noProof/>
                    <w:webHidden/>
                  </w:rPr>
                  <w:instrText xml:space="preserve"> PAGEREF _Toc529524195 \h </w:instrText>
                </w:r>
              </w:ins>
              <w:r>
                <w:rPr>
                  <w:noProof/>
                  <w:webHidden/>
                </w:rPr>
              </w:r>
              <w:r>
                <w:rPr>
                  <w:noProof/>
                  <w:webHidden/>
                </w:rPr>
                <w:fldChar w:fldCharType="separate"/>
              </w:r>
              <w:ins w:id="121" w:author="Donovan Goode [2]" w:date="2018-11-09T10:51:00Z">
                <w:r>
                  <w:rPr>
                    <w:noProof/>
                    <w:webHidden/>
                  </w:rPr>
                  <w:t>21</w:t>
                </w:r>
                <w:r>
                  <w:rPr>
                    <w:noProof/>
                    <w:webHidden/>
                  </w:rPr>
                  <w:fldChar w:fldCharType="end"/>
                </w:r>
                <w:r w:rsidRPr="00787099">
                  <w:rPr>
                    <w:rStyle w:val="Hyperlink"/>
                    <w:noProof/>
                  </w:rPr>
                  <w:fldChar w:fldCharType="end"/>
                </w:r>
              </w:ins>
            </w:p>
            <w:p w14:paraId="290255A2" w14:textId="6BED36CE" w:rsidR="00CB2F11" w:rsidRDefault="00CB2F11">
              <w:pPr>
                <w:pStyle w:val="TOC3"/>
                <w:rPr>
                  <w:ins w:id="122" w:author="Donovan Goode [2]" w:date="2018-11-09T10:51:00Z"/>
                  <w:rFonts w:asciiTheme="minorHAnsi" w:eastAsiaTheme="minorEastAsia" w:hAnsiTheme="minorHAnsi"/>
                  <w:noProof/>
                  <w:spacing w:val="0"/>
                  <w:sz w:val="22"/>
                  <w:szCs w:val="22"/>
                </w:rPr>
              </w:pPr>
              <w:ins w:id="123"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"_Toc529524196"</w:instrText>
                </w:r>
                <w:r w:rsidRPr="00787099">
                  <w:rPr>
                    <w:rStyle w:val="Hyperlink"/>
                    <w:noProof/>
                  </w:rPr>
                  <w:instrText xml:space="preserve"> </w:instrText>
                </w:r>
                <w:r w:rsidRPr="00787099">
                  <w:rPr>
                    <w:rStyle w:val="Hyperlink"/>
                    <w:noProof/>
                  </w:rPr>
                  <w:fldChar w:fldCharType="separate"/>
                </w:r>
                <w:r w:rsidRPr="00787099">
                  <w:rPr>
                    <w:rStyle w:val="Hyperlink"/>
                    <w:noProof/>
                  </w:rPr>
                  <w:t>3.4.13</w:t>
                </w:r>
                <w:r>
                  <w:rPr>
                    <w:rFonts w:asciiTheme="minorHAnsi" w:eastAsiaTheme="minorEastAsia" w:hAnsiTheme="minorHAnsi"/>
                    <w:noProof/>
                    <w:spacing w:val="0"/>
                    <w:sz w:val="22"/>
                    <w:szCs w:val="22"/>
                  </w:rPr>
                  <w:tab/>
                </w:r>
                <w:r w:rsidRPr="00787099">
                  <w:rPr>
                    <w:rStyle w:val="Hyperlink"/>
                    <w:noProof/>
                  </w:rPr>
                  <w:t>Service History Edit</w:t>
                </w:r>
                <w:r>
                  <w:rPr>
                    <w:noProof/>
                    <w:webHidden/>
                  </w:rPr>
                  <w:tab/>
                </w:r>
                <w:r>
                  <w:rPr>
                    <w:noProof/>
                    <w:webHidden/>
                  </w:rPr>
                  <w:fldChar w:fldCharType="begin"/>
                </w:r>
                <w:r>
                  <w:rPr>
                    <w:noProof/>
                    <w:webHidden/>
                  </w:rPr>
                  <w:instrText xml:space="preserve"> PAGEREF _Toc529524196 \h </w:instrText>
                </w:r>
              </w:ins>
              <w:r>
                <w:rPr>
                  <w:noProof/>
                  <w:webHidden/>
                </w:rPr>
              </w:r>
              <w:r>
                <w:rPr>
                  <w:noProof/>
                  <w:webHidden/>
                </w:rPr>
                <w:fldChar w:fldCharType="separate"/>
              </w:r>
              <w:ins w:id="124" w:author="Donovan Goode [2]" w:date="2018-11-09T10:51:00Z">
                <w:r>
                  <w:rPr>
                    <w:noProof/>
                    <w:webHidden/>
                  </w:rPr>
                  <w:t>21</w:t>
                </w:r>
                <w:r>
                  <w:rPr>
                    <w:noProof/>
                    <w:webHidden/>
                  </w:rPr>
                  <w:fldChar w:fldCharType="end"/>
                </w:r>
                <w:r w:rsidRPr="00787099">
                  <w:rPr>
                    <w:rStyle w:val="Hyperlink"/>
                    <w:noProof/>
                  </w:rPr>
                  <w:fldChar w:fldCharType="end"/>
                </w:r>
              </w:ins>
            </w:p>
            <w:p w14:paraId="599BECC9" w14:textId="2E11D213" w:rsidR="00CB2F11" w:rsidRDefault="00CB2F11">
              <w:pPr>
                <w:pStyle w:val="TOC3"/>
                <w:rPr>
                  <w:ins w:id="125" w:author="Donovan Goode [2]" w:date="2018-11-09T10:51:00Z"/>
                  <w:rFonts w:asciiTheme="minorHAnsi" w:eastAsiaTheme="minorEastAsia" w:hAnsiTheme="minorHAnsi"/>
                  <w:noProof/>
                  <w:spacing w:val="0"/>
                  <w:sz w:val="22"/>
                  <w:szCs w:val="22"/>
                </w:rPr>
              </w:pPr>
              <w:ins w:id="126"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"_Toc529524197"</w:instrText>
                </w:r>
                <w:r w:rsidRPr="00787099">
                  <w:rPr>
                    <w:rStyle w:val="Hyperlink"/>
                    <w:noProof/>
                  </w:rPr>
                  <w:instrText xml:space="preserve"> </w:instrText>
                </w:r>
                <w:r w:rsidRPr="00787099">
                  <w:rPr>
                    <w:rStyle w:val="Hyperlink"/>
                    <w:noProof/>
                  </w:rPr>
                  <w:fldChar w:fldCharType="separate"/>
                </w:r>
                <w:r w:rsidRPr="00787099">
                  <w:rPr>
                    <w:rStyle w:val="Hyperlink"/>
                    <w:noProof/>
                  </w:rPr>
                  <w:t>3.4.14</w:t>
                </w:r>
                <w:r>
                  <w:rPr>
                    <w:rFonts w:asciiTheme="minorHAnsi" w:eastAsiaTheme="minorEastAsia" w:hAnsiTheme="minorHAnsi"/>
                    <w:noProof/>
                    <w:spacing w:val="0"/>
                    <w:sz w:val="22"/>
                    <w:szCs w:val="22"/>
                  </w:rPr>
                  <w:tab/>
                </w:r>
                <w:r w:rsidRPr="00787099">
                  <w:rPr>
                    <w:rStyle w:val="Hyperlink"/>
                    <w:noProof/>
                  </w:rPr>
                  <w:t>Supporting Document Upload</w:t>
                </w:r>
                <w:r>
                  <w:rPr>
                    <w:noProof/>
                    <w:webHidden/>
                  </w:rPr>
                  <w:tab/>
                </w:r>
                <w:r>
                  <w:rPr>
                    <w:noProof/>
                    <w:webHidden/>
                  </w:rPr>
                  <w:fldChar w:fldCharType="begin"/>
                </w:r>
                <w:r>
                  <w:rPr>
                    <w:noProof/>
                    <w:webHidden/>
                  </w:rPr>
                  <w:instrText xml:space="preserve"> PAGEREF _Toc529524197 \h </w:instrText>
                </w:r>
              </w:ins>
              <w:r>
                <w:rPr>
                  <w:noProof/>
                  <w:webHidden/>
                </w:rPr>
              </w:r>
              <w:r>
                <w:rPr>
                  <w:noProof/>
                  <w:webHidden/>
                </w:rPr>
                <w:fldChar w:fldCharType="separate"/>
              </w:r>
              <w:ins w:id="127" w:author="Donovan Goode [2]" w:date="2018-11-09T10:51:00Z">
                <w:r>
                  <w:rPr>
                    <w:noProof/>
                    <w:webHidden/>
                  </w:rPr>
                  <w:t>21</w:t>
                </w:r>
                <w:r>
                  <w:rPr>
                    <w:noProof/>
                    <w:webHidden/>
                  </w:rPr>
                  <w:fldChar w:fldCharType="end"/>
                </w:r>
                <w:r w:rsidRPr="00787099">
                  <w:rPr>
                    <w:rStyle w:val="Hyperlink"/>
                    <w:noProof/>
                  </w:rPr>
                  <w:fldChar w:fldCharType="end"/>
                </w:r>
              </w:ins>
            </w:p>
            <w:p w14:paraId="4DD7B90E" w14:textId="6B9BD6F4" w:rsidR="00CB2F11" w:rsidRDefault="00CB2F11">
              <w:pPr>
                <w:pStyle w:val="TOC2"/>
                <w:rPr>
                  <w:ins w:id="128" w:author="Donovan Goode [2]" w:date="2018-11-09T10:51:00Z"/>
                  <w:rFonts w:eastAsiaTheme="minorEastAsia"/>
                  <w:noProof/>
                </w:rPr>
              </w:pPr>
              <w:ins w:id="129"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"_Toc529524198"</w:instrText>
                </w:r>
                <w:r w:rsidRPr="00787099">
                  <w:rPr>
                    <w:rStyle w:val="Hyperlink"/>
                    <w:noProof/>
                  </w:rPr>
                  <w:instrText xml:space="preserve"> </w:instrText>
                </w:r>
                <w:r w:rsidRPr="00787099">
                  <w:rPr>
                    <w:rStyle w:val="Hyperlink"/>
                    <w:noProof/>
                  </w:rPr>
                  <w:fldChar w:fldCharType="separate"/>
                </w:r>
                <w:r w:rsidRPr="00787099">
                  <w:rPr>
                    <w:rStyle w:val="Hyperlink"/>
                    <w:noProof/>
                  </w:rPr>
                  <w:t>3.5</w:t>
                </w:r>
                <w:r>
                  <w:rPr>
                    <w:rFonts w:eastAsiaTheme="minorEastAsia"/>
                    <w:noProof/>
                  </w:rPr>
                  <w:tab/>
                </w:r>
                <w:r w:rsidRPr="00787099">
                  <w:rPr>
                    <w:rStyle w:val="Hyperlink"/>
                    <w:noProof/>
                  </w:rPr>
                  <w:t>ORA Entity Lists</w:t>
                </w:r>
                <w:r>
                  <w:rPr>
                    <w:noProof/>
                    <w:webHidden/>
                  </w:rPr>
                  <w:tab/>
                </w:r>
                <w:r>
                  <w:rPr>
                    <w:noProof/>
                    <w:webHidden/>
                  </w:rPr>
                  <w:fldChar w:fldCharType="begin"/>
                </w:r>
                <w:r>
                  <w:rPr>
                    <w:noProof/>
                    <w:webHidden/>
                  </w:rPr>
                  <w:instrText xml:space="preserve"> PAGEREF _Toc529524198 \h </w:instrText>
                </w:r>
              </w:ins>
              <w:r>
                <w:rPr>
                  <w:noProof/>
                  <w:webHidden/>
                </w:rPr>
              </w:r>
              <w:r>
                <w:rPr>
                  <w:noProof/>
                  <w:webHidden/>
                </w:rPr>
                <w:fldChar w:fldCharType="separate"/>
              </w:r>
              <w:ins w:id="130" w:author="Donovan Goode [2]" w:date="2018-11-09T10:51:00Z">
                <w:r>
                  <w:rPr>
                    <w:noProof/>
                    <w:webHidden/>
                  </w:rPr>
                  <w:t>22</w:t>
                </w:r>
                <w:r>
                  <w:rPr>
                    <w:noProof/>
                    <w:webHidden/>
                  </w:rPr>
                  <w:fldChar w:fldCharType="end"/>
                </w:r>
                <w:r w:rsidRPr="00787099">
                  <w:rPr>
                    <w:rStyle w:val="Hyperlink"/>
                    <w:noProof/>
                  </w:rPr>
                  <w:fldChar w:fldCharType="end"/>
                </w:r>
              </w:ins>
            </w:p>
            <w:p w14:paraId="67E32659" w14:textId="21D914CC" w:rsidR="00CB2F11" w:rsidRDefault="00CB2F11">
              <w:pPr>
                <w:pStyle w:val="TOC3"/>
                <w:rPr>
                  <w:ins w:id="131" w:author="Donovan Goode [2]" w:date="2018-11-09T10:51:00Z"/>
                  <w:rFonts w:asciiTheme="minorHAnsi" w:eastAsiaTheme="minorEastAsia" w:hAnsiTheme="minorHAnsi"/>
                  <w:noProof/>
                  <w:spacing w:val="0"/>
                  <w:sz w:val="22"/>
                  <w:szCs w:val="22"/>
                </w:rPr>
              </w:pPr>
              <w:ins w:id="132"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"_Toc529524199"</w:instrText>
                </w:r>
                <w:r w:rsidRPr="00787099">
                  <w:rPr>
                    <w:rStyle w:val="Hyperlink"/>
                    <w:noProof/>
                  </w:rPr>
                  <w:instrText xml:space="preserve"> </w:instrText>
                </w:r>
                <w:r w:rsidRPr="00787099">
                  <w:rPr>
                    <w:rStyle w:val="Hyperlink"/>
                    <w:noProof/>
                  </w:rPr>
                  <w:fldChar w:fldCharType="separate"/>
                </w:r>
                <w:r w:rsidRPr="00787099">
                  <w:rPr>
                    <w:rStyle w:val="Hyperlink"/>
                    <w:noProof/>
                  </w:rPr>
                  <w:t>3.5.1</w:t>
                </w:r>
                <w:r>
                  <w:rPr>
                    <w:rFonts w:asciiTheme="minorHAnsi" w:eastAsiaTheme="minorEastAsia" w:hAnsiTheme="minorHAnsi"/>
                    <w:noProof/>
                    <w:spacing w:val="0"/>
                    <w:sz w:val="22"/>
                    <w:szCs w:val="22"/>
                  </w:rPr>
                  <w:tab/>
                </w:r>
                <w:r w:rsidRPr="00787099">
                  <w:rPr>
                    <w:rStyle w:val="Hyperlink"/>
                    <w:noProof/>
                  </w:rPr>
                  <w:t>Agency Admin Agencies</w:t>
                </w:r>
                <w:r>
                  <w:rPr>
                    <w:noProof/>
                    <w:webHidden/>
                  </w:rPr>
                  <w:tab/>
                </w:r>
                <w:r>
                  <w:rPr>
                    <w:noProof/>
                    <w:webHidden/>
                  </w:rPr>
                  <w:fldChar w:fldCharType="begin"/>
                </w:r>
                <w:r>
                  <w:rPr>
                    <w:noProof/>
                    <w:webHidden/>
                  </w:rPr>
                  <w:instrText xml:space="preserve"> PAGEREF _Toc529524199 \h </w:instrText>
                </w:r>
              </w:ins>
              <w:r>
                <w:rPr>
                  <w:noProof/>
                  <w:webHidden/>
                </w:rPr>
              </w:r>
              <w:r>
                <w:rPr>
                  <w:noProof/>
                  <w:webHidden/>
                </w:rPr>
                <w:fldChar w:fldCharType="separate"/>
              </w:r>
              <w:ins w:id="133" w:author="Donovan Goode [2]" w:date="2018-11-09T10:51:00Z">
                <w:r>
                  <w:rPr>
                    <w:noProof/>
                    <w:webHidden/>
                  </w:rPr>
                  <w:t>22</w:t>
                </w:r>
                <w:r>
                  <w:rPr>
                    <w:noProof/>
                    <w:webHidden/>
                  </w:rPr>
                  <w:fldChar w:fldCharType="end"/>
                </w:r>
                <w:r w:rsidRPr="00787099">
                  <w:rPr>
                    <w:rStyle w:val="Hyperlink"/>
                    <w:noProof/>
                  </w:rPr>
                  <w:fldChar w:fldCharType="end"/>
                </w:r>
              </w:ins>
            </w:p>
            <w:p w14:paraId="1043237D" w14:textId="779C5226" w:rsidR="00CB2F11" w:rsidRDefault="00CB2F11">
              <w:pPr>
                <w:pStyle w:val="TOC3"/>
                <w:rPr>
                  <w:ins w:id="134" w:author="Donovan Goode [2]" w:date="2018-11-09T10:51:00Z"/>
                  <w:rFonts w:asciiTheme="minorHAnsi" w:eastAsiaTheme="minorEastAsia" w:hAnsiTheme="minorHAnsi"/>
                  <w:noProof/>
                  <w:spacing w:val="0"/>
                  <w:sz w:val="22"/>
                  <w:szCs w:val="22"/>
                </w:rPr>
              </w:pPr>
              <w:ins w:id="135"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"_Toc529524200"</w:instrText>
                </w:r>
                <w:r w:rsidRPr="00787099">
                  <w:rPr>
                    <w:rStyle w:val="Hyperlink"/>
                    <w:noProof/>
                  </w:rPr>
                  <w:instrText xml:space="preserve"> </w:instrText>
                </w:r>
                <w:r w:rsidRPr="00787099">
                  <w:rPr>
                    <w:rStyle w:val="Hyperlink"/>
                    <w:noProof/>
                  </w:rPr>
                  <w:fldChar w:fldCharType="separate"/>
                </w:r>
                <w:r w:rsidRPr="00787099">
                  <w:rPr>
                    <w:rStyle w:val="Hyperlink"/>
                    <w:noProof/>
                  </w:rPr>
                  <w:t>3.5.2</w:t>
                </w:r>
                <w:r>
                  <w:rPr>
                    <w:rFonts w:asciiTheme="minorHAnsi" w:eastAsiaTheme="minorEastAsia" w:hAnsiTheme="minorHAnsi"/>
                    <w:noProof/>
                    <w:spacing w:val="0"/>
                    <w:sz w:val="22"/>
                    <w:szCs w:val="22"/>
                  </w:rPr>
                  <w:tab/>
                </w:r>
                <w:r w:rsidRPr="00787099">
                  <w:rPr>
                    <w:rStyle w:val="Hyperlink"/>
                    <w:noProof/>
                  </w:rPr>
                  <w:t>Agency Admin Agency Contacts</w:t>
                </w:r>
                <w:r>
                  <w:rPr>
                    <w:noProof/>
                    <w:webHidden/>
                  </w:rPr>
                  <w:tab/>
                </w:r>
                <w:r>
                  <w:rPr>
                    <w:noProof/>
                    <w:webHidden/>
                  </w:rPr>
                  <w:fldChar w:fldCharType="begin"/>
                </w:r>
                <w:r>
                  <w:rPr>
                    <w:noProof/>
                    <w:webHidden/>
                  </w:rPr>
                  <w:instrText xml:space="preserve"> PAGEREF _Toc529524200 \h </w:instrText>
                </w:r>
              </w:ins>
              <w:r>
                <w:rPr>
                  <w:noProof/>
                  <w:webHidden/>
                </w:rPr>
              </w:r>
              <w:r>
                <w:rPr>
                  <w:noProof/>
                  <w:webHidden/>
                </w:rPr>
                <w:fldChar w:fldCharType="separate"/>
              </w:r>
              <w:ins w:id="136" w:author="Donovan Goode [2]" w:date="2018-11-09T10:51:00Z">
                <w:r>
                  <w:rPr>
                    <w:noProof/>
                    <w:webHidden/>
                  </w:rPr>
                  <w:t>22</w:t>
                </w:r>
                <w:r>
                  <w:rPr>
                    <w:noProof/>
                    <w:webHidden/>
                  </w:rPr>
                  <w:fldChar w:fldCharType="end"/>
                </w:r>
                <w:r w:rsidRPr="00787099">
                  <w:rPr>
                    <w:rStyle w:val="Hyperlink"/>
                    <w:noProof/>
                  </w:rPr>
                  <w:fldChar w:fldCharType="end"/>
                </w:r>
              </w:ins>
            </w:p>
            <w:p w14:paraId="7AB52F40" w14:textId="165E6332" w:rsidR="00CB2F11" w:rsidRDefault="00CB2F11">
              <w:pPr>
                <w:pStyle w:val="TOC3"/>
                <w:rPr>
                  <w:ins w:id="137" w:author="Donovan Goode [2]" w:date="2018-11-09T10:51:00Z"/>
                  <w:rFonts w:asciiTheme="minorHAnsi" w:eastAsiaTheme="minorEastAsia" w:hAnsiTheme="minorHAnsi"/>
                  <w:noProof/>
                  <w:spacing w:val="0"/>
                  <w:sz w:val="22"/>
                  <w:szCs w:val="22"/>
                </w:rPr>
              </w:pPr>
              <w:ins w:id="138"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"_Toc529524201"</w:instrText>
                </w:r>
                <w:r w:rsidRPr="00787099">
                  <w:rPr>
                    <w:rStyle w:val="Hyperlink"/>
                    <w:noProof/>
                  </w:rPr>
                  <w:instrText xml:space="preserve"> </w:instrText>
                </w:r>
                <w:r w:rsidRPr="00787099">
                  <w:rPr>
                    <w:rStyle w:val="Hyperlink"/>
                    <w:noProof/>
                  </w:rPr>
                  <w:fldChar w:fldCharType="separate"/>
                </w:r>
                <w:r w:rsidRPr="00787099">
                  <w:rPr>
                    <w:rStyle w:val="Hyperlink"/>
                    <w:noProof/>
                  </w:rPr>
                  <w:t>3.5.3</w:t>
                </w:r>
                <w:r>
                  <w:rPr>
                    <w:rFonts w:asciiTheme="minorHAnsi" w:eastAsiaTheme="minorEastAsia" w:hAnsiTheme="minorHAnsi"/>
                    <w:noProof/>
                    <w:spacing w:val="0"/>
                    <w:sz w:val="22"/>
                    <w:szCs w:val="22"/>
                  </w:rPr>
                  <w:tab/>
                </w:r>
                <w:r w:rsidRPr="00787099">
                  <w:rPr>
                    <w:rStyle w:val="Hyperlink"/>
                    <w:noProof/>
                  </w:rPr>
                  <w:t>Agency Contacts</w:t>
                </w:r>
                <w:r>
                  <w:rPr>
                    <w:noProof/>
                    <w:webHidden/>
                  </w:rPr>
                  <w:tab/>
                </w:r>
                <w:r>
                  <w:rPr>
                    <w:noProof/>
                    <w:webHidden/>
                  </w:rPr>
                  <w:fldChar w:fldCharType="begin"/>
                </w:r>
                <w:r>
                  <w:rPr>
                    <w:noProof/>
                    <w:webHidden/>
                  </w:rPr>
                  <w:instrText xml:space="preserve"> PAGEREF _Toc529524201 \h </w:instrText>
                </w:r>
              </w:ins>
              <w:r>
                <w:rPr>
                  <w:noProof/>
                  <w:webHidden/>
                </w:rPr>
              </w:r>
              <w:r>
                <w:rPr>
                  <w:noProof/>
                  <w:webHidden/>
                </w:rPr>
                <w:fldChar w:fldCharType="separate"/>
              </w:r>
              <w:ins w:id="139" w:author="Donovan Goode [2]" w:date="2018-11-09T10:51:00Z">
                <w:r>
                  <w:rPr>
                    <w:noProof/>
                    <w:webHidden/>
                  </w:rPr>
                  <w:t>22</w:t>
                </w:r>
                <w:r>
                  <w:rPr>
                    <w:noProof/>
                    <w:webHidden/>
                  </w:rPr>
                  <w:fldChar w:fldCharType="end"/>
                </w:r>
                <w:r w:rsidRPr="00787099">
                  <w:rPr>
                    <w:rStyle w:val="Hyperlink"/>
                    <w:noProof/>
                  </w:rPr>
                  <w:fldChar w:fldCharType="end"/>
                </w:r>
              </w:ins>
            </w:p>
            <w:p w14:paraId="13E296F9" w14:textId="26D96E80" w:rsidR="00CB2F11" w:rsidRDefault="00CB2F11">
              <w:pPr>
                <w:pStyle w:val="TOC3"/>
                <w:rPr>
                  <w:ins w:id="140" w:author="Donovan Goode [2]" w:date="2018-11-09T10:51:00Z"/>
                  <w:rFonts w:asciiTheme="minorHAnsi" w:eastAsiaTheme="minorEastAsia" w:hAnsiTheme="minorHAnsi"/>
                  <w:noProof/>
                  <w:spacing w:val="0"/>
                  <w:sz w:val="22"/>
                  <w:szCs w:val="22"/>
                </w:rPr>
              </w:pPr>
              <w:ins w:id="141"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"_Toc529524202"</w:instrText>
                </w:r>
                <w:r w:rsidRPr="00787099">
                  <w:rPr>
                    <w:rStyle w:val="Hyperlink"/>
                    <w:noProof/>
                  </w:rPr>
                  <w:instrText xml:space="preserve"> </w:instrText>
                </w:r>
                <w:r w:rsidRPr="00787099">
                  <w:rPr>
                    <w:rStyle w:val="Hyperlink"/>
                    <w:noProof/>
                  </w:rPr>
                  <w:fldChar w:fldCharType="separate"/>
                </w:r>
                <w:r w:rsidRPr="00787099">
                  <w:rPr>
                    <w:rStyle w:val="Hyperlink"/>
                    <w:noProof/>
                  </w:rPr>
                  <w:t>3.5.4</w:t>
                </w:r>
                <w:r>
                  <w:rPr>
                    <w:rFonts w:asciiTheme="minorHAnsi" w:eastAsiaTheme="minorEastAsia" w:hAnsiTheme="minorHAnsi"/>
                    <w:noProof/>
                    <w:spacing w:val="0"/>
                    <w:sz w:val="22"/>
                    <w:szCs w:val="22"/>
                  </w:rPr>
                  <w:tab/>
                </w:r>
                <w:r w:rsidRPr="00787099">
                  <w:rPr>
                    <w:rStyle w:val="Hyperlink"/>
                    <w:noProof/>
                  </w:rPr>
                  <w:t>Agency Applicants’ Retirement Applications</w:t>
                </w:r>
                <w:r>
                  <w:rPr>
                    <w:noProof/>
                    <w:webHidden/>
                  </w:rPr>
                  <w:tab/>
                </w:r>
                <w:r>
                  <w:rPr>
                    <w:noProof/>
                    <w:webHidden/>
                  </w:rPr>
                  <w:fldChar w:fldCharType="begin"/>
                </w:r>
                <w:r>
                  <w:rPr>
                    <w:noProof/>
                    <w:webHidden/>
                  </w:rPr>
                  <w:instrText xml:space="preserve"> PAGEREF _Toc529524202 \h </w:instrText>
                </w:r>
              </w:ins>
              <w:r>
                <w:rPr>
                  <w:noProof/>
                  <w:webHidden/>
                </w:rPr>
              </w:r>
              <w:r>
                <w:rPr>
                  <w:noProof/>
                  <w:webHidden/>
                </w:rPr>
                <w:fldChar w:fldCharType="separate"/>
              </w:r>
              <w:ins w:id="142" w:author="Donovan Goode [2]" w:date="2018-11-09T10:51:00Z">
                <w:r>
                  <w:rPr>
                    <w:noProof/>
                    <w:webHidden/>
                  </w:rPr>
                  <w:t>22</w:t>
                </w:r>
                <w:r>
                  <w:rPr>
                    <w:noProof/>
                    <w:webHidden/>
                  </w:rPr>
                  <w:fldChar w:fldCharType="end"/>
                </w:r>
                <w:r w:rsidRPr="00787099">
                  <w:rPr>
                    <w:rStyle w:val="Hyperlink"/>
                    <w:noProof/>
                  </w:rPr>
                  <w:fldChar w:fldCharType="end"/>
                </w:r>
              </w:ins>
            </w:p>
            <w:p w14:paraId="76C69782" w14:textId="25CAF33F" w:rsidR="00CB2F11" w:rsidRDefault="00CB2F11">
              <w:pPr>
                <w:pStyle w:val="TOC3"/>
                <w:rPr>
                  <w:ins w:id="143" w:author="Donovan Goode [2]" w:date="2018-11-09T10:51:00Z"/>
                  <w:rFonts w:asciiTheme="minorHAnsi" w:eastAsiaTheme="minorEastAsia" w:hAnsiTheme="minorHAnsi"/>
                  <w:noProof/>
                  <w:spacing w:val="0"/>
                  <w:sz w:val="22"/>
                  <w:szCs w:val="22"/>
                </w:rPr>
              </w:pPr>
              <w:ins w:id="144"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"_Toc529524203"</w:instrText>
                </w:r>
                <w:r w:rsidRPr="00787099">
                  <w:rPr>
                    <w:rStyle w:val="Hyperlink"/>
                    <w:noProof/>
                  </w:rPr>
                  <w:instrText xml:space="preserve"> </w:instrText>
                </w:r>
                <w:r w:rsidRPr="00787099">
                  <w:rPr>
                    <w:rStyle w:val="Hyperlink"/>
                    <w:noProof/>
                  </w:rPr>
                  <w:fldChar w:fldCharType="separate"/>
                </w:r>
                <w:r w:rsidRPr="00787099">
                  <w:rPr>
                    <w:rStyle w:val="Hyperlink"/>
                    <w:noProof/>
                  </w:rPr>
                  <w:t>3.5.5</w:t>
                </w:r>
                <w:r>
                  <w:rPr>
                    <w:rFonts w:asciiTheme="minorHAnsi" w:eastAsiaTheme="minorEastAsia" w:hAnsiTheme="minorHAnsi"/>
                    <w:noProof/>
                    <w:spacing w:val="0"/>
                    <w:sz w:val="22"/>
                    <w:szCs w:val="22"/>
                  </w:rPr>
                  <w:tab/>
                </w:r>
                <w:r w:rsidRPr="00787099">
                  <w:rPr>
                    <w:rStyle w:val="Hyperlink"/>
                    <w:noProof/>
                  </w:rPr>
                  <w:t>HR Applicant Packages</w:t>
                </w:r>
                <w:r>
                  <w:rPr>
                    <w:noProof/>
                    <w:webHidden/>
                  </w:rPr>
                  <w:tab/>
                </w:r>
                <w:r>
                  <w:rPr>
                    <w:noProof/>
                    <w:webHidden/>
                  </w:rPr>
                  <w:fldChar w:fldCharType="begin"/>
                </w:r>
                <w:r>
                  <w:rPr>
                    <w:noProof/>
                    <w:webHidden/>
                  </w:rPr>
                  <w:instrText xml:space="preserve"> PAGEREF _Toc529524203 \h </w:instrText>
                </w:r>
              </w:ins>
              <w:r>
                <w:rPr>
                  <w:noProof/>
                  <w:webHidden/>
                </w:rPr>
              </w:r>
              <w:r>
                <w:rPr>
                  <w:noProof/>
                  <w:webHidden/>
                </w:rPr>
                <w:fldChar w:fldCharType="separate"/>
              </w:r>
              <w:ins w:id="145" w:author="Donovan Goode [2]" w:date="2018-11-09T10:51:00Z">
                <w:r>
                  <w:rPr>
                    <w:noProof/>
                    <w:webHidden/>
                  </w:rPr>
                  <w:t>22</w:t>
                </w:r>
                <w:r>
                  <w:rPr>
                    <w:noProof/>
                    <w:webHidden/>
                  </w:rPr>
                  <w:fldChar w:fldCharType="end"/>
                </w:r>
                <w:r w:rsidRPr="00787099">
                  <w:rPr>
                    <w:rStyle w:val="Hyperlink"/>
                    <w:noProof/>
                  </w:rPr>
                  <w:fldChar w:fldCharType="end"/>
                </w:r>
              </w:ins>
            </w:p>
            <w:p w14:paraId="3BAF5A40" w14:textId="246018D2" w:rsidR="00CB2F11" w:rsidRDefault="00CB2F11">
              <w:pPr>
                <w:pStyle w:val="TOC3"/>
                <w:rPr>
                  <w:ins w:id="146" w:author="Donovan Goode [2]" w:date="2018-11-09T10:51:00Z"/>
                  <w:rFonts w:asciiTheme="minorHAnsi" w:eastAsiaTheme="minorEastAsia" w:hAnsiTheme="minorHAnsi"/>
                  <w:noProof/>
                  <w:spacing w:val="0"/>
                  <w:sz w:val="22"/>
                  <w:szCs w:val="22"/>
                </w:rPr>
              </w:pPr>
              <w:ins w:id="147"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"_Toc529524204"</w:instrText>
                </w:r>
                <w:r w:rsidRPr="00787099">
                  <w:rPr>
                    <w:rStyle w:val="Hyperlink"/>
                    <w:noProof/>
                  </w:rPr>
                  <w:instrText xml:space="preserve"> </w:instrText>
                </w:r>
                <w:r w:rsidRPr="00787099">
                  <w:rPr>
                    <w:rStyle w:val="Hyperlink"/>
                    <w:noProof/>
                  </w:rPr>
                  <w:fldChar w:fldCharType="separate"/>
                </w:r>
                <w:r w:rsidRPr="00787099">
                  <w:rPr>
                    <w:rStyle w:val="Hyperlink"/>
                    <w:noProof/>
                  </w:rPr>
                  <w:t>3.5.6</w:t>
                </w:r>
                <w:r>
                  <w:rPr>
                    <w:rFonts w:asciiTheme="minorHAnsi" w:eastAsiaTheme="minorEastAsia" w:hAnsiTheme="minorHAnsi"/>
                    <w:noProof/>
                    <w:spacing w:val="0"/>
                    <w:sz w:val="22"/>
                    <w:szCs w:val="22"/>
                  </w:rPr>
                  <w:tab/>
                </w:r>
                <w:r w:rsidRPr="00787099">
                  <w:rPr>
                    <w:rStyle w:val="Hyperlink"/>
                    <w:noProof/>
                  </w:rPr>
                  <w:t>Online Retirement Applications</w:t>
                </w:r>
                <w:r>
                  <w:rPr>
                    <w:noProof/>
                    <w:webHidden/>
                  </w:rPr>
                  <w:tab/>
                </w:r>
                <w:r>
                  <w:rPr>
                    <w:noProof/>
                    <w:webHidden/>
                  </w:rPr>
                  <w:fldChar w:fldCharType="begin"/>
                </w:r>
                <w:r>
                  <w:rPr>
                    <w:noProof/>
                    <w:webHidden/>
                  </w:rPr>
                  <w:instrText xml:space="preserve"> PAGEREF _Toc529524204 \h </w:instrText>
                </w:r>
              </w:ins>
              <w:r>
                <w:rPr>
                  <w:noProof/>
                  <w:webHidden/>
                </w:rPr>
              </w:r>
              <w:r>
                <w:rPr>
                  <w:noProof/>
                  <w:webHidden/>
                </w:rPr>
                <w:fldChar w:fldCharType="separate"/>
              </w:r>
              <w:ins w:id="148" w:author="Donovan Goode [2]" w:date="2018-11-09T10:51:00Z">
                <w:r>
                  <w:rPr>
                    <w:noProof/>
                    <w:webHidden/>
                  </w:rPr>
                  <w:t>22</w:t>
                </w:r>
                <w:r>
                  <w:rPr>
                    <w:noProof/>
                    <w:webHidden/>
                  </w:rPr>
                  <w:fldChar w:fldCharType="end"/>
                </w:r>
                <w:r w:rsidRPr="00787099">
                  <w:rPr>
                    <w:rStyle w:val="Hyperlink"/>
                    <w:noProof/>
                  </w:rPr>
                  <w:fldChar w:fldCharType="end"/>
                </w:r>
              </w:ins>
            </w:p>
            <w:p w14:paraId="51262530" w14:textId="6CD3E36A" w:rsidR="00CB2F11" w:rsidRDefault="00CB2F11">
              <w:pPr>
                <w:pStyle w:val="TOC3"/>
                <w:rPr>
                  <w:ins w:id="149" w:author="Donovan Goode [2]" w:date="2018-11-09T10:51:00Z"/>
                  <w:rFonts w:asciiTheme="minorHAnsi" w:eastAsiaTheme="minorEastAsia" w:hAnsiTheme="minorHAnsi"/>
                  <w:noProof/>
                  <w:spacing w:val="0"/>
                  <w:sz w:val="22"/>
                  <w:szCs w:val="22"/>
                </w:rPr>
              </w:pPr>
              <w:ins w:id="150"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"_Toc529524205"</w:instrText>
                </w:r>
                <w:r w:rsidRPr="00787099">
                  <w:rPr>
                    <w:rStyle w:val="Hyperlink"/>
                    <w:noProof/>
                  </w:rPr>
                  <w:instrText xml:space="preserve"> </w:instrText>
                </w:r>
                <w:r w:rsidRPr="00787099">
                  <w:rPr>
                    <w:rStyle w:val="Hyperlink"/>
                    <w:noProof/>
                  </w:rPr>
                  <w:fldChar w:fldCharType="separate"/>
                </w:r>
                <w:r w:rsidRPr="00787099">
                  <w:rPr>
                    <w:rStyle w:val="Hyperlink"/>
                    <w:noProof/>
                  </w:rPr>
                  <w:t>3.5.7</w:t>
                </w:r>
                <w:r>
                  <w:rPr>
                    <w:rFonts w:asciiTheme="minorHAnsi" w:eastAsiaTheme="minorEastAsia" w:hAnsiTheme="minorHAnsi"/>
                    <w:noProof/>
                    <w:spacing w:val="0"/>
                    <w:sz w:val="22"/>
                    <w:szCs w:val="22"/>
                  </w:rPr>
                  <w:tab/>
                </w:r>
                <w:r w:rsidRPr="00787099">
                  <w:rPr>
                    <w:rStyle w:val="Hyperlink"/>
                    <w:noProof/>
                  </w:rPr>
                  <w:t>Online Retirement Applications – Certify Summary of Service</w:t>
                </w:r>
                <w:r>
                  <w:rPr>
                    <w:noProof/>
                    <w:webHidden/>
                  </w:rPr>
                  <w:tab/>
                </w:r>
                <w:r>
                  <w:rPr>
                    <w:noProof/>
                    <w:webHidden/>
                  </w:rPr>
                  <w:fldChar w:fldCharType="begin"/>
                </w:r>
                <w:r>
                  <w:rPr>
                    <w:noProof/>
                    <w:webHidden/>
                  </w:rPr>
                  <w:instrText xml:space="preserve"> PAGEREF _Toc529524205 \h </w:instrText>
                </w:r>
              </w:ins>
              <w:r>
                <w:rPr>
                  <w:noProof/>
                  <w:webHidden/>
                </w:rPr>
              </w:r>
              <w:r>
                <w:rPr>
                  <w:noProof/>
                  <w:webHidden/>
                </w:rPr>
                <w:fldChar w:fldCharType="separate"/>
              </w:r>
              <w:ins w:id="151" w:author="Donovan Goode [2]" w:date="2018-11-09T10:51:00Z">
                <w:r>
                  <w:rPr>
                    <w:noProof/>
                    <w:webHidden/>
                  </w:rPr>
                  <w:t>22</w:t>
                </w:r>
                <w:r>
                  <w:rPr>
                    <w:noProof/>
                    <w:webHidden/>
                  </w:rPr>
                  <w:fldChar w:fldCharType="end"/>
                </w:r>
                <w:r w:rsidRPr="00787099">
                  <w:rPr>
                    <w:rStyle w:val="Hyperlink"/>
                    <w:noProof/>
                  </w:rPr>
                  <w:fldChar w:fldCharType="end"/>
                </w:r>
              </w:ins>
            </w:p>
            <w:p w14:paraId="3F6D7768" w14:textId="502A1E77" w:rsidR="00CB2F11" w:rsidRDefault="00CB2F11">
              <w:pPr>
                <w:pStyle w:val="TOC3"/>
                <w:rPr>
                  <w:ins w:id="152" w:author="Donovan Goode [2]" w:date="2018-11-09T10:51:00Z"/>
                  <w:rFonts w:asciiTheme="minorHAnsi" w:eastAsiaTheme="minorEastAsia" w:hAnsiTheme="minorHAnsi"/>
                  <w:noProof/>
                  <w:spacing w:val="0"/>
                  <w:sz w:val="22"/>
                  <w:szCs w:val="22"/>
                </w:rPr>
              </w:pPr>
              <w:ins w:id="153"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"_Toc529524206"</w:instrText>
                </w:r>
                <w:r w:rsidRPr="00787099">
                  <w:rPr>
                    <w:rStyle w:val="Hyperlink"/>
                    <w:noProof/>
                  </w:rPr>
                  <w:instrText xml:space="preserve"> </w:instrText>
                </w:r>
                <w:r w:rsidRPr="00787099">
                  <w:rPr>
                    <w:rStyle w:val="Hyperlink"/>
                    <w:noProof/>
                  </w:rPr>
                  <w:fldChar w:fldCharType="separate"/>
                </w:r>
                <w:r w:rsidRPr="00787099">
                  <w:rPr>
                    <w:rStyle w:val="Hyperlink"/>
                    <w:noProof/>
                  </w:rPr>
                  <w:t>3.5.8</w:t>
                </w:r>
                <w:r>
                  <w:rPr>
                    <w:rFonts w:asciiTheme="minorHAnsi" w:eastAsiaTheme="minorEastAsia" w:hAnsiTheme="minorHAnsi"/>
                    <w:noProof/>
                    <w:spacing w:val="0"/>
                    <w:sz w:val="22"/>
                    <w:szCs w:val="22"/>
                  </w:rPr>
                  <w:tab/>
                </w:r>
                <w:r w:rsidRPr="00787099">
                  <w:rPr>
                    <w:rStyle w:val="Hyperlink"/>
                    <w:noProof/>
                  </w:rPr>
                  <w:t>Payroll Applicant Packages</w:t>
                </w:r>
                <w:r>
                  <w:rPr>
                    <w:noProof/>
                    <w:webHidden/>
                  </w:rPr>
                  <w:tab/>
                </w:r>
                <w:r>
                  <w:rPr>
                    <w:noProof/>
                    <w:webHidden/>
                  </w:rPr>
                  <w:fldChar w:fldCharType="begin"/>
                </w:r>
                <w:r>
                  <w:rPr>
                    <w:noProof/>
                    <w:webHidden/>
                  </w:rPr>
                  <w:instrText xml:space="preserve"> PAGEREF _Toc529524206 \h </w:instrText>
                </w:r>
              </w:ins>
              <w:r>
                <w:rPr>
                  <w:noProof/>
                  <w:webHidden/>
                </w:rPr>
              </w:r>
              <w:r>
                <w:rPr>
                  <w:noProof/>
                  <w:webHidden/>
                </w:rPr>
                <w:fldChar w:fldCharType="separate"/>
              </w:r>
              <w:ins w:id="154" w:author="Donovan Goode [2]" w:date="2018-11-09T10:51:00Z">
                <w:r>
                  <w:rPr>
                    <w:noProof/>
                    <w:webHidden/>
                  </w:rPr>
                  <w:t>22</w:t>
                </w:r>
                <w:r>
                  <w:rPr>
                    <w:noProof/>
                    <w:webHidden/>
                  </w:rPr>
                  <w:fldChar w:fldCharType="end"/>
                </w:r>
                <w:r w:rsidRPr="00787099">
                  <w:rPr>
                    <w:rStyle w:val="Hyperlink"/>
                    <w:noProof/>
                  </w:rPr>
                  <w:fldChar w:fldCharType="end"/>
                </w:r>
              </w:ins>
            </w:p>
            <w:p w14:paraId="658AA9DE" w14:textId="2F479E39" w:rsidR="00CB2F11" w:rsidRDefault="00CB2F11">
              <w:pPr>
                <w:pStyle w:val="TOC3"/>
                <w:rPr>
                  <w:ins w:id="155" w:author="Donovan Goode [2]" w:date="2018-11-09T10:51:00Z"/>
                  <w:rFonts w:asciiTheme="minorHAnsi" w:eastAsiaTheme="minorEastAsia" w:hAnsiTheme="minorHAnsi"/>
                  <w:noProof/>
                  <w:spacing w:val="0"/>
                  <w:sz w:val="22"/>
                  <w:szCs w:val="22"/>
                </w:rPr>
              </w:pPr>
              <w:ins w:id="156" w:author="Donovan Goode [2]" w:date="2018-11-09T10:51:00Z">
                <w:r w:rsidRPr="00787099">
                  <w:rPr>
                    <w:rStyle w:val="Hyperlink"/>
                    <w:noProof/>
                  </w:rPr>
                  <w:fldChar w:fldCharType="begin"/>
                </w:r>
                <w:r w:rsidRPr="00787099">
                  <w:rPr>
                    <w:rStyle w:val="Hyperlink"/>
                    <w:noProof/>
                  </w:rPr>
                  <w:instrText xml:space="preserve"> </w:instrText>
                </w:r>
                <w:r>
                  <w:rPr>
                    <w:noProof/>
                  </w:rPr>
                  <w:instrText>HYPERLINK \l "_Toc529524207"</w:instrText>
                </w:r>
                <w:r w:rsidRPr="00787099">
                  <w:rPr>
                    <w:rStyle w:val="Hyperlink"/>
                    <w:noProof/>
                  </w:rPr>
                  <w:instrText xml:space="preserve"> </w:instrText>
                </w:r>
                <w:r w:rsidRPr="00787099">
                  <w:rPr>
                    <w:rStyle w:val="Hyperlink"/>
                    <w:noProof/>
                  </w:rPr>
                  <w:fldChar w:fldCharType="separate"/>
                </w:r>
                <w:r w:rsidRPr="00787099">
                  <w:rPr>
                    <w:rStyle w:val="Hyperlink"/>
                    <w:noProof/>
                  </w:rPr>
                  <w:t>3.5.9</w:t>
                </w:r>
                <w:r>
                  <w:rPr>
                    <w:rFonts w:asciiTheme="minorHAnsi" w:eastAsiaTheme="minorEastAsia" w:hAnsiTheme="minorHAnsi"/>
                    <w:noProof/>
                    <w:spacing w:val="0"/>
                    <w:sz w:val="22"/>
                    <w:szCs w:val="22"/>
                  </w:rPr>
                  <w:tab/>
                </w:r>
                <w:r w:rsidRPr="00787099">
                  <w:rPr>
                    <w:rStyle w:val="Hyperlink"/>
                    <w:noProof/>
                  </w:rPr>
                  <w:t>Payroll Services Retirement Applications</w:t>
                </w:r>
                <w:r>
                  <w:rPr>
                    <w:noProof/>
                    <w:webHidden/>
                  </w:rPr>
                  <w:tab/>
                </w:r>
                <w:r>
                  <w:rPr>
                    <w:noProof/>
                    <w:webHidden/>
                  </w:rPr>
                  <w:fldChar w:fldCharType="begin"/>
                </w:r>
                <w:r>
                  <w:rPr>
                    <w:noProof/>
                    <w:webHidden/>
                  </w:rPr>
                  <w:instrText xml:space="preserve"> PAGEREF _Toc529524207 \h </w:instrText>
                </w:r>
              </w:ins>
              <w:r>
                <w:rPr>
                  <w:noProof/>
                  <w:webHidden/>
                </w:rPr>
              </w:r>
              <w:r>
                <w:rPr>
                  <w:noProof/>
                  <w:webHidden/>
                </w:rPr>
                <w:fldChar w:fldCharType="separate"/>
              </w:r>
              <w:ins w:id="157" w:author="Donovan Goode [2]" w:date="2018-11-09T10:51:00Z">
                <w:r>
                  <w:rPr>
                    <w:noProof/>
                    <w:webHidden/>
                  </w:rPr>
                  <w:t>22</w:t>
                </w:r>
                <w:r>
                  <w:rPr>
                    <w:noProof/>
                    <w:webHidden/>
                  </w:rPr>
                  <w:fldChar w:fldCharType="end"/>
                </w:r>
                <w:r w:rsidRPr="00787099">
                  <w:rPr>
                    <w:rStyle w:val="Hyperlink"/>
                    <w:noProof/>
                  </w:rPr>
                  <w:fldChar w:fldCharType="end"/>
                </w:r>
              </w:ins>
            </w:p>
            <w:p w14:paraId="41D031B9" w14:textId="2C400444" w:rsidR="001F1900" w:rsidDel="00CB2F11" w:rsidRDefault="001F1900">
              <w:pPr>
                <w:pStyle w:val="TOC2"/>
                <w:rPr>
                  <w:del w:id="158" w:author="Donovan Goode [2]" w:date="2018-11-09T10:51:00Z"/>
                  <w:noProof/>
                </w:rPr>
              </w:pPr>
              <w:del w:id="159" w:author="Donovan Goode [2]" w:date="2018-11-09T10:51:00Z">
                <w:r w:rsidRPr="00CB2F11" w:rsidDel="00CB2F11">
                  <w:rPr>
                    <w:rStyle w:val="Hyperlink"/>
                    <w:noProof/>
                  </w:rPr>
                  <w:delText>Purpose and Scope</w:delText>
                </w:r>
                <w:r w:rsidDel="00CB2F11">
                  <w:rPr>
                    <w:noProof/>
                    <w:webHidden/>
                  </w:rPr>
                  <w:tab/>
                  <w:delText>9</w:delText>
                </w:r>
              </w:del>
            </w:p>
            <w:p w14:paraId="6B105063" w14:textId="6A847DBF" w:rsidR="001F1900" w:rsidDel="00CB2F11" w:rsidRDefault="001F1900">
              <w:pPr>
                <w:pStyle w:val="TOC2"/>
                <w:rPr>
                  <w:del w:id="160" w:author="Donovan Goode [2]" w:date="2018-11-09T10:51:00Z"/>
                  <w:noProof/>
                </w:rPr>
              </w:pPr>
              <w:del w:id="161" w:author="Donovan Goode [2]" w:date="2018-11-09T10:51:00Z">
                <w:r w:rsidRPr="00CB2F11" w:rsidDel="00CB2F11">
                  <w:rPr>
                    <w:rStyle w:val="Hyperlink"/>
                    <w:noProof/>
                  </w:rPr>
                  <w:delText>Abbreviations and Glossary of Technical Terms</w:delText>
                </w:r>
                <w:r w:rsidDel="00CB2F11">
                  <w:rPr>
                    <w:noProof/>
                    <w:webHidden/>
                  </w:rPr>
                  <w:tab/>
                  <w:delText>10</w:delText>
                </w:r>
              </w:del>
            </w:p>
            <w:p w14:paraId="6BE8D010" w14:textId="463FF0EA" w:rsidR="001F1900" w:rsidDel="00CB2F11" w:rsidRDefault="001F1900">
              <w:pPr>
                <w:pStyle w:val="TOC2"/>
                <w:rPr>
                  <w:del w:id="162" w:author="Donovan Goode [2]" w:date="2018-11-09T10:51:00Z"/>
                  <w:noProof/>
                </w:rPr>
              </w:pPr>
              <w:del w:id="163" w:author="Donovan Goode [2]" w:date="2018-11-09T10:51:00Z">
                <w:r w:rsidRPr="00CB2F11" w:rsidDel="00CB2F11">
                  <w:rPr>
                    <w:rStyle w:val="Hyperlink"/>
                    <w:rFonts w:eastAsia="Segoe UI" w:cs="Segoe UI"/>
                    <w:noProof/>
                  </w:rPr>
                  <w:delText>Assumptions and Constraints</w:delText>
                </w:r>
                <w:r w:rsidDel="00CB2F11">
                  <w:rPr>
                    <w:noProof/>
                    <w:webHidden/>
                  </w:rPr>
                  <w:tab/>
                  <w:delText>10</w:delText>
                </w:r>
              </w:del>
            </w:p>
            <w:p w14:paraId="5D82D771" w14:textId="5771CEF5" w:rsidR="001F1900" w:rsidDel="00CB2F11" w:rsidRDefault="001F1900">
              <w:pPr>
                <w:pStyle w:val="TOC1"/>
                <w:tabs>
                  <w:tab w:val="left" w:pos="432"/>
                </w:tabs>
                <w:rPr>
                  <w:del w:id="164" w:author="Donovan Goode [2]" w:date="2018-11-09T10:51:00Z"/>
                  <w:sz w:val="22"/>
                </w:rPr>
              </w:pPr>
              <w:del w:id="165" w:author="Donovan Goode [2]" w:date="2018-11-09T10:51:00Z">
                <w:r w:rsidRPr="00CB2F11" w:rsidDel="00CB2F11">
                  <w:rPr>
                    <w:rStyle w:val="Hyperlink"/>
                  </w:rPr>
                  <w:delText>1</w:delText>
                </w:r>
                <w:r w:rsidDel="00CB2F11">
                  <w:rPr>
                    <w:sz w:val="22"/>
                  </w:rPr>
                  <w:tab/>
                </w:r>
                <w:r w:rsidRPr="00CB2F11" w:rsidDel="00CB2F11">
                  <w:rPr>
                    <w:rStyle w:val="Hyperlink"/>
                  </w:rPr>
                  <w:delText>Solution Overview</w:delText>
                </w:r>
                <w:r w:rsidDel="00CB2F11">
                  <w:rPr>
                    <w:webHidden/>
                  </w:rPr>
                  <w:tab/>
                  <w:delText>11</w:delText>
                </w:r>
              </w:del>
            </w:p>
            <w:p w14:paraId="7F8FFDF6" w14:textId="648582BC" w:rsidR="001F1900" w:rsidDel="00CB2F11" w:rsidRDefault="001F1900">
              <w:pPr>
                <w:pStyle w:val="TOC1"/>
                <w:tabs>
                  <w:tab w:val="left" w:pos="432"/>
                </w:tabs>
                <w:rPr>
                  <w:del w:id="166" w:author="Donovan Goode [2]" w:date="2018-11-09T10:51:00Z"/>
                  <w:sz w:val="22"/>
                </w:rPr>
              </w:pPr>
              <w:del w:id="167" w:author="Donovan Goode [2]" w:date="2018-11-09T10:51:00Z">
                <w:r w:rsidRPr="00CB2F11" w:rsidDel="00CB2F11">
                  <w:rPr>
                    <w:rStyle w:val="Hyperlink"/>
                  </w:rPr>
                  <w:delText>2</w:delText>
                </w:r>
                <w:r w:rsidDel="00CB2F11">
                  <w:rPr>
                    <w:sz w:val="22"/>
                  </w:rPr>
                  <w:tab/>
                </w:r>
                <w:r w:rsidRPr="00CB2F11" w:rsidDel="00CB2F11">
                  <w:rPr>
                    <w:rStyle w:val="Hyperlink"/>
                  </w:rPr>
                  <w:delText>Environment Constraints and Assumptions</w:delText>
                </w:r>
                <w:r w:rsidDel="00CB2F11">
                  <w:rPr>
                    <w:webHidden/>
                  </w:rPr>
                  <w:tab/>
                  <w:delText>12</w:delText>
                </w:r>
              </w:del>
            </w:p>
            <w:p w14:paraId="520EC67E" w14:textId="447DBE22" w:rsidR="001F1900" w:rsidDel="00CB2F11" w:rsidRDefault="001F1900">
              <w:pPr>
                <w:pStyle w:val="TOC1"/>
                <w:tabs>
                  <w:tab w:val="left" w:pos="432"/>
                </w:tabs>
                <w:rPr>
                  <w:del w:id="168" w:author="Donovan Goode [2]" w:date="2018-11-09T10:51:00Z"/>
                  <w:sz w:val="22"/>
                </w:rPr>
              </w:pPr>
              <w:del w:id="169" w:author="Donovan Goode [2]" w:date="2018-11-09T10:51:00Z">
                <w:r w:rsidRPr="00CB2F11" w:rsidDel="00CB2F11">
                  <w:rPr>
                    <w:rStyle w:val="Hyperlink"/>
                  </w:rPr>
                  <w:delText>3</w:delText>
                </w:r>
                <w:r w:rsidDel="00CB2F11">
                  <w:rPr>
                    <w:sz w:val="22"/>
                  </w:rPr>
                  <w:tab/>
                </w:r>
                <w:r w:rsidRPr="00CB2F11" w:rsidDel="00CB2F11">
                  <w:rPr>
                    <w:rStyle w:val="Hyperlink"/>
                  </w:rPr>
                  <w:delText>Dynamics 365 (CRM) Application Development</w:delText>
                </w:r>
                <w:r w:rsidDel="00CB2F11">
                  <w:rPr>
                    <w:webHidden/>
                  </w:rPr>
                  <w:tab/>
                  <w:delText>13</w:delText>
                </w:r>
              </w:del>
            </w:p>
            <w:p w14:paraId="1BE1C0FE" w14:textId="72724EC1" w:rsidR="001F1900" w:rsidDel="00CB2F11" w:rsidRDefault="001F1900">
              <w:pPr>
                <w:pStyle w:val="TOC2"/>
                <w:rPr>
                  <w:del w:id="170" w:author="Donovan Goode [2]" w:date="2018-11-09T10:51:00Z"/>
                  <w:noProof/>
                </w:rPr>
              </w:pPr>
              <w:del w:id="171" w:author="Donovan Goode [2]" w:date="2018-11-09T10:51:00Z">
                <w:r w:rsidRPr="00CB2F11" w:rsidDel="00CB2F11">
                  <w:rPr>
                    <w:rStyle w:val="Hyperlink"/>
                    <w:noProof/>
                  </w:rPr>
                  <w:delText>3.1</w:delText>
                </w:r>
                <w:r w:rsidDel="00CB2F11">
                  <w:rPr>
                    <w:noProof/>
                  </w:rPr>
                  <w:tab/>
                </w:r>
                <w:r w:rsidRPr="00CB2F11" w:rsidDel="00CB2F11">
                  <w:rPr>
                    <w:rStyle w:val="Hyperlink"/>
                    <w:noProof/>
                  </w:rPr>
                  <w:delText>Site Map</w:delText>
                </w:r>
                <w:r w:rsidDel="00CB2F11">
                  <w:rPr>
                    <w:noProof/>
                    <w:webHidden/>
                  </w:rPr>
                  <w:tab/>
                  <w:delText>13</w:delText>
                </w:r>
              </w:del>
            </w:p>
            <w:p w14:paraId="3EB5955C" w14:textId="17FAE65D" w:rsidR="001F1900" w:rsidDel="00CB2F11" w:rsidRDefault="001F1900">
              <w:pPr>
                <w:pStyle w:val="TOC3"/>
                <w:rPr>
                  <w:del w:id="172" w:author="Donovan Goode [2]" w:date="2018-11-09T10:51:00Z"/>
                  <w:rFonts w:asciiTheme="minorHAnsi" w:eastAsiaTheme="minorEastAsia" w:hAnsiTheme="minorHAnsi"/>
                  <w:noProof/>
                  <w:spacing w:val="0"/>
                  <w:sz w:val="22"/>
                  <w:szCs w:val="22"/>
                </w:rPr>
              </w:pPr>
              <w:del w:id="173" w:author="Donovan Goode [2]" w:date="2018-11-09T10:51:00Z">
                <w:r w:rsidRPr="00CB2F11" w:rsidDel="00CB2F11">
                  <w:rPr>
                    <w:rStyle w:val="Hyperlink"/>
                    <w:noProof/>
                  </w:rPr>
                  <w:delText>Entities related to the Site Map</w:delText>
                </w:r>
                <w:r w:rsidDel="00CB2F11">
                  <w:rPr>
                    <w:noProof/>
                    <w:webHidden/>
                  </w:rPr>
                  <w:tab/>
                  <w:delText>14</w:delText>
                </w:r>
              </w:del>
            </w:p>
            <w:p w14:paraId="572FB007" w14:textId="6CA0B8AE" w:rsidR="001F1900" w:rsidDel="00CB2F11" w:rsidRDefault="001F1900">
              <w:pPr>
                <w:pStyle w:val="TOC2"/>
                <w:rPr>
                  <w:del w:id="174" w:author="Donovan Goode [2]" w:date="2018-11-09T10:51:00Z"/>
                  <w:noProof/>
                </w:rPr>
              </w:pPr>
              <w:del w:id="175" w:author="Donovan Goode [2]" w:date="2018-11-09T10:51:00Z">
                <w:r w:rsidRPr="00CB2F11" w:rsidDel="00CB2F11">
                  <w:rPr>
                    <w:rStyle w:val="Hyperlink"/>
                    <w:noProof/>
                  </w:rPr>
                  <w:delText>3.2</w:delText>
                </w:r>
                <w:r w:rsidDel="00CB2F11">
                  <w:rPr>
                    <w:noProof/>
                  </w:rPr>
                  <w:tab/>
                </w:r>
                <w:r w:rsidRPr="00CB2F11" w:rsidDel="00CB2F11">
                  <w:rPr>
                    <w:rStyle w:val="Hyperlink"/>
                    <w:noProof/>
                  </w:rPr>
                  <w:delText>Entity Configuration</w:delText>
                </w:r>
                <w:r w:rsidDel="00CB2F11">
                  <w:rPr>
                    <w:noProof/>
                    <w:webHidden/>
                  </w:rPr>
                  <w:tab/>
                  <w:delText>14</w:delText>
                </w:r>
              </w:del>
            </w:p>
            <w:p w14:paraId="5B80F2EE" w14:textId="617AF27D" w:rsidR="001F1900" w:rsidDel="00CB2F11" w:rsidRDefault="001F1900">
              <w:pPr>
                <w:pStyle w:val="TOC3"/>
                <w:rPr>
                  <w:del w:id="176" w:author="Donovan Goode [2]" w:date="2018-11-09T10:51:00Z"/>
                  <w:rFonts w:asciiTheme="minorHAnsi" w:eastAsiaTheme="minorEastAsia" w:hAnsiTheme="minorHAnsi"/>
                  <w:noProof/>
                  <w:spacing w:val="0"/>
                  <w:sz w:val="22"/>
                  <w:szCs w:val="22"/>
                </w:rPr>
              </w:pPr>
              <w:del w:id="177" w:author="Donovan Goode [2]" w:date="2018-11-09T10:51:00Z">
                <w:r w:rsidRPr="00CB2F11" w:rsidDel="00CB2F11">
                  <w:rPr>
                    <w:rStyle w:val="Hyperlink"/>
                    <w:noProof/>
                  </w:rPr>
                  <w:delText>Entities</w:delText>
                </w:r>
                <w:r w:rsidDel="00CB2F11">
                  <w:rPr>
                    <w:noProof/>
                    <w:webHidden/>
                  </w:rPr>
                  <w:tab/>
                  <w:delText>14</w:delText>
                </w:r>
              </w:del>
            </w:p>
            <w:p w14:paraId="7CF46DFF" w14:textId="45950795" w:rsidR="001F1900" w:rsidDel="00CB2F11" w:rsidRDefault="001F1900">
              <w:pPr>
                <w:pStyle w:val="TOC3"/>
                <w:rPr>
                  <w:del w:id="178" w:author="Donovan Goode [2]" w:date="2018-11-09T10:51:00Z"/>
                  <w:rFonts w:asciiTheme="minorHAnsi" w:eastAsiaTheme="minorEastAsia" w:hAnsiTheme="minorHAnsi"/>
                  <w:noProof/>
                  <w:spacing w:val="0"/>
                  <w:sz w:val="22"/>
                  <w:szCs w:val="22"/>
                </w:rPr>
              </w:pPr>
              <w:del w:id="179" w:author="Donovan Goode [2]" w:date="2018-11-09T10:51:00Z">
                <w:r w:rsidRPr="00CB2F11" w:rsidDel="00CB2F11">
                  <w:rPr>
                    <w:rStyle w:val="Hyperlink"/>
                    <w:noProof/>
                  </w:rPr>
                  <w:delText>3.2.1</w:delText>
                </w:r>
                <w:r w:rsidDel="00CB2F11">
                  <w:rPr>
                    <w:rFonts w:asciiTheme="minorHAnsi" w:eastAsiaTheme="minorEastAsia" w:hAnsiTheme="minorHAnsi"/>
                    <w:noProof/>
                    <w:spacing w:val="0"/>
                    <w:sz w:val="22"/>
                    <w:szCs w:val="22"/>
                  </w:rPr>
                  <w:tab/>
                </w:r>
                <w:r w:rsidRPr="00CB2F11" w:rsidDel="00CB2F11">
                  <w:rPr>
                    <w:rStyle w:val="Hyperlink"/>
                    <w:noProof/>
                  </w:rPr>
                  <w:delText>Entity Relationship Diagram</w:delText>
                </w:r>
                <w:r w:rsidDel="00CB2F11">
                  <w:rPr>
                    <w:noProof/>
                    <w:webHidden/>
                  </w:rPr>
                  <w:tab/>
                  <w:delText>15</w:delText>
                </w:r>
              </w:del>
            </w:p>
            <w:p w14:paraId="482CD229" w14:textId="16EC3DAB" w:rsidR="001F1900" w:rsidDel="00CB2F11" w:rsidRDefault="001F1900">
              <w:pPr>
                <w:pStyle w:val="TOC3"/>
                <w:rPr>
                  <w:del w:id="180" w:author="Donovan Goode [2]" w:date="2018-11-09T10:51:00Z"/>
                  <w:rFonts w:asciiTheme="minorHAnsi" w:eastAsiaTheme="minorEastAsia" w:hAnsiTheme="minorHAnsi"/>
                  <w:noProof/>
                  <w:spacing w:val="0"/>
                  <w:sz w:val="22"/>
                  <w:szCs w:val="22"/>
                </w:rPr>
              </w:pPr>
              <w:del w:id="181" w:author="Donovan Goode [2]" w:date="2018-11-09T10:51:00Z">
                <w:r w:rsidRPr="00CB2F11" w:rsidDel="00CB2F11">
                  <w:rPr>
                    <w:rStyle w:val="Hyperlink"/>
                    <w:noProof/>
                  </w:rPr>
                  <w:delText>3.2.2</w:delText>
                </w:r>
                <w:r w:rsidDel="00CB2F11">
                  <w:rPr>
                    <w:rFonts w:asciiTheme="minorHAnsi" w:eastAsiaTheme="minorEastAsia" w:hAnsiTheme="minorHAnsi"/>
                    <w:noProof/>
                    <w:spacing w:val="0"/>
                    <w:sz w:val="22"/>
                    <w:szCs w:val="22"/>
                  </w:rPr>
                  <w:tab/>
                </w:r>
                <w:r w:rsidRPr="00CB2F11" w:rsidDel="00CB2F11">
                  <w:rPr>
                    <w:rStyle w:val="Hyperlink"/>
                    <w:noProof/>
                  </w:rPr>
                  <w:delText>Component [Agency] Entity Design</w:delText>
                </w:r>
                <w:r w:rsidDel="00CB2F11">
                  <w:rPr>
                    <w:noProof/>
                    <w:webHidden/>
                  </w:rPr>
                  <w:tab/>
                  <w:delText>16</w:delText>
                </w:r>
              </w:del>
            </w:p>
            <w:p w14:paraId="7A8758EA" w14:textId="2BD5D8E1" w:rsidR="001F1900" w:rsidDel="00CB2F11" w:rsidRDefault="001F1900">
              <w:pPr>
                <w:pStyle w:val="TOC3"/>
                <w:rPr>
                  <w:del w:id="182" w:author="Donovan Goode [2]" w:date="2018-11-09T10:51:00Z"/>
                  <w:rFonts w:asciiTheme="minorHAnsi" w:eastAsiaTheme="minorEastAsia" w:hAnsiTheme="minorHAnsi"/>
                  <w:noProof/>
                  <w:spacing w:val="0"/>
                  <w:sz w:val="22"/>
                  <w:szCs w:val="22"/>
                </w:rPr>
              </w:pPr>
              <w:del w:id="183" w:author="Donovan Goode [2]" w:date="2018-11-09T10:51:00Z">
                <w:r w:rsidRPr="00CB2F11" w:rsidDel="00CB2F11">
                  <w:rPr>
                    <w:rStyle w:val="Hyperlink"/>
                    <w:noProof/>
                  </w:rPr>
                  <w:delText>3.2.3</w:delText>
                </w:r>
                <w:r w:rsidDel="00CB2F11">
                  <w:rPr>
                    <w:rFonts w:asciiTheme="minorHAnsi" w:eastAsiaTheme="minorEastAsia" w:hAnsiTheme="minorHAnsi"/>
                    <w:noProof/>
                    <w:spacing w:val="0"/>
                    <w:sz w:val="22"/>
                    <w:szCs w:val="22"/>
                  </w:rPr>
                  <w:tab/>
                </w:r>
                <w:r w:rsidRPr="00CB2F11" w:rsidDel="00CB2F11">
                  <w:rPr>
                    <w:rStyle w:val="Hyperlink"/>
                    <w:noProof/>
                  </w:rPr>
                  <w:delText>Component [Contact] Entity Design</w:delText>
                </w:r>
                <w:r w:rsidDel="00CB2F11">
                  <w:rPr>
                    <w:noProof/>
                    <w:webHidden/>
                  </w:rPr>
                  <w:tab/>
                  <w:delText>16</w:delText>
                </w:r>
              </w:del>
            </w:p>
            <w:p w14:paraId="356B0A09" w14:textId="43ABBF0A" w:rsidR="001F1900" w:rsidDel="00CB2F11" w:rsidRDefault="001F1900">
              <w:pPr>
                <w:pStyle w:val="TOC3"/>
                <w:rPr>
                  <w:del w:id="184" w:author="Donovan Goode [2]" w:date="2018-11-09T10:51:00Z"/>
                  <w:rFonts w:asciiTheme="minorHAnsi" w:eastAsiaTheme="minorEastAsia" w:hAnsiTheme="minorHAnsi"/>
                  <w:noProof/>
                  <w:spacing w:val="0"/>
                  <w:sz w:val="22"/>
                  <w:szCs w:val="22"/>
                </w:rPr>
              </w:pPr>
              <w:del w:id="185" w:author="Donovan Goode [2]" w:date="2018-11-09T10:51:00Z">
                <w:r w:rsidRPr="00CB2F11" w:rsidDel="00CB2F11">
                  <w:rPr>
                    <w:rStyle w:val="Hyperlink"/>
                    <w:noProof/>
                  </w:rPr>
                  <w:delText>3.2.4</w:delText>
                </w:r>
                <w:r w:rsidDel="00CB2F11">
                  <w:rPr>
                    <w:rFonts w:asciiTheme="minorHAnsi" w:eastAsiaTheme="minorEastAsia" w:hAnsiTheme="minorHAnsi"/>
                    <w:noProof/>
                    <w:spacing w:val="0"/>
                    <w:sz w:val="22"/>
                    <w:szCs w:val="22"/>
                  </w:rPr>
                  <w:tab/>
                </w:r>
                <w:r w:rsidRPr="00CB2F11" w:rsidDel="00CB2F11">
                  <w:rPr>
                    <w:rStyle w:val="Hyperlink"/>
                    <w:noProof/>
                  </w:rPr>
                  <w:delText>Component [Package] Entity Design</w:delText>
                </w:r>
                <w:r w:rsidDel="00CB2F11">
                  <w:rPr>
                    <w:noProof/>
                    <w:webHidden/>
                  </w:rPr>
                  <w:tab/>
                  <w:delText>17</w:delText>
                </w:r>
              </w:del>
            </w:p>
            <w:p w14:paraId="666CCD04" w14:textId="65F5D505" w:rsidR="001F1900" w:rsidDel="00CB2F11" w:rsidRDefault="001F1900">
              <w:pPr>
                <w:pStyle w:val="TOC3"/>
                <w:rPr>
                  <w:del w:id="186" w:author="Donovan Goode [2]" w:date="2018-11-09T10:51:00Z"/>
                  <w:rFonts w:asciiTheme="minorHAnsi" w:eastAsiaTheme="minorEastAsia" w:hAnsiTheme="minorHAnsi"/>
                  <w:noProof/>
                  <w:spacing w:val="0"/>
                  <w:sz w:val="22"/>
                  <w:szCs w:val="22"/>
                </w:rPr>
              </w:pPr>
              <w:del w:id="187" w:author="Donovan Goode [2]" w:date="2018-11-09T10:51:00Z">
                <w:r w:rsidRPr="00CB2F11" w:rsidDel="00CB2F11">
                  <w:rPr>
                    <w:rStyle w:val="Hyperlink"/>
                    <w:noProof/>
                  </w:rPr>
                  <w:delText>3.2.5</w:delText>
                </w:r>
                <w:r w:rsidDel="00CB2F11">
                  <w:rPr>
                    <w:rFonts w:asciiTheme="minorHAnsi" w:eastAsiaTheme="minorEastAsia" w:hAnsiTheme="minorHAnsi"/>
                    <w:noProof/>
                    <w:spacing w:val="0"/>
                    <w:sz w:val="22"/>
                    <w:szCs w:val="22"/>
                  </w:rPr>
                  <w:tab/>
                </w:r>
                <w:r w:rsidRPr="00CB2F11" w:rsidDel="00CB2F11">
                  <w:rPr>
                    <w:rStyle w:val="Hyperlink"/>
                    <w:noProof/>
                  </w:rPr>
                  <w:delText>Component [Invitation] Entity Design</w:delText>
                </w:r>
                <w:r w:rsidDel="00CB2F11">
                  <w:rPr>
                    <w:noProof/>
                    <w:webHidden/>
                  </w:rPr>
                  <w:tab/>
                  <w:delText>17</w:delText>
                </w:r>
              </w:del>
            </w:p>
            <w:p w14:paraId="7701F2CF" w14:textId="66295C1C" w:rsidR="001F1900" w:rsidDel="00CB2F11" w:rsidRDefault="001F1900">
              <w:pPr>
                <w:pStyle w:val="TOC3"/>
                <w:rPr>
                  <w:del w:id="188" w:author="Donovan Goode [2]" w:date="2018-11-09T10:51:00Z"/>
                  <w:rFonts w:asciiTheme="minorHAnsi" w:eastAsiaTheme="minorEastAsia" w:hAnsiTheme="minorHAnsi"/>
                  <w:noProof/>
                  <w:spacing w:val="0"/>
                  <w:sz w:val="22"/>
                  <w:szCs w:val="22"/>
                </w:rPr>
              </w:pPr>
              <w:del w:id="189" w:author="Donovan Goode [2]" w:date="2018-11-09T10:51:00Z">
                <w:r w:rsidRPr="00CB2F11" w:rsidDel="00CB2F11">
                  <w:rPr>
                    <w:rStyle w:val="Hyperlink"/>
                    <w:noProof/>
                  </w:rPr>
                  <w:delText>3.2.6</w:delText>
                </w:r>
                <w:r w:rsidDel="00CB2F11">
                  <w:rPr>
                    <w:rFonts w:asciiTheme="minorHAnsi" w:eastAsiaTheme="minorEastAsia" w:hAnsiTheme="minorHAnsi"/>
                    <w:noProof/>
                    <w:spacing w:val="0"/>
                    <w:sz w:val="22"/>
                    <w:szCs w:val="22"/>
                  </w:rPr>
                  <w:tab/>
                </w:r>
                <w:r w:rsidRPr="00CB2F11" w:rsidDel="00CB2F11">
                  <w:rPr>
                    <w:rStyle w:val="Hyperlink"/>
                    <w:noProof/>
                  </w:rPr>
                  <w:delText>Component [Service History] Entity Design</w:delText>
                </w:r>
                <w:r w:rsidDel="00CB2F11">
                  <w:rPr>
                    <w:noProof/>
                    <w:webHidden/>
                  </w:rPr>
                  <w:tab/>
                  <w:delText>18</w:delText>
                </w:r>
              </w:del>
            </w:p>
            <w:p w14:paraId="20CCDFAB" w14:textId="3785CF49" w:rsidR="001F1900" w:rsidDel="00CB2F11" w:rsidRDefault="001F1900">
              <w:pPr>
                <w:pStyle w:val="TOC3"/>
                <w:rPr>
                  <w:del w:id="190" w:author="Donovan Goode [2]" w:date="2018-11-09T10:51:00Z"/>
                  <w:rFonts w:asciiTheme="minorHAnsi" w:eastAsiaTheme="minorEastAsia" w:hAnsiTheme="minorHAnsi"/>
                  <w:noProof/>
                  <w:spacing w:val="0"/>
                  <w:sz w:val="22"/>
                  <w:szCs w:val="22"/>
                </w:rPr>
              </w:pPr>
              <w:del w:id="191" w:author="Donovan Goode [2]" w:date="2018-11-09T10:51:00Z">
                <w:r w:rsidRPr="00CB2F11" w:rsidDel="00CB2F11">
                  <w:rPr>
                    <w:rStyle w:val="Hyperlink"/>
                    <w:noProof/>
                  </w:rPr>
                  <w:delText>3.2.7</w:delText>
                </w:r>
                <w:r w:rsidDel="00CB2F11">
                  <w:rPr>
                    <w:rFonts w:asciiTheme="minorHAnsi" w:eastAsiaTheme="minorEastAsia" w:hAnsiTheme="minorHAnsi"/>
                    <w:noProof/>
                    <w:spacing w:val="0"/>
                    <w:sz w:val="22"/>
                    <w:szCs w:val="22"/>
                  </w:rPr>
                  <w:tab/>
                </w:r>
                <w:r w:rsidRPr="00CB2F11" w:rsidDel="00CB2F11">
                  <w:rPr>
                    <w:rStyle w:val="Hyperlink"/>
                    <w:noProof/>
                  </w:rPr>
                  <w:delText>Component [Required Document] Entity Design</w:delText>
                </w:r>
                <w:r w:rsidDel="00CB2F11">
                  <w:rPr>
                    <w:noProof/>
                    <w:webHidden/>
                  </w:rPr>
                  <w:tab/>
                  <w:delText>18</w:delText>
                </w:r>
              </w:del>
            </w:p>
            <w:p w14:paraId="6EAD6F52" w14:textId="254A26E8" w:rsidR="001F1900" w:rsidDel="00CB2F11" w:rsidRDefault="001F1900">
              <w:pPr>
                <w:pStyle w:val="TOC3"/>
                <w:rPr>
                  <w:del w:id="192" w:author="Donovan Goode [2]" w:date="2018-11-09T10:51:00Z"/>
                  <w:rFonts w:asciiTheme="minorHAnsi" w:eastAsiaTheme="minorEastAsia" w:hAnsiTheme="minorHAnsi"/>
                  <w:noProof/>
                  <w:spacing w:val="0"/>
                  <w:sz w:val="22"/>
                  <w:szCs w:val="22"/>
                </w:rPr>
              </w:pPr>
              <w:del w:id="193" w:author="Donovan Goode [2]" w:date="2018-11-09T10:51:00Z">
                <w:r w:rsidRPr="00CB2F11" w:rsidDel="00CB2F11">
                  <w:rPr>
                    <w:rStyle w:val="Hyperlink"/>
                    <w:noProof/>
                  </w:rPr>
                  <w:delText>3.2.8</w:delText>
                </w:r>
                <w:r w:rsidDel="00CB2F11">
                  <w:rPr>
                    <w:rFonts w:asciiTheme="minorHAnsi" w:eastAsiaTheme="minorEastAsia" w:hAnsiTheme="minorHAnsi"/>
                    <w:noProof/>
                    <w:spacing w:val="0"/>
                    <w:sz w:val="22"/>
                    <w:szCs w:val="22"/>
                  </w:rPr>
                  <w:tab/>
                </w:r>
                <w:r w:rsidRPr="00CB2F11" w:rsidDel="00CB2F11">
                  <w:rPr>
                    <w:rStyle w:val="Hyperlink"/>
                    <w:noProof/>
                  </w:rPr>
                  <w:delText>Component [Supporting Document] Entity Design</w:delText>
                </w:r>
                <w:r w:rsidDel="00CB2F11">
                  <w:rPr>
                    <w:noProof/>
                    <w:webHidden/>
                  </w:rPr>
                  <w:tab/>
                  <w:delText>19</w:delText>
                </w:r>
              </w:del>
            </w:p>
            <w:p w14:paraId="0E949294" w14:textId="329E33B8" w:rsidR="001F1900" w:rsidDel="00CB2F11" w:rsidRDefault="001F1900">
              <w:pPr>
                <w:pStyle w:val="TOC2"/>
                <w:rPr>
                  <w:del w:id="194" w:author="Donovan Goode [2]" w:date="2018-11-09T10:51:00Z"/>
                  <w:noProof/>
                </w:rPr>
              </w:pPr>
              <w:del w:id="195" w:author="Donovan Goode [2]" w:date="2018-11-09T10:51:00Z">
                <w:r w:rsidRPr="00CB2F11" w:rsidDel="00CB2F11">
                  <w:rPr>
                    <w:rStyle w:val="Hyperlink"/>
                    <w:noProof/>
                  </w:rPr>
                  <w:delText>3.3</w:delText>
                </w:r>
                <w:r w:rsidDel="00CB2F11">
                  <w:rPr>
                    <w:noProof/>
                  </w:rPr>
                  <w:tab/>
                </w:r>
                <w:r w:rsidRPr="00CB2F11" w:rsidDel="00CB2F11">
                  <w:rPr>
                    <w:rStyle w:val="Hyperlink"/>
                    <w:noProof/>
                  </w:rPr>
                  <w:delText>Business Services (Business Logic)</w:delText>
                </w:r>
                <w:r w:rsidDel="00CB2F11">
                  <w:rPr>
                    <w:noProof/>
                    <w:webHidden/>
                  </w:rPr>
                  <w:tab/>
                  <w:delText>19</w:delText>
                </w:r>
              </w:del>
            </w:p>
            <w:p w14:paraId="74C7FFEB" w14:textId="79E0B526" w:rsidR="001F1900" w:rsidDel="00CB2F11" w:rsidRDefault="001F1900">
              <w:pPr>
                <w:pStyle w:val="TOC3"/>
                <w:rPr>
                  <w:del w:id="196" w:author="Donovan Goode [2]" w:date="2018-11-09T10:51:00Z"/>
                  <w:rFonts w:asciiTheme="minorHAnsi" w:eastAsiaTheme="minorEastAsia" w:hAnsiTheme="minorHAnsi"/>
                  <w:noProof/>
                  <w:spacing w:val="0"/>
                  <w:sz w:val="22"/>
                  <w:szCs w:val="22"/>
                </w:rPr>
              </w:pPr>
              <w:del w:id="197" w:author="Donovan Goode [2]" w:date="2018-11-09T10:51:00Z">
                <w:r w:rsidRPr="00CB2F11" w:rsidDel="00CB2F11">
                  <w:rPr>
                    <w:rStyle w:val="Hyperlink"/>
                    <w:noProof/>
                  </w:rPr>
                  <w:delText>3.3.1</w:delText>
                </w:r>
                <w:r w:rsidDel="00CB2F11">
                  <w:rPr>
                    <w:rFonts w:asciiTheme="minorHAnsi" w:eastAsiaTheme="minorEastAsia" w:hAnsiTheme="minorHAnsi"/>
                    <w:noProof/>
                    <w:spacing w:val="0"/>
                    <w:sz w:val="22"/>
                    <w:szCs w:val="22"/>
                  </w:rPr>
                  <w:tab/>
                </w:r>
                <w:r w:rsidRPr="00CB2F11" w:rsidDel="00CB2F11">
                  <w:rPr>
                    <w:rStyle w:val="Hyperlink"/>
                    <w:noProof/>
                  </w:rPr>
                  <w:delText>Workflows</w:delText>
                </w:r>
                <w:r w:rsidDel="00CB2F11">
                  <w:rPr>
                    <w:noProof/>
                    <w:webHidden/>
                  </w:rPr>
                  <w:tab/>
                  <w:delText>20</w:delText>
                </w:r>
              </w:del>
            </w:p>
            <w:p w14:paraId="37B1D781" w14:textId="1580F917" w:rsidR="001F1900" w:rsidDel="00CB2F11" w:rsidRDefault="001F1900">
              <w:pPr>
                <w:pStyle w:val="TOC2"/>
                <w:rPr>
                  <w:del w:id="198" w:author="Donovan Goode [2]" w:date="2018-11-09T10:51:00Z"/>
                  <w:noProof/>
                </w:rPr>
              </w:pPr>
              <w:del w:id="199" w:author="Donovan Goode [2]" w:date="2018-11-09T10:51:00Z">
                <w:r w:rsidRPr="00CB2F11" w:rsidDel="00CB2F11">
                  <w:rPr>
                    <w:rStyle w:val="Hyperlink"/>
                    <w:noProof/>
                  </w:rPr>
                  <w:delText>3.4</w:delText>
                </w:r>
                <w:r w:rsidDel="00CB2F11">
                  <w:rPr>
                    <w:noProof/>
                  </w:rPr>
                  <w:tab/>
                </w:r>
                <w:r w:rsidRPr="00CB2F11" w:rsidDel="00CB2F11">
                  <w:rPr>
                    <w:rStyle w:val="Hyperlink"/>
                    <w:noProof/>
                  </w:rPr>
                  <w:delText>Business Processes and Settings</w:delText>
                </w:r>
                <w:r w:rsidDel="00CB2F11">
                  <w:rPr>
                    <w:noProof/>
                    <w:webHidden/>
                  </w:rPr>
                  <w:tab/>
                  <w:delText>21</w:delText>
                </w:r>
              </w:del>
            </w:p>
            <w:p w14:paraId="3CA53087" w14:textId="5D21EACC" w:rsidR="001F1900" w:rsidDel="00CB2F11" w:rsidRDefault="001F1900">
              <w:pPr>
                <w:pStyle w:val="TOC3"/>
                <w:rPr>
                  <w:del w:id="200" w:author="Donovan Goode [2]" w:date="2018-11-09T10:51:00Z"/>
                  <w:rFonts w:asciiTheme="minorHAnsi" w:eastAsiaTheme="minorEastAsia" w:hAnsiTheme="minorHAnsi"/>
                  <w:noProof/>
                  <w:spacing w:val="0"/>
                  <w:sz w:val="22"/>
                  <w:szCs w:val="22"/>
                </w:rPr>
              </w:pPr>
              <w:del w:id="201" w:author="Donovan Goode [2]" w:date="2018-11-09T10:51:00Z">
                <w:r w:rsidRPr="00CB2F11" w:rsidDel="00CB2F11">
                  <w:rPr>
                    <w:rStyle w:val="Hyperlink"/>
                    <w:noProof/>
                  </w:rPr>
                  <w:delText>3.4.1</w:delText>
                </w:r>
                <w:r w:rsidDel="00CB2F11">
                  <w:rPr>
                    <w:rFonts w:asciiTheme="minorHAnsi" w:eastAsiaTheme="minorEastAsia" w:hAnsiTheme="minorHAnsi"/>
                    <w:noProof/>
                    <w:spacing w:val="0"/>
                    <w:sz w:val="22"/>
                    <w:szCs w:val="22"/>
                  </w:rPr>
                  <w:tab/>
                </w:r>
                <w:r w:rsidRPr="00CB2F11" w:rsidDel="00CB2F11">
                  <w:rPr>
                    <w:rStyle w:val="Hyperlink"/>
                    <w:noProof/>
                  </w:rPr>
                  <w:delText>SLAs</w:delText>
                </w:r>
                <w:r w:rsidDel="00CB2F11">
                  <w:rPr>
                    <w:noProof/>
                    <w:webHidden/>
                  </w:rPr>
                  <w:tab/>
                  <w:delText>21</w:delText>
                </w:r>
              </w:del>
            </w:p>
            <w:p w14:paraId="28437B85" w14:textId="07E77CA0" w:rsidR="001F1900" w:rsidDel="00CB2F11" w:rsidRDefault="001F1900">
              <w:pPr>
                <w:pStyle w:val="TOC3"/>
                <w:rPr>
                  <w:del w:id="202" w:author="Donovan Goode [2]" w:date="2018-11-09T10:51:00Z"/>
                  <w:rFonts w:asciiTheme="minorHAnsi" w:eastAsiaTheme="minorEastAsia" w:hAnsiTheme="minorHAnsi"/>
                  <w:noProof/>
                  <w:spacing w:val="0"/>
                  <w:sz w:val="22"/>
                  <w:szCs w:val="22"/>
                </w:rPr>
              </w:pPr>
              <w:del w:id="203" w:author="Donovan Goode [2]" w:date="2018-11-09T10:51:00Z">
                <w:r w:rsidRPr="00CB2F11" w:rsidDel="00CB2F11">
                  <w:rPr>
                    <w:rStyle w:val="Hyperlink"/>
                    <w:noProof/>
                  </w:rPr>
                  <w:delText>3.4.2</w:delText>
                </w:r>
                <w:r w:rsidDel="00CB2F11">
                  <w:rPr>
                    <w:rFonts w:asciiTheme="minorHAnsi" w:eastAsiaTheme="minorEastAsia" w:hAnsiTheme="minorHAnsi"/>
                    <w:noProof/>
                    <w:spacing w:val="0"/>
                    <w:sz w:val="22"/>
                    <w:szCs w:val="22"/>
                  </w:rPr>
                  <w:tab/>
                </w:r>
                <w:r w:rsidRPr="00CB2F11" w:rsidDel="00CB2F11">
                  <w:rPr>
                    <w:rStyle w:val="Hyperlink"/>
                    <w:noProof/>
                  </w:rPr>
                  <w:delText>Routing Rules</w:delText>
                </w:r>
                <w:r w:rsidDel="00CB2F11">
                  <w:rPr>
                    <w:noProof/>
                    <w:webHidden/>
                  </w:rPr>
                  <w:tab/>
                  <w:delText>21</w:delText>
                </w:r>
              </w:del>
            </w:p>
            <w:p w14:paraId="3FE653F1" w14:textId="11532260" w:rsidR="001F1900" w:rsidDel="00CB2F11" w:rsidRDefault="001F1900">
              <w:pPr>
                <w:pStyle w:val="TOC3"/>
                <w:rPr>
                  <w:del w:id="204" w:author="Donovan Goode [2]" w:date="2018-11-09T10:51:00Z"/>
                  <w:rFonts w:asciiTheme="minorHAnsi" w:eastAsiaTheme="minorEastAsia" w:hAnsiTheme="minorHAnsi"/>
                  <w:noProof/>
                  <w:spacing w:val="0"/>
                  <w:sz w:val="22"/>
                  <w:szCs w:val="22"/>
                </w:rPr>
              </w:pPr>
              <w:del w:id="205" w:author="Donovan Goode [2]" w:date="2018-11-09T10:51:00Z">
                <w:r w:rsidRPr="00CB2F11" w:rsidDel="00CB2F11">
                  <w:rPr>
                    <w:rStyle w:val="Hyperlink"/>
                    <w:noProof/>
                  </w:rPr>
                  <w:delText>3.4.3</w:delText>
                </w:r>
                <w:r w:rsidDel="00CB2F11">
                  <w:rPr>
                    <w:rFonts w:asciiTheme="minorHAnsi" w:eastAsiaTheme="minorEastAsia" w:hAnsiTheme="minorHAnsi"/>
                    <w:noProof/>
                    <w:spacing w:val="0"/>
                    <w:sz w:val="22"/>
                    <w:szCs w:val="22"/>
                  </w:rPr>
                  <w:tab/>
                </w:r>
                <w:r w:rsidRPr="00CB2F11" w:rsidDel="00CB2F11">
                  <w:rPr>
                    <w:rStyle w:val="Hyperlink"/>
                    <w:noProof/>
                  </w:rPr>
                  <w:delText>E-Mail Routing</w:delText>
                </w:r>
                <w:r w:rsidDel="00CB2F11">
                  <w:rPr>
                    <w:noProof/>
                    <w:webHidden/>
                  </w:rPr>
                  <w:tab/>
                  <w:delText>21</w:delText>
                </w:r>
              </w:del>
            </w:p>
            <w:p w14:paraId="022F07FE" w14:textId="0E3FA83D" w:rsidR="001F1900" w:rsidDel="00CB2F11" w:rsidRDefault="001F1900">
              <w:pPr>
                <w:pStyle w:val="TOC2"/>
                <w:rPr>
                  <w:del w:id="206" w:author="Donovan Goode [2]" w:date="2018-11-09T10:51:00Z"/>
                  <w:noProof/>
                </w:rPr>
              </w:pPr>
              <w:del w:id="207" w:author="Donovan Goode [2]" w:date="2018-11-09T10:51:00Z">
                <w:r w:rsidRPr="00CB2F11" w:rsidDel="00CB2F11">
                  <w:rPr>
                    <w:rStyle w:val="Hyperlink"/>
                    <w:noProof/>
                  </w:rPr>
                  <w:delText>3.5</w:delText>
                </w:r>
                <w:r w:rsidDel="00CB2F11">
                  <w:rPr>
                    <w:noProof/>
                  </w:rPr>
                  <w:tab/>
                </w:r>
                <w:r w:rsidRPr="00CB2F11" w:rsidDel="00CB2F11">
                  <w:rPr>
                    <w:rStyle w:val="Hyperlink"/>
                    <w:noProof/>
                  </w:rPr>
                  <w:delText>Business Settings</w:delText>
                </w:r>
                <w:r w:rsidDel="00CB2F11">
                  <w:rPr>
                    <w:noProof/>
                    <w:webHidden/>
                  </w:rPr>
                  <w:tab/>
                  <w:delText>21</w:delText>
                </w:r>
              </w:del>
            </w:p>
            <w:p w14:paraId="61523AAB" w14:textId="49B2B102" w:rsidR="001F1900" w:rsidDel="00CB2F11" w:rsidRDefault="001F1900">
              <w:pPr>
                <w:pStyle w:val="TOC2"/>
                <w:rPr>
                  <w:del w:id="208" w:author="Donovan Goode [2]" w:date="2018-11-09T10:51:00Z"/>
                  <w:noProof/>
                </w:rPr>
              </w:pPr>
              <w:del w:id="209" w:author="Donovan Goode [2]" w:date="2018-11-09T10:51:00Z">
                <w:r w:rsidRPr="00CB2F11" w:rsidDel="00CB2F11">
                  <w:rPr>
                    <w:rStyle w:val="Hyperlink"/>
                    <w:noProof/>
                  </w:rPr>
                  <w:delText>3.6</w:delText>
                </w:r>
                <w:r w:rsidDel="00CB2F11">
                  <w:rPr>
                    <w:noProof/>
                  </w:rPr>
                  <w:tab/>
                </w:r>
                <w:r w:rsidRPr="00CB2F11" w:rsidDel="00CB2F11">
                  <w:rPr>
                    <w:rStyle w:val="Hyperlink"/>
                    <w:noProof/>
                  </w:rPr>
                  <w:delText>Business Management</w:delText>
                </w:r>
                <w:r w:rsidDel="00CB2F11">
                  <w:rPr>
                    <w:noProof/>
                    <w:webHidden/>
                  </w:rPr>
                  <w:tab/>
                  <w:delText>21</w:delText>
                </w:r>
              </w:del>
            </w:p>
            <w:p w14:paraId="2AA19016" w14:textId="1EAD9420" w:rsidR="001F1900" w:rsidDel="00CB2F11" w:rsidRDefault="001F1900">
              <w:pPr>
                <w:pStyle w:val="TOC3"/>
                <w:rPr>
                  <w:del w:id="210" w:author="Donovan Goode [2]" w:date="2018-11-09T10:51:00Z"/>
                  <w:rFonts w:asciiTheme="minorHAnsi" w:eastAsiaTheme="minorEastAsia" w:hAnsiTheme="minorHAnsi"/>
                  <w:noProof/>
                  <w:spacing w:val="0"/>
                  <w:sz w:val="22"/>
                  <w:szCs w:val="22"/>
                </w:rPr>
              </w:pPr>
              <w:del w:id="211" w:author="Donovan Goode [2]" w:date="2018-11-09T10:51:00Z">
                <w:r w:rsidRPr="00CB2F11" w:rsidDel="00CB2F11">
                  <w:rPr>
                    <w:rStyle w:val="Hyperlink"/>
                    <w:noProof/>
                  </w:rPr>
                  <w:delText>3.6.1</w:delText>
                </w:r>
                <w:r w:rsidDel="00CB2F11">
                  <w:rPr>
                    <w:rFonts w:asciiTheme="minorHAnsi" w:eastAsiaTheme="minorEastAsia" w:hAnsiTheme="minorHAnsi"/>
                    <w:noProof/>
                    <w:spacing w:val="0"/>
                    <w:sz w:val="22"/>
                    <w:szCs w:val="22"/>
                  </w:rPr>
                  <w:tab/>
                </w:r>
                <w:r w:rsidRPr="00CB2F11" w:rsidDel="00CB2F11">
                  <w:rPr>
                    <w:rStyle w:val="Hyperlink"/>
                    <w:noProof/>
                  </w:rPr>
                  <w:delText>Fiscal Year Settings</w:delText>
                </w:r>
                <w:r w:rsidDel="00CB2F11">
                  <w:rPr>
                    <w:noProof/>
                    <w:webHidden/>
                  </w:rPr>
                  <w:tab/>
                  <w:delText>21</w:delText>
                </w:r>
              </w:del>
            </w:p>
            <w:p w14:paraId="13215DEF" w14:textId="5965DBA2" w:rsidR="001F1900" w:rsidDel="00CB2F11" w:rsidRDefault="001F1900">
              <w:pPr>
                <w:pStyle w:val="TOC3"/>
                <w:rPr>
                  <w:del w:id="212" w:author="Donovan Goode [2]" w:date="2018-11-09T10:51:00Z"/>
                  <w:rFonts w:asciiTheme="minorHAnsi" w:eastAsiaTheme="minorEastAsia" w:hAnsiTheme="minorHAnsi"/>
                  <w:noProof/>
                  <w:spacing w:val="0"/>
                  <w:sz w:val="22"/>
                  <w:szCs w:val="22"/>
                </w:rPr>
              </w:pPr>
              <w:del w:id="213" w:author="Donovan Goode [2]" w:date="2018-11-09T10:51:00Z">
                <w:r w:rsidRPr="00CB2F11" w:rsidDel="00CB2F11">
                  <w:rPr>
                    <w:rStyle w:val="Hyperlink"/>
                    <w:noProof/>
                  </w:rPr>
                  <w:delText>3.6.2</w:delText>
                </w:r>
                <w:r w:rsidDel="00CB2F11">
                  <w:rPr>
                    <w:rFonts w:asciiTheme="minorHAnsi" w:eastAsiaTheme="minorEastAsia" w:hAnsiTheme="minorHAnsi"/>
                    <w:noProof/>
                    <w:spacing w:val="0"/>
                    <w:sz w:val="22"/>
                    <w:szCs w:val="22"/>
                  </w:rPr>
                  <w:tab/>
                </w:r>
                <w:r w:rsidRPr="00CB2F11" w:rsidDel="00CB2F11">
                  <w:rPr>
                    <w:rStyle w:val="Hyperlink"/>
                    <w:noProof/>
                  </w:rPr>
                  <w:delText>Queues</w:delText>
                </w:r>
                <w:r w:rsidDel="00CB2F11">
                  <w:rPr>
                    <w:noProof/>
                    <w:webHidden/>
                  </w:rPr>
                  <w:tab/>
                  <w:delText>21</w:delText>
                </w:r>
              </w:del>
            </w:p>
            <w:p w14:paraId="021D474F" w14:textId="148FD4C4" w:rsidR="001F1900" w:rsidDel="00CB2F11" w:rsidRDefault="001F1900">
              <w:pPr>
                <w:pStyle w:val="TOC3"/>
                <w:rPr>
                  <w:del w:id="214" w:author="Donovan Goode [2]" w:date="2018-11-09T10:51:00Z"/>
                  <w:rFonts w:asciiTheme="minorHAnsi" w:eastAsiaTheme="minorEastAsia" w:hAnsiTheme="minorHAnsi"/>
                  <w:noProof/>
                  <w:spacing w:val="0"/>
                  <w:sz w:val="22"/>
                  <w:szCs w:val="22"/>
                </w:rPr>
              </w:pPr>
              <w:del w:id="215" w:author="Donovan Goode [2]" w:date="2018-11-09T10:51:00Z">
                <w:r w:rsidRPr="00CB2F11" w:rsidDel="00CB2F11">
                  <w:rPr>
                    <w:rStyle w:val="Hyperlink"/>
                    <w:noProof/>
                  </w:rPr>
                  <w:delText>3.6.3</w:delText>
                </w:r>
                <w:r w:rsidDel="00CB2F11">
                  <w:rPr>
                    <w:rFonts w:asciiTheme="minorHAnsi" w:eastAsiaTheme="minorEastAsia" w:hAnsiTheme="minorHAnsi"/>
                    <w:noProof/>
                    <w:spacing w:val="0"/>
                    <w:sz w:val="22"/>
                    <w:szCs w:val="22"/>
                  </w:rPr>
                  <w:tab/>
                </w:r>
                <w:r w:rsidRPr="00CB2F11" w:rsidDel="00CB2F11">
                  <w:rPr>
                    <w:rStyle w:val="Hyperlink"/>
                    <w:noProof/>
                  </w:rPr>
                  <w:delText>Subjects</w:delText>
                </w:r>
                <w:r w:rsidDel="00CB2F11">
                  <w:rPr>
                    <w:noProof/>
                    <w:webHidden/>
                  </w:rPr>
                  <w:tab/>
                  <w:delText>21</w:delText>
                </w:r>
              </w:del>
            </w:p>
            <w:p w14:paraId="38455EFE" w14:textId="1D561D27" w:rsidR="001F1900" w:rsidDel="00CB2F11" w:rsidRDefault="001F1900">
              <w:pPr>
                <w:pStyle w:val="TOC3"/>
                <w:rPr>
                  <w:del w:id="216" w:author="Donovan Goode [2]" w:date="2018-11-09T10:51:00Z"/>
                  <w:rFonts w:asciiTheme="minorHAnsi" w:eastAsiaTheme="minorEastAsia" w:hAnsiTheme="minorHAnsi"/>
                  <w:noProof/>
                  <w:spacing w:val="0"/>
                  <w:sz w:val="22"/>
                  <w:szCs w:val="22"/>
                </w:rPr>
              </w:pPr>
              <w:del w:id="217" w:author="Donovan Goode [2]" w:date="2018-11-09T10:51:00Z">
                <w:r w:rsidRPr="00CB2F11" w:rsidDel="00CB2F11">
                  <w:rPr>
                    <w:rStyle w:val="Hyperlink"/>
                    <w:noProof/>
                  </w:rPr>
                  <w:delText>3.6.4</w:delText>
                </w:r>
                <w:r w:rsidDel="00CB2F11">
                  <w:rPr>
                    <w:rFonts w:asciiTheme="minorHAnsi" w:eastAsiaTheme="minorEastAsia" w:hAnsiTheme="minorHAnsi"/>
                    <w:noProof/>
                    <w:spacing w:val="0"/>
                    <w:sz w:val="22"/>
                    <w:szCs w:val="22"/>
                  </w:rPr>
                  <w:tab/>
                </w:r>
                <w:r w:rsidRPr="00CB2F11" w:rsidDel="00CB2F11">
                  <w:rPr>
                    <w:rStyle w:val="Hyperlink"/>
                    <w:noProof/>
                  </w:rPr>
                  <w:delText>Automatic Creation Rules and Routing</w:delText>
                </w:r>
                <w:r w:rsidDel="00CB2F11">
                  <w:rPr>
                    <w:noProof/>
                    <w:webHidden/>
                  </w:rPr>
                  <w:tab/>
                  <w:delText>21</w:delText>
                </w:r>
              </w:del>
            </w:p>
            <w:p w14:paraId="585A0014" w14:textId="11F1F28C" w:rsidR="001F1900" w:rsidDel="00CB2F11" w:rsidRDefault="001F1900">
              <w:pPr>
                <w:pStyle w:val="TOC2"/>
                <w:rPr>
                  <w:del w:id="218" w:author="Donovan Goode [2]" w:date="2018-11-09T10:51:00Z"/>
                  <w:noProof/>
                </w:rPr>
              </w:pPr>
              <w:del w:id="219" w:author="Donovan Goode [2]" w:date="2018-11-09T10:51:00Z">
                <w:r w:rsidRPr="00CB2F11" w:rsidDel="00CB2F11">
                  <w:rPr>
                    <w:rStyle w:val="Hyperlink"/>
                    <w:noProof/>
                  </w:rPr>
                  <w:delText>3.7</w:delText>
                </w:r>
                <w:r w:rsidDel="00CB2F11">
                  <w:rPr>
                    <w:noProof/>
                  </w:rPr>
                  <w:tab/>
                </w:r>
                <w:r w:rsidRPr="00CB2F11" w:rsidDel="00CB2F11">
                  <w:rPr>
                    <w:rStyle w:val="Hyperlink"/>
                    <w:noProof/>
                  </w:rPr>
                  <w:delText>Administration Settings</w:delText>
                </w:r>
                <w:r w:rsidDel="00CB2F11">
                  <w:rPr>
                    <w:noProof/>
                    <w:webHidden/>
                  </w:rPr>
                  <w:tab/>
                  <w:delText>22</w:delText>
                </w:r>
              </w:del>
            </w:p>
            <w:p w14:paraId="0FC1ECE4" w14:textId="107B5B15" w:rsidR="001F1900" w:rsidDel="00CB2F11" w:rsidRDefault="001F1900">
              <w:pPr>
                <w:pStyle w:val="TOC3"/>
                <w:rPr>
                  <w:del w:id="220" w:author="Donovan Goode [2]" w:date="2018-11-09T10:51:00Z"/>
                  <w:rFonts w:asciiTheme="minorHAnsi" w:eastAsiaTheme="minorEastAsia" w:hAnsiTheme="minorHAnsi"/>
                  <w:noProof/>
                  <w:spacing w:val="0"/>
                  <w:sz w:val="22"/>
                  <w:szCs w:val="22"/>
                </w:rPr>
              </w:pPr>
              <w:del w:id="221" w:author="Donovan Goode [2]" w:date="2018-11-09T10:51:00Z">
                <w:r w:rsidRPr="00CB2F11" w:rsidDel="00CB2F11">
                  <w:rPr>
                    <w:rStyle w:val="Hyperlink"/>
                    <w:noProof/>
                  </w:rPr>
                  <w:delText>3.7.1</w:delText>
                </w:r>
                <w:r w:rsidDel="00CB2F11">
                  <w:rPr>
                    <w:rFonts w:asciiTheme="minorHAnsi" w:eastAsiaTheme="minorEastAsia" w:hAnsiTheme="minorHAnsi"/>
                    <w:noProof/>
                    <w:spacing w:val="0"/>
                    <w:sz w:val="22"/>
                    <w:szCs w:val="22"/>
                  </w:rPr>
                  <w:tab/>
                </w:r>
                <w:r w:rsidRPr="00CB2F11" w:rsidDel="00CB2F11">
                  <w:rPr>
                    <w:rStyle w:val="Hyperlink"/>
                    <w:noProof/>
                  </w:rPr>
                  <w:delText>System Settings</w:delText>
                </w:r>
                <w:r w:rsidDel="00CB2F11">
                  <w:rPr>
                    <w:noProof/>
                    <w:webHidden/>
                  </w:rPr>
                  <w:tab/>
                  <w:delText>22</w:delText>
                </w:r>
              </w:del>
            </w:p>
            <w:p w14:paraId="1DA99057" w14:textId="6E2E4D46" w:rsidR="001F1900" w:rsidDel="00CB2F11" w:rsidRDefault="001F1900">
              <w:pPr>
                <w:pStyle w:val="TOC3"/>
                <w:rPr>
                  <w:del w:id="222" w:author="Donovan Goode [2]" w:date="2018-11-09T10:51:00Z"/>
                  <w:rFonts w:asciiTheme="minorHAnsi" w:eastAsiaTheme="minorEastAsia" w:hAnsiTheme="minorHAnsi"/>
                  <w:noProof/>
                  <w:spacing w:val="0"/>
                  <w:sz w:val="22"/>
                  <w:szCs w:val="22"/>
                </w:rPr>
              </w:pPr>
              <w:del w:id="223" w:author="Donovan Goode [2]" w:date="2018-11-09T10:51:00Z">
                <w:r w:rsidRPr="00CB2F11" w:rsidDel="00CB2F11">
                  <w:rPr>
                    <w:rStyle w:val="Hyperlink"/>
                    <w:noProof/>
                  </w:rPr>
                  <w:delText>3.7.2</w:delText>
                </w:r>
                <w:r w:rsidDel="00CB2F11">
                  <w:rPr>
                    <w:rFonts w:asciiTheme="minorHAnsi" w:eastAsiaTheme="minorEastAsia" w:hAnsiTheme="minorHAnsi"/>
                    <w:noProof/>
                    <w:spacing w:val="0"/>
                    <w:sz w:val="22"/>
                    <w:szCs w:val="22"/>
                  </w:rPr>
                  <w:tab/>
                </w:r>
                <w:r w:rsidRPr="00CB2F11" w:rsidDel="00CB2F11">
                  <w:rPr>
                    <w:rStyle w:val="Hyperlink"/>
                    <w:noProof/>
                  </w:rPr>
                  <w:delText>Privacy Preferences</w:delText>
                </w:r>
                <w:r w:rsidDel="00CB2F11">
                  <w:rPr>
                    <w:noProof/>
                    <w:webHidden/>
                  </w:rPr>
                  <w:tab/>
                  <w:delText>22</w:delText>
                </w:r>
              </w:del>
            </w:p>
            <w:p w14:paraId="0D132536" w14:textId="25F586D4" w:rsidR="001F1900" w:rsidDel="00CB2F11" w:rsidRDefault="001F1900">
              <w:pPr>
                <w:pStyle w:val="TOC3"/>
                <w:rPr>
                  <w:del w:id="224" w:author="Donovan Goode [2]" w:date="2018-11-09T10:51:00Z"/>
                  <w:rFonts w:asciiTheme="minorHAnsi" w:eastAsiaTheme="minorEastAsia" w:hAnsiTheme="minorHAnsi"/>
                  <w:noProof/>
                  <w:spacing w:val="0"/>
                  <w:sz w:val="22"/>
                  <w:szCs w:val="22"/>
                </w:rPr>
              </w:pPr>
              <w:del w:id="225" w:author="Donovan Goode [2]" w:date="2018-11-09T10:51:00Z">
                <w:r w:rsidRPr="00CB2F11" w:rsidDel="00CB2F11">
                  <w:rPr>
                    <w:rStyle w:val="Hyperlink"/>
                    <w:noProof/>
                  </w:rPr>
                  <w:delText>3.7.3</w:delText>
                </w:r>
                <w:r w:rsidDel="00CB2F11">
                  <w:rPr>
                    <w:rFonts w:asciiTheme="minorHAnsi" w:eastAsiaTheme="minorEastAsia" w:hAnsiTheme="minorHAnsi"/>
                    <w:noProof/>
                    <w:spacing w:val="0"/>
                    <w:sz w:val="22"/>
                    <w:szCs w:val="22"/>
                  </w:rPr>
                  <w:tab/>
                </w:r>
                <w:r w:rsidRPr="00CB2F11" w:rsidDel="00CB2F11">
                  <w:rPr>
                    <w:rStyle w:val="Hyperlink"/>
                    <w:noProof/>
                  </w:rPr>
                  <w:delText>System Notifications</w:delText>
                </w:r>
                <w:r w:rsidDel="00CB2F11">
                  <w:rPr>
                    <w:noProof/>
                    <w:webHidden/>
                  </w:rPr>
                  <w:tab/>
                  <w:delText>22</w:delText>
                </w:r>
              </w:del>
            </w:p>
            <w:p w14:paraId="328746A9" w14:textId="52DE9AE9" w:rsidR="001F1900" w:rsidDel="00CB2F11" w:rsidRDefault="001F1900">
              <w:pPr>
                <w:pStyle w:val="TOC3"/>
                <w:rPr>
                  <w:del w:id="226" w:author="Donovan Goode [2]" w:date="2018-11-09T10:51:00Z"/>
                  <w:rFonts w:asciiTheme="minorHAnsi" w:eastAsiaTheme="minorEastAsia" w:hAnsiTheme="minorHAnsi"/>
                  <w:noProof/>
                  <w:spacing w:val="0"/>
                  <w:sz w:val="22"/>
                  <w:szCs w:val="22"/>
                </w:rPr>
              </w:pPr>
              <w:del w:id="227" w:author="Donovan Goode [2]" w:date="2018-11-09T10:51:00Z">
                <w:r w:rsidRPr="00CB2F11" w:rsidDel="00CB2F11">
                  <w:rPr>
                    <w:rStyle w:val="Hyperlink"/>
                    <w:noProof/>
                  </w:rPr>
                  <w:delText>3.7.4</w:delText>
                </w:r>
                <w:r w:rsidDel="00CB2F11">
                  <w:rPr>
                    <w:rFonts w:asciiTheme="minorHAnsi" w:eastAsiaTheme="minorEastAsia" w:hAnsiTheme="minorHAnsi"/>
                    <w:noProof/>
                    <w:spacing w:val="0"/>
                    <w:sz w:val="22"/>
                    <w:szCs w:val="22"/>
                  </w:rPr>
                  <w:tab/>
                </w:r>
                <w:r w:rsidRPr="00CB2F11" w:rsidDel="00CB2F11">
                  <w:rPr>
                    <w:rStyle w:val="Hyperlink"/>
                    <w:noProof/>
                  </w:rPr>
                  <w:delText>Azure Machine Learning</w:delText>
                </w:r>
                <w:r w:rsidDel="00CB2F11">
                  <w:rPr>
                    <w:noProof/>
                    <w:webHidden/>
                  </w:rPr>
                  <w:tab/>
                  <w:delText>22</w:delText>
                </w:r>
              </w:del>
            </w:p>
            <w:p w14:paraId="0AAE8429" w14:textId="5BA84028" w:rsidR="001F1900" w:rsidDel="00CB2F11" w:rsidRDefault="001F1900">
              <w:pPr>
                <w:pStyle w:val="TOC3"/>
                <w:rPr>
                  <w:del w:id="228" w:author="Donovan Goode [2]" w:date="2018-11-09T10:51:00Z"/>
                  <w:rFonts w:asciiTheme="minorHAnsi" w:eastAsiaTheme="minorEastAsia" w:hAnsiTheme="minorHAnsi"/>
                  <w:noProof/>
                  <w:spacing w:val="0"/>
                  <w:sz w:val="22"/>
                  <w:szCs w:val="22"/>
                </w:rPr>
              </w:pPr>
              <w:del w:id="229" w:author="Donovan Goode [2]" w:date="2018-11-09T10:51:00Z">
                <w:r w:rsidRPr="00CB2F11" w:rsidDel="00CB2F11">
                  <w:rPr>
                    <w:rStyle w:val="Hyperlink"/>
                    <w:noProof/>
                  </w:rPr>
                  <w:delText>3.7.5</w:delText>
                </w:r>
                <w:r w:rsidDel="00CB2F11">
                  <w:rPr>
                    <w:rFonts w:asciiTheme="minorHAnsi" w:eastAsiaTheme="minorEastAsia" w:hAnsiTheme="minorHAnsi"/>
                    <w:noProof/>
                    <w:spacing w:val="0"/>
                    <w:sz w:val="22"/>
                    <w:szCs w:val="22"/>
                  </w:rPr>
                  <w:tab/>
                </w:r>
                <w:r w:rsidRPr="00CB2F11" w:rsidDel="00CB2F11">
                  <w:rPr>
                    <w:rStyle w:val="Hyperlink"/>
                    <w:noProof/>
                  </w:rPr>
                  <w:delText>Auto-Numbering</w:delText>
                </w:r>
                <w:r w:rsidDel="00CB2F11">
                  <w:rPr>
                    <w:noProof/>
                    <w:webHidden/>
                  </w:rPr>
                  <w:tab/>
                  <w:delText>22</w:delText>
                </w:r>
              </w:del>
            </w:p>
            <w:p w14:paraId="6410C64D" w14:textId="047568D0" w:rsidR="001F1900" w:rsidDel="00CB2F11" w:rsidRDefault="001F1900">
              <w:pPr>
                <w:pStyle w:val="TOC3"/>
                <w:rPr>
                  <w:del w:id="230" w:author="Donovan Goode [2]" w:date="2018-11-09T10:51:00Z"/>
                  <w:rFonts w:asciiTheme="minorHAnsi" w:eastAsiaTheme="minorEastAsia" w:hAnsiTheme="minorHAnsi"/>
                  <w:noProof/>
                  <w:spacing w:val="0"/>
                  <w:sz w:val="22"/>
                  <w:szCs w:val="22"/>
                </w:rPr>
              </w:pPr>
              <w:del w:id="231" w:author="Donovan Goode [2]" w:date="2018-11-09T10:51:00Z">
                <w:r w:rsidRPr="00CB2F11" w:rsidDel="00CB2F11">
                  <w:rPr>
                    <w:rStyle w:val="Hyperlink"/>
                    <w:noProof/>
                  </w:rPr>
                  <w:delText>3.7.6</w:delText>
                </w:r>
                <w:r w:rsidDel="00CB2F11">
                  <w:rPr>
                    <w:rFonts w:asciiTheme="minorHAnsi" w:eastAsiaTheme="minorEastAsia" w:hAnsiTheme="minorHAnsi"/>
                    <w:noProof/>
                    <w:spacing w:val="0"/>
                    <w:sz w:val="22"/>
                    <w:szCs w:val="22"/>
                  </w:rPr>
                  <w:tab/>
                </w:r>
                <w:r w:rsidRPr="00CB2F11" w:rsidDel="00CB2F11">
                  <w:rPr>
                    <w:rStyle w:val="Hyperlink"/>
                    <w:noProof/>
                  </w:rPr>
                  <w:delText>Languages</w:delText>
                </w:r>
                <w:r w:rsidDel="00CB2F11">
                  <w:rPr>
                    <w:noProof/>
                    <w:webHidden/>
                  </w:rPr>
                  <w:tab/>
                  <w:delText>22</w:delText>
                </w:r>
              </w:del>
            </w:p>
            <w:p w14:paraId="729454A8" w14:textId="6BAB9E21" w:rsidR="001F1900" w:rsidDel="00CB2F11" w:rsidRDefault="001F1900">
              <w:pPr>
                <w:pStyle w:val="TOC3"/>
                <w:rPr>
                  <w:del w:id="232" w:author="Donovan Goode [2]" w:date="2018-11-09T10:51:00Z"/>
                  <w:rFonts w:asciiTheme="minorHAnsi" w:eastAsiaTheme="minorEastAsia" w:hAnsiTheme="minorHAnsi"/>
                  <w:noProof/>
                  <w:spacing w:val="0"/>
                  <w:sz w:val="22"/>
                  <w:szCs w:val="22"/>
                </w:rPr>
              </w:pPr>
              <w:del w:id="233" w:author="Donovan Goode [2]" w:date="2018-11-09T10:51:00Z">
                <w:r w:rsidRPr="00CB2F11" w:rsidDel="00CB2F11">
                  <w:rPr>
                    <w:rStyle w:val="Hyperlink"/>
                    <w:noProof/>
                  </w:rPr>
                  <w:delText>3.7.7</w:delText>
                </w:r>
                <w:r w:rsidDel="00CB2F11">
                  <w:rPr>
                    <w:rFonts w:asciiTheme="minorHAnsi" w:eastAsiaTheme="minorEastAsia" w:hAnsiTheme="minorHAnsi"/>
                    <w:noProof/>
                    <w:spacing w:val="0"/>
                    <w:sz w:val="22"/>
                    <w:szCs w:val="22"/>
                  </w:rPr>
                  <w:tab/>
                </w:r>
                <w:r w:rsidRPr="00CB2F11" w:rsidDel="00CB2F11">
                  <w:rPr>
                    <w:rStyle w:val="Hyperlink"/>
                    <w:noProof/>
                  </w:rPr>
                  <w:delText>Resources in Use</w:delText>
                </w:r>
                <w:r w:rsidDel="00CB2F11">
                  <w:rPr>
                    <w:noProof/>
                    <w:webHidden/>
                  </w:rPr>
                  <w:tab/>
                  <w:delText>22</w:delText>
                </w:r>
              </w:del>
            </w:p>
            <w:p w14:paraId="3F80A552" w14:textId="20680A8F" w:rsidR="001F1900" w:rsidDel="00CB2F11" w:rsidRDefault="001F1900">
              <w:pPr>
                <w:pStyle w:val="TOC2"/>
                <w:rPr>
                  <w:del w:id="234" w:author="Donovan Goode [2]" w:date="2018-11-09T10:51:00Z"/>
                  <w:noProof/>
                </w:rPr>
              </w:pPr>
              <w:del w:id="235" w:author="Donovan Goode [2]" w:date="2018-11-09T10:51:00Z">
                <w:r w:rsidRPr="00CB2F11" w:rsidDel="00CB2F11">
                  <w:rPr>
                    <w:rStyle w:val="Hyperlink"/>
                    <w:noProof/>
                  </w:rPr>
                  <w:delText>3.8</w:delText>
                </w:r>
                <w:r w:rsidDel="00CB2F11">
                  <w:rPr>
                    <w:noProof/>
                  </w:rPr>
                  <w:tab/>
                </w:r>
                <w:r w:rsidRPr="00CB2F11" w:rsidDel="00CB2F11">
                  <w:rPr>
                    <w:rStyle w:val="Hyperlink"/>
                    <w:noProof/>
                  </w:rPr>
                  <w:delText>Data</w:delText>
                </w:r>
                <w:r w:rsidDel="00CB2F11">
                  <w:rPr>
                    <w:noProof/>
                    <w:webHidden/>
                  </w:rPr>
                  <w:tab/>
                  <w:delText>23</w:delText>
                </w:r>
              </w:del>
            </w:p>
            <w:p w14:paraId="45531108" w14:textId="7FA1EAB8" w:rsidR="001F1900" w:rsidDel="00CB2F11" w:rsidRDefault="001F1900">
              <w:pPr>
                <w:pStyle w:val="TOC3"/>
                <w:rPr>
                  <w:del w:id="236" w:author="Donovan Goode [2]" w:date="2018-11-09T10:51:00Z"/>
                  <w:rFonts w:asciiTheme="minorHAnsi" w:eastAsiaTheme="minorEastAsia" w:hAnsiTheme="minorHAnsi"/>
                  <w:noProof/>
                  <w:spacing w:val="0"/>
                  <w:sz w:val="22"/>
                  <w:szCs w:val="22"/>
                </w:rPr>
              </w:pPr>
              <w:del w:id="237" w:author="Donovan Goode [2]" w:date="2018-11-09T10:51:00Z">
                <w:r w:rsidRPr="00CB2F11" w:rsidDel="00CB2F11">
                  <w:rPr>
                    <w:rStyle w:val="Hyperlink"/>
                    <w:noProof/>
                  </w:rPr>
                  <w:delText>3.8.1</w:delText>
                </w:r>
                <w:r w:rsidDel="00CB2F11">
                  <w:rPr>
                    <w:rFonts w:asciiTheme="minorHAnsi" w:eastAsiaTheme="minorEastAsia" w:hAnsiTheme="minorHAnsi"/>
                    <w:noProof/>
                    <w:spacing w:val="0"/>
                    <w:sz w:val="22"/>
                    <w:szCs w:val="22"/>
                  </w:rPr>
                  <w:tab/>
                </w:r>
                <w:r w:rsidRPr="00CB2F11" w:rsidDel="00CB2F11">
                  <w:rPr>
                    <w:rStyle w:val="Hyperlink"/>
                    <w:noProof/>
                  </w:rPr>
                  <w:delText>Document Migration</w:delText>
                </w:r>
                <w:r w:rsidDel="00CB2F11">
                  <w:rPr>
                    <w:noProof/>
                    <w:webHidden/>
                  </w:rPr>
                  <w:tab/>
                  <w:delText>23</w:delText>
                </w:r>
              </w:del>
            </w:p>
            <w:p w14:paraId="1EC13C5F" w14:textId="43E497BC" w:rsidR="001F1900" w:rsidDel="00CB2F11" w:rsidRDefault="001F1900">
              <w:pPr>
                <w:pStyle w:val="TOC3"/>
                <w:rPr>
                  <w:del w:id="238" w:author="Donovan Goode [2]" w:date="2018-11-09T10:51:00Z"/>
                  <w:rFonts w:asciiTheme="minorHAnsi" w:eastAsiaTheme="minorEastAsia" w:hAnsiTheme="minorHAnsi"/>
                  <w:noProof/>
                  <w:spacing w:val="0"/>
                  <w:sz w:val="22"/>
                  <w:szCs w:val="22"/>
                </w:rPr>
              </w:pPr>
              <w:del w:id="239" w:author="Donovan Goode [2]" w:date="2018-11-09T10:51:00Z">
                <w:r w:rsidRPr="00CB2F11" w:rsidDel="00CB2F11">
                  <w:rPr>
                    <w:rStyle w:val="Hyperlink"/>
                    <w:noProof/>
                  </w:rPr>
                  <w:delText>3.8.2</w:delText>
                </w:r>
                <w:r w:rsidDel="00CB2F11">
                  <w:rPr>
                    <w:rFonts w:asciiTheme="minorHAnsi" w:eastAsiaTheme="minorEastAsia" w:hAnsiTheme="minorHAnsi"/>
                    <w:noProof/>
                    <w:spacing w:val="0"/>
                    <w:sz w:val="22"/>
                    <w:szCs w:val="22"/>
                  </w:rPr>
                  <w:tab/>
                </w:r>
                <w:r w:rsidRPr="00CB2F11" w:rsidDel="00CB2F11">
                  <w:rPr>
                    <w:rStyle w:val="Hyperlink"/>
                    <w:noProof/>
                  </w:rPr>
                  <w:delText>Structured Data Migration or reference to data mapping spreadsheet(s)</w:delText>
                </w:r>
                <w:r w:rsidDel="00CB2F11">
                  <w:rPr>
                    <w:noProof/>
                    <w:webHidden/>
                  </w:rPr>
                  <w:tab/>
                  <w:delText>23</w:delText>
                </w:r>
              </w:del>
            </w:p>
            <w:p w14:paraId="7635C187" w14:textId="35DE1532" w:rsidR="001F1900" w:rsidDel="00CB2F11" w:rsidRDefault="001F1900">
              <w:pPr>
                <w:pStyle w:val="TOC3"/>
                <w:rPr>
                  <w:del w:id="240" w:author="Donovan Goode [2]" w:date="2018-11-09T10:51:00Z"/>
                  <w:rFonts w:asciiTheme="minorHAnsi" w:eastAsiaTheme="minorEastAsia" w:hAnsiTheme="minorHAnsi"/>
                  <w:noProof/>
                  <w:spacing w:val="0"/>
                  <w:sz w:val="22"/>
                  <w:szCs w:val="22"/>
                </w:rPr>
              </w:pPr>
              <w:del w:id="241" w:author="Donovan Goode [2]" w:date="2018-11-09T10:51:00Z">
                <w:r w:rsidRPr="00CB2F11" w:rsidDel="00CB2F11">
                  <w:rPr>
                    <w:rStyle w:val="Hyperlink"/>
                    <w:noProof/>
                  </w:rPr>
                  <w:delText>3.8.3</w:delText>
                </w:r>
                <w:r w:rsidDel="00CB2F11">
                  <w:rPr>
                    <w:rFonts w:asciiTheme="minorHAnsi" w:eastAsiaTheme="minorEastAsia" w:hAnsiTheme="minorHAnsi"/>
                    <w:noProof/>
                    <w:spacing w:val="0"/>
                    <w:sz w:val="22"/>
                    <w:szCs w:val="22"/>
                  </w:rPr>
                  <w:tab/>
                </w:r>
                <w:r w:rsidRPr="00CB2F11" w:rsidDel="00CB2F11">
                  <w:rPr>
                    <w:rStyle w:val="Hyperlink"/>
                    <w:noProof/>
                  </w:rPr>
                  <w:delText>Reporting</w:delText>
                </w:r>
                <w:r w:rsidDel="00CB2F11">
                  <w:rPr>
                    <w:noProof/>
                    <w:webHidden/>
                  </w:rPr>
                  <w:tab/>
                  <w:delText>23</w:delText>
                </w:r>
              </w:del>
            </w:p>
            <w:p w14:paraId="074E6104" w14:textId="43C19D39" w:rsidR="001F1900" w:rsidDel="00CB2F11" w:rsidRDefault="001F1900">
              <w:pPr>
                <w:pStyle w:val="TOC3"/>
                <w:rPr>
                  <w:del w:id="242" w:author="Donovan Goode [2]" w:date="2018-11-09T10:51:00Z"/>
                  <w:rFonts w:asciiTheme="minorHAnsi" w:eastAsiaTheme="minorEastAsia" w:hAnsiTheme="minorHAnsi"/>
                  <w:noProof/>
                  <w:spacing w:val="0"/>
                  <w:sz w:val="22"/>
                  <w:szCs w:val="22"/>
                </w:rPr>
              </w:pPr>
              <w:del w:id="243" w:author="Donovan Goode [2]" w:date="2018-11-09T10:51:00Z">
                <w:r w:rsidRPr="00CB2F11" w:rsidDel="00CB2F11">
                  <w:rPr>
                    <w:rStyle w:val="Hyperlink"/>
                    <w:noProof/>
                  </w:rPr>
                  <w:delText>3.8.4</w:delText>
                </w:r>
                <w:r w:rsidDel="00CB2F11">
                  <w:rPr>
                    <w:rFonts w:asciiTheme="minorHAnsi" w:eastAsiaTheme="minorEastAsia" w:hAnsiTheme="minorHAnsi"/>
                    <w:noProof/>
                    <w:spacing w:val="0"/>
                    <w:sz w:val="22"/>
                    <w:szCs w:val="22"/>
                  </w:rPr>
                  <w:tab/>
                </w:r>
                <w:r w:rsidRPr="00CB2F11" w:rsidDel="00CB2F11">
                  <w:rPr>
                    <w:rStyle w:val="Hyperlink"/>
                    <w:noProof/>
                  </w:rPr>
                  <w:delText>Excel Business Analysis</w:delText>
                </w:r>
                <w:r w:rsidDel="00CB2F11">
                  <w:rPr>
                    <w:noProof/>
                    <w:webHidden/>
                  </w:rPr>
                  <w:tab/>
                  <w:delText>23</w:delText>
                </w:r>
              </w:del>
            </w:p>
            <w:p w14:paraId="64EC8B6D" w14:textId="071ACD8F" w:rsidR="001F1900" w:rsidDel="00CB2F11" w:rsidRDefault="001F1900">
              <w:pPr>
                <w:pStyle w:val="TOC3"/>
                <w:rPr>
                  <w:del w:id="244" w:author="Donovan Goode [2]" w:date="2018-11-09T10:51:00Z"/>
                  <w:rFonts w:asciiTheme="minorHAnsi" w:eastAsiaTheme="minorEastAsia" w:hAnsiTheme="minorHAnsi"/>
                  <w:noProof/>
                  <w:spacing w:val="0"/>
                  <w:sz w:val="22"/>
                  <w:szCs w:val="22"/>
                </w:rPr>
              </w:pPr>
              <w:del w:id="245" w:author="Donovan Goode [2]" w:date="2018-11-09T10:51:00Z">
                <w:r w:rsidRPr="00CB2F11" w:rsidDel="00CB2F11">
                  <w:rPr>
                    <w:rStyle w:val="Hyperlink"/>
                    <w:noProof/>
                  </w:rPr>
                  <w:delText>3.8.5</w:delText>
                </w:r>
                <w:r w:rsidDel="00CB2F11">
                  <w:rPr>
                    <w:rFonts w:asciiTheme="minorHAnsi" w:eastAsiaTheme="minorEastAsia" w:hAnsiTheme="minorHAnsi"/>
                    <w:noProof/>
                    <w:spacing w:val="0"/>
                    <w:sz w:val="22"/>
                    <w:szCs w:val="22"/>
                  </w:rPr>
                  <w:tab/>
                </w:r>
                <w:r w:rsidRPr="00CB2F11" w:rsidDel="00CB2F11">
                  <w:rPr>
                    <w:rStyle w:val="Hyperlink"/>
                    <w:noProof/>
                  </w:rPr>
                  <w:delText>Application Security Architecture</w:delText>
                </w:r>
                <w:r w:rsidDel="00CB2F11">
                  <w:rPr>
                    <w:noProof/>
                    <w:webHidden/>
                  </w:rPr>
                  <w:tab/>
                  <w:delText>24</w:delText>
                </w:r>
              </w:del>
            </w:p>
            <w:p w14:paraId="61ADBE8B" w14:textId="27C5F591" w:rsidR="001F1900" w:rsidDel="00CB2F11" w:rsidRDefault="001F1900">
              <w:pPr>
                <w:pStyle w:val="TOC2"/>
                <w:rPr>
                  <w:del w:id="246" w:author="Donovan Goode [2]" w:date="2018-11-09T10:51:00Z"/>
                  <w:noProof/>
                </w:rPr>
              </w:pPr>
              <w:del w:id="247" w:author="Donovan Goode [2]" w:date="2018-11-09T10:51:00Z">
                <w:r w:rsidRPr="00CB2F11" w:rsidDel="00CB2F11">
                  <w:rPr>
                    <w:rStyle w:val="Hyperlink"/>
                    <w:noProof/>
                  </w:rPr>
                  <w:delText>3.9</w:delText>
                </w:r>
                <w:r w:rsidDel="00CB2F11">
                  <w:rPr>
                    <w:noProof/>
                  </w:rPr>
                  <w:tab/>
                </w:r>
                <w:r w:rsidRPr="00CB2F11" w:rsidDel="00CB2F11">
                  <w:rPr>
                    <w:rStyle w:val="Hyperlink"/>
                    <w:noProof/>
                  </w:rPr>
                  <w:delText>Internal OPM ORA Users</w:delText>
                </w:r>
                <w:r w:rsidDel="00CB2F11">
                  <w:rPr>
                    <w:noProof/>
                    <w:webHidden/>
                  </w:rPr>
                  <w:tab/>
                  <w:delText>25</w:delText>
                </w:r>
              </w:del>
            </w:p>
            <w:p w14:paraId="6173D48D" w14:textId="4825043D" w:rsidR="001F1900" w:rsidDel="00CB2F11" w:rsidRDefault="001F1900">
              <w:pPr>
                <w:pStyle w:val="TOC2"/>
                <w:rPr>
                  <w:del w:id="248" w:author="Donovan Goode [2]" w:date="2018-11-09T10:51:00Z"/>
                  <w:noProof/>
                </w:rPr>
              </w:pPr>
              <w:del w:id="249" w:author="Donovan Goode [2]" w:date="2018-11-09T10:51:00Z">
                <w:r w:rsidRPr="00CB2F11" w:rsidDel="00CB2F11">
                  <w:rPr>
                    <w:rStyle w:val="Hyperlink"/>
                    <w:noProof/>
                  </w:rPr>
                  <w:delText>3.10</w:delText>
                </w:r>
                <w:r w:rsidDel="00CB2F11">
                  <w:rPr>
                    <w:noProof/>
                  </w:rPr>
                  <w:tab/>
                </w:r>
                <w:r w:rsidRPr="00CB2F11" w:rsidDel="00CB2F11">
                  <w:rPr>
                    <w:rStyle w:val="Hyperlink"/>
                    <w:noProof/>
                  </w:rPr>
                  <w:delText>Business units</w:delText>
                </w:r>
                <w:r w:rsidDel="00CB2F11">
                  <w:rPr>
                    <w:noProof/>
                    <w:webHidden/>
                  </w:rPr>
                  <w:tab/>
                  <w:delText>25</w:delText>
                </w:r>
              </w:del>
            </w:p>
            <w:p w14:paraId="33AE214E" w14:textId="13C7FB46" w:rsidR="001F1900" w:rsidDel="00CB2F11" w:rsidRDefault="001F1900">
              <w:pPr>
                <w:pStyle w:val="TOC2"/>
                <w:rPr>
                  <w:del w:id="250" w:author="Donovan Goode [2]" w:date="2018-11-09T10:51:00Z"/>
                  <w:noProof/>
                </w:rPr>
              </w:pPr>
              <w:del w:id="251" w:author="Donovan Goode [2]" w:date="2018-11-09T10:51:00Z">
                <w:r w:rsidRPr="00CB2F11" w:rsidDel="00CB2F11">
                  <w:rPr>
                    <w:rStyle w:val="Hyperlink"/>
                    <w:noProof/>
                  </w:rPr>
                  <w:delText>3.11</w:delText>
                </w:r>
                <w:r w:rsidDel="00CB2F11">
                  <w:rPr>
                    <w:noProof/>
                  </w:rPr>
                  <w:tab/>
                </w:r>
                <w:r w:rsidRPr="00CB2F11" w:rsidDel="00CB2F11">
                  <w:rPr>
                    <w:rStyle w:val="Hyperlink"/>
                    <w:noProof/>
                  </w:rPr>
                  <w:delText>Teams</w:delText>
                </w:r>
                <w:r w:rsidDel="00CB2F11">
                  <w:rPr>
                    <w:noProof/>
                    <w:webHidden/>
                  </w:rPr>
                  <w:tab/>
                  <w:delText>25</w:delText>
                </w:r>
              </w:del>
            </w:p>
            <w:p w14:paraId="3A407F62" w14:textId="29B93F22" w:rsidR="001F1900" w:rsidDel="00CB2F11" w:rsidRDefault="001F1900">
              <w:pPr>
                <w:pStyle w:val="TOC2"/>
                <w:rPr>
                  <w:del w:id="252" w:author="Donovan Goode [2]" w:date="2018-11-09T10:51:00Z"/>
                  <w:noProof/>
                </w:rPr>
              </w:pPr>
              <w:del w:id="253" w:author="Donovan Goode [2]" w:date="2018-11-09T10:51:00Z">
                <w:r w:rsidRPr="00CB2F11" w:rsidDel="00CB2F11">
                  <w:rPr>
                    <w:rStyle w:val="Hyperlink"/>
                    <w:noProof/>
                  </w:rPr>
                  <w:delText>3.12</w:delText>
                </w:r>
                <w:r w:rsidDel="00CB2F11">
                  <w:rPr>
                    <w:noProof/>
                  </w:rPr>
                  <w:tab/>
                </w:r>
                <w:r w:rsidRPr="00CB2F11" w:rsidDel="00CB2F11">
                  <w:rPr>
                    <w:rStyle w:val="Hyperlink"/>
                    <w:noProof/>
                  </w:rPr>
                  <w:delText>Security Roles</w:delText>
                </w:r>
                <w:r w:rsidDel="00CB2F11">
                  <w:rPr>
                    <w:noProof/>
                    <w:webHidden/>
                  </w:rPr>
                  <w:tab/>
                  <w:delText>25</w:delText>
                </w:r>
              </w:del>
            </w:p>
            <w:p w14:paraId="5763A878" w14:textId="49123BC1" w:rsidR="001F1900" w:rsidDel="00CB2F11" w:rsidRDefault="001F1900">
              <w:pPr>
                <w:pStyle w:val="TOC2"/>
                <w:rPr>
                  <w:del w:id="254" w:author="Donovan Goode [2]" w:date="2018-11-09T10:51:00Z"/>
                  <w:noProof/>
                </w:rPr>
              </w:pPr>
              <w:del w:id="255" w:author="Donovan Goode [2]" w:date="2018-11-09T10:51:00Z">
                <w:r w:rsidRPr="00CB2F11" w:rsidDel="00CB2F11">
                  <w:rPr>
                    <w:rStyle w:val="Hyperlink"/>
                    <w:noProof/>
                  </w:rPr>
                  <w:delText>3.13</w:delText>
                </w:r>
                <w:r w:rsidDel="00CB2F11">
                  <w:rPr>
                    <w:noProof/>
                  </w:rPr>
                  <w:tab/>
                </w:r>
                <w:r w:rsidRPr="00CB2F11" w:rsidDel="00CB2F11">
                  <w:rPr>
                    <w:rStyle w:val="Hyperlink"/>
                    <w:noProof/>
                  </w:rPr>
                  <w:delText>External OPM ORA Portal Users</w:delText>
                </w:r>
                <w:r w:rsidDel="00CB2F11">
                  <w:rPr>
                    <w:noProof/>
                    <w:webHidden/>
                  </w:rPr>
                  <w:tab/>
                  <w:delText>25</w:delText>
                </w:r>
              </w:del>
            </w:p>
            <w:p w14:paraId="2542E394" w14:textId="14A65B73" w:rsidR="001F1900" w:rsidDel="00CB2F11" w:rsidRDefault="001F1900">
              <w:pPr>
                <w:pStyle w:val="TOC1"/>
                <w:tabs>
                  <w:tab w:val="left" w:pos="432"/>
                </w:tabs>
                <w:rPr>
                  <w:del w:id="256" w:author="Donovan Goode [2]" w:date="2018-11-09T10:51:00Z"/>
                  <w:sz w:val="22"/>
                </w:rPr>
              </w:pPr>
              <w:del w:id="257" w:author="Donovan Goode [2]" w:date="2018-11-09T10:51:00Z">
                <w:r w:rsidRPr="00CB2F11" w:rsidDel="00CB2F11">
                  <w:rPr>
                    <w:rStyle w:val="Hyperlink"/>
                  </w:rPr>
                  <w:delText>4</w:delText>
                </w:r>
                <w:r w:rsidDel="00CB2F11">
                  <w:rPr>
                    <w:sz w:val="22"/>
                  </w:rPr>
                  <w:tab/>
                </w:r>
                <w:r w:rsidRPr="00CB2F11" w:rsidDel="00CB2F11">
                  <w:rPr>
                    <w:rStyle w:val="Hyperlink"/>
                  </w:rPr>
                  <w:delText>Dynamics Portal Application Development</w:delText>
                </w:r>
                <w:r w:rsidDel="00CB2F11">
                  <w:rPr>
                    <w:webHidden/>
                  </w:rPr>
                  <w:tab/>
                  <w:delText>26</w:delText>
                </w:r>
              </w:del>
            </w:p>
            <w:p w14:paraId="12217265" w14:textId="2879A524" w:rsidR="001F1900" w:rsidDel="00CB2F11" w:rsidRDefault="001F1900">
              <w:pPr>
                <w:pStyle w:val="TOC2"/>
                <w:rPr>
                  <w:del w:id="258" w:author="Donovan Goode [2]" w:date="2018-11-09T10:51:00Z"/>
                  <w:noProof/>
                </w:rPr>
              </w:pPr>
              <w:del w:id="259" w:author="Donovan Goode [2]" w:date="2018-11-09T10:51:00Z">
                <w:r w:rsidRPr="00CB2F11" w:rsidDel="00CB2F11">
                  <w:rPr>
                    <w:rStyle w:val="Hyperlink"/>
                    <w:noProof/>
                  </w:rPr>
                  <w:delText>4.1</w:delText>
                </w:r>
                <w:r w:rsidDel="00CB2F11">
                  <w:rPr>
                    <w:noProof/>
                  </w:rPr>
                  <w:tab/>
                </w:r>
                <w:r w:rsidRPr="00CB2F11" w:rsidDel="00CB2F11">
                  <w:rPr>
                    <w:rStyle w:val="Hyperlink"/>
                    <w:noProof/>
                  </w:rPr>
                  <w:delText>Portal Application Object Model</w:delText>
                </w:r>
                <w:r w:rsidDel="00CB2F11">
                  <w:rPr>
                    <w:noProof/>
                    <w:webHidden/>
                  </w:rPr>
                  <w:tab/>
                  <w:delText>27</w:delText>
                </w:r>
              </w:del>
            </w:p>
            <w:p w14:paraId="282E4710" w14:textId="2A4CBA63" w:rsidR="001F1900" w:rsidDel="00CB2F11" w:rsidRDefault="001F1900">
              <w:pPr>
                <w:pStyle w:val="TOC2"/>
                <w:rPr>
                  <w:del w:id="260" w:author="Donovan Goode [2]" w:date="2018-11-09T10:51:00Z"/>
                  <w:noProof/>
                </w:rPr>
              </w:pPr>
              <w:del w:id="261" w:author="Donovan Goode [2]" w:date="2018-11-09T10:51:00Z">
                <w:r w:rsidRPr="00CB2F11" w:rsidDel="00CB2F11">
                  <w:rPr>
                    <w:rStyle w:val="Hyperlink"/>
                    <w:noProof/>
                  </w:rPr>
                  <w:delText>4.2</w:delText>
                </w:r>
                <w:r w:rsidDel="00CB2F11">
                  <w:rPr>
                    <w:noProof/>
                  </w:rPr>
                  <w:tab/>
                </w:r>
                <w:r w:rsidRPr="00CB2F11" w:rsidDel="00CB2F11">
                  <w:rPr>
                    <w:rStyle w:val="Hyperlink"/>
                    <w:noProof/>
                  </w:rPr>
                  <w:delText>ORA Website/Webpage Architecture</w:delText>
                </w:r>
                <w:r w:rsidDel="00CB2F11">
                  <w:rPr>
                    <w:noProof/>
                    <w:webHidden/>
                  </w:rPr>
                  <w:tab/>
                  <w:delText>30</w:delText>
                </w:r>
              </w:del>
            </w:p>
            <w:p w14:paraId="1268F766" w14:textId="4D45F3B4" w:rsidR="001F1900" w:rsidDel="00CB2F11" w:rsidRDefault="001F1900">
              <w:pPr>
                <w:pStyle w:val="TOC3"/>
                <w:rPr>
                  <w:del w:id="262" w:author="Donovan Goode [2]" w:date="2018-11-09T10:51:00Z"/>
                  <w:rFonts w:asciiTheme="minorHAnsi" w:eastAsiaTheme="minorEastAsia" w:hAnsiTheme="minorHAnsi"/>
                  <w:noProof/>
                  <w:spacing w:val="0"/>
                  <w:sz w:val="22"/>
                  <w:szCs w:val="22"/>
                </w:rPr>
              </w:pPr>
              <w:del w:id="263" w:author="Donovan Goode [2]" w:date="2018-11-09T10:51:00Z">
                <w:r w:rsidRPr="00CB2F11" w:rsidDel="00CB2F11">
                  <w:rPr>
                    <w:rStyle w:val="Hyperlink"/>
                    <w:noProof/>
                  </w:rPr>
                  <w:delText>4.2.1</w:delText>
                </w:r>
                <w:r w:rsidDel="00CB2F11">
                  <w:rPr>
                    <w:rFonts w:asciiTheme="minorHAnsi" w:eastAsiaTheme="minorEastAsia" w:hAnsiTheme="minorHAnsi"/>
                    <w:noProof/>
                    <w:spacing w:val="0"/>
                    <w:sz w:val="22"/>
                    <w:szCs w:val="22"/>
                  </w:rPr>
                  <w:tab/>
                </w:r>
                <w:r w:rsidRPr="00CB2F11" w:rsidDel="00CB2F11">
                  <w:rPr>
                    <w:rStyle w:val="Hyperlink"/>
                    <w:noProof/>
                  </w:rPr>
                  <w:delText>Web Template Design</w:delText>
                </w:r>
                <w:r w:rsidDel="00CB2F11">
                  <w:rPr>
                    <w:noProof/>
                    <w:webHidden/>
                  </w:rPr>
                  <w:tab/>
                  <w:delText>30</w:delText>
                </w:r>
              </w:del>
            </w:p>
            <w:p w14:paraId="5FE7BB93" w14:textId="6EB18126" w:rsidR="001F1900" w:rsidDel="00CB2F11" w:rsidRDefault="001F1900">
              <w:pPr>
                <w:pStyle w:val="TOC3"/>
                <w:rPr>
                  <w:del w:id="264" w:author="Donovan Goode [2]" w:date="2018-11-09T10:51:00Z"/>
                  <w:rFonts w:asciiTheme="minorHAnsi" w:eastAsiaTheme="minorEastAsia" w:hAnsiTheme="minorHAnsi"/>
                  <w:noProof/>
                  <w:spacing w:val="0"/>
                  <w:sz w:val="22"/>
                  <w:szCs w:val="22"/>
                </w:rPr>
              </w:pPr>
              <w:del w:id="265" w:author="Donovan Goode [2]" w:date="2018-11-09T10:51:00Z">
                <w:r w:rsidRPr="00CB2F11" w:rsidDel="00CB2F11">
                  <w:rPr>
                    <w:rStyle w:val="Hyperlink"/>
                    <w:noProof/>
                  </w:rPr>
                  <w:delText>4.2.2</w:delText>
                </w:r>
                <w:r w:rsidDel="00CB2F11">
                  <w:rPr>
                    <w:rFonts w:asciiTheme="minorHAnsi" w:eastAsiaTheme="minorEastAsia" w:hAnsiTheme="minorHAnsi"/>
                    <w:noProof/>
                    <w:spacing w:val="0"/>
                    <w:sz w:val="22"/>
                    <w:szCs w:val="22"/>
                  </w:rPr>
                  <w:tab/>
                </w:r>
                <w:r w:rsidRPr="00CB2F11" w:rsidDel="00CB2F11">
                  <w:rPr>
                    <w:rStyle w:val="Hyperlink"/>
                    <w:noProof/>
                  </w:rPr>
                  <w:delText>Custom Page/Web Templates:</w:delText>
                </w:r>
                <w:r w:rsidDel="00CB2F11">
                  <w:rPr>
                    <w:noProof/>
                    <w:webHidden/>
                  </w:rPr>
                  <w:tab/>
                  <w:delText>32</w:delText>
                </w:r>
              </w:del>
            </w:p>
            <w:p w14:paraId="5813E718" w14:textId="50E6A4E4" w:rsidR="001F1900" w:rsidDel="00CB2F11" w:rsidRDefault="001F1900">
              <w:pPr>
                <w:pStyle w:val="TOC3"/>
                <w:rPr>
                  <w:del w:id="266" w:author="Donovan Goode [2]" w:date="2018-11-09T10:51:00Z"/>
                  <w:rFonts w:asciiTheme="minorHAnsi" w:eastAsiaTheme="minorEastAsia" w:hAnsiTheme="minorHAnsi"/>
                  <w:noProof/>
                  <w:spacing w:val="0"/>
                  <w:sz w:val="22"/>
                  <w:szCs w:val="22"/>
                </w:rPr>
              </w:pPr>
              <w:del w:id="267" w:author="Donovan Goode [2]" w:date="2018-11-09T10:51:00Z">
                <w:r w:rsidRPr="00CB2F11" w:rsidDel="00CB2F11">
                  <w:rPr>
                    <w:rStyle w:val="Hyperlink"/>
                    <w:noProof/>
                  </w:rPr>
                  <w:delText>Agency Services</w:delText>
                </w:r>
                <w:r w:rsidDel="00CB2F11">
                  <w:rPr>
                    <w:noProof/>
                    <w:webHidden/>
                  </w:rPr>
                  <w:tab/>
                  <w:delText>32</w:delText>
                </w:r>
              </w:del>
            </w:p>
            <w:p w14:paraId="0E9564C1" w14:textId="6396426E" w:rsidR="001F1900" w:rsidDel="00CB2F11" w:rsidRDefault="001F1900">
              <w:pPr>
                <w:pStyle w:val="TOC3"/>
                <w:rPr>
                  <w:del w:id="268" w:author="Donovan Goode [2]" w:date="2018-11-09T10:51:00Z"/>
                  <w:rFonts w:asciiTheme="minorHAnsi" w:eastAsiaTheme="minorEastAsia" w:hAnsiTheme="minorHAnsi"/>
                  <w:noProof/>
                  <w:spacing w:val="0"/>
                  <w:sz w:val="22"/>
                  <w:szCs w:val="22"/>
                </w:rPr>
              </w:pPr>
              <w:del w:id="269" w:author="Donovan Goode [2]" w:date="2018-11-09T10:51:00Z">
                <w:r w:rsidRPr="00CB2F11" w:rsidDel="00CB2F11">
                  <w:rPr>
                    <w:rStyle w:val="Hyperlink"/>
                    <w:noProof/>
                  </w:rPr>
                  <w:delText>Applicant Summary of Service</w:delText>
                </w:r>
                <w:r w:rsidDel="00CB2F11">
                  <w:rPr>
                    <w:noProof/>
                    <w:webHidden/>
                  </w:rPr>
                  <w:tab/>
                  <w:delText>32</w:delText>
                </w:r>
              </w:del>
            </w:p>
            <w:p w14:paraId="1446FC35" w14:textId="594A1FF4" w:rsidR="001F1900" w:rsidDel="00CB2F11" w:rsidRDefault="001F1900">
              <w:pPr>
                <w:pStyle w:val="TOC3"/>
                <w:rPr>
                  <w:del w:id="270" w:author="Donovan Goode [2]" w:date="2018-11-09T10:51:00Z"/>
                  <w:rFonts w:asciiTheme="minorHAnsi" w:eastAsiaTheme="minorEastAsia" w:hAnsiTheme="minorHAnsi"/>
                  <w:noProof/>
                  <w:spacing w:val="0"/>
                  <w:sz w:val="22"/>
                  <w:szCs w:val="22"/>
                </w:rPr>
              </w:pPr>
              <w:del w:id="271" w:author="Donovan Goode [2]" w:date="2018-11-09T10:51:00Z">
                <w:r w:rsidRPr="00CB2F11" w:rsidDel="00CB2F11">
                  <w:rPr>
                    <w:rStyle w:val="Hyperlink"/>
                    <w:noProof/>
                  </w:rPr>
                  <w:delText>HR Services</w:delText>
                </w:r>
                <w:r w:rsidDel="00CB2F11">
                  <w:rPr>
                    <w:noProof/>
                    <w:webHidden/>
                  </w:rPr>
                  <w:tab/>
                  <w:delText>32</w:delText>
                </w:r>
              </w:del>
            </w:p>
            <w:p w14:paraId="02464AA9" w14:textId="0C3117BA" w:rsidR="001F1900" w:rsidDel="00CB2F11" w:rsidRDefault="001F1900">
              <w:pPr>
                <w:pStyle w:val="TOC3"/>
                <w:rPr>
                  <w:del w:id="272" w:author="Donovan Goode [2]" w:date="2018-11-09T10:51:00Z"/>
                  <w:rFonts w:asciiTheme="minorHAnsi" w:eastAsiaTheme="minorEastAsia" w:hAnsiTheme="minorHAnsi"/>
                  <w:noProof/>
                  <w:spacing w:val="0"/>
                  <w:sz w:val="22"/>
                  <w:szCs w:val="22"/>
                </w:rPr>
              </w:pPr>
              <w:del w:id="273" w:author="Donovan Goode [2]" w:date="2018-11-09T10:51:00Z">
                <w:r w:rsidRPr="00CB2F11" w:rsidDel="00CB2F11">
                  <w:rPr>
                    <w:rStyle w:val="Hyperlink"/>
                    <w:noProof/>
                  </w:rPr>
                  <w:delText>Online Retirement Application</w:delText>
                </w:r>
                <w:r w:rsidDel="00CB2F11">
                  <w:rPr>
                    <w:noProof/>
                    <w:webHidden/>
                  </w:rPr>
                  <w:tab/>
                  <w:delText>32</w:delText>
                </w:r>
              </w:del>
            </w:p>
            <w:p w14:paraId="5DAADADB" w14:textId="4BA0F396" w:rsidR="001F1900" w:rsidDel="00CB2F11" w:rsidRDefault="001F1900">
              <w:pPr>
                <w:pStyle w:val="TOC3"/>
                <w:rPr>
                  <w:del w:id="274" w:author="Donovan Goode [2]" w:date="2018-11-09T10:51:00Z"/>
                  <w:rFonts w:asciiTheme="minorHAnsi" w:eastAsiaTheme="minorEastAsia" w:hAnsiTheme="minorHAnsi"/>
                  <w:noProof/>
                  <w:spacing w:val="0"/>
                  <w:sz w:val="22"/>
                  <w:szCs w:val="22"/>
                </w:rPr>
              </w:pPr>
              <w:del w:id="275" w:author="Donovan Goode [2]" w:date="2018-11-09T10:51:00Z">
                <w:r w:rsidRPr="00CB2F11" w:rsidDel="00CB2F11">
                  <w:rPr>
                    <w:rStyle w:val="Hyperlink"/>
                    <w:noProof/>
                  </w:rPr>
                  <w:delText>OPM ORA Home Page Slider</w:delText>
                </w:r>
                <w:r w:rsidDel="00CB2F11">
                  <w:rPr>
                    <w:noProof/>
                    <w:webHidden/>
                  </w:rPr>
                  <w:tab/>
                  <w:delText>32</w:delText>
                </w:r>
              </w:del>
            </w:p>
            <w:p w14:paraId="7E9AFCDE" w14:textId="622B6F6D" w:rsidR="001F1900" w:rsidDel="00CB2F11" w:rsidRDefault="001F1900">
              <w:pPr>
                <w:pStyle w:val="TOC3"/>
                <w:rPr>
                  <w:del w:id="276" w:author="Donovan Goode [2]" w:date="2018-11-09T10:51:00Z"/>
                  <w:rFonts w:asciiTheme="minorHAnsi" w:eastAsiaTheme="minorEastAsia" w:hAnsiTheme="minorHAnsi"/>
                  <w:noProof/>
                  <w:spacing w:val="0"/>
                  <w:sz w:val="22"/>
                  <w:szCs w:val="22"/>
                </w:rPr>
              </w:pPr>
              <w:del w:id="277" w:author="Donovan Goode [2]" w:date="2018-11-09T10:51:00Z">
                <w:r w:rsidRPr="00CB2F11" w:rsidDel="00CB2F11">
                  <w:rPr>
                    <w:rStyle w:val="Hyperlink"/>
                    <w:noProof/>
                  </w:rPr>
                  <w:delText>ORA Home</w:delText>
                </w:r>
                <w:r w:rsidDel="00CB2F11">
                  <w:rPr>
                    <w:noProof/>
                    <w:webHidden/>
                  </w:rPr>
                  <w:tab/>
                  <w:delText>32</w:delText>
                </w:r>
              </w:del>
            </w:p>
            <w:p w14:paraId="1AE3C46A" w14:textId="6400335F" w:rsidR="001F1900" w:rsidDel="00CB2F11" w:rsidRDefault="001F1900">
              <w:pPr>
                <w:pStyle w:val="TOC3"/>
                <w:rPr>
                  <w:del w:id="278" w:author="Donovan Goode [2]" w:date="2018-11-09T10:51:00Z"/>
                  <w:rFonts w:asciiTheme="minorHAnsi" w:eastAsiaTheme="minorEastAsia" w:hAnsiTheme="minorHAnsi"/>
                  <w:noProof/>
                  <w:spacing w:val="0"/>
                  <w:sz w:val="22"/>
                  <w:szCs w:val="22"/>
                </w:rPr>
              </w:pPr>
              <w:del w:id="279" w:author="Donovan Goode [2]" w:date="2018-11-09T10:51:00Z">
                <w:r w:rsidRPr="00CB2F11" w:rsidDel="00CB2F11">
                  <w:rPr>
                    <w:rStyle w:val="Hyperlink"/>
                    <w:noProof/>
                  </w:rPr>
                  <w:delText>Payroll Checklist and Certification</w:delText>
                </w:r>
                <w:r w:rsidDel="00CB2F11">
                  <w:rPr>
                    <w:noProof/>
                    <w:webHidden/>
                  </w:rPr>
                  <w:tab/>
                  <w:delText>32</w:delText>
                </w:r>
              </w:del>
            </w:p>
            <w:p w14:paraId="2EF2E269" w14:textId="2B9D7523" w:rsidR="001F1900" w:rsidDel="00CB2F11" w:rsidRDefault="001F1900">
              <w:pPr>
                <w:pStyle w:val="TOC3"/>
                <w:rPr>
                  <w:del w:id="280" w:author="Donovan Goode [2]" w:date="2018-11-09T10:51:00Z"/>
                  <w:rFonts w:asciiTheme="minorHAnsi" w:eastAsiaTheme="minorEastAsia" w:hAnsiTheme="minorHAnsi"/>
                  <w:noProof/>
                  <w:spacing w:val="0"/>
                  <w:sz w:val="22"/>
                  <w:szCs w:val="22"/>
                </w:rPr>
              </w:pPr>
              <w:del w:id="281" w:author="Donovan Goode [2]" w:date="2018-11-09T10:51:00Z">
                <w:r w:rsidRPr="00CB2F11" w:rsidDel="00CB2F11">
                  <w:rPr>
                    <w:rStyle w:val="Hyperlink"/>
                    <w:noProof/>
                  </w:rPr>
                  <w:delText>Payroll Services</w:delText>
                </w:r>
                <w:r w:rsidDel="00CB2F11">
                  <w:rPr>
                    <w:noProof/>
                    <w:webHidden/>
                  </w:rPr>
                  <w:tab/>
                  <w:delText>32</w:delText>
                </w:r>
              </w:del>
            </w:p>
            <w:p w14:paraId="36E4B00F" w14:textId="287BAE74" w:rsidR="001F1900" w:rsidDel="00CB2F11" w:rsidRDefault="001F1900">
              <w:pPr>
                <w:pStyle w:val="TOC3"/>
                <w:rPr>
                  <w:del w:id="282" w:author="Donovan Goode [2]" w:date="2018-11-09T10:51:00Z"/>
                  <w:rFonts w:asciiTheme="minorHAnsi" w:eastAsiaTheme="minorEastAsia" w:hAnsiTheme="minorHAnsi"/>
                  <w:noProof/>
                  <w:spacing w:val="0"/>
                  <w:sz w:val="22"/>
                  <w:szCs w:val="22"/>
                </w:rPr>
              </w:pPr>
              <w:del w:id="283" w:author="Donovan Goode [2]" w:date="2018-11-09T10:51:00Z">
                <w:r w:rsidRPr="00CB2F11" w:rsidDel="00CB2F11">
                  <w:rPr>
                    <w:rStyle w:val="Hyperlink"/>
                    <w:noProof/>
                  </w:rPr>
                  <w:delText>Summary of Service Employee Create</w:delText>
                </w:r>
                <w:r w:rsidDel="00CB2F11">
                  <w:rPr>
                    <w:noProof/>
                    <w:webHidden/>
                  </w:rPr>
                  <w:tab/>
                  <w:delText>32</w:delText>
                </w:r>
              </w:del>
            </w:p>
            <w:p w14:paraId="7E430816" w14:textId="49A22FC5" w:rsidR="001F1900" w:rsidDel="00CB2F11" w:rsidRDefault="001F1900">
              <w:pPr>
                <w:pStyle w:val="TOC2"/>
                <w:rPr>
                  <w:del w:id="284" w:author="Donovan Goode [2]" w:date="2018-11-09T10:51:00Z"/>
                  <w:noProof/>
                </w:rPr>
              </w:pPr>
              <w:del w:id="285" w:author="Donovan Goode [2]" w:date="2018-11-09T10:51:00Z">
                <w:r w:rsidRPr="00CB2F11" w:rsidDel="00CB2F11">
                  <w:rPr>
                    <w:rStyle w:val="Hyperlink"/>
                    <w:noProof/>
                  </w:rPr>
                  <w:delText>4.3</w:delText>
                </w:r>
                <w:r w:rsidDel="00CB2F11">
                  <w:rPr>
                    <w:noProof/>
                  </w:rPr>
                  <w:tab/>
                </w:r>
                <w:r w:rsidRPr="00CB2F11" w:rsidDel="00CB2F11">
                  <w:rPr>
                    <w:rStyle w:val="Hyperlink"/>
                    <w:noProof/>
                  </w:rPr>
                  <w:delText>ORA Web Forms and Design</w:delText>
                </w:r>
                <w:r w:rsidDel="00CB2F11">
                  <w:rPr>
                    <w:noProof/>
                    <w:webHidden/>
                  </w:rPr>
                  <w:tab/>
                  <w:delText>32</w:delText>
                </w:r>
              </w:del>
            </w:p>
            <w:p w14:paraId="6C9A2F9F" w14:textId="7471BDB5" w:rsidR="001F1900" w:rsidDel="00CB2F11" w:rsidRDefault="001F1900">
              <w:pPr>
                <w:pStyle w:val="TOC3"/>
                <w:rPr>
                  <w:del w:id="286" w:author="Donovan Goode [2]" w:date="2018-11-09T10:51:00Z"/>
                  <w:rFonts w:asciiTheme="minorHAnsi" w:eastAsiaTheme="minorEastAsia" w:hAnsiTheme="minorHAnsi"/>
                  <w:noProof/>
                  <w:spacing w:val="0"/>
                  <w:sz w:val="22"/>
                  <w:szCs w:val="22"/>
                </w:rPr>
              </w:pPr>
              <w:del w:id="287" w:author="Donovan Goode [2]" w:date="2018-11-09T10:51:00Z">
                <w:r w:rsidRPr="00CB2F11" w:rsidDel="00CB2F11">
                  <w:rPr>
                    <w:rStyle w:val="Hyperlink"/>
                    <w:noProof/>
                  </w:rPr>
                  <w:delText>4.3.1</w:delText>
                </w:r>
                <w:r w:rsidDel="00CB2F11">
                  <w:rPr>
                    <w:rFonts w:asciiTheme="minorHAnsi" w:eastAsiaTheme="minorEastAsia" w:hAnsiTheme="minorHAnsi"/>
                    <w:noProof/>
                    <w:spacing w:val="0"/>
                    <w:sz w:val="22"/>
                    <w:szCs w:val="22"/>
                  </w:rPr>
                  <w:tab/>
                </w:r>
                <w:r w:rsidRPr="00CB2F11" w:rsidDel="00CB2F11">
                  <w:rPr>
                    <w:rStyle w:val="Hyperlink"/>
                    <w:noProof/>
                  </w:rPr>
                  <w:delText>Retirement Application:</w:delText>
                </w:r>
                <w:r w:rsidDel="00CB2F11">
                  <w:rPr>
                    <w:noProof/>
                    <w:webHidden/>
                  </w:rPr>
                  <w:tab/>
                  <w:delText>34</w:delText>
                </w:r>
              </w:del>
            </w:p>
            <w:p w14:paraId="7221DBDF" w14:textId="0FDE9539" w:rsidR="001F1900" w:rsidDel="00CB2F11" w:rsidRDefault="001F1900">
              <w:pPr>
                <w:pStyle w:val="TOC3"/>
                <w:rPr>
                  <w:del w:id="288" w:author="Donovan Goode [2]" w:date="2018-11-09T10:51:00Z"/>
                  <w:rFonts w:asciiTheme="minorHAnsi" w:eastAsiaTheme="minorEastAsia" w:hAnsiTheme="minorHAnsi"/>
                  <w:noProof/>
                  <w:spacing w:val="0"/>
                  <w:sz w:val="22"/>
                  <w:szCs w:val="22"/>
                </w:rPr>
              </w:pPr>
              <w:del w:id="289" w:author="Donovan Goode [2]" w:date="2018-11-09T10:51:00Z">
                <w:r w:rsidRPr="00CB2F11" w:rsidDel="00CB2F11">
                  <w:rPr>
                    <w:rStyle w:val="Hyperlink"/>
                    <w:noProof/>
                  </w:rPr>
                  <w:delText>4.3.2</w:delText>
                </w:r>
                <w:r w:rsidDel="00CB2F11">
                  <w:rPr>
                    <w:rFonts w:asciiTheme="minorHAnsi" w:eastAsiaTheme="minorEastAsia" w:hAnsiTheme="minorHAnsi"/>
                    <w:noProof/>
                    <w:spacing w:val="0"/>
                    <w:sz w:val="22"/>
                    <w:szCs w:val="22"/>
                  </w:rPr>
                  <w:tab/>
                </w:r>
                <w:r w:rsidRPr="00CB2F11" w:rsidDel="00CB2F11">
                  <w:rPr>
                    <w:rStyle w:val="Hyperlink"/>
                    <w:noProof/>
                  </w:rPr>
                  <w:delText>Applicant Summary of Service Certification</w:delText>
                </w:r>
                <w:r w:rsidDel="00CB2F11">
                  <w:rPr>
                    <w:noProof/>
                    <w:webHidden/>
                  </w:rPr>
                  <w:tab/>
                  <w:delText>35</w:delText>
                </w:r>
              </w:del>
            </w:p>
            <w:p w14:paraId="17FCF69F" w14:textId="0657BB66" w:rsidR="001F1900" w:rsidDel="00CB2F11" w:rsidRDefault="001F1900">
              <w:pPr>
                <w:pStyle w:val="TOC3"/>
                <w:rPr>
                  <w:del w:id="290" w:author="Donovan Goode [2]" w:date="2018-11-09T10:51:00Z"/>
                  <w:rFonts w:asciiTheme="minorHAnsi" w:eastAsiaTheme="minorEastAsia" w:hAnsiTheme="minorHAnsi"/>
                  <w:noProof/>
                  <w:spacing w:val="0"/>
                  <w:sz w:val="22"/>
                  <w:szCs w:val="22"/>
                </w:rPr>
              </w:pPr>
              <w:del w:id="291" w:author="Donovan Goode [2]" w:date="2018-11-09T10:51:00Z">
                <w:r w:rsidRPr="00CB2F11" w:rsidDel="00CB2F11">
                  <w:rPr>
                    <w:rStyle w:val="Hyperlink"/>
                    <w:noProof/>
                  </w:rPr>
                  <w:delText>4.3.3</w:delText>
                </w:r>
                <w:r w:rsidDel="00CB2F11">
                  <w:rPr>
                    <w:rFonts w:asciiTheme="minorHAnsi" w:eastAsiaTheme="minorEastAsia" w:hAnsiTheme="minorHAnsi"/>
                    <w:noProof/>
                    <w:spacing w:val="0"/>
                    <w:sz w:val="22"/>
                    <w:szCs w:val="22"/>
                  </w:rPr>
                  <w:tab/>
                </w:r>
                <w:r w:rsidRPr="00CB2F11" w:rsidDel="00CB2F11">
                  <w:rPr>
                    <w:rStyle w:val="Hyperlink"/>
                    <w:noProof/>
                  </w:rPr>
                  <w:delText>Payroll Checklist and Certification</w:delText>
                </w:r>
                <w:r w:rsidDel="00CB2F11">
                  <w:rPr>
                    <w:noProof/>
                    <w:webHidden/>
                  </w:rPr>
                  <w:tab/>
                  <w:delText>36</w:delText>
                </w:r>
              </w:del>
            </w:p>
            <w:p w14:paraId="5E8DE7EF" w14:textId="05AFCCDB" w:rsidR="001F1900" w:rsidDel="00CB2F11" w:rsidRDefault="001F1900">
              <w:pPr>
                <w:pStyle w:val="TOC2"/>
                <w:rPr>
                  <w:del w:id="292" w:author="Donovan Goode [2]" w:date="2018-11-09T10:51:00Z"/>
                  <w:noProof/>
                </w:rPr>
              </w:pPr>
              <w:del w:id="293" w:author="Donovan Goode [2]" w:date="2018-11-09T10:51:00Z">
                <w:r w:rsidRPr="00CB2F11" w:rsidDel="00CB2F11">
                  <w:rPr>
                    <w:rStyle w:val="Hyperlink"/>
                    <w:noProof/>
                  </w:rPr>
                  <w:delText>4.4</w:delText>
                </w:r>
                <w:r w:rsidDel="00CB2F11">
                  <w:rPr>
                    <w:noProof/>
                  </w:rPr>
                  <w:tab/>
                </w:r>
                <w:r w:rsidRPr="00CB2F11" w:rsidDel="00CB2F11">
                  <w:rPr>
                    <w:rStyle w:val="Hyperlink"/>
                    <w:noProof/>
                  </w:rPr>
                  <w:delText>ORA Entity Forms</w:delText>
                </w:r>
                <w:r w:rsidDel="00CB2F11">
                  <w:rPr>
                    <w:noProof/>
                    <w:webHidden/>
                  </w:rPr>
                  <w:tab/>
                  <w:delText>37</w:delText>
                </w:r>
              </w:del>
            </w:p>
            <w:p w14:paraId="0507A22E" w14:textId="6A9EC1D5" w:rsidR="001F1900" w:rsidDel="00CB2F11" w:rsidRDefault="001F1900">
              <w:pPr>
                <w:pStyle w:val="TOC3"/>
                <w:rPr>
                  <w:del w:id="294" w:author="Donovan Goode [2]" w:date="2018-11-09T10:51:00Z"/>
                  <w:rFonts w:asciiTheme="minorHAnsi" w:eastAsiaTheme="minorEastAsia" w:hAnsiTheme="minorHAnsi"/>
                  <w:noProof/>
                  <w:spacing w:val="0"/>
                  <w:sz w:val="22"/>
                  <w:szCs w:val="22"/>
                </w:rPr>
              </w:pPr>
              <w:del w:id="295" w:author="Donovan Goode [2]" w:date="2018-11-09T10:51:00Z">
                <w:r w:rsidRPr="00CB2F11" w:rsidDel="00CB2F11">
                  <w:rPr>
                    <w:rStyle w:val="Hyperlink"/>
                    <w:noProof/>
                  </w:rPr>
                  <w:delText>4.4.1</w:delText>
                </w:r>
                <w:r w:rsidDel="00CB2F11">
                  <w:rPr>
                    <w:rFonts w:asciiTheme="minorHAnsi" w:eastAsiaTheme="minorEastAsia" w:hAnsiTheme="minorHAnsi"/>
                    <w:noProof/>
                    <w:spacing w:val="0"/>
                    <w:sz w:val="22"/>
                    <w:szCs w:val="22"/>
                  </w:rPr>
                  <w:tab/>
                </w:r>
                <w:r w:rsidRPr="00CB2F11" w:rsidDel="00CB2F11">
                  <w:rPr>
                    <w:rStyle w:val="Hyperlink"/>
                    <w:noProof/>
                  </w:rPr>
                  <w:delText>Agency Account Admin Create Contact for Invitation</w:delText>
                </w:r>
                <w:r w:rsidDel="00CB2F11">
                  <w:rPr>
                    <w:noProof/>
                    <w:webHidden/>
                  </w:rPr>
                  <w:tab/>
                  <w:delText>37</w:delText>
                </w:r>
              </w:del>
            </w:p>
            <w:p w14:paraId="10E576D6" w14:textId="50A0BC36" w:rsidR="001F1900" w:rsidDel="00CB2F11" w:rsidRDefault="001F1900">
              <w:pPr>
                <w:pStyle w:val="TOC3"/>
                <w:rPr>
                  <w:del w:id="296" w:author="Donovan Goode [2]" w:date="2018-11-09T10:51:00Z"/>
                  <w:rFonts w:asciiTheme="minorHAnsi" w:eastAsiaTheme="minorEastAsia" w:hAnsiTheme="minorHAnsi"/>
                  <w:noProof/>
                  <w:spacing w:val="0"/>
                  <w:sz w:val="22"/>
                  <w:szCs w:val="22"/>
                </w:rPr>
              </w:pPr>
              <w:del w:id="297" w:author="Donovan Goode [2]" w:date="2018-11-09T10:51:00Z">
                <w:r w:rsidRPr="00CB2F11" w:rsidDel="00CB2F11">
                  <w:rPr>
                    <w:rStyle w:val="Hyperlink"/>
                    <w:noProof/>
                  </w:rPr>
                  <w:delText>4.4.2</w:delText>
                </w:r>
                <w:r w:rsidDel="00CB2F11">
                  <w:rPr>
                    <w:rFonts w:asciiTheme="minorHAnsi" w:eastAsiaTheme="minorEastAsia" w:hAnsiTheme="minorHAnsi"/>
                    <w:noProof/>
                    <w:spacing w:val="0"/>
                    <w:sz w:val="22"/>
                    <w:szCs w:val="22"/>
                  </w:rPr>
                  <w:tab/>
                </w:r>
                <w:r w:rsidRPr="00CB2F11" w:rsidDel="00CB2F11">
                  <w:rPr>
                    <w:rStyle w:val="Hyperlink"/>
                    <w:noProof/>
                  </w:rPr>
                  <w:delText>Agency Account Management</w:delText>
                </w:r>
                <w:r w:rsidDel="00CB2F11">
                  <w:rPr>
                    <w:noProof/>
                    <w:webHidden/>
                  </w:rPr>
                  <w:tab/>
                  <w:delText>37</w:delText>
                </w:r>
              </w:del>
            </w:p>
            <w:p w14:paraId="4E0CA517" w14:textId="751F02E1" w:rsidR="001F1900" w:rsidDel="00CB2F11" w:rsidRDefault="001F1900">
              <w:pPr>
                <w:pStyle w:val="TOC3"/>
                <w:rPr>
                  <w:del w:id="298" w:author="Donovan Goode [2]" w:date="2018-11-09T10:51:00Z"/>
                  <w:rFonts w:asciiTheme="minorHAnsi" w:eastAsiaTheme="minorEastAsia" w:hAnsiTheme="minorHAnsi"/>
                  <w:noProof/>
                  <w:spacing w:val="0"/>
                  <w:sz w:val="22"/>
                  <w:szCs w:val="22"/>
                </w:rPr>
              </w:pPr>
              <w:del w:id="299" w:author="Donovan Goode [2]" w:date="2018-11-09T10:51:00Z">
                <w:r w:rsidRPr="00CB2F11" w:rsidDel="00CB2F11">
                  <w:rPr>
                    <w:rStyle w:val="Hyperlink"/>
                    <w:noProof/>
                  </w:rPr>
                  <w:delText>4.4.3</w:delText>
                </w:r>
                <w:r w:rsidDel="00CB2F11">
                  <w:rPr>
                    <w:rFonts w:asciiTheme="minorHAnsi" w:eastAsiaTheme="minorEastAsia" w:hAnsiTheme="minorHAnsi"/>
                    <w:noProof/>
                    <w:spacing w:val="0"/>
                    <w:sz w:val="22"/>
                    <w:szCs w:val="22"/>
                  </w:rPr>
                  <w:tab/>
                </w:r>
                <w:r w:rsidRPr="00CB2F11" w:rsidDel="00CB2F11">
                  <w:rPr>
                    <w:rStyle w:val="Hyperlink"/>
                    <w:noProof/>
                  </w:rPr>
                  <w:delText>Agency Admin Create Retirement Package</w:delText>
                </w:r>
                <w:r w:rsidDel="00CB2F11">
                  <w:rPr>
                    <w:noProof/>
                    <w:webHidden/>
                  </w:rPr>
                  <w:tab/>
                  <w:delText>37</w:delText>
                </w:r>
              </w:del>
            </w:p>
            <w:p w14:paraId="562649C8" w14:textId="7C4130D1" w:rsidR="001F1900" w:rsidDel="00CB2F11" w:rsidRDefault="001F1900">
              <w:pPr>
                <w:pStyle w:val="TOC3"/>
                <w:rPr>
                  <w:del w:id="300" w:author="Donovan Goode [2]" w:date="2018-11-09T10:51:00Z"/>
                  <w:rFonts w:asciiTheme="minorHAnsi" w:eastAsiaTheme="minorEastAsia" w:hAnsiTheme="minorHAnsi"/>
                  <w:noProof/>
                  <w:spacing w:val="0"/>
                  <w:sz w:val="22"/>
                  <w:szCs w:val="22"/>
                </w:rPr>
              </w:pPr>
              <w:del w:id="301" w:author="Donovan Goode [2]" w:date="2018-11-09T10:51:00Z">
                <w:r w:rsidRPr="00CB2F11" w:rsidDel="00CB2F11">
                  <w:rPr>
                    <w:rStyle w:val="Hyperlink"/>
                    <w:noProof/>
                  </w:rPr>
                  <w:delText>4.4.4</w:delText>
                </w:r>
                <w:r w:rsidDel="00CB2F11">
                  <w:rPr>
                    <w:rFonts w:asciiTheme="minorHAnsi" w:eastAsiaTheme="minorEastAsia" w:hAnsiTheme="minorHAnsi"/>
                    <w:noProof/>
                    <w:spacing w:val="0"/>
                    <w:sz w:val="22"/>
                    <w:szCs w:val="22"/>
                  </w:rPr>
                  <w:tab/>
                </w:r>
                <w:r w:rsidRPr="00CB2F11" w:rsidDel="00CB2F11">
                  <w:rPr>
                    <w:rStyle w:val="Hyperlink"/>
                    <w:noProof/>
                  </w:rPr>
                  <w:delText>Agency Admin Summary of Service Create</w:delText>
                </w:r>
                <w:r w:rsidDel="00CB2F11">
                  <w:rPr>
                    <w:noProof/>
                    <w:webHidden/>
                  </w:rPr>
                  <w:tab/>
                  <w:delText>37</w:delText>
                </w:r>
              </w:del>
            </w:p>
            <w:p w14:paraId="15E9631D" w14:textId="2A07A7B8" w:rsidR="001F1900" w:rsidDel="00CB2F11" w:rsidRDefault="001F1900">
              <w:pPr>
                <w:pStyle w:val="TOC3"/>
                <w:rPr>
                  <w:del w:id="302" w:author="Donovan Goode [2]" w:date="2018-11-09T10:51:00Z"/>
                  <w:rFonts w:asciiTheme="minorHAnsi" w:eastAsiaTheme="minorEastAsia" w:hAnsiTheme="minorHAnsi"/>
                  <w:noProof/>
                  <w:spacing w:val="0"/>
                  <w:sz w:val="22"/>
                  <w:szCs w:val="22"/>
                </w:rPr>
              </w:pPr>
              <w:del w:id="303" w:author="Donovan Goode [2]" w:date="2018-11-09T10:51:00Z">
                <w:r w:rsidRPr="00CB2F11" w:rsidDel="00CB2F11">
                  <w:rPr>
                    <w:rStyle w:val="Hyperlink"/>
                    <w:noProof/>
                  </w:rPr>
                  <w:delText>4.4.5</w:delText>
                </w:r>
                <w:r w:rsidDel="00CB2F11">
                  <w:rPr>
                    <w:rFonts w:asciiTheme="minorHAnsi" w:eastAsiaTheme="minorEastAsia" w:hAnsiTheme="minorHAnsi"/>
                    <w:noProof/>
                    <w:spacing w:val="0"/>
                    <w:sz w:val="22"/>
                    <w:szCs w:val="22"/>
                  </w:rPr>
                  <w:tab/>
                </w:r>
                <w:r w:rsidRPr="00CB2F11" w:rsidDel="00CB2F11">
                  <w:rPr>
                    <w:rStyle w:val="Hyperlink"/>
                    <w:noProof/>
                  </w:rPr>
                  <w:delText>Agency Admin View Employee Record</w:delText>
                </w:r>
                <w:r w:rsidDel="00CB2F11">
                  <w:rPr>
                    <w:noProof/>
                    <w:webHidden/>
                  </w:rPr>
                  <w:tab/>
                  <w:delText>37</w:delText>
                </w:r>
              </w:del>
            </w:p>
            <w:p w14:paraId="358C00C4" w14:textId="2B0E8E5E" w:rsidR="001F1900" w:rsidDel="00CB2F11" w:rsidRDefault="001F1900">
              <w:pPr>
                <w:pStyle w:val="TOC3"/>
                <w:rPr>
                  <w:del w:id="304" w:author="Donovan Goode [2]" w:date="2018-11-09T10:51:00Z"/>
                  <w:rFonts w:asciiTheme="minorHAnsi" w:eastAsiaTheme="minorEastAsia" w:hAnsiTheme="minorHAnsi"/>
                  <w:noProof/>
                  <w:spacing w:val="0"/>
                  <w:sz w:val="22"/>
                  <w:szCs w:val="22"/>
                </w:rPr>
              </w:pPr>
              <w:del w:id="305" w:author="Donovan Goode [2]" w:date="2018-11-09T10:51:00Z">
                <w:r w:rsidRPr="00CB2F11" w:rsidDel="00CB2F11">
                  <w:rPr>
                    <w:rStyle w:val="Hyperlink"/>
                    <w:noProof/>
                  </w:rPr>
                  <w:delText>4.4.6</w:delText>
                </w:r>
                <w:r w:rsidDel="00CB2F11">
                  <w:rPr>
                    <w:rFonts w:asciiTheme="minorHAnsi" w:eastAsiaTheme="minorEastAsia" w:hAnsiTheme="minorHAnsi"/>
                    <w:noProof/>
                    <w:spacing w:val="0"/>
                    <w:sz w:val="22"/>
                    <w:szCs w:val="22"/>
                  </w:rPr>
                  <w:tab/>
                </w:r>
                <w:r w:rsidRPr="00CB2F11" w:rsidDel="00CB2F11">
                  <w:rPr>
                    <w:rStyle w:val="Hyperlink"/>
                    <w:noProof/>
                  </w:rPr>
                  <w:delText>Agency HR Checklist</w:delText>
                </w:r>
                <w:r w:rsidDel="00CB2F11">
                  <w:rPr>
                    <w:noProof/>
                    <w:webHidden/>
                  </w:rPr>
                  <w:tab/>
                  <w:delText>37</w:delText>
                </w:r>
              </w:del>
            </w:p>
            <w:p w14:paraId="57061FA4" w14:textId="12C1263E" w:rsidR="001F1900" w:rsidDel="00CB2F11" w:rsidRDefault="001F1900">
              <w:pPr>
                <w:pStyle w:val="TOC3"/>
                <w:rPr>
                  <w:del w:id="306" w:author="Donovan Goode [2]" w:date="2018-11-09T10:51:00Z"/>
                  <w:rFonts w:asciiTheme="minorHAnsi" w:eastAsiaTheme="minorEastAsia" w:hAnsiTheme="minorHAnsi"/>
                  <w:noProof/>
                  <w:spacing w:val="0"/>
                  <w:sz w:val="22"/>
                  <w:szCs w:val="22"/>
                </w:rPr>
              </w:pPr>
              <w:del w:id="307" w:author="Donovan Goode [2]" w:date="2018-11-09T10:51:00Z">
                <w:r w:rsidRPr="00CB2F11" w:rsidDel="00CB2F11">
                  <w:rPr>
                    <w:rStyle w:val="Hyperlink"/>
                    <w:noProof/>
                  </w:rPr>
                  <w:delText>4.4.7</w:delText>
                </w:r>
                <w:r w:rsidDel="00CB2F11">
                  <w:rPr>
                    <w:rFonts w:asciiTheme="minorHAnsi" w:eastAsiaTheme="minorEastAsia" w:hAnsiTheme="minorHAnsi"/>
                    <w:noProof/>
                    <w:spacing w:val="0"/>
                    <w:sz w:val="22"/>
                    <w:szCs w:val="22"/>
                  </w:rPr>
                  <w:tab/>
                </w:r>
                <w:r w:rsidRPr="00CB2F11" w:rsidDel="00CB2F11">
                  <w:rPr>
                    <w:rStyle w:val="Hyperlink"/>
                    <w:noProof/>
                  </w:rPr>
                  <w:delText>Applicant Certified Summary of Service Review</w:delText>
                </w:r>
                <w:r w:rsidDel="00CB2F11">
                  <w:rPr>
                    <w:noProof/>
                    <w:webHidden/>
                  </w:rPr>
                  <w:tab/>
                  <w:delText>37</w:delText>
                </w:r>
              </w:del>
            </w:p>
            <w:p w14:paraId="20F8B883" w14:textId="75607F39" w:rsidR="001F1900" w:rsidDel="00CB2F11" w:rsidRDefault="001F1900">
              <w:pPr>
                <w:pStyle w:val="TOC3"/>
                <w:rPr>
                  <w:del w:id="308" w:author="Donovan Goode [2]" w:date="2018-11-09T10:51:00Z"/>
                  <w:rFonts w:asciiTheme="minorHAnsi" w:eastAsiaTheme="minorEastAsia" w:hAnsiTheme="minorHAnsi"/>
                  <w:noProof/>
                  <w:spacing w:val="0"/>
                  <w:sz w:val="22"/>
                  <w:szCs w:val="22"/>
                </w:rPr>
              </w:pPr>
              <w:del w:id="309" w:author="Donovan Goode [2]" w:date="2018-11-09T10:51:00Z">
                <w:r w:rsidRPr="00CB2F11" w:rsidDel="00CB2F11">
                  <w:rPr>
                    <w:rStyle w:val="Hyperlink"/>
                    <w:noProof/>
                  </w:rPr>
                  <w:delText>4.4.8</w:delText>
                </w:r>
                <w:r w:rsidDel="00CB2F11">
                  <w:rPr>
                    <w:rFonts w:asciiTheme="minorHAnsi" w:eastAsiaTheme="minorEastAsia" w:hAnsiTheme="minorHAnsi"/>
                    <w:noProof/>
                    <w:spacing w:val="0"/>
                    <w:sz w:val="22"/>
                    <w:szCs w:val="22"/>
                  </w:rPr>
                  <w:tab/>
                </w:r>
                <w:r w:rsidRPr="00CB2F11" w:rsidDel="00CB2F11">
                  <w:rPr>
                    <w:rStyle w:val="Hyperlink"/>
                    <w:noProof/>
                  </w:rPr>
                  <w:delText>Applicant Summary of Service Review Read Only</w:delText>
                </w:r>
                <w:r w:rsidDel="00CB2F11">
                  <w:rPr>
                    <w:noProof/>
                    <w:webHidden/>
                  </w:rPr>
                  <w:tab/>
                  <w:delText>37</w:delText>
                </w:r>
              </w:del>
            </w:p>
            <w:p w14:paraId="00CB3C94" w14:textId="29A3DC0F" w:rsidR="001F1900" w:rsidDel="00CB2F11" w:rsidRDefault="001F1900">
              <w:pPr>
                <w:pStyle w:val="TOC3"/>
                <w:rPr>
                  <w:del w:id="310" w:author="Donovan Goode [2]" w:date="2018-11-09T10:51:00Z"/>
                  <w:rFonts w:asciiTheme="minorHAnsi" w:eastAsiaTheme="minorEastAsia" w:hAnsiTheme="minorHAnsi"/>
                  <w:noProof/>
                  <w:spacing w:val="0"/>
                  <w:sz w:val="22"/>
                  <w:szCs w:val="22"/>
                </w:rPr>
              </w:pPr>
              <w:del w:id="311" w:author="Donovan Goode [2]" w:date="2018-11-09T10:51:00Z">
                <w:r w:rsidRPr="00CB2F11" w:rsidDel="00CB2F11">
                  <w:rPr>
                    <w:rStyle w:val="Hyperlink"/>
                    <w:noProof/>
                  </w:rPr>
                  <w:delText>4.4.9</w:delText>
                </w:r>
                <w:r w:rsidDel="00CB2F11">
                  <w:rPr>
                    <w:rFonts w:asciiTheme="minorHAnsi" w:eastAsiaTheme="minorEastAsia" w:hAnsiTheme="minorHAnsi"/>
                    <w:noProof/>
                    <w:spacing w:val="0"/>
                    <w:sz w:val="22"/>
                    <w:szCs w:val="22"/>
                  </w:rPr>
                  <w:tab/>
                </w:r>
                <w:r w:rsidRPr="00CB2F11" w:rsidDel="00CB2F11">
                  <w:rPr>
                    <w:rStyle w:val="Hyperlink"/>
                    <w:noProof/>
                  </w:rPr>
                  <w:delText>Complete HR Checklist</w:delText>
                </w:r>
                <w:r w:rsidDel="00CB2F11">
                  <w:rPr>
                    <w:noProof/>
                    <w:webHidden/>
                  </w:rPr>
                  <w:tab/>
                  <w:delText>37</w:delText>
                </w:r>
              </w:del>
            </w:p>
            <w:p w14:paraId="0FDFBC15" w14:textId="6798D6E5" w:rsidR="001F1900" w:rsidDel="00CB2F11" w:rsidRDefault="001F1900">
              <w:pPr>
                <w:pStyle w:val="TOC3"/>
                <w:rPr>
                  <w:del w:id="312" w:author="Donovan Goode [2]" w:date="2018-11-09T10:51:00Z"/>
                  <w:rFonts w:asciiTheme="minorHAnsi" w:eastAsiaTheme="minorEastAsia" w:hAnsiTheme="minorHAnsi"/>
                  <w:noProof/>
                  <w:spacing w:val="0"/>
                  <w:sz w:val="22"/>
                  <w:szCs w:val="22"/>
                </w:rPr>
              </w:pPr>
              <w:del w:id="313" w:author="Donovan Goode [2]" w:date="2018-11-09T10:51:00Z">
                <w:r w:rsidRPr="00CB2F11" w:rsidDel="00CB2F11">
                  <w:rPr>
                    <w:rStyle w:val="Hyperlink"/>
                    <w:noProof/>
                  </w:rPr>
                  <w:delText>4.4.10</w:delText>
                </w:r>
                <w:r w:rsidDel="00CB2F11">
                  <w:rPr>
                    <w:rFonts w:asciiTheme="minorHAnsi" w:eastAsiaTheme="minorEastAsia" w:hAnsiTheme="minorHAnsi"/>
                    <w:noProof/>
                    <w:spacing w:val="0"/>
                    <w:sz w:val="22"/>
                    <w:szCs w:val="22"/>
                  </w:rPr>
                  <w:tab/>
                </w:r>
                <w:r w:rsidRPr="00CB2F11" w:rsidDel="00CB2F11">
                  <w:rPr>
                    <w:rStyle w:val="Hyperlink"/>
                    <w:noProof/>
                  </w:rPr>
                  <w:delText>Payroll Checklist</w:delText>
                </w:r>
                <w:r w:rsidDel="00CB2F11">
                  <w:rPr>
                    <w:noProof/>
                    <w:webHidden/>
                  </w:rPr>
                  <w:tab/>
                  <w:delText>37</w:delText>
                </w:r>
              </w:del>
            </w:p>
            <w:p w14:paraId="153F1B98" w14:textId="32AB54A9" w:rsidR="001F1900" w:rsidDel="00CB2F11" w:rsidRDefault="001F1900">
              <w:pPr>
                <w:pStyle w:val="TOC3"/>
                <w:rPr>
                  <w:del w:id="314" w:author="Donovan Goode [2]" w:date="2018-11-09T10:51:00Z"/>
                  <w:rFonts w:asciiTheme="minorHAnsi" w:eastAsiaTheme="minorEastAsia" w:hAnsiTheme="minorHAnsi"/>
                  <w:noProof/>
                  <w:spacing w:val="0"/>
                  <w:sz w:val="22"/>
                  <w:szCs w:val="22"/>
                </w:rPr>
              </w:pPr>
              <w:del w:id="315" w:author="Donovan Goode [2]" w:date="2018-11-09T10:51:00Z">
                <w:r w:rsidRPr="00CB2F11" w:rsidDel="00CB2F11">
                  <w:rPr>
                    <w:rStyle w:val="Hyperlink"/>
                    <w:noProof/>
                  </w:rPr>
                  <w:delText>4.4.11</w:delText>
                </w:r>
                <w:r w:rsidDel="00CB2F11">
                  <w:rPr>
                    <w:rFonts w:asciiTheme="minorHAnsi" w:eastAsiaTheme="minorEastAsia" w:hAnsiTheme="minorHAnsi"/>
                    <w:noProof/>
                    <w:spacing w:val="0"/>
                    <w:sz w:val="22"/>
                    <w:szCs w:val="22"/>
                  </w:rPr>
                  <w:tab/>
                </w:r>
                <w:r w:rsidRPr="00CB2F11" w:rsidDel="00CB2F11">
                  <w:rPr>
                    <w:rStyle w:val="Hyperlink"/>
                    <w:noProof/>
                  </w:rPr>
                  <w:delText>Payroll Package Review</w:delText>
                </w:r>
                <w:r w:rsidDel="00CB2F11">
                  <w:rPr>
                    <w:noProof/>
                    <w:webHidden/>
                  </w:rPr>
                  <w:tab/>
                  <w:delText>37</w:delText>
                </w:r>
              </w:del>
            </w:p>
            <w:p w14:paraId="31124A68" w14:textId="07C1B423" w:rsidR="001F1900" w:rsidDel="00CB2F11" w:rsidRDefault="001F1900">
              <w:pPr>
                <w:pStyle w:val="TOC3"/>
                <w:rPr>
                  <w:del w:id="316" w:author="Donovan Goode [2]" w:date="2018-11-09T10:51:00Z"/>
                  <w:rFonts w:asciiTheme="minorHAnsi" w:eastAsiaTheme="minorEastAsia" w:hAnsiTheme="minorHAnsi"/>
                  <w:noProof/>
                  <w:spacing w:val="0"/>
                  <w:sz w:val="22"/>
                  <w:szCs w:val="22"/>
                </w:rPr>
              </w:pPr>
              <w:del w:id="317" w:author="Donovan Goode [2]" w:date="2018-11-09T10:51:00Z">
                <w:r w:rsidRPr="00CB2F11" w:rsidDel="00CB2F11">
                  <w:rPr>
                    <w:rStyle w:val="Hyperlink"/>
                    <w:noProof/>
                  </w:rPr>
                  <w:delText>4.4.12</w:delText>
                </w:r>
                <w:r w:rsidDel="00CB2F11">
                  <w:rPr>
                    <w:rFonts w:asciiTheme="minorHAnsi" w:eastAsiaTheme="minorEastAsia" w:hAnsiTheme="minorHAnsi"/>
                    <w:noProof/>
                    <w:spacing w:val="0"/>
                    <w:sz w:val="22"/>
                    <w:szCs w:val="22"/>
                  </w:rPr>
                  <w:tab/>
                </w:r>
                <w:r w:rsidRPr="00CB2F11" w:rsidDel="00CB2F11">
                  <w:rPr>
                    <w:rStyle w:val="Hyperlink"/>
                    <w:noProof/>
                  </w:rPr>
                  <w:delText>Review Entire OPM</w:delText>
                </w:r>
                <w:r w:rsidDel="00CB2F11">
                  <w:rPr>
                    <w:noProof/>
                    <w:webHidden/>
                  </w:rPr>
                  <w:tab/>
                  <w:delText>37</w:delText>
                </w:r>
              </w:del>
            </w:p>
            <w:p w14:paraId="25BD521C" w14:textId="2E384CAB" w:rsidR="001F1900" w:rsidDel="00CB2F11" w:rsidRDefault="001F1900">
              <w:pPr>
                <w:pStyle w:val="TOC3"/>
                <w:rPr>
                  <w:del w:id="318" w:author="Donovan Goode [2]" w:date="2018-11-09T10:51:00Z"/>
                  <w:rFonts w:asciiTheme="minorHAnsi" w:eastAsiaTheme="minorEastAsia" w:hAnsiTheme="minorHAnsi"/>
                  <w:noProof/>
                  <w:spacing w:val="0"/>
                  <w:sz w:val="22"/>
                  <w:szCs w:val="22"/>
                </w:rPr>
              </w:pPr>
              <w:del w:id="319" w:author="Donovan Goode [2]" w:date="2018-11-09T10:51:00Z">
                <w:r w:rsidRPr="00CB2F11" w:rsidDel="00CB2F11">
                  <w:rPr>
                    <w:rStyle w:val="Hyperlink"/>
                    <w:noProof/>
                  </w:rPr>
                  <w:delText>4.4.13</w:delText>
                </w:r>
                <w:r w:rsidDel="00CB2F11">
                  <w:rPr>
                    <w:rFonts w:asciiTheme="minorHAnsi" w:eastAsiaTheme="minorEastAsia" w:hAnsiTheme="minorHAnsi"/>
                    <w:noProof/>
                    <w:spacing w:val="0"/>
                    <w:sz w:val="22"/>
                    <w:szCs w:val="22"/>
                  </w:rPr>
                  <w:tab/>
                </w:r>
                <w:r w:rsidRPr="00CB2F11" w:rsidDel="00CB2F11">
                  <w:rPr>
                    <w:rStyle w:val="Hyperlink"/>
                    <w:noProof/>
                  </w:rPr>
                  <w:delText>Service History Edit</w:delText>
                </w:r>
                <w:r w:rsidDel="00CB2F11">
                  <w:rPr>
                    <w:noProof/>
                    <w:webHidden/>
                  </w:rPr>
                  <w:tab/>
                  <w:delText>37</w:delText>
                </w:r>
              </w:del>
            </w:p>
            <w:p w14:paraId="6B03C197" w14:textId="21B79C2F" w:rsidR="001F1900" w:rsidDel="00CB2F11" w:rsidRDefault="001F1900">
              <w:pPr>
                <w:pStyle w:val="TOC3"/>
                <w:rPr>
                  <w:del w:id="320" w:author="Donovan Goode [2]" w:date="2018-11-09T10:51:00Z"/>
                  <w:rFonts w:asciiTheme="minorHAnsi" w:eastAsiaTheme="minorEastAsia" w:hAnsiTheme="minorHAnsi"/>
                  <w:noProof/>
                  <w:spacing w:val="0"/>
                  <w:sz w:val="22"/>
                  <w:szCs w:val="22"/>
                </w:rPr>
              </w:pPr>
              <w:del w:id="321" w:author="Donovan Goode [2]" w:date="2018-11-09T10:51:00Z">
                <w:r w:rsidRPr="00CB2F11" w:rsidDel="00CB2F11">
                  <w:rPr>
                    <w:rStyle w:val="Hyperlink"/>
                    <w:noProof/>
                  </w:rPr>
                  <w:delText>4.4.14</w:delText>
                </w:r>
                <w:r w:rsidDel="00CB2F11">
                  <w:rPr>
                    <w:rFonts w:asciiTheme="minorHAnsi" w:eastAsiaTheme="minorEastAsia" w:hAnsiTheme="minorHAnsi"/>
                    <w:noProof/>
                    <w:spacing w:val="0"/>
                    <w:sz w:val="22"/>
                    <w:szCs w:val="22"/>
                  </w:rPr>
                  <w:tab/>
                </w:r>
                <w:r w:rsidRPr="00CB2F11" w:rsidDel="00CB2F11">
                  <w:rPr>
                    <w:rStyle w:val="Hyperlink"/>
                    <w:noProof/>
                  </w:rPr>
                  <w:delText>Supporting Document Upload</w:delText>
                </w:r>
                <w:r w:rsidDel="00CB2F11">
                  <w:rPr>
                    <w:noProof/>
                    <w:webHidden/>
                  </w:rPr>
                  <w:tab/>
                  <w:delText>37</w:delText>
                </w:r>
              </w:del>
            </w:p>
            <w:p w14:paraId="0A26B602" w14:textId="55571E4A" w:rsidR="001F1900" w:rsidDel="00CB2F11" w:rsidRDefault="001F1900">
              <w:pPr>
                <w:pStyle w:val="TOC2"/>
                <w:rPr>
                  <w:del w:id="322" w:author="Donovan Goode [2]" w:date="2018-11-09T10:51:00Z"/>
                  <w:noProof/>
                </w:rPr>
              </w:pPr>
              <w:del w:id="323" w:author="Donovan Goode [2]" w:date="2018-11-09T10:51:00Z">
                <w:r w:rsidRPr="00CB2F11" w:rsidDel="00CB2F11">
                  <w:rPr>
                    <w:rStyle w:val="Hyperlink"/>
                    <w:noProof/>
                  </w:rPr>
                  <w:delText>4.5</w:delText>
                </w:r>
                <w:r w:rsidDel="00CB2F11">
                  <w:rPr>
                    <w:noProof/>
                  </w:rPr>
                  <w:tab/>
                </w:r>
                <w:r w:rsidRPr="00CB2F11" w:rsidDel="00CB2F11">
                  <w:rPr>
                    <w:rStyle w:val="Hyperlink"/>
                    <w:noProof/>
                  </w:rPr>
                  <w:delText>ORA Entity Lists</w:delText>
                </w:r>
                <w:r w:rsidDel="00CB2F11">
                  <w:rPr>
                    <w:noProof/>
                    <w:webHidden/>
                  </w:rPr>
                  <w:tab/>
                  <w:delText>38</w:delText>
                </w:r>
              </w:del>
            </w:p>
            <w:p w14:paraId="0A211511" w14:textId="4F8C7A3D" w:rsidR="001F1900" w:rsidDel="00CB2F11" w:rsidRDefault="001F1900">
              <w:pPr>
                <w:pStyle w:val="TOC3"/>
                <w:rPr>
                  <w:del w:id="324" w:author="Donovan Goode [2]" w:date="2018-11-09T10:51:00Z"/>
                  <w:rFonts w:asciiTheme="minorHAnsi" w:eastAsiaTheme="minorEastAsia" w:hAnsiTheme="minorHAnsi"/>
                  <w:noProof/>
                  <w:spacing w:val="0"/>
                  <w:sz w:val="22"/>
                  <w:szCs w:val="22"/>
                </w:rPr>
              </w:pPr>
              <w:del w:id="325" w:author="Donovan Goode [2]" w:date="2018-11-09T10:51:00Z">
                <w:r w:rsidRPr="00CB2F11" w:rsidDel="00CB2F11">
                  <w:rPr>
                    <w:rStyle w:val="Hyperlink"/>
                    <w:noProof/>
                  </w:rPr>
                  <w:delText>4.5.1</w:delText>
                </w:r>
                <w:r w:rsidDel="00CB2F11">
                  <w:rPr>
                    <w:rFonts w:asciiTheme="minorHAnsi" w:eastAsiaTheme="minorEastAsia" w:hAnsiTheme="minorHAnsi"/>
                    <w:noProof/>
                    <w:spacing w:val="0"/>
                    <w:sz w:val="22"/>
                    <w:szCs w:val="22"/>
                  </w:rPr>
                  <w:tab/>
                </w:r>
                <w:r w:rsidRPr="00CB2F11" w:rsidDel="00CB2F11">
                  <w:rPr>
                    <w:rStyle w:val="Hyperlink"/>
                    <w:noProof/>
                  </w:rPr>
                  <w:delText>Agency Admin Agencies</w:delText>
                </w:r>
                <w:r w:rsidDel="00CB2F11">
                  <w:rPr>
                    <w:noProof/>
                    <w:webHidden/>
                  </w:rPr>
                  <w:tab/>
                  <w:delText>38</w:delText>
                </w:r>
              </w:del>
            </w:p>
            <w:p w14:paraId="3231D257" w14:textId="3A8150E5" w:rsidR="001F1900" w:rsidDel="00CB2F11" w:rsidRDefault="001F1900">
              <w:pPr>
                <w:pStyle w:val="TOC3"/>
                <w:rPr>
                  <w:del w:id="326" w:author="Donovan Goode [2]" w:date="2018-11-09T10:51:00Z"/>
                  <w:rFonts w:asciiTheme="minorHAnsi" w:eastAsiaTheme="minorEastAsia" w:hAnsiTheme="minorHAnsi"/>
                  <w:noProof/>
                  <w:spacing w:val="0"/>
                  <w:sz w:val="22"/>
                  <w:szCs w:val="22"/>
                </w:rPr>
              </w:pPr>
              <w:del w:id="327" w:author="Donovan Goode [2]" w:date="2018-11-09T10:51:00Z">
                <w:r w:rsidRPr="00CB2F11" w:rsidDel="00CB2F11">
                  <w:rPr>
                    <w:rStyle w:val="Hyperlink"/>
                    <w:noProof/>
                  </w:rPr>
                  <w:delText>4.5.2</w:delText>
                </w:r>
                <w:r w:rsidDel="00CB2F11">
                  <w:rPr>
                    <w:rFonts w:asciiTheme="minorHAnsi" w:eastAsiaTheme="minorEastAsia" w:hAnsiTheme="minorHAnsi"/>
                    <w:noProof/>
                    <w:spacing w:val="0"/>
                    <w:sz w:val="22"/>
                    <w:szCs w:val="22"/>
                  </w:rPr>
                  <w:tab/>
                </w:r>
                <w:r w:rsidRPr="00CB2F11" w:rsidDel="00CB2F11">
                  <w:rPr>
                    <w:rStyle w:val="Hyperlink"/>
                    <w:noProof/>
                  </w:rPr>
                  <w:delText>Agency Admin Agency Contacts</w:delText>
                </w:r>
                <w:r w:rsidDel="00CB2F11">
                  <w:rPr>
                    <w:noProof/>
                    <w:webHidden/>
                  </w:rPr>
                  <w:tab/>
                  <w:delText>38</w:delText>
                </w:r>
              </w:del>
            </w:p>
            <w:p w14:paraId="3C5F310B" w14:textId="14ADAAC0" w:rsidR="001F1900" w:rsidDel="00CB2F11" w:rsidRDefault="001F1900">
              <w:pPr>
                <w:pStyle w:val="TOC3"/>
                <w:rPr>
                  <w:del w:id="328" w:author="Donovan Goode [2]" w:date="2018-11-09T10:51:00Z"/>
                  <w:rFonts w:asciiTheme="minorHAnsi" w:eastAsiaTheme="minorEastAsia" w:hAnsiTheme="minorHAnsi"/>
                  <w:noProof/>
                  <w:spacing w:val="0"/>
                  <w:sz w:val="22"/>
                  <w:szCs w:val="22"/>
                </w:rPr>
              </w:pPr>
              <w:del w:id="329" w:author="Donovan Goode [2]" w:date="2018-11-09T10:51:00Z">
                <w:r w:rsidRPr="00CB2F11" w:rsidDel="00CB2F11">
                  <w:rPr>
                    <w:rStyle w:val="Hyperlink"/>
                    <w:noProof/>
                  </w:rPr>
                  <w:delText>4.5.3</w:delText>
                </w:r>
                <w:r w:rsidDel="00CB2F11">
                  <w:rPr>
                    <w:rFonts w:asciiTheme="minorHAnsi" w:eastAsiaTheme="minorEastAsia" w:hAnsiTheme="minorHAnsi"/>
                    <w:noProof/>
                    <w:spacing w:val="0"/>
                    <w:sz w:val="22"/>
                    <w:szCs w:val="22"/>
                  </w:rPr>
                  <w:tab/>
                </w:r>
                <w:r w:rsidRPr="00CB2F11" w:rsidDel="00CB2F11">
                  <w:rPr>
                    <w:rStyle w:val="Hyperlink"/>
                    <w:noProof/>
                  </w:rPr>
                  <w:delText>Agency Contacts</w:delText>
                </w:r>
                <w:r w:rsidDel="00CB2F11">
                  <w:rPr>
                    <w:noProof/>
                    <w:webHidden/>
                  </w:rPr>
                  <w:tab/>
                  <w:delText>38</w:delText>
                </w:r>
              </w:del>
            </w:p>
            <w:p w14:paraId="2AE939E1" w14:textId="5FE7067E" w:rsidR="001F1900" w:rsidDel="00CB2F11" w:rsidRDefault="001F1900">
              <w:pPr>
                <w:pStyle w:val="TOC3"/>
                <w:rPr>
                  <w:del w:id="330" w:author="Donovan Goode [2]" w:date="2018-11-09T10:51:00Z"/>
                  <w:rFonts w:asciiTheme="minorHAnsi" w:eastAsiaTheme="minorEastAsia" w:hAnsiTheme="minorHAnsi"/>
                  <w:noProof/>
                  <w:spacing w:val="0"/>
                  <w:sz w:val="22"/>
                  <w:szCs w:val="22"/>
                </w:rPr>
              </w:pPr>
              <w:del w:id="331" w:author="Donovan Goode [2]" w:date="2018-11-09T10:51:00Z">
                <w:r w:rsidRPr="00CB2F11" w:rsidDel="00CB2F11">
                  <w:rPr>
                    <w:rStyle w:val="Hyperlink"/>
                    <w:noProof/>
                  </w:rPr>
                  <w:delText>4.5.4</w:delText>
                </w:r>
                <w:r w:rsidDel="00CB2F11">
                  <w:rPr>
                    <w:rFonts w:asciiTheme="minorHAnsi" w:eastAsiaTheme="minorEastAsia" w:hAnsiTheme="minorHAnsi"/>
                    <w:noProof/>
                    <w:spacing w:val="0"/>
                    <w:sz w:val="22"/>
                    <w:szCs w:val="22"/>
                  </w:rPr>
                  <w:tab/>
                </w:r>
                <w:r w:rsidRPr="00CB2F11" w:rsidDel="00CB2F11">
                  <w:rPr>
                    <w:rStyle w:val="Hyperlink"/>
                    <w:noProof/>
                  </w:rPr>
                  <w:delText>Agency Applicants’ Retirement Applications</w:delText>
                </w:r>
                <w:r w:rsidDel="00CB2F11">
                  <w:rPr>
                    <w:noProof/>
                    <w:webHidden/>
                  </w:rPr>
                  <w:tab/>
                  <w:delText>38</w:delText>
                </w:r>
              </w:del>
            </w:p>
            <w:p w14:paraId="505E4022" w14:textId="4C64D2B7" w:rsidR="001F1900" w:rsidDel="00CB2F11" w:rsidRDefault="001F1900">
              <w:pPr>
                <w:pStyle w:val="TOC3"/>
                <w:rPr>
                  <w:del w:id="332" w:author="Donovan Goode [2]" w:date="2018-11-09T10:51:00Z"/>
                  <w:rFonts w:asciiTheme="minorHAnsi" w:eastAsiaTheme="minorEastAsia" w:hAnsiTheme="minorHAnsi"/>
                  <w:noProof/>
                  <w:spacing w:val="0"/>
                  <w:sz w:val="22"/>
                  <w:szCs w:val="22"/>
                </w:rPr>
              </w:pPr>
              <w:del w:id="333" w:author="Donovan Goode [2]" w:date="2018-11-09T10:51:00Z">
                <w:r w:rsidRPr="00CB2F11" w:rsidDel="00CB2F11">
                  <w:rPr>
                    <w:rStyle w:val="Hyperlink"/>
                    <w:noProof/>
                  </w:rPr>
                  <w:delText>4.5.5</w:delText>
                </w:r>
                <w:r w:rsidDel="00CB2F11">
                  <w:rPr>
                    <w:rFonts w:asciiTheme="minorHAnsi" w:eastAsiaTheme="minorEastAsia" w:hAnsiTheme="minorHAnsi"/>
                    <w:noProof/>
                    <w:spacing w:val="0"/>
                    <w:sz w:val="22"/>
                    <w:szCs w:val="22"/>
                  </w:rPr>
                  <w:tab/>
                </w:r>
                <w:r w:rsidRPr="00CB2F11" w:rsidDel="00CB2F11">
                  <w:rPr>
                    <w:rStyle w:val="Hyperlink"/>
                    <w:noProof/>
                  </w:rPr>
                  <w:delText>HR Applicant Packages</w:delText>
                </w:r>
                <w:r w:rsidDel="00CB2F11">
                  <w:rPr>
                    <w:noProof/>
                    <w:webHidden/>
                  </w:rPr>
                  <w:tab/>
                  <w:delText>38</w:delText>
                </w:r>
              </w:del>
            </w:p>
            <w:p w14:paraId="4ACF388F" w14:textId="3B347A4F" w:rsidR="001F1900" w:rsidDel="00CB2F11" w:rsidRDefault="001F1900">
              <w:pPr>
                <w:pStyle w:val="TOC3"/>
                <w:rPr>
                  <w:del w:id="334" w:author="Donovan Goode [2]" w:date="2018-11-09T10:51:00Z"/>
                  <w:rFonts w:asciiTheme="minorHAnsi" w:eastAsiaTheme="minorEastAsia" w:hAnsiTheme="minorHAnsi"/>
                  <w:noProof/>
                  <w:spacing w:val="0"/>
                  <w:sz w:val="22"/>
                  <w:szCs w:val="22"/>
                </w:rPr>
              </w:pPr>
              <w:del w:id="335" w:author="Donovan Goode [2]" w:date="2018-11-09T10:51:00Z">
                <w:r w:rsidRPr="00CB2F11" w:rsidDel="00CB2F11">
                  <w:rPr>
                    <w:rStyle w:val="Hyperlink"/>
                    <w:noProof/>
                  </w:rPr>
                  <w:delText>4.5.6</w:delText>
                </w:r>
                <w:r w:rsidDel="00CB2F11">
                  <w:rPr>
                    <w:rFonts w:asciiTheme="minorHAnsi" w:eastAsiaTheme="minorEastAsia" w:hAnsiTheme="minorHAnsi"/>
                    <w:noProof/>
                    <w:spacing w:val="0"/>
                    <w:sz w:val="22"/>
                    <w:szCs w:val="22"/>
                  </w:rPr>
                  <w:tab/>
                </w:r>
                <w:r w:rsidRPr="00CB2F11" w:rsidDel="00CB2F11">
                  <w:rPr>
                    <w:rStyle w:val="Hyperlink"/>
                    <w:noProof/>
                  </w:rPr>
                  <w:delText>Online Retirement Applications</w:delText>
                </w:r>
                <w:r w:rsidDel="00CB2F11">
                  <w:rPr>
                    <w:noProof/>
                    <w:webHidden/>
                  </w:rPr>
                  <w:tab/>
                  <w:delText>38</w:delText>
                </w:r>
              </w:del>
            </w:p>
            <w:p w14:paraId="0AB9A87C" w14:textId="1920266E" w:rsidR="001F1900" w:rsidDel="00CB2F11" w:rsidRDefault="001F1900">
              <w:pPr>
                <w:pStyle w:val="TOC3"/>
                <w:rPr>
                  <w:del w:id="336" w:author="Donovan Goode [2]" w:date="2018-11-09T10:51:00Z"/>
                  <w:rFonts w:asciiTheme="minorHAnsi" w:eastAsiaTheme="minorEastAsia" w:hAnsiTheme="minorHAnsi"/>
                  <w:noProof/>
                  <w:spacing w:val="0"/>
                  <w:sz w:val="22"/>
                  <w:szCs w:val="22"/>
                </w:rPr>
              </w:pPr>
              <w:del w:id="337" w:author="Donovan Goode [2]" w:date="2018-11-09T10:51:00Z">
                <w:r w:rsidRPr="00CB2F11" w:rsidDel="00CB2F11">
                  <w:rPr>
                    <w:rStyle w:val="Hyperlink"/>
                    <w:noProof/>
                  </w:rPr>
                  <w:delText>4.5.7</w:delText>
                </w:r>
                <w:r w:rsidDel="00CB2F11">
                  <w:rPr>
                    <w:rFonts w:asciiTheme="minorHAnsi" w:eastAsiaTheme="minorEastAsia" w:hAnsiTheme="minorHAnsi"/>
                    <w:noProof/>
                    <w:spacing w:val="0"/>
                    <w:sz w:val="22"/>
                    <w:szCs w:val="22"/>
                  </w:rPr>
                  <w:tab/>
                </w:r>
                <w:r w:rsidRPr="00CB2F11" w:rsidDel="00CB2F11">
                  <w:rPr>
                    <w:rStyle w:val="Hyperlink"/>
                    <w:noProof/>
                  </w:rPr>
                  <w:delText>Online Retirement Applications – Certify Summary of Service</w:delText>
                </w:r>
                <w:r w:rsidDel="00CB2F11">
                  <w:rPr>
                    <w:noProof/>
                    <w:webHidden/>
                  </w:rPr>
                  <w:tab/>
                  <w:delText>38</w:delText>
                </w:r>
              </w:del>
            </w:p>
            <w:p w14:paraId="0F814B0E" w14:textId="53730FC8" w:rsidR="001F1900" w:rsidDel="00CB2F11" w:rsidRDefault="001F1900">
              <w:pPr>
                <w:pStyle w:val="TOC3"/>
                <w:rPr>
                  <w:del w:id="338" w:author="Donovan Goode [2]" w:date="2018-11-09T10:51:00Z"/>
                  <w:rFonts w:asciiTheme="minorHAnsi" w:eastAsiaTheme="minorEastAsia" w:hAnsiTheme="minorHAnsi"/>
                  <w:noProof/>
                  <w:spacing w:val="0"/>
                  <w:sz w:val="22"/>
                  <w:szCs w:val="22"/>
                </w:rPr>
              </w:pPr>
              <w:del w:id="339" w:author="Donovan Goode [2]" w:date="2018-11-09T10:51:00Z">
                <w:r w:rsidRPr="00CB2F11" w:rsidDel="00CB2F11">
                  <w:rPr>
                    <w:rStyle w:val="Hyperlink"/>
                    <w:noProof/>
                  </w:rPr>
                  <w:delText>4.5.8</w:delText>
                </w:r>
                <w:r w:rsidDel="00CB2F11">
                  <w:rPr>
                    <w:rFonts w:asciiTheme="minorHAnsi" w:eastAsiaTheme="minorEastAsia" w:hAnsiTheme="minorHAnsi"/>
                    <w:noProof/>
                    <w:spacing w:val="0"/>
                    <w:sz w:val="22"/>
                    <w:szCs w:val="22"/>
                  </w:rPr>
                  <w:tab/>
                </w:r>
                <w:r w:rsidRPr="00CB2F11" w:rsidDel="00CB2F11">
                  <w:rPr>
                    <w:rStyle w:val="Hyperlink"/>
                    <w:noProof/>
                  </w:rPr>
                  <w:delText>Payroll Applicant Packages</w:delText>
                </w:r>
                <w:r w:rsidDel="00CB2F11">
                  <w:rPr>
                    <w:noProof/>
                    <w:webHidden/>
                  </w:rPr>
                  <w:tab/>
                  <w:delText>38</w:delText>
                </w:r>
              </w:del>
            </w:p>
            <w:p w14:paraId="6E291FCA" w14:textId="5B7A0251" w:rsidR="001F1900" w:rsidDel="00CB2F11" w:rsidRDefault="001F1900">
              <w:pPr>
                <w:pStyle w:val="TOC3"/>
                <w:rPr>
                  <w:del w:id="340" w:author="Donovan Goode [2]" w:date="2018-11-09T10:51:00Z"/>
                  <w:rFonts w:asciiTheme="minorHAnsi" w:eastAsiaTheme="minorEastAsia" w:hAnsiTheme="minorHAnsi"/>
                  <w:noProof/>
                  <w:spacing w:val="0"/>
                  <w:sz w:val="22"/>
                  <w:szCs w:val="22"/>
                </w:rPr>
              </w:pPr>
              <w:del w:id="341" w:author="Donovan Goode [2]" w:date="2018-11-09T10:51:00Z">
                <w:r w:rsidRPr="00CB2F11" w:rsidDel="00CB2F11">
                  <w:rPr>
                    <w:rStyle w:val="Hyperlink"/>
                    <w:noProof/>
                  </w:rPr>
                  <w:delText>4.5.9</w:delText>
                </w:r>
                <w:r w:rsidDel="00CB2F11">
                  <w:rPr>
                    <w:rFonts w:asciiTheme="minorHAnsi" w:eastAsiaTheme="minorEastAsia" w:hAnsiTheme="minorHAnsi"/>
                    <w:noProof/>
                    <w:spacing w:val="0"/>
                    <w:sz w:val="22"/>
                    <w:szCs w:val="22"/>
                  </w:rPr>
                  <w:tab/>
                </w:r>
                <w:r w:rsidRPr="00CB2F11" w:rsidDel="00CB2F11">
                  <w:rPr>
                    <w:rStyle w:val="Hyperlink"/>
                    <w:noProof/>
                  </w:rPr>
                  <w:delText>Payroll Services Retirement Applications</w:delText>
                </w:r>
                <w:r w:rsidDel="00CB2F11">
                  <w:rPr>
                    <w:noProof/>
                    <w:webHidden/>
                  </w:rPr>
                  <w:tab/>
                  <w:delText>38</w:delText>
                </w:r>
              </w:del>
            </w:p>
            <w:p w14:paraId="3AB58211" w14:textId="661C0F0C" w:rsidR="001F1900" w:rsidDel="00CB2F11" w:rsidRDefault="001F1900">
              <w:pPr>
                <w:pStyle w:val="TOC1"/>
                <w:tabs>
                  <w:tab w:val="left" w:pos="432"/>
                </w:tabs>
                <w:rPr>
                  <w:del w:id="342" w:author="Donovan Goode [2]" w:date="2018-11-09T10:51:00Z"/>
                  <w:sz w:val="22"/>
                </w:rPr>
              </w:pPr>
              <w:del w:id="343" w:author="Donovan Goode [2]" w:date="2018-11-09T10:51:00Z">
                <w:r w:rsidRPr="00CB2F11" w:rsidDel="00CB2F11">
                  <w:rPr>
                    <w:rStyle w:val="Hyperlink"/>
                  </w:rPr>
                  <w:delText>5</w:delText>
                </w:r>
                <w:r w:rsidDel="00CB2F11">
                  <w:rPr>
                    <w:sz w:val="22"/>
                  </w:rPr>
                  <w:tab/>
                </w:r>
                <w:r w:rsidRPr="00CB2F11" w:rsidDel="00CB2F11">
                  <w:rPr>
                    <w:rStyle w:val="Hyperlink"/>
                  </w:rPr>
                  <w:delText>Authentication</w:delText>
                </w:r>
                <w:r w:rsidDel="00CB2F11">
                  <w:rPr>
                    <w:webHidden/>
                  </w:rPr>
                  <w:tab/>
                  <w:delText>39</w:delText>
                </w:r>
              </w:del>
            </w:p>
            <w:p w14:paraId="604B9F6A" w14:textId="3D724403" w:rsidR="001F1900" w:rsidDel="00CB2F11" w:rsidRDefault="001F1900">
              <w:pPr>
                <w:pStyle w:val="TOC1"/>
                <w:tabs>
                  <w:tab w:val="left" w:pos="432"/>
                </w:tabs>
                <w:rPr>
                  <w:del w:id="344" w:author="Donovan Goode [2]" w:date="2018-11-09T10:51:00Z"/>
                  <w:sz w:val="22"/>
                </w:rPr>
              </w:pPr>
              <w:del w:id="345" w:author="Donovan Goode [2]" w:date="2018-11-09T10:51:00Z">
                <w:r w:rsidRPr="00CB2F11" w:rsidDel="00CB2F11">
                  <w:rPr>
                    <w:rStyle w:val="Hyperlink"/>
                  </w:rPr>
                  <w:delText>6</w:delText>
                </w:r>
                <w:r w:rsidDel="00CB2F11">
                  <w:rPr>
                    <w:sz w:val="22"/>
                  </w:rPr>
                  <w:tab/>
                </w:r>
                <w:r w:rsidRPr="00CB2F11" w:rsidDel="00CB2F11">
                  <w:rPr>
                    <w:rStyle w:val="Hyperlink"/>
                  </w:rPr>
                  <w:delText>Design for Deployment</w:delText>
                </w:r>
                <w:r w:rsidDel="00CB2F11">
                  <w:rPr>
                    <w:webHidden/>
                  </w:rPr>
                  <w:tab/>
                  <w:delText>40</w:delText>
                </w:r>
              </w:del>
            </w:p>
            <w:p w14:paraId="502F8C29" w14:textId="73A2FF4A" w:rsidR="001F1900" w:rsidDel="00CB2F11" w:rsidRDefault="001F1900">
              <w:pPr>
                <w:pStyle w:val="TOC2"/>
                <w:rPr>
                  <w:del w:id="346" w:author="Donovan Goode [2]" w:date="2018-11-09T10:51:00Z"/>
                  <w:noProof/>
                </w:rPr>
              </w:pPr>
              <w:del w:id="347" w:author="Donovan Goode [2]" w:date="2018-11-09T10:51:00Z">
                <w:r w:rsidRPr="00CB2F11" w:rsidDel="00CB2F11">
                  <w:rPr>
                    <w:rStyle w:val="Hyperlink"/>
                    <w:noProof/>
                  </w:rPr>
                  <w:delText>6.1</w:delText>
                </w:r>
                <w:r w:rsidDel="00CB2F11">
                  <w:rPr>
                    <w:noProof/>
                  </w:rPr>
                  <w:tab/>
                </w:r>
                <w:r w:rsidRPr="00CB2F11" w:rsidDel="00CB2F11">
                  <w:rPr>
                    <w:rStyle w:val="Hyperlink"/>
                    <w:noProof/>
                  </w:rPr>
                  <w:delText>Solutions</w:delText>
                </w:r>
                <w:r w:rsidDel="00CB2F11">
                  <w:rPr>
                    <w:noProof/>
                    <w:webHidden/>
                  </w:rPr>
                  <w:tab/>
                  <w:delText>40</w:delText>
                </w:r>
              </w:del>
            </w:p>
            <w:p w14:paraId="4B20D4E4" w14:textId="6E1C80A3" w:rsidR="001F1900" w:rsidDel="00CB2F11" w:rsidRDefault="001F1900">
              <w:pPr>
                <w:pStyle w:val="TOC2"/>
                <w:rPr>
                  <w:del w:id="348" w:author="Donovan Goode [2]" w:date="2018-11-09T10:51:00Z"/>
                  <w:noProof/>
                </w:rPr>
              </w:pPr>
              <w:del w:id="349" w:author="Donovan Goode [2]" w:date="2018-11-09T10:51:00Z">
                <w:r w:rsidRPr="00CB2F11" w:rsidDel="00CB2F11">
                  <w:rPr>
                    <w:rStyle w:val="Hyperlink"/>
                    <w:noProof/>
                  </w:rPr>
                  <w:delText>6.2</w:delText>
                </w:r>
                <w:r w:rsidDel="00CB2F11">
                  <w:rPr>
                    <w:noProof/>
                  </w:rPr>
                  <w:tab/>
                </w:r>
                <w:r w:rsidRPr="00CB2F11" w:rsidDel="00CB2F11">
                  <w:rPr>
                    <w:rStyle w:val="Hyperlink"/>
                    <w:noProof/>
                  </w:rPr>
                  <w:delText>Publisher</w:delText>
                </w:r>
                <w:r w:rsidDel="00CB2F11">
                  <w:rPr>
                    <w:noProof/>
                    <w:webHidden/>
                  </w:rPr>
                  <w:tab/>
                  <w:delText>40</w:delText>
                </w:r>
              </w:del>
            </w:p>
            <w:p w14:paraId="4593FA0E" w14:textId="759EEE81" w:rsidR="001F1900" w:rsidDel="00CB2F11" w:rsidRDefault="001F1900">
              <w:pPr>
                <w:pStyle w:val="TOC2"/>
                <w:rPr>
                  <w:del w:id="350" w:author="Donovan Goode [2]" w:date="2018-11-09T10:51:00Z"/>
                  <w:noProof/>
                </w:rPr>
              </w:pPr>
              <w:del w:id="351" w:author="Donovan Goode [2]" w:date="2018-11-09T10:51:00Z">
                <w:r w:rsidRPr="00CB2F11" w:rsidDel="00CB2F11">
                  <w:rPr>
                    <w:rStyle w:val="Hyperlink"/>
                    <w:noProof/>
                  </w:rPr>
                  <w:delText>6.3</w:delText>
                </w:r>
                <w:r w:rsidDel="00CB2F11">
                  <w:rPr>
                    <w:noProof/>
                  </w:rPr>
                  <w:tab/>
                </w:r>
                <w:r w:rsidRPr="00CB2F11" w:rsidDel="00CB2F11">
                  <w:rPr>
                    <w:rStyle w:val="Hyperlink"/>
                    <w:noProof/>
                  </w:rPr>
                  <w:delText>Themes</w:delText>
                </w:r>
                <w:r w:rsidDel="00CB2F11">
                  <w:rPr>
                    <w:noProof/>
                    <w:webHidden/>
                  </w:rPr>
                  <w:tab/>
                  <w:delText>40</w:delText>
                </w:r>
              </w:del>
            </w:p>
            <w:p w14:paraId="58ECD303" w14:textId="0D19A74A" w:rsidR="001F1900" w:rsidDel="00CB2F11" w:rsidRDefault="001F1900">
              <w:pPr>
                <w:pStyle w:val="TOC1"/>
                <w:tabs>
                  <w:tab w:val="left" w:pos="432"/>
                </w:tabs>
                <w:rPr>
                  <w:del w:id="352" w:author="Donovan Goode [2]" w:date="2018-11-09T10:51:00Z"/>
                  <w:sz w:val="22"/>
                </w:rPr>
              </w:pPr>
              <w:del w:id="353" w:author="Donovan Goode [2]" w:date="2018-11-09T10:51:00Z">
                <w:r w:rsidRPr="00CB2F11" w:rsidDel="00CB2F11">
                  <w:rPr>
                    <w:rStyle w:val="Hyperlink"/>
                    <w:b/>
                  </w:rPr>
                  <w:delText>7</w:delText>
                </w:r>
                <w:r w:rsidDel="00CB2F11">
                  <w:rPr>
                    <w:sz w:val="22"/>
                  </w:rPr>
                  <w:tab/>
                </w:r>
                <w:r w:rsidRPr="00CB2F11" w:rsidDel="00CB2F11">
                  <w:rPr>
                    <w:rStyle w:val="Hyperlink"/>
                    <w:b/>
                  </w:rPr>
                  <w:delText>Code Appendix</w:delText>
                </w:r>
                <w:r w:rsidDel="00CB2F11">
                  <w:rPr>
                    <w:webHidden/>
                  </w:rPr>
                  <w:tab/>
                  <w:delText>41</w:delText>
                </w:r>
              </w:del>
            </w:p>
            <w:p w14:paraId="1067F176" w14:textId="66805C92" w:rsidR="001F1900" w:rsidDel="00CB2F11" w:rsidRDefault="001F1900">
              <w:pPr>
                <w:pStyle w:val="TOC2"/>
                <w:rPr>
                  <w:del w:id="354" w:author="Donovan Goode [2]" w:date="2018-11-09T10:51:00Z"/>
                  <w:noProof/>
                </w:rPr>
              </w:pPr>
              <w:del w:id="355" w:author="Donovan Goode [2]" w:date="2018-11-09T10:51:00Z">
                <w:r w:rsidRPr="00CB2F11" w:rsidDel="00CB2F11">
                  <w:rPr>
                    <w:rStyle w:val="Hyperlink"/>
                    <w:noProof/>
                  </w:rPr>
                  <w:delText>7.1</w:delText>
                </w:r>
                <w:r w:rsidDel="00CB2F11">
                  <w:rPr>
                    <w:noProof/>
                  </w:rPr>
                  <w:tab/>
                </w:r>
                <w:r w:rsidRPr="00CB2F11" w:rsidDel="00CB2F11">
                  <w:rPr>
                    <w:rStyle w:val="Hyperlink"/>
                    <w:noProof/>
                  </w:rPr>
                  <w:delText>Custom JavaScript</w:delText>
                </w:r>
                <w:r w:rsidDel="00CB2F11">
                  <w:rPr>
                    <w:noProof/>
                    <w:webHidden/>
                  </w:rPr>
                  <w:tab/>
                  <w:delText>41</w:delText>
                </w:r>
              </w:del>
            </w:p>
            <w:p w14:paraId="7EA6E766" w14:textId="6B389040" w:rsidR="001F1900" w:rsidDel="00CB2F11" w:rsidRDefault="001F1900">
              <w:pPr>
                <w:pStyle w:val="TOC3"/>
                <w:rPr>
                  <w:del w:id="356" w:author="Donovan Goode [2]" w:date="2018-11-09T10:51:00Z"/>
                  <w:rFonts w:asciiTheme="minorHAnsi" w:eastAsiaTheme="minorEastAsia" w:hAnsiTheme="minorHAnsi"/>
                  <w:noProof/>
                  <w:spacing w:val="0"/>
                  <w:sz w:val="22"/>
                  <w:szCs w:val="22"/>
                </w:rPr>
              </w:pPr>
              <w:del w:id="357" w:author="Donovan Goode [2]" w:date="2018-11-09T10:51:00Z">
                <w:r w:rsidRPr="00CB2F11" w:rsidDel="00CB2F11">
                  <w:rPr>
                    <w:rStyle w:val="Hyperlink"/>
                    <w:noProof/>
                  </w:rPr>
                  <w:delText>7.1.1</w:delText>
                </w:r>
                <w:r w:rsidDel="00CB2F11">
                  <w:rPr>
                    <w:rFonts w:asciiTheme="minorHAnsi" w:eastAsiaTheme="minorEastAsia" w:hAnsiTheme="minorHAnsi"/>
                    <w:noProof/>
                    <w:spacing w:val="0"/>
                    <w:sz w:val="22"/>
                    <w:szCs w:val="22"/>
                  </w:rPr>
                  <w:tab/>
                </w:r>
                <w:r w:rsidRPr="00CB2F11" w:rsidDel="00CB2F11">
                  <w:rPr>
                    <w:rStyle w:val="Hyperlink"/>
                    <w:noProof/>
                  </w:rPr>
                  <w:delText>Entity Form JavaScript</w:delText>
                </w:r>
                <w:r w:rsidDel="00CB2F11">
                  <w:rPr>
                    <w:noProof/>
                    <w:webHidden/>
                  </w:rPr>
                  <w:tab/>
                  <w:delText>41</w:delText>
                </w:r>
              </w:del>
            </w:p>
            <w:p w14:paraId="64082259" w14:textId="4B126647" w:rsidR="001F1900" w:rsidDel="00CB2F11" w:rsidRDefault="001F1900">
              <w:pPr>
                <w:pStyle w:val="TOC3"/>
                <w:rPr>
                  <w:del w:id="358" w:author="Donovan Goode [2]" w:date="2018-11-09T10:51:00Z"/>
                  <w:rFonts w:asciiTheme="minorHAnsi" w:eastAsiaTheme="minorEastAsia" w:hAnsiTheme="minorHAnsi"/>
                  <w:noProof/>
                  <w:spacing w:val="0"/>
                  <w:sz w:val="22"/>
                  <w:szCs w:val="22"/>
                </w:rPr>
              </w:pPr>
              <w:del w:id="359" w:author="Donovan Goode [2]" w:date="2018-11-09T10:51:00Z">
                <w:r w:rsidRPr="00CB2F11" w:rsidDel="00CB2F11">
                  <w:rPr>
                    <w:rStyle w:val="Hyperlink"/>
                    <w:noProof/>
                  </w:rPr>
                  <w:delText>7.1.2</w:delText>
                </w:r>
                <w:r w:rsidDel="00CB2F11">
                  <w:rPr>
                    <w:rFonts w:asciiTheme="minorHAnsi" w:eastAsiaTheme="minorEastAsia" w:hAnsiTheme="minorHAnsi"/>
                    <w:noProof/>
                    <w:spacing w:val="0"/>
                    <w:sz w:val="22"/>
                    <w:szCs w:val="22"/>
                  </w:rPr>
                  <w:tab/>
                </w:r>
                <w:r w:rsidRPr="00CB2F11" w:rsidDel="00CB2F11">
                  <w:rPr>
                    <w:rStyle w:val="Hyperlink"/>
                    <w:noProof/>
                  </w:rPr>
                  <w:delText>Web Form JavaScript</w:delText>
                </w:r>
                <w:r w:rsidDel="00CB2F11">
                  <w:rPr>
                    <w:noProof/>
                    <w:webHidden/>
                  </w:rPr>
                  <w:tab/>
                  <w:delText>41</w:delText>
                </w:r>
              </w:del>
            </w:p>
            <w:p w14:paraId="271A988F" w14:textId="32B8158F" w:rsidR="001F1900" w:rsidDel="00CB2F11" w:rsidRDefault="001F1900">
              <w:pPr>
                <w:pStyle w:val="TOC3"/>
                <w:rPr>
                  <w:del w:id="360" w:author="Donovan Goode [2]" w:date="2018-11-09T10:51:00Z"/>
                  <w:rFonts w:asciiTheme="minorHAnsi" w:eastAsiaTheme="minorEastAsia" w:hAnsiTheme="minorHAnsi"/>
                  <w:noProof/>
                  <w:spacing w:val="0"/>
                  <w:sz w:val="22"/>
                  <w:szCs w:val="22"/>
                </w:rPr>
              </w:pPr>
              <w:del w:id="361" w:author="Donovan Goode [2]" w:date="2018-11-09T10:51:00Z">
                <w:r w:rsidRPr="00CB2F11" w:rsidDel="00CB2F11">
                  <w:rPr>
                    <w:rStyle w:val="Hyperlink"/>
                    <w:noProof/>
                  </w:rPr>
                  <w:delText>7.1.3</w:delText>
                </w:r>
                <w:r w:rsidDel="00CB2F11">
                  <w:rPr>
                    <w:rFonts w:asciiTheme="minorHAnsi" w:eastAsiaTheme="minorEastAsia" w:hAnsiTheme="minorHAnsi"/>
                    <w:noProof/>
                    <w:spacing w:val="0"/>
                    <w:sz w:val="22"/>
                    <w:szCs w:val="22"/>
                  </w:rPr>
                  <w:tab/>
                </w:r>
                <w:r w:rsidRPr="00CB2F11" w:rsidDel="00CB2F11">
                  <w:rPr>
                    <w:rStyle w:val="Hyperlink"/>
                    <w:noProof/>
                  </w:rPr>
                  <w:delText>Webpage JavaScript</w:delText>
                </w:r>
                <w:r w:rsidDel="00CB2F11">
                  <w:rPr>
                    <w:noProof/>
                    <w:webHidden/>
                  </w:rPr>
                  <w:tab/>
                  <w:delText>43</w:delText>
                </w:r>
              </w:del>
            </w:p>
            <w:p w14:paraId="425B72D3" w14:textId="729EF177" w:rsidR="001F1900" w:rsidDel="00CB2F11" w:rsidRDefault="001F1900">
              <w:pPr>
                <w:pStyle w:val="TOC2"/>
                <w:rPr>
                  <w:del w:id="362" w:author="Donovan Goode [2]" w:date="2018-11-09T10:51:00Z"/>
                  <w:noProof/>
                </w:rPr>
              </w:pPr>
              <w:del w:id="363" w:author="Donovan Goode [2]" w:date="2018-11-09T10:51:00Z">
                <w:r w:rsidRPr="00CB2F11" w:rsidDel="00CB2F11">
                  <w:rPr>
                    <w:rStyle w:val="Hyperlink"/>
                    <w:noProof/>
                  </w:rPr>
                  <w:delText>7.2</w:delText>
                </w:r>
                <w:r w:rsidDel="00CB2F11">
                  <w:rPr>
                    <w:noProof/>
                  </w:rPr>
                  <w:tab/>
                </w:r>
                <w:r w:rsidRPr="00CB2F11" w:rsidDel="00CB2F11">
                  <w:rPr>
                    <w:rStyle w:val="Hyperlink"/>
                    <w:noProof/>
                  </w:rPr>
                  <w:delText>Custom Liquid Templates</w:delText>
                </w:r>
                <w:r w:rsidDel="00CB2F11">
                  <w:rPr>
                    <w:noProof/>
                    <w:webHidden/>
                  </w:rPr>
                  <w:tab/>
                  <w:delText>49</w:delText>
                </w:r>
              </w:del>
            </w:p>
            <w:p w14:paraId="4950F06E" w14:textId="35533D1A" w:rsidR="001F1900" w:rsidDel="00CB2F11" w:rsidRDefault="001F1900">
              <w:pPr>
                <w:pStyle w:val="TOC3"/>
                <w:rPr>
                  <w:del w:id="364" w:author="Donovan Goode [2]" w:date="2018-11-09T10:51:00Z"/>
                  <w:rFonts w:asciiTheme="minorHAnsi" w:eastAsiaTheme="minorEastAsia" w:hAnsiTheme="minorHAnsi"/>
                  <w:noProof/>
                  <w:spacing w:val="0"/>
                  <w:sz w:val="22"/>
                  <w:szCs w:val="22"/>
                </w:rPr>
              </w:pPr>
              <w:del w:id="365" w:author="Donovan Goode [2]" w:date="2018-11-09T10:51:00Z">
                <w:r w:rsidRPr="00CB2F11" w:rsidDel="00CB2F11">
                  <w:rPr>
                    <w:rStyle w:val="Hyperlink"/>
                    <w:noProof/>
                    <w:highlight w:val="yellow"/>
                  </w:rPr>
                  <w:delText>7.2.1</w:delText>
                </w:r>
                <w:r w:rsidDel="00CB2F11">
                  <w:rPr>
                    <w:rFonts w:asciiTheme="minorHAnsi" w:eastAsiaTheme="minorEastAsia" w:hAnsiTheme="minorHAnsi"/>
                    <w:noProof/>
                    <w:spacing w:val="0"/>
                    <w:sz w:val="22"/>
                    <w:szCs w:val="22"/>
                  </w:rPr>
                  <w:tab/>
                </w:r>
                <w:r w:rsidRPr="00CB2F11" w:rsidDel="00CB2F11">
                  <w:rPr>
                    <w:rStyle w:val="Hyperlink"/>
                    <w:noProof/>
                    <w:highlight w:val="yellow"/>
                  </w:rPr>
                  <w:delText>ORA Home Page Slider:</w:delText>
                </w:r>
                <w:r w:rsidDel="00CB2F11">
                  <w:rPr>
                    <w:noProof/>
                    <w:webHidden/>
                  </w:rPr>
                  <w:tab/>
                  <w:delText>67</w:delText>
                </w:r>
              </w:del>
            </w:p>
            <w:p w14:paraId="41247564" w14:textId="20B00D04" w:rsidR="001F1900" w:rsidDel="00CB2F11" w:rsidRDefault="001F1900">
              <w:pPr>
                <w:pStyle w:val="TOC3"/>
                <w:rPr>
                  <w:del w:id="366" w:author="Donovan Goode [2]" w:date="2018-11-09T10:51:00Z"/>
                  <w:rFonts w:asciiTheme="minorHAnsi" w:eastAsiaTheme="minorEastAsia" w:hAnsiTheme="minorHAnsi"/>
                  <w:noProof/>
                  <w:spacing w:val="0"/>
                  <w:sz w:val="22"/>
                  <w:szCs w:val="22"/>
                </w:rPr>
              </w:pPr>
              <w:del w:id="367" w:author="Donovan Goode [2]" w:date="2018-11-09T10:51:00Z">
                <w:r w:rsidRPr="00CB2F11" w:rsidDel="00CB2F11">
                  <w:rPr>
                    <w:rStyle w:val="Hyperlink"/>
                    <w:noProof/>
                    <w:highlight w:val="yellow"/>
                  </w:rPr>
                  <w:delText>7.2.2</w:delText>
                </w:r>
                <w:r w:rsidDel="00CB2F11">
                  <w:rPr>
                    <w:rFonts w:asciiTheme="minorHAnsi" w:eastAsiaTheme="minorEastAsia" w:hAnsiTheme="minorHAnsi"/>
                    <w:noProof/>
                    <w:spacing w:val="0"/>
                    <w:sz w:val="22"/>
                    <w:szCs w:val="22"/>
                  </w:rPr>
                  <w:tab/>
                </w:r>
                <w:r w:rsidRPr="00CB2F11" w:rsidDel="00CB2F11">
                  <w:rPr>
                    <w:rStyle w:val="Hyperlink"/>
                    <w:noProof/>
                    <w:highlight w:val="yellow"/>
                  </w:rPr>
                  <w:delText>ORA Home:</w:delText>
                </w:r>
                <w:r w:rsidDel="00CB2F11">
                  <w:rPr>
                    <w:noProof/>
                    <w:webHidden/>
                  </w:rPr>
                  <w:tab/>
                  <w:delText>163</w:delText>
                </w:r>
              </w:del>
            </w:p>
            <w:p w14:paraId="2EB85778" w14:textId="1A1E0FAA" w:rsidR="001F1900" w:rsidDel="00CB2F11" w:rsidRDefault="001F1900">
              <w:pPr>
                <w:pStyle w:val="TOC2"/>
                <w:rPr>
                  <w:del w:id="368" w:author="Donovan Goode [2]" w:date="2018-11-09T10:51:00Z"/>
                  <w:noProof/>
                </w:rPr>
              </w:pPr>
              <w:del w:id="369" w:author="Donovan Goode [2]" w:date="2018-11-09T10:51:00Z">
                <w:r w:rsidRPr="00CB2F11" w:rsidDel="00CB2F11">
                  <w:rPr>
                    <w:rStyle w:val="Hyperlink"/>
                    <w:noProof/>
                  </w:rPr>
                  <w:delText>7.3</w:delText>
                </w:r>
                <w:r w:rsidDel="00CB2F11">
                  <w:rPr>
                    <w:noProof/>
                  </w:rPr>
                  <w:tab/>
                </w:r>
                <w:r w:rsidRPr="00CB2F11" w:rsidDel="00CB2F11">
                  <w:rPr>
                    <w:rStyle w:val="Hyperlink"/>
                    <w:noProof/>
                  </w:rPr>
                  <w:delText>Custom HTML</w:delText>
                </w:r>
                <w:r w:rsidDel="00CB2F11">
                  <w:rPr>
                    <w:noProof/>
                    <w:webHidden/>
                  </w:rPr>
                  <w:tab/>
                  <w:delText>191</w:delText>
                </w:r>
              </w:del>
            </w:p>
            <w:p w14:paraId="71005DC6" w14:textId="2B3BFFA3" w:rsidR="001F1900" w:rsidDel="00CB2F11" w:rsidRDefault="001F1900">
              <w:pPr>
                <w:pStyle w:val="TOC3"/>
                <w:rPr>
                  <w:del w:id="370" w:author="Donovan Goode [2]" w:date="2018-11-09T10:51:00Z"/>
                  <w:rFonts w:asciiTheme="minorHAnsi" w:eastAsiaTheme="minorEastAsia" w:hAnsiTheme="minorHAnsi"/>
                  <w:noProof/>
                  <w:spacing w:val="0"/>
                  <w:sz w:val="22"/>
                  <w:szCs w:val="22"/>
                </w:rPr>
              </w:pPr>
              <w:del w:id="371" w:author="Donovan Goode [2]" w:date="2018-11-09T10:51:00Z">
                <w:r w:rsidRPr="00CB2F11" w:rsidDel="00CB2F11">
                  <w:rPr>
                    <w:rStyle w:val="Hyperlink"/>
                    <w:noProof/>
                  </w:rPr>
                  <w:delText>7.3.1</w:delText>
                </w:r>
                <w:r w:rsidDel="00CB2F11">
                  <w:rPr>
                    <w:rFonts w:asciiTheme="minorHAnsi" w:eastAsiaTheme="minorEastAsia" w:hAnsiTheme="minorHAnsi"/>
                    <w:noProof/>
                    <w:spacing w:val="0"/>
                    <w:sz w:val="22"/>
                    <w:szCs w:val="22"/>
                  </w:rPr>
                  <w:tab/>
                </w:r>
                <w:r w:rsidRPr="00CB2F11" w:rsidDel="00CB2F11">
                  <w:rPr>
                    <w:rStyle w:val="Hyperlink"/>
                    <w:noProof/>
                  </w:rPr>
                  <w:delText>Content Snippets</w:delText>
                </w:r>
                <w:r w:rsidDel="00CB2F11">
                  <w:rPr>
                    <w:noProof/>
                    <w:webHidden/>
                  </w:rPr>
                  <w:tab/>
                  <w:delText>191</w:delText>
                </w:r>
              </w:del>
            </w:p>
            <w:p w14:paraId="361A6433" w14:textId="2A3709A6" w:rsidR="001F1900" w:rsidDel="00CB2F11" w:rsidRDefault="001F1900">
              <w:pPr>
                <w:pStyle w:val="TOC3"/>
                <w:rPr>
                  <w:del w:id="372" w:author="Donovan Goode [2]" w:date="2018-11-09T10:51:00Z"/>
                  <w:rFonts w:asciiTheme="minorHAnsi" w:eastAsiaTheme="minorEastAsia" w:hAnsiTheme="minorHAnsi"/>
                  <w:noProof/>
                  <w:spacing w:val="0"/>
                  <w:sz w:val="22"/>
                  <w:szCs w:val="22"/>
                </w:rPr>
              </w:pPr>
              <w:del w:id="373" w:author="Donovan Goode [2]" w:date="2018-11-09T10:51:00Z">
                <w:r w:rsidRPr="00CB2F11" w:rsidDel="00CB2F11">
                  <w:rPr>
                    <w:rStyle w:val="Hyperlink"/>
                    <w:noProof/>
                  </w:rPr>
                  <w:delText>7.3.2</w:delText>
                </w:r>
                <w:r w:rsidDel="00CB2F11">
                  <w:rPr>
                    <w:rFonts w:asciiTheme="minorHAnsi" w:eastAsiaTheme="minorEastAsia" w:hAnsiTheme="minorHAnsi"/>
                    <w:noProof/>
                    <w:spacing w:val="0"/>
                    <w:sz w:val="22"/>
                    <w:szCs w:val="22"/>
                  </w:rPr>
                  <w:tab/>
                </w:r>
                <w:r w:rsidRPr="00CB2F11" w:rsidDel="00CB2F11">
                  <w:rPr>
                    <w:rStyle w:val="Hyperlink"/>
                    <w:noProof/>
                  </w:rPr>
                  <w:delText>Webpage Language Content HTML</w:delText>
                </w:r>
                <w:r w:rsidDel="00CB2F11">
                  <w:rPr>
                    <w:noProof/>
                    <w:webHidden/>
                  </w:rPr>
                  <w:tab/>
                  <w:delText>201</w:delText>
                </w:r>
              </w:del>
            </w:p>
            <w:p w14:paraId="2D82C854" w14:textId="1F0E31A5" w:rsidR="001F1900" w:rsidDel="00CB2F11" w:rsidRDefault="001F1900">
              <w:pPr>
                <w:pStyle w:val="TOC2"/>
                <w:rPr>
                  <w:del w:id="374" w:author="Donovan Goode [2]" w:date="2018-11-09T10:51:00Z"/>
                  <w:noProof/>
                </w:rPr>
              </w:pPr>
              <w:del w:id="375" w:author="Donovan Goode [2]" w:date="2018-11-09T10:51:00Z">
                <w:r w:rsidRPr="00CB2F11" w:rsidDel="00CB2F11">
                  <w:rPr>
                    <w:rStyle w:val="Hyperlink"/>
                    <w:noProof/>
                  </w:rPr>
                  <w:delText>7.4</w:delText>
                </w:r>
                <w:r w:rsidDel="00CB2F11">
                  <w:rPr>
                    <w:noProof/>
                  </w:rPr>
                  <w:tab/>
                </w:r>
                <w:r w:rsidRPr="00CB2F11" w:rsidDel="00CB2F11">
                  <w:rPr>
                    <w:rStyle w:val="Hyperlink"/>
                    <w:noProof/>
                  </w:rPr>
                  <w:delText>Custom Stylesheets (CSS)</w:delText>
                </w:r>
                <w:r w:rsidDel="00CB2F11">
                  <w:rPr>
                    <w:noProof/>
                    <w:webHidden/>
                  </w:rPr>
                  <w:tab/>
                  <w:delText>203</w:delText>
                </w:r>
              </w:del>
            </w:p>
            <w:p w14:paraId="1693516D" w14:textId="031117F1" w:rsidR="00030877" w:rsidRDefault="00030877">
              <w:r>
                <w:rPr>
                  <w:b/>
                  <w:bCs/>
                  <w:noProof/>
                </w:rPr>
                <w:fldChar w:fldCharType="end"/>
              </w:r>
            </w:p>
          </w:sdtContent>
        </w:sdt>
        <w:p w14:paraId="342DE217" w14:textId="77777777" w:rsidR="0053735E" w:rsidRPr="0053735E" w:rsidRDefault="0053735E" w:rsidP="0053735E"/>
        <w:p w14:paraId="3C23E622" w14:textId="069595DC" w:rsidR="00145C0C" w:rsidRPr="00851FEA" w:rsidRDefault="00BC26CC" w:rsidP="00D340E9">
          <w:pPr>
            <w:pStyle w:val="TOC2"/>
          </w:pPr>
          <w:r w:rsidRPr="00851FEA">
            <w:fldChar w:fldCharType="begin"/>
          </w:r>
          <w:r w:rsidRPr="00851FEA">
            <w:instrText xml:space="preserve"> TOC \o "1-3" \h \z \u </w:instrText>
          </w:r>
          <w:r w:rsidRPr="00851FEA">
            <w:fldChar w:fldCharType="separate"/>
          </w:r>
        </w:p>
        <w:p w14:paraId="7A3BB7FE" w14:textId="66F22158" w:rsidR="00C24E60" w:rsidRPr="00851FEA" w:rsidRDefault="00BC26CC" w:rsidP="00A77E60">
          <w:pPr>
            <w:pStyle w:val="TOC2"/>
            <w:rPr>
              <w:rStyle w:val="StyleLatinSegoeUI10pt"/>
            </w:rPr>
            <w:sectPr w:rsidR="00C24E60" w:rsidRPr="00851FEA" w:rsidSect="00611BDF">
              <w:footerReference w:type="default" r:id="rId15"/>
              <w:headerReference w:type="first" r:id="rId16"/>
              <w:footerReference w:type="first" r:id="rId17"/>
              <w:pgSz w:w="12240" w:h="15840" w:code="1"/>
              <w:pgMar w:top="1440" w:right="1440" w:bottom="1440" w:left="1440" w:header="576" w:footer="288" w:gutter="0"/>
              <w:pgNumType w:fmt="upperRoman"/>
              <w:cols w:space="720"/>
              <w:docGrid w:linePitch="360"/>
            </w:sectPr>
          </w:pPr>
          <w:r w:rsidRPr="00851FEA">
            <w:rPr>
              <w:b/>
              <w:bCs/>
              <w:sz w:val="24"/>
            </w:rPr>
            <w:fldChar w:fldCharType="end"/>
          </w:r>
        </w:p>
        <w:p w14:paraId="7A3BB816" w14:textId="447484FA" w:rsidR="00C24E60" w:rsidRPr="00851FEA" w:rsidRDefault="005D3874" w:rsidP="00585BB1">
          <w:r w:rsidRPr="00851FEA">
            <w:br w:type="page"/>
          </w:r>
        </w:p>
      </w:sdtContent>
    </w:sdt>
    <w:bookmarkStart w:id="378" w:name="_Toc297286694" w:displacedByCustomXml="prev"/>
    <w:p w14:paraId="46D16D15" w14:textId="06777D6D" w:rsidR="00C81FA3" w:rsidRPr="00851FEA" w:rsidRDefault="00C81FA3" w:rsidP="006F3D6B">
      <w:pPr>
        <w:pStyle w:val="Heading2"/>
      </w:pPr>
      <w:bookmarkStart w:id="379" w:name="_Toc454172404"/>
      <w:bookmarkStart w:id="380" w:name="_Toc529523934"/>
      <w:bookmarkStart w:id="381" w:name="_Toc337033218"/>
      <w:bookmarkStart w:id="382" w:name="_Toc358796033"/>
      <w:bookmarkEnd w:id="378"/>
      <w:r w:rsidRPr="00851FEA">
        <w:lastRenderedPageBreak/>
        <w:t>Purpose and Scope</w:t>
      </w:r>
      <w:bookmarkEnd w:id="379"/>
      <w:bookmarkEnd w:id="380"/>
    </w:p>
    <w:p w14:paraId="47980C81" w14:textId="06EFA35E"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 xml:space="preserve">The purpose of this document is to outline the technical design for the </w:t>
      </w:r>
      <w:del w:id="383" w:author="Donovan Goode [2]" w:date="2019-06-03T16:25:00Z">
        <w:r w:rsidR="00CB3530" w:rsidDel="00C44F7D">
          <w:rPr>
            <w:rStyle w:val="Emphasis"/>
            <w:rFonts w:eastAsia="Segoe UI" w:cs="Segoe UI"/>
            <w:i w:val="0"/>
            <w:iCs w:val="0"/>
            <w:sz w:val="20"/>
            <w:szCs w:val="20"/>
          </w:rPr>
          <w:delText xml:space="preserve">OPM </w:delText>
        </w:r>
      </w:del>
      <w:r w:rsidR="00CB3530">
        <w:rPr>
          <w:rStyle w:val="Emphasis"/>
          <w:rFonts w:eastAsia="Segoe UI" w:cs="Segoe UI"/>
          <w:i w:val="0"/>
          <w:iCs w:val="0"/>
          <w:sz w:val="20"/>
          <w:szCs w:val="20"/>
        </w:rPr>
        <w:t>ORA</w:t>
      </w:r>
      <w:r w:rsidRPr="00851FEA">
        <w:rPr>
          <w:rStyle w:val="Emphasis"/>
          <w:rFonts w:eastAsia="Segoe UI" w:cs="Segoe UI"/>
          <w:i w:val="0"/>
          <w:iCs w:val="0"/>
          <w:sz w:val="20"/>
          <w:szCs w:val="20"/>
        </w:rPr>
        <w:t xml:space="preserve"> System. </w:t>
      </w:r>
      <w:del w:id="384" w:author="Chris Geer" w:date="2018-10-08T13:41:00Z">
        <w:r w:rsidRPr="00851FEA" w:rsidDel="000E4D73">
          <w:rPr>
            <w:rStyle w:val="Emphasis"/>
            <w:rFonts w:eastAsia="Segoe UI" w:cs="Segoe UI"/>
            <w:i w:val="0"/>
            <w:iCs w:val="0"/>
            <w:sz w:val="20"/>
            <w:szCs w:val="20"/>
          </w:rPr>
          <w:delText xml:space="preserve">The system has been configured and customized from an application and infrastructure standpoint based on the Microsoft </w:delText>
        </w:r>
        <w:r w:rsidR="005F3B02" w:rsidDel="000E4D73">
          <w:rPr>
            <w:rStyle w:val="Emphasis"/>
            <w:rFonts w:eastAsia="Segoe UI" w:cs="Segoe UI"/>
            <w:i w:val="0"/>
            <w:iCs w:val="0"/>
            <w:sz w:val="20"/>
            <w:szCs w:val="20"/>
          </w:rPr>
          <w:delText>Dynamics 365</w:delText>
        </w:r>
        <w:r w:rsidR="007373D4" w:rsidDel="000E4D73">
          <w:rPr>
            <w:rStyle w:val="Emphasis"/>
            <w:rFonts w:eastAsia="Segoe UI" w:cs="Segoe UI"/>
            <w:i w:val="0"/>
            <w:iCs w:val="0"/>
            <w:sz w:val="20"/>
            <w:szCs w:val="20"/>
          </w:rPr>
          <w:delText xml:space="preserve"> and Dynamics Portals platform</w:delText>
        </w:r>
        <w:r w:rsidRPr="00851FEA" w:rsidDel="000E4D73">
          <w:rPr>
            <w:rStyle w:val="Emphasis"/>
            <w:rFonts w:eastAsia="Segoe UI" w:cs="Segoe UI"/>
            <w:i w:val="0"/>
            <w:iCs w:val="0"/>
            <w:sz w:val="20"/>
            <w:szCs w:val="20"/>
          </w:rPr>
          <w:delText>.</w:delText>
        </w:r>
      </w:del>
      <w:ins w:id="385" w:author="Chris Geer" w:date="2018-10-08T13:41:00Z">
        <w:r w:rsidR="000E4D73">
          <w:rPr>
            <w:rStyle w:val="Emphasis"/>
            <w:rFonts w:eastAsia="Segoe UI" w:cs="Segoe UI"/>
            <w:i w:val="0"/>
            <w:iCs w:val="0"/>
            <w:sz w:val="20"/>
            <w:szCs w:val="20"/>
          </w:rPr>
          <w:t>The PoC demonstrates how to achieve the</w:t>
        </w:r>
        <w:del w:id="386" w:author="Donovan Goode [2]" w:date="2019-06-03T16:25:00Z">
          <w:r w:rsidR="000E4D73" w:rsidDel="00C44F7D">
            <w:rPr>
              <w:rStyle w:val="Emphasis"/>
              <w:rFonts w:eastAsia="Segoe UI" w:cs="Segoe UI"/>
              <w:i w:val="0"/>
              <w:iCs w:val="0"/>
              <w:sz w:val="20"/>
              <w:szCs w:val="20"/>
            </w:rPr>
            <w:delText xml:space="preserve"> OPM</w:delText>
          </w:r>
        </w:del>
        <w:r w:rsidR="00E75772">
          <w:rPr>
            <w:rStyle w:val="Emphasis"/>
            <w:rFonts w:eastAsia="Segoe UI" w:cs="Segoe UI"/>
            <w:i w:val="0"/>
            <w:iCs w:val="0"/>
            <w:sz w:val="20"/>
            <w:szCs w:val="20"/>
          </w:rPr>
          <w:t xml:space="preserve"> ORA requirements utilizing the Microsoft Dynamics 365 platform.</w:t>
        </w:r>
      </w:ins>
      <w:r w:rsidRPr="00851FEA">
        <w:rPr>
          <w:rStyle w:val="Emphasis"/>
          <w:rFonts w:eastAsia="Segoe UI" w:cs="Segoe UI"/>
          <w:i w:val="0"/>
          <w:iCs w:val="0"/>
          <w:sz w:val="20"/>
          <w:szCs w:val="20"/>
        </w:rPr>
        <w:t xml:space="preserve"> </w:t>
      </w:r>
    </w:p>
    <w:p w14:paraId="2F2478CC" w14:textId="77777777"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purpose of this document can be summarized as follows:</w:t>
      </w:r>
    </w:p>
    <w:p w14:paraId="253AEBF9" w14:textId="2677255F"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describes the high</w:t>
      </w:r>
      <w:r w:rsidR="00753311">
        <w:rPr>
          <w:rStyle w:val="Emphasis"/>
          <w:rFonts w:eastAsia="Segoe UI" w:cs="Segoe UI"/>
          <w:i w:val="0"/>
          <w:iCs w:val="0"/>
          <w:sz w:val="20"/>
          <w:szCs w:val="20"/>
        </w:rPr>
        <w:t>-</w:t>
      </w:r>
      <w:r w:rsidRPr="00851FEA">
        <w:rPr>
          <w:rStyle w:val="Emphasis"/>
          <w:rFonts w:eastAsia="Segoe UI" w:cs="Segoe UI"/>
          <w:i w:val="0"/>
          <w:iCs w:val="0"/>
          <w:sz w:val="20"/>
          <w:szCs w:val="20"/>
        </w:rPr>
        <w:t>level technical design</w:t>
      </w:r>
    </w:p>
    <w:p w14:paraId="607B7C55" w14:textId="77777777"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describes the system configurations and customizations used in the designs</w:t>
      </w:r>
    </w:p>
    <w:p w14:paraId="7C5DB0A7" w14:textId="7F415281"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has been an input to the functional tests for the solution</w:t>
      </w:r>
    </w:p>
    <w:p w14:paraId="08072178" w14:textId="18DB0D92" w:rsidR="009C4F20"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can be used to support future devel</w:t>
      </w:r>
      <w:del w:id="387" w:author="Donovan Goode [2]" w:date="2019-06-03T16:29:00Z">
        <w:r w:rsidRPr="00851FEA" w:rsidDel="005360AB">
          <w:rPr>
            <w:rStyle w:val="Emphasis"/>
            <w:rFonts w:eastAsia="Segoe UI" w:cs="Segoe UI"/>
            <w:i w:val="0"/>
            <w:iCs w:val="0"/>
            <w:sz w:val="20"/>
            <w:szCs w:val="20"/>
          </w:rPr>
          <w:delText>opm</w:delText>
        </w:r>
      </w:del>
      <w:ins w:id="388" w:author="Donovan Goode [2]" w:date="2019-06-03T16:29:00Z">
        <w:r w:rsidR="005360AB">
          <w:rPr>
            <w:rStyle w:val="Emphasis"/>
            <w:rFonts w:eastAsia="Segoe UI" w:cs="Segoe UI"/>
            <w:i w:val="0"/>
            <w:iCs w:val="0"/>
            <w:sz w:val="20"/>
            <w:szCs w:val="20"/>
          </w:rPr>
          <w:t>ORA</w:t>
        </w:r>
      </w:ins>
      <w:r w:rsidRPr="00851FEA">
        <w:rPr>
          <w:rStyle w:val="Emphasis"/>
          <w:rFonts w:eastAsia="Segoe UI" w:cs="Segoe UI"/>
          <w:i w:val="0"/>
          <w:iCs w:val="0"/>
          <w:sz w:val="20"/>
          <w:szCs w:val="20"/>
        </w:rPr>
        <w:t>ent and enhancements</w:t>
      </w:r>
    </w:p>
    <w:p w14:paraId="314EE676" w14:textId="71C55A1C"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document also describes the security model, entity data model along with the associated logical components designed and developed to meet the requirements gathered by the Microsoft Team when demonstrating the prototypes.</w:t>
      </w:r>
    </w:p>
    <w:p w14:paraId="3AEC1702" w14:textId="77777777"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intended audience for this document is:</w:t>
      </w:r>
    </w:p>
    <w:p w14:paraId="0E3B6EE9"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Developer(s)</w:t>
      </w:r>
    </w:p>
    <w:p w14:paraId="191AA98D"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Tester(s)</w:t>
      </w:r>
    </w:p>
    <w:p w14:paraId="2EE755F3"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Support team</w:t>
      </w:r>
    </w:p>
    <w:p w14:paraId="7BD908F1"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Architect(s)</w:t>
      </w:r>
    </w:p>
    <w:p w14:paraId="5038F232" w14:textId="24BA5036"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 xml:space="preserve">The intended audience for this document should have a basic technical understanding of the Microsoft </w:t>
      </w:r>
      <w:r w:rsidR="00F2275A">
        <w:rPr>
          <w:rStyle w:val="Emphasis"/>
          <w:rFonts w:eastAsia="Segoe UI" w:cs="Segoe UI"/>
          <w:i w:val="0"/>
          <w:iCs w:val="0"/>
          <w:sz w:val="20"/>
          <w:szCs w:val="20"/>
        </w:rPr>
        <w:t>Dynamics 365</w:t>
      </w:r>
      <w:r w:rsidRPr="00851FEA">
        <w:rPr>
          <w:rStyle w:val="Emphasis"/>
          <w:rFonts w:eastAsia="Segoe UI" w:cs="Segoe UI"/>
          <w:i w:val="0"/>
          <w:iCs w:val="0"/>
          <w:sz w:val="20"/>
          <w:szCs w:val="20"/>
        </w:rPr>
        <w:t xml:space="preserve"> product.</w:t>
      </w:r>
    </w:p>
    <w:p w14:paraId="233234CD" w14:textId="77777777" w:rsidR="009C4F20" w:rsidRPr="00851FEA" w:rsidRDefault="009C4F20">
      <w:pPr>
        <w:rPr>
          <w:rStyle w:val="Emphasis"/>
          <w:rFonts w:eastAsiaTheme="majorEastAsia" w:cstheme="majorBidi"/>
          <w:i w:val="0"/>
          <w:iCs w:val="0"/>
          <w:color w:val="008AC8"/>
          <w:sz w:val="32"/>
          <w:szCs w:val="26"/>
        </w:rPr>
      </w:pPr>
      <w:bookmarkStart w:id="389" w:name="_Toc451779907"/>
      <w:r w:rsidRPr="00851FEA">
        <w:rPr>
          <w:rStyle w:val="Emphasis"/>
          <w:bCs w:val="0"/>
          <w:i w:val="0"/>
          <w:iCs w:val="0"/>
          <w:color w:val="008AC8"/>
          <w:sz w:val="32"/>
        </w:rPr>
        <w:br w:type="page"/>
      </w:r>
    </w:p>
    <w:p w14:paraId="006C9DE3" w14:textId="6DEC0FD1" w:rsidR="009C4F20" w:rsidRPr="00851FEA" w:rsidRDefault="009C4F20" w:rsidP="009C4F20">
      <w:pPr>
        <w:pStyle w:val="Heading2"/>
        <w:rPr>
          <w:rStyle w:val="Emphasis"/>
          <w:bCs/>
          <w:i w:val="0"/>
          <w:iCs w:val="0"/>
          <w:color w:val="008AC8"/>
          <w:sz w:val="32"/>
        </w:rPr>
      </w:pPr>
      <w:bookmarkStart w:id="390" w:name="_Toc454172405"/>
      <w:bookmarkStart w:id="391" w:name="_Toc529523935"/>
      <w:r w:rsidRPr="00851FEA">
        <w:rPr>
          <w:rStyle w:val="Emphasis"/>
          <w:i w:val="0"/>
          <w:iCs w:val="0"/>
          <w:color w:val="008AC8"/>
          <w:sz w:val="32"/>
          <w:szCs w:val="32"/>
        </w:rPr>
        <w:lastRenderedPageBreak/>
        <w:t>Abbreviations and Glossary of Technical Terms</w:t>
      </w:r>
      <w:bookmarkEnd w:id="389"/>
      <w:bookmarkEnd w:id="390"/>
      <w:bookmarkEnd w:id="391"/>
    </w:p>
    <w:tbl>
      <w:tblPr>
        <w:tblStyle w:val="TablaMicrosoftServicios1"/>
        <w:tblW w:w="0" w:type="auto"/>
        <w:tblLook w:val="04A0" w:firstRow="1" w:lastRow="0" w:firstColumn="1" w:lastColumn="0" w:noHBand="0" w:noVBand="1"/>
      </w:tblPr>
      <w:tblGrid>
        <w:gridCol w:w="4675"/>
        <w:gridCol w:w="4675"/>
      </w:tblGrid>
      <w:tr w:rsidR="009C4F20" w:rsidRPr="00851FEA" w14:paraId="654F5C39" w14:textId="77777777" w:rsidTr="0EC6B594">
        <w:trPr>
          <w:cnfStyle w:val="100000000000" w:firstRow="1" w:lastRow="0" w:firstColumn="0" w:lastColumn="0" w:oddVBand="0" w:evenVBand="0" w:oddHBand="0" w:evenHBand="0" w:firstRowFirstColumn="0" w:firstRowLastColumn="0" w:lastRowFirstColumn="0" w:lastRowLastColumn="0"/>
        </w:trPr>
        <w:tc>
          <w:tcPr>
            <w:tcW w:w="4675" w:type="dxa"/>
          </w:tcPr>
          <w:p w14:paraId="61F1ADFB" w14:textId="77777777" w:rsidR="009C4F20" w:rsidRPr="00851FEA" w:rsidRDefault="0EC6B594" w:rsidP="002A0DD2">
            <w:pPr>
              <w:rPr>
                <w:rStyle w:val="Emphasis"/>
                <w:rFonts w:cs="Segoe UI"/>
                <w:i w:val="0"/>
                <w:szCs w:val="16"/>
              </w:rPr>
            </w:pPr>
            <w:r w:rsidRPr="00851FEA">
              <w:rPr>
                <w:rStyle w:val="Emphasis"/>
                <w:rFonts w:eastAsia="Segoe UI" w:cs="Segoe UI"/>
                <w:i w:val="0"/>
                <w:iCs w:val="0"/>
              </w:rPr>
              <w:t>Abbreviation</w:t>
            </w:r>
          </w:p>
        </w:tc>
        <w:tc>
          <w:tcPr>
            <w:tcW w:w="4675" w:type="dxa"/>
          </w:tcPr>
          <w:p w14:paraId="0FAC6FF2" w14:textId="77777777" w:rsidR="009C4F20" w:rsidRPr="00851FEA" w:rsidRDefault="0EC6B594" w:rsidP="002A0DD2">
            <w:pPr>
              <w:rPr>
                <w:rStyle w:val="Emphasis"/>
                <w:rFonts w:cs="Segoe UI"/>
                <w:i w:val="0"/>
                <w:szCs w:val="16"/>
              </w:rPr>
            </w:pPr>
            <w:r w:rsidRPr="00851FEA">
              <w:rPr>
                <w:rStyle w:val="Emphasis"/>
                <w:rFonts w:eastAsia="Segoe UI" w:cs="Segoe UI"/>
                <w:i w:val="0"/>
                <w:iCs w:val="0"/>
              </w:rPr>
              <w:t>Explanation</w:t>
            </w:r>
          </w:p>
        </w:tc>
      </w:tr>
      <w:tr w:rsidR="009C4F20" w:rsidRPr="00851FEA" w14:paraId="54365FD0" w14:textId="77777777" w:rsidTr="0EC6B594">
        <w:tc>
          <w:tcPr>
            <w:tcW w:w="4675" w:type="dxa"/>
          </w:tcPr>
          <w:p w14:paraId="3091D139"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CRM</w:t>
            </w:r>
          </w:p>
        </w:tc>
        <w:tc>
          <w:tcPr>
            <w:tcW w:w="4675" w:type="dxa"/>
          </w:tcPr>
          <w:p w14:paraId="65143B5E"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Customer Relationship Management</w:t>
            </w:r>
          </w:p>
        </w:tc>
      </w:tr>
      <w:tr w:rsidR="009C4F20" w:rsidRPr="00851FEA" w14:paraId="404130C6" w14:textId="77777777" w:rsidTr="0EC6B594">
        <w:tc>
          <w:tcPr>
            <w:tcW w:w="4675" w:type="dxa"/>
          </w:tcPr>
          <w:p w14:paraId="45068029" w14:textId="5399315E"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OOB</w:t>
            </w:r>
          </w:p>
        </w:tc>
        <w:tc>
          <w:tcPr>
            <w:tcW w:w="4675" w:type="dxa"/>
          </w:tcPr>
          <w:p w14:paraId="256F7751"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Out of the box</w:t>
            </w:r>
          </w:p>
        </w:tc>
      </w:tr>
      <w:tr w:rsidR="00344D4A" w:rsidRPr="00851FEA" w14:paraId="760705CC" w14:textId="77777777" w:rsidTr="0EC6B594">
        <w:tc>
          <w:tcPr>
            <w:tcW w:w="4675" w:type="dxa"/>
          </w:tcPr>
          <w:p w14:paraId="60D96E2B" w14:textId="65426236" w:rsidR="00344D4A" w:rsidRPr="00444B81" w:rsidRDefault="00444B81" w:rsidP="002A0DD2">
            <w:pPr>
              <w:rPr>
                <w:rStyle w:val="Emphasis"/>
                <w:rFonts w:cs="Segoe UI"/>
                <w:i w:val="0"/>
                <w:sz w:val="20"/>
                <w:szCs w:val="20"/>
              </w:rPr>
            </w:pPr>
            <w:r>
              <w:rPr>
                <w:rStyle w:val="Emphasis"/>
                <w:rFonts w:cs="Segoe UI"/>
                <w:i w:val="0"/>
                <w:sz w:val="20"/>
                <w:szCs w:val="20"/>
              </w:rPr>
              <w:t>ORA</w:t>
            </w:r>
          </w:p>
        </w:tc>
        <w:tc>
          <w:tcPr>
            <w:tcW w:w="4675" w:type="dxa"/>
          </w:tcPr>
          <w:p w14:paraId="106461C2" w14:textId="6840482C" w:rsidR="00344D4A" w:rsidRPr="00851FEA" w:rsidRDefault="00444B81" w:rsidP="002A0DD2">
            <w:pPr>
              <w:rPr>
                <w:rStyle w:val="Emphasis"/>
                <w:rFonts w:cs="Segoe UI"/>
                <w:i w:val="0"/>
                <w:sz w:val="20"/>
                <w:szCs w:val="20"/>
              </w:rPr>
            </w:pPr>
            <w:r>
              <w:rPr>
                <w:rStyle w:val="Emphasis"/>
                <w:rFonts w:cs="Segoe UI"/>
                <w:i w:val="0"/>
                <w:sz w:val="20"/>
                <w:szCs w:val="20"/>
              </w:rPr>
              <w:t>Online Retirement Application</w:t>
            </w:r>
          </w:p>
        </w:tc>
      </w:tr>
      <w:tr w:rsidR="00344D4A" w:rsidRPr="00851FEA" w14:paraId="483BFD3B" w14:textId="77777777" w:rsidTr="0EC6B594">
        <w:tc>
          <w:tcPr>
            <w:tcW w:w="4675" w:type="dxa"/>
          </w:tcPr>
          <w:p w14:paraId="6DD3877D" w14:textId="6367E1C4" w:rsidR="00344D4A" w:rsidRPr="00094F68" w:rsidRDefault="00094F68" w:rsidP="002A0DD2">
            <w:pPr>
              <w:rPr>
                <w:rStyle w:val="Emphasis"/>
                <w:rFonts w:cs="Segoe UI"/>
                <w:i w:val="0"/>
                <w:sz w:val="20"/>
                <w:szCs w:val="20"/>
              </w:rPr>
            </w:pPr>
            <w:r>
              <w:rPr>
                <w:rStyle w:val="Emphasis"/>
                <w:rFonts w:cs="Segoe UI"/>
                <w:i w:val="0"/>
                <w:sz w:val="20"/>
                <w:szCs w:val="20"/>
              </w:rPr>
              <w:t>SaaS</w:t>
            </w:r>
          </w:p>
        </w:tc>
        <w:tc>
          <w:tcPr>
            <w:tcW w:w="4675" w:type="dxa"/>
          </w:tcPr>
          <w:p w14:paraId="6701B9A6" w14:textId="7CC30DC6" w:rsidR="00344D4A" w:rsidRPr="00851FEA" w:rsidRDefault="00094F68" w:rsidP="002A0DD2">
            <w:pPr>
              <w:rPr>
                <w:rStyle w:val="Emphasis"/>
                <w:rFonts w:cs="Segoe UI"/>
                <w:i w:val="0"/>
                <w:sz w:val="20"/>
                <w:szCs w:val="20"/>
              </w:rPr>
            </w:pPr>
            <w:r>
              <w:rPr>
                <w:rStyle w:val="Emphasis"/>
                <w:rFonts w:cs="Segoe UI"/>
                <w:i w:val="0"/>
                <w:sz w:val="20"/>
                <w:szCs w:val="20"/>
              </w:rPr>
              <w:t>Software as a Service</w:t>
            </w:r>
          </w:p>
        </w:tc>
      </w:tr>
    </w:tbl>
    <w:p w14:paraId="1FF8E74F" w14:textId="77777777" w:rsidR="009C4F20" w:rsidRPr="00851FEA" w:rsidRDefault="009C4F20" w:rsidP="0EC6B594">
      <w:pPr>
        <w:pStyle w:val="Heading2"/>
        <w:tabs>
          <w:tab w:val="clear" w:pos="1440"/>
        </w:tabs>
        <w:spacing w:before="40" w:after="120" w:line="259" w:lineRule="auto"/>
        <w:ind w:left="576" w:hanging="576"/>
        <w:rPr>
          <w:rStyle w:val="Emphasis"/>
          <w:rFonts w:cs="Segoe UI"/>
          <w:i w:val="0"/>
          <w:sz w:val="20"/>
          <w:szCs w:val="20"/>
        </w:rPr>
      </w:pPr>
      <w:bookmarkStart w:id="392" w:name="_Toc451779908"/>
      <w:bookmarkStart w:id="393" w:name="_Toc454172406"/>
      <w:bookmarkStart w:id="394" w:name="_Toc529523936"/>
      <w:r w:rsidRPr="00851FEA">
        <w:rPr>
          <w:rStyle w:val="Emphasis"/>
          <w:rFonts w:eastAsia="Segoe UI" w:cs="Segoe UI"/>
          <w:i w:val="0"/>
          <w:iCs w:val="0"/>
          <w:sz w:val="20"/>
          <w:szCs w:val="20"/>
        </w:rPr>
        <w:t>Assumptions and Constraints</w:t>
      </w:r>
      <w:bookmarkEnd w:id="392"/>
      <w:bookmarkEnd w:id="393"/>
      <w:bookmarkEnd w:id="394"/>
    </w:p>
    <w:tbl>
      <w:tblPr>
        <w:tblStyle w:val="TablaMicrosoftServicios1"/>
        <w:tblW w:w="0" w:type="auto"/>
        <w:tblLook w:val="04A0" w:firstRow="1" w:lastRow="0" w:firstColumn="1" w:lastColumn="0" w:noHBand="0" w:noVBand="1"/>
      </w:tblPr>
      <w:tblGrid>
        <w:gridCol w:w="990"/>
        <w:gridCol w:w="2520"/>
        <w:gridCol w:w="5850"/>
      </w:tblGrid>
      <w:tr w:rsidR="009C4F20" w:rsidRPr="00851FEA" w14:paraId="7954D94F" w14:textId="77777777" w:rsidTr="0EC6B594">
        <w:trPr>
          <w:cnfStyle w:val="100000000000" w:firstRow="1" w:lastRow="0" w:firstColumn="0" w:lastColumn="0" w:oddVBand="0" w:evenVBand="0" w:oddHBand="0" w:evenHBand="0" w:firstRowFirstColumn="0" w:firstRowLastColumn="0" w:lastRowFirstColumn="0" w:lastRowLastColumn="0"/>
        </w:trPr>
        <w:tc>
          <w:tcPr>
            <w:tcW w:w="990" w:type="dxa"/>
          </w:tcPr>
          <w:p w14:paraId="2ACE9133"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Sl. No.</w:t>
            </w:r>
          </w:p>
        </w:tc>
        <w:tc>
          <w:tcPr>
            <w:tcW w:w="2520" w:type="dxa"/>
          </w:tcPr>
          <w:p w14:paraId="51A520A7"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Assumption/Constraint</w:t>
            </w:r>
          </w:p>
        </w:tc>
        <w:tc>
          <w:tcPr>
            <w:tcW w:w="5850" w:type="dxa"/>
          </w:tcPr>
          <w:p w14:paraId="46E27950"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Details</w:t>
            </w:r>
          </w:p>
        </w:tc>
      </w:tr>
      <w:tr w:rsidR="009C4F20" w:rsidRPr="00851FEA" w14:paraId="75B5B83A" w14:textId="77777777" w:rsidTr="0EC6B594">
        <w:tc>
          <w:tcPr>
            <w:tcW w:w="990" w:type="dxa"/>
          </w:tcPr>
          <w:p w14:paraId="4721B771"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73873ABF" w14:textId="451D1D82" w:rsidR="009C4F20" w:rsidRPr="00851FEA" w:rsidRDefault="009C4F20" w:rsidP="002A0DD2">
            <w:pPr>
              <w:rPr>
                <w:rStyle w:val="Emphasis"/>
                <w:rFonts w:cs="Segoe UI"/>
                <w:i w:val="0"/>
                <w:sz w:val="20"/>
                <w:szCs w:val="20"/>
              </w:rPr>
            </w:pPr>
          </w:p>
        </w:tc>
        <w:tc>
          <w:tcPr>
            <w:tcW w:w="5850" w:type="dxa"/>
          </w:tcPr>
          <w:p w14:paraId="25E5A348" w14:textId="5DA279F2" w:rsidR="009C4F20" w:rsidRPr="00851FEA" w:rsidRDefault="009C4F20" w:rsidP="00344D4A">
            <w:pPr>
              <w:rPr>
                <w:rStyle w:val="Emphasis"/>
                <w:rFonts w:cs="Segoe UI"/>
                <w:i w:val="0"/>
                <w:sz w:val="20"/>
                <w:szCs w:val="20"/>
              </w:rPr>
            </w:pPr>
          </w:p>
        </w:tc>
      </w:tr>
      <w:tr w:rsidR="009C4F20" w:rsidRPr="00851FEA" w14:paraId="054F2A74" w14:textId="77777777" w:rsidTr="0EC6B594">
        <w:tc>
          <w:tcPr>
            <w:tcW w:w="990" w:type="dxa"/>
          </w:tcPr>
          <w:p w14:paraId="57697651"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03ECD4FA" w14:textId="2637768E" w:rsidR="009C4F20" w:rsidRPr="00851FEA" w:rsidRDefault="009C4F20" w:rsidP="002A0DD2">
            <w:pPr>
              <w:rPr>
                <w:rStyle w:val="CommentReference"/>
                <w:rFonts w:cs="Arial"/>
                <w:sz w:val="20"/>
                <w:szCs w:val="20"/>
              </w:rPr>
            </w:pPr>
          </w:p>
        </w:tc>
        <w:tc>
          <w:tcPr>
            <w:tcW w:w="5850" w:type="dxa"/>
          </w:tcPr>
          <w:p w14:paraId="2FB31C3D" w14:textId="336A0CC0" w:rsidR="009C4F20" w:rsidRPr="00851FEA" w:rsidRDefault="009C4F20" w:rsidP="002A0DD2">
            <w:pPr>
              <w:rPr>
                <w:rStyle w:val="Emphasis"/>
                <w:rFonts w:cs="Segoe UI"/>
                <w:i w:val="0"/>
                <w:sz w:val="20"/>
                <w:szCs w:val="20"/>
              </w:rPr>
            </w:pPr>
          </w:p>
        </w:tc>
      </w:tr>
      <w:tr w:rsidR="009C4F20" w:rsidRPr="00851FEA" w14:paraId="37A0A4EA" w14:textId="77777777" w:rsidTr="0EC6B594">
        <w:tc>
          <w:tcPr>
            <w:tcW w:w="990" w:type="dxa"/>
          </w:tcPr>
          <w:p w14:paraId="491C52E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5EA50237" w14:textId="5EC67149" w:rsidR="009C4F20" w:rsidRPr="00851FEA" w:rsidRDefault="009C4F20" w:rsidP="002A0DD2">
            <w:pPr>
              <w:rPr>
                <w:rStyle w:val="CommentReference"/>
                <w:rFonts w:cs="Arial"/>
                <w:sz w:val="20"/>
                <w:szCs w:val="20"/>
              </w:rPr>
            </w:pPr>
          </w:p>
        </w:tc>
        <w:tc>
          <w:tcPr>
            <w:tcW w:w="5850" w:type="dxa"/>
          </w:tcPr>
          <w:p w14:paraId="7B52EED0" w14:textId="26A7B832" w:rsidR="009C4F20" w:rsidRPr="00851FEA" w:rsidRDefault="009C4F20" w:rsidP="00344D4A">
            <w:pPr>
              <w:rPr>
                <w:rStyle w:val="Emphasis"/>
                <w:rFonts w:cs="Segoe UI"/>
                <w:i w:val="0"/>
                <w:sz w:val="20"/>
                <w:szCs w:val="20"/>
              </w:rPr>
            </w:pPr>
          </w:p>
        </w:tc>
      </w:tr>
      <w:tr w:rsidR="009C4F20" w:rsidRPr="00851FEA" w14:paraId="3FBDE16A" w14:textId="77777777" w:rsidTr="0EC6B594">
        <w:tc>
          <w:tcPr>
            <w:tcW w:w="990" w:type="dxa"/>
          </w:tcPr>
          <w:p w14:paraId="28E3688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372D830B" w14:textId="042B7E09" w:rsidR="009C4F20" w:rsidRPr="00851FEA" w:rsidRDefault="009C4F20" w:rsidP="002A0DD2">
            <w:pPr>
              <w:rPr>
                <w:rStyle w:val="CommentReference"/>
                <w:rFonts w:cs="Arial"/>
                <w:sz w:val="20"/>
                <w:szCs w:val="20"/>
              </w:rPr>
            </w:pPr>
          </w:p>
        </w:tc>
        <w:tc>
          <w:tcPr>
            <w:tcW w:w="5850" w:type="dxa"/>
          </w:tcPr>
          <w:p w14:paraId="680916D5" w14:textId="53A401F2" w:rsidR="009C4F20" w:rsidRPr="00851FEA" w:rsidRDefault="009C4F20" w:rsidP="002A0DD2">
            <w:pPr>
              <w:rPr>
                <w:rStyle w:val="Emphasis"/>
                <w:rFonts w:cs="Segoe UI"/>
                <w:i w:val="0"/>
                <w:sz w:val="20"/>
                <w:szCs w:val="20"/>
              </w:rPr>
            </w:pPr>
          </w:p>
        </w:tc>
      </w:tr>
      <w:tr w:rsidR="009C4F20" w:rsidRPr="00851FEA" w14:paraId="35FF411F" w14:textId="77777777" w:rsidTr="0EC6B594">
        <w:tc>
          <w:tcPr>
            <w:tcW w:w="990" w:type="dxa"/>
          </w:tcPr>
          <w:p w14:paraId="727D78E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5293DDC7" w14:textId="0C50766B" w:rsidR="009C4F20" w:rsidRPr="00851FEA" w:rsidRDefault="009C4F20" w:rsidP="002A0DD2">
            <w:pPr>
              <w:rPr>
                <w:rStyle w:val="CommentReference"/>
                <w:rFonts w:cs="Arial"/>
                <w:sz w:val="20"/>
                <w:szCs w:val="20"/>
              </w:rPr>
            </w:pPr>
          </w:p>
        </w:tc>
        <w:tc>
          <w:tcPr>
            <w:tcW w:w="5850" w:type="dxa"/>
          </w:tcPr>
          <w:p w14:paraId="0DB00D6A" w14:textId="5520A010" w:rsidR="009C4F20" w:rsidRPr="00851FEA" w:rsidRDefault="009C4F20" w:rsidP="002A0DD2">
            <w:pPr>
              <w:rPr>
                <w:rStyle w:val="Emphasis"/>
                <w:rFonts w:cs="Segoe UI"/>
                <w:i w:val="0"/>
                <w:sz w:val="20"/>
                <w:szCs w:val="20"/>
              </w:rPr>
            </w:pPr>
          </w:p>
        </w:tc>
      </w:tr>
    </w:tbl>
    <w:p w14:paraId="3113645D" w14:textId="77777777" w:rsidR="00C81FA3" w:rsidRPr="00851FEA" w:rsidRDefault="00C81FA3" w:rsidP="00C81FA3"/>
    <w:p w14:paraId="7D4A092C" w14:textId="77777777" w:rsidR="00C81FA3" w:rsidRPr="00851FEA" w:rsidRDefault="00C81FA3" w:rsidP="00C81FA3"/>
    <w:p w14:paraId="58B1E641" w14:textId="77777777" w:rsidR="00156611" w:rsidRPr="00851FEA" w:rsidRDefault="00156611" w:rsidP="00156611"/>
    <w:p w14:paraId="7A3BB817" w14:textId="1D656457" w:rsidR="00C6493F" w:rsidRDefault="00466F49" w:rsidP="002A0DD2">
      <w:pPr>
        <w:pStyle w:val="Heading1Numbered"/>
      </w:pPr>
      <w:bookmarkStart w:id="395" w:name="_Toc529523937"/>
      <w:bookmarkEnd w:id="381"/>
      <w:bookmarkEnd w:id="382"/>
      <w:r w:rsidRPr="00851FEA">
        <w:lastRenderedPageBreak/>
        <w:t>Solution Overview</w:t>
      </w:r>
      <w:bookmarkEnd w:id="395"/>
    </w:p>
    <w:p w14:paraId="55C7206E" w14:textId="6F370539" w:rsidR="004E29FB" w:rsidRPr="004E29FB" w:rsidRDefault="004E29FB" w:rsidP="004E29FB">
      <w:r>
        <w:t> </w:t>
      </w:r>
      <w:r w:rsidR="00BD120C">
        <w:t> </w:t>
      </w:r>
      <w:r w:rsidR="005B2664">
        <w:rPr>
          <w:noProof/>
        </w:rPr>
        <w:drawing>
          <wp:inline distT="0" distB="0" distL="0" distR="0" wp14:anchorId="2CD05398" wp14:editId="64E700ED">
            <wp:extent cx="5943600" cy="3147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7060"/>
                    </a:xfrm>
                    <a:prstGeom prst="rect">
                      <a:avLst/>
                    </a:prstGeom>
                  </pic:spPr>
                </pic:pic>
              </a:graphicData>
            </a:graphic>
          </wp:inline>
        </w:drawing>
      </w:r>
      <w:r w:rsidR="005E6D5D">
        <w:rPr>
          <w:noProof/>
        </w:rPr>
        <w:drawing>
          <wp:inline distT="0" distB="0" distL="0" distR="0" wp14:anchorId="369F1FE4" wp14:editId="39A408F9">
            <wp:extent cx="5943600" cy="2665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5095"/>
                    </a:xfrm>
                    <a:prstGeom prst="rect">
                      <a:avLst/>
                    </a:prstGeom>
                  </pic:spPr>
                </pic:pic>
              </a:graphicData>
            </a:graphic>
          </wp:inline>
        </w:drawing>
      </w:r>
    </w:p>
    <w:p w14:paraId="7A3BB81B" w14:textId="6633B7FC" w:rsidR="00C6493F" w:rsidRPr="00851FEA" w:rsidRDefault="002A0DD2" w:rsidP="00C6493F">
      <w:pPr>
        <w:pStyle w:val="Heading1Numbered"/>
      </w:pPr>
      <w:bookmarkStart w:id="396" w:name="_Toc337033219"/>
      <w:bookmarkStart w:id="397" w:name="_Toc358796034"/>
      <w:bookmarkStart w:id="398" w:name="_Toc454172409"/>
      <w:bookmarkStart w:id="399" w:name="_Toc529523938"/>
      <w:r w:rsidRPr="00851FEA">
        <w:lastRenderedPageBreak/>
        <w:t>En</w:t>
      </w:r>
      <w:r w:rsidR="00C6493F" w:rsidRPr="00851FEA">
        <w:t>vironment Constraints and Assumptions</w:t>
      </w:r>
      <w:bookmarkEnd w:id="396"/>
      <w:bookmarkEnd w:id="397"/>
      <w:bookmarkEnd w:id="398"/>
      <w:bookmarkEnd w:id="399"/>
    </w:p>
    <w:p w14:paraId="5FD77386" w14:textId="1AF1BBC2" w:rsidR="00F109EC" w:rsidRDefault="0096495A" w:rsidP="00F109EC">
      <w:r w:rsidRPr="00851FEA">
        <w:t xml:space="preserve">Dynamics 365 </w:t>
      </w:r>
      <w:r w:rsidR="0EC6B594" w:rsidRPr="00851FEA">
        <w:t>is a purchased</w:t>
      </w:r>
      <w:r w:rsidR="003745F8" w:rsidRPr="00851FEA">
        <w:t xml:space="preserve"> and licensed</w:t>
      </w:r>
      <w:r w:rsidR="0EC6B594" w:rsidRPr="00851FEA">
        <w:t xml:space="preserve"> product. The </w:t>
      </w:r>
      <w:del w:id="400" w:author="Donovan Goode [2]" w:date="2019-06-03T16:25:00Z">
        <w:r w:rsidR="00CB3530" w:rsidDel="00C44F7D">
          <w:delText xml:space="preserve">OPM </w:delText>
        </w:r>
      </w:del>
      <w:r w:rsidR="00CB3530">
        <w:t>ORA</w:t>
      </w:r>
      <w:r w:rsidR="0EC6B594" w:rsidRPr="00851FEA">
        <w:t xml:space="preserve"> Application is leveraging </w:t>
      </w:r>
      <w:r w:rsidR="0082330F" w:rsidRPr="00851FEA">
        <w:t xml:space="preserve">Dynamics 365 CE for GCC and a </w:t>
      </w:r>
      <w:del w:id="401" w:author="Chris Geer" w:date="2018-10-08T13:44:00Z">
        <w:r w:rsidR="0082330F" w:rsidRPr="00851FEA" w:rsidDel="00CD35C7">
          <w:delText>d</w:delText>
        </w:r>
      </w:del>
      <w:ins w:id="402" w:author="Chris Geer" w:date="2018-10-08T13:44:00Z">
        <w:r w:rsidR="00CD35C7">
          <w:t>D</w:t>
        </w:r>
      </w:ins>
      <w:r w:rsidR="0082330F" w:rsidRPr="00851FEA">
        <w:t>ynamics</w:t>
      </w:r>
      <w:ins w:id="403" w:author="Chris Geer" w:date="2018-10-08T13:44:00Z">
        <w:r w:rsidR="00CD35C7">
          <w:t xml:space="preserve"> 365</w:t>
        </w:r>
      </w:ins>
      <w:r w:rsidR="0082330F" w:rsidRPr="00851FEA">
        <w:t xml:space="preserve"> Portal</w:t>
      </w:r>
      <w:r w:rsidR="000C59DC" w:rsidRPr="00851FEA">
        <w:t>.</w:t>
      </w:r>
      <w:r w:rsidR="0EC6B594" w:rsidRPr="00851FEA">
        <w:t xml:space="preserve">  </w:t>
      </w:r>
    </w:p>
    <w:p w14:paraId="1E556FB9" w14:textId="77777777" w:rsidR="00003128" w:rsidRPr="00851FEA" w:rsidRDefault="00003128" w:rsidP="00F109EC"/>
    <w:p w14:paraId="7A3BB81E" w14:textId="4C8A137A" w:rsidR="00C6493F" w:rsidRPr="00851FEA" w:rsidRDefault="00C6493F" w:rsidP="00C6493F"/>
    <w:p w14:paraId="7A3BB82A" w14:textId="493CE6C4" w:rsidR="00C6493F" w:rsidRPr="00851FEA" w:rsidRDefault="00C6493F" w:rsidP="00C6493F"/>
    <w:p w14:paraId="7A3BB82B" w14:textId="71B1F07F" w:rsidR="00C6493F" w:rsidRPr="00851FEA" w:rsidDel="006F48BE" w:rsidRDefault="009F2670" w:rsidP="00C6493F">
      <w:pPr>
        <w:pStyle w:val="Heading1Numbered"/>
        <w:rPr>
          <w:del w:id="404" w:author="Donovan Goode [2]" w:date="2018-11-09T10:44:00Z"/>
        </w:rPr>
      </w:pPr>
      <w:bookmarkStart w:id="405" w:name="_Toc337033224"/>
      <w:bookmarkStart w:id="406" w:name="_Toc358796039"/>
      <w:bookmarkStart w:id="407" w:name="_Toc454172410"/>
      <w:del w:id="408" w:author="Donovan Goode [2]" w:date="2018-11-09T10:44:00Z">
        <w:r w:rsidRPr="00851FEA" w:rsidDel="006F48BE">
          <w:delText xml:space="preserve">Dynamics 365 (CRM) </w:delText>
        </w:r>
        <w:r w:rsidR="00C6493F" w:rsidRPr="00851FEA" w:rsidDel="006F48BE">
          <w:delText>Application Development</w:delText>
        </w:r>
        <w:bookmarkStart w:id="409" w:name="_Toc529523939"/>
        <w:bookmarkEnd w:id="405"/>
        <w:bookmarkEnd w:id="406"/>
        <w:bookmarkEnd w:id="407"/>
        <w:bookmarkEnd w:id="409"/>
      </w:del>
    </w:p>
    <w:p w14:paraId="3531CAF9" w14:textId="52641951" w:rsidR="008576A9" w:rsidRPr="00851FEA" w:rsidDel="006F48BE" w:rsidRDefault="008576A9" w:rsidP="008576A9">
      <w:pPr>
        <w:rPr>
          <w:del w:id="410" w:author="Donovan Goode [2]" w:date="2018-11-09T10:44:00Z"/>
        </w:rPr>
      </w:pPr>
      <w:bookmarkStart w:id="411" w:name="_Toc529523940"/>
      <w:bookmarkEnd w:id="411"/>
    </w:p>
    <w:p w14:paraId="0BAC503C" w14:textId="092F5B32" w:rsidR="002326C2" w:rsidRPr="00851FEA" w:rsidDel="006F48BE" w:rsidRDefault="002A0DD2" w:rsidP="002326C2">
      <w:pPr>
        <w:rPr>
          <w:del w:id="412" w:author="Donovan Goode [2]" w:date="2018-11-09T10:44:00Z"/>
        </w:rPr>
      </w:pPr>
      <w:del w:id="413" w:author="Donovan Goode [2]" w:date="2018-11-09T10:44:00Z">
        <w:r w:rsidRPr="00851FEA" w:rsidDel="006F48BE">
          <w:rPr>
            <w:noProof/>
          </w:rPr>
          <mc:AlternateContent>
            <mc:Choice Requires="wps">
              <w:drawing>
                <wp:anchor distT="0" distB="0" distL="114300" distR="114300" simplePos="0" relativeHeight="251658242" behindDoc="0" locked="0" layoutInCell="1" allowOverlap="1" wp14:anchorId="0DEC0B7D" wp14:editId="5E2B2FAF">
                  <wp:simplePos x="0" y="0"/>
                  <wp:positionH relativeFrom="column">
                    <wp:posOffset>2228850</wp:posOffset>
                  </wp:positionH>
                  <wp:positionV relativeFrom="paragraph">
                    <wp:posOffset>369254</wp:posOffset>
                  </wp:positionV>
                  <wp:extent cx="1614170" cy="285750"/>
                  <wp:effectExtent l="0" t="0" r="24130" b="19050"/>
                  <wp:wrapNone/>
                  <wp:docPr id="3" name="Rectangle 3"/>
                  <wp:cNvGraphicFramePr/>
                  <a:graphic xmlns:a="http://schemas.openxmlformats.org/drawingml/2006/main">
                    <a:graphicData uri="http://schemas.microsoft.com/office/word/2010/wordprocessingShape">
                      <wps:wsp>
                        <wps:cNvSpPr/>
                        <wps:spPr>
                          <a:xfrm>
                            <a:off x="0" y="0"/>
                            <a:ext cx="1614170" cy="285750"/>
                          </a:xfrm>
                          <a:prstGeom prst="rect">
                            <a:avLst/>
                          </a:prstGeom>
                          <a:solidFill>
                            <a:srgbClr val="5F2AA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360D5" w14:textId="27B6CB04" w:rsidR="00A52519" w:rsidRPr="002A0DD2" w:rsidRDefault="00A52519" w:rsidP="00DD438C">
                              <w:pPr>
                                <w:spacing w:after="0"/>
                                <w:jc w:val="center"/>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2A0DD2">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Portals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C0B7D" id="Rectangle 3" o:spid="_x0000_s1030" style="position:absolute;margin-left:175.5pt;margin-top:29.1pt;width:127.1pt;height:22.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" fillcolor="#5f2aa6" strokecolor="#1f4d78 [1604]" strokeweight="1pt">
                  <v:textbox>
                    <w:txbxContent>
                      <w:p w14:paraId="29A360D5" w14:textId="27B6CB04" w:rsidR="00A52519" w:rsidRPr="002A0DD2" w:rsidRDefault="00A52519" w:rsidP="00DD438C">
                        <w:pPr>
                          <w:spacing w:after="0"/>
                          <w:jc w:val="center"/>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2A0DD2">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Portals</w:t>
                        </w:r>
                      </w:p>
                    </w:txbxContent>
                  </v:textbox>
                </v:rect>
              </w:pict>
            </mc:Fallback>
          </mc:AlternateContent>
        </w:r>
        <w:r w:rsidR="00C81FA3" w:rsidRPr="00851FEA" w:rsidDel="006F48BE">
          <w:rPr>
            <w:noProof/>
          </w:rPr>
          <mc:AlternateContent>
            <mc:Choice Requires="wps">
              <w:drawing>
                <wp:anchor distT="0" distB="0" distL="114300" distR="114300" simplePos="0" relativeHeight="251658241" behindDoc="0" locked="0" layoutInCell="1" allowOverlap="1" wp14:anchorId="19463C88" wp14:editId="11C9D07F">
                  <wp:simplePos x="0" y="0"/>
                  <wp:positionH relativeFrom="column">
                    <wp:posOffset>2224087</wp:posOffset>
                  </wp:positionH>
                  <wp:positionV relativeFrom="paragraph">
                    <wp:posOffset>393065</wp:posOffset>
                  </wp:positionV>
                  <wp:extent cx="1604963" cy="709613"/>
                  <wp:effectExtent l="0" t="0" r="14605" b="14605"/>
                  <wp:wrapNone/>
                  <wp:docPr id="2" name="Rectangle 2"/>
                  <wp:cNvGraphicFramePr/>
                  <a:graphic xmlns:a="http://schemas.openxmlformats.org/drawingml/2006/main">
                    <a:graphicData uri="http://schemas.microsoft.com/office/word/2010/wordprocessingShape">
                      <wps:wsp>
                        <wps:cNvSpPr/>
                        <wps:spPr>
                          <a:xfrm>
                            <a:off x="0" y="0"/>
                            <a:ext cx="1604963" cy="709613"/>
                          </a:xfrm>
                          <a:prstGeom prst="rect">
                            <a:avLst/>
                          </a:prstGeom>
                          <a:ln>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3931C3CF" w14:textId="080438D4" w:rsidR="00A52519" w:rsidRPr="00DD438C" w:rsidRDefault="00A52519" w:rsidP="00DD438C">
                              <w:pPr>
                                <w:spacing w:after="0"/>
                                <w:rPr>
                                  <w:sz w:val="16"/>
                                  <w:szCs w:val="16"/>
                                </w:rPr>
                              </w:pPr>
                            </w:p>
                            <w:p w14:paraId="332202E7" w14:textId="77777777" w:rsidR="00A52519" w:rsidRDefault="00A52519" w:rsidP="00DD438C">
                              <w:pPr>
                                <w:spacing w:after="0"/>
                                <w:jc w:val="center"/>
                                <w:rPr>
                                  <w:sz w:val="16"/>
                                  <w:szCs w:val="16"/>
                                </w:rPr>
                              </w:pPr>
                            </w:p>
                            <w:p w14:paraId="6FBFFED0" w14:textId="06DBA3A7" w:rsidR="00A52519" w:rsidRDefault="00A52519" w:rsidP="00DD438C">
                              <w:pPr>
                                <w:spacing w:after="0"/>
                                <w:jc w:val="center"/>
                                <w:rPr>
                                  <w:sz w:val="16"/>
                                  <w:szCs w:val="16"/>
                                </w:rPr>
                              </w:pPr>
                              <w:r w:rsidRPr="00DD438C">
                                <w:rPr>
                                  <w:sz w:val="16"/>
                                  <w:szCs w:val="16"/>
                                </w:rPr>
                                <w:t>Configuration</w:t>
                              </w:r>
                              <w:r>
                                <w:rPr>
                                  <w:sz w:val="16"/>
                                  <w:szCs w:val="16"/>
                                </w:rPr>
                                <w:t>, Customization</w:t>
                              </w:r>
                            </w:p>
                            <w:p w14:paraId="4E11D896" w14:textId="2633B19D" w:rsidR="00A52519" w:rsidRDefault="00A52519" w:rsidP="00DD438C">
                              <w:pPr>
                                <w:spacing w:after="0"/>
                                <w:jc w:val="center"/>
                                <w:rPr>
                                  <w:sz w:val="16"/>
                                  <w:szCs w:val="16"/>
                                </w:rPr>
                              </w:pPr>
                              <w:r>
                                <w:rPr>
                                  <w:sz w:val="16"/>
                                  <w:szCs w:val="16"/>
                                </w:rPr>
                                <w:t>Content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3C88" id="Rectangle 2" o:spid="_x0000_s1031" style="position:absolute;margin-left:175.1pt;margin-top:30.95pt;width:126.4pt;height:55.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" fillcolor="white [3201]" strokecolor="#7030a0" strokeweight="1pt">
                  <v:textbox>
                    <w:txbxContent>
                      <w:p w14:paraId="3931C3CF" w14:textId="080438D4" w:rsidR="00A52519" w:rsidRPr="00DD438C" w:rsidRDefault="00A52519" w:rsidP="00DD438C">
                        <w:pPr>
                          <w:spacing w:after="0"/>
                          <w:rPr>
                            <w:sz w:val="16"/>
                            <w:szCs w:val="16"/>
                          </w:rPr>
                        </w:pPr>
                      </w:p>
                      <w:p w14:paraId="332202E7" w14:textId="77777777" w:rsidR="00A52519" w:rsidRDefault="00A52519" w:rsidP="00DD438C">
                        <w:pPr>
                          <w:spacing w:after="0"/>
                          <w:jc w:val="center"/>
                          <w:rPr>
                            <w:sz w:val="16"/>
                            <w:szCs w:val="16"/>
                          </w:rPr>
                        </w:pPr>
                      </w:p>
                      <w:p w14:paraId="6FBFFED0" w14:textId="06DBA3A7" w:rsidR="00A52519" w:rsidRDefault="00A52519" w:rsidP="00DD438C">
                        <w:pPr>
                          <w:spacing w:after="0"/>
                          <w:jc w:val="center"/>
                          <w:rPr>
                            <w:sz w:val="16"/>
                            <w:szCs w:val="16"/>
                          </w:rPr>
                        </w:pPr>
                        <w:r w:rsidRPr="00DD438C">
                          <w:rPr>
                            <w:sz w:val="16"/>
                            <w:szCs w:val="16"/>
                          </w:rPr>
                          <w:t>Configuration</w:t>
                        </w:r>
                        <w:r>
                          <w:rPr>
                            <w:sz w:val="16"/>
                            <w:szCs w:val="16"/>
                          </w:rPr>
                          <w:t>, Customization</w:t>
                        </w:r>
                      </w:p>
                      <w:p w14:paraId="4E11D896" w14:textId="2633B19D" w:rsidR="00A52519" w:rsidRDefault="00A52519" w:rsidP="00DD438C">
                        <w:pPr>
                          <w:spacing w:after="0"/>
                          <w:jc w:val="center"/>
                          <w:rPr>
                            <w:sz w:val="16"/>
                            <w:szCs w:val="16"/>
                          </w:rPr>
                        </w:pPr>
                        <w:r>
                          <w:rPr>
                            <w:sz w:val="16"/>
                            <w:szCs w:val="16"/>
                          </w:rPr>
                          <w:t>Content Management</w:t>
                        </w:r>
                      </w:p>
                    </w:txbxContent>
                  </v:textbox>
                </v:rect>
              </w:pict>
            </mc:Fallback>
          </mc:AlternateContent>
        </w:r>
        <w:r w:rsidR="002326C2" w:rsidRPr="00851FEA" w:rsidDel="006F48BE">
          <w:rPr>
            <w:noProof/>
          </w:rPr>
          <w:drawing>
            <wp:inline distT="0" distB="0" distL="0" distR="0" wp14:anchorId="363EDC79" wp14:editId="6062528E">
              <wp:extent cx="5943600" cy="45371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37195"/>
                      </a:xfrm>
                      <a:prstGeom prst="rect">
                        <a:avLst/>
                      </a:prstGeom>
                      <a:noFill/>
                      <a:ln>
                        <a:noFill/>
                      </a:ln>
                    </pic:spPr>
                  </pic:pic>
                </a:graphicData>
              </a:graphic>
            </wp:inline>
          </w:drawing>
        </w:r>
        <w:bookmarkStart w:id="414" w:name="_Toc529523941"/>
        <w:bookmarkEnd w:id="414"/>
      </w:del>
    </w:p>
    <w:p w14:paraId="7A3BB82D" w14:textId="37F575B5" w:rsidR="00C6493F" w:rsidRPr="00851FEA" w:rsidDel="006F48BE" w:rsidRDefault="00A43C12" w:rsidP="00A43C12">
      <w:pPr>
        <w:pStyle w:val="Heading2Numbered"/>
        <w:rPr>
          <w:del w:id="415" w:author="Donovan Goode [2]" w:date="2018-11-09T10:44:00Z"/>
        </w:rPr>
      </w:pPr>
      <w:bookmarkStart w:id="416" w:name="_Toc454172411"/>
      <w:del w:id="417" w:author="Donovan Goode [2]" w:date="2018-11-09T10:44:00Z">
        <w:r w:rsidRPr="00851FEA" w:rsidDel="006F48BE">
          <w:delText>Site Map</w:delText>
        </w:r>
        <w:bookmarkStart w:id="418" w:name="_Toc529523942"/>
        <w:bookmarkEnd w:id="416"/>
        <w:bookmarkEnd w:id="418"/>
      </w:del>
    </w:p>
    <w:p w14:paraId="521FABB0" w14:textId="01987D5B" w:rsidR="00A43C12" w:rsidRPr="00851FEA" w:rsidDel="006F48BE" w:rsidRDefault="0EC6B594" w:rsidP="00A43C12">
      <w:pPr>
        <w:rPr>
          <w:del w:id="419" w:author="Donovan Goode [2]" w:date="2018-11-09T10:44:00Z"/>
        </w:rPr>
      </w:pPr>
      <w:del w:id="420" w:author="Donovan Goode [2]" w:date="2018-11-09T10:44:00Z">
        <w:r w:rsidRPr="00851FEA" w:rsidDel="006F48BE">
          <w:delText xml:space="preserve">The menu structure for </w:delText>
        </w:r>
        <w:r w:rsidR="00CB3530" w:rsidDel="006F48BE">
          <w:delText>OPM ORA</w:delText>
        </w:r>
        <w:r w:rsidRPr="00851FEA" w:rsidDel="006F48BE">
          <w:delText xml:space="preserve"> is based on the groups of individuals using the system such as the </w:delText>
        </w:r>
        <w:r w:rsidR="00910757" w:rsidRPr="00851FEA" w:rsidDel="006F48BE">
          <w:delText xml:space="preserve">Branch Manager, </w:delText>
        </w:r>
        <w:r w:rsidR="003B6F05" w:rsidRPr="00851FEA" w:rsidDel="006F48BE">
          <w:delText>Gate Keeper, Supply Manager, and the Budget Execution Manager</w:delText>
        </w:r>
        <w:r w:rsidRPr="00851FEA" w:rsidDel="006F48BE">
          <w:delText xml:space="preserve">. </w:delText>
        </w:r>
        <w:bookmarkStart w:id="421" w:name="_Toc529523943"/>
        <w:bookmarkEnd w:id="421"/>
      </w:del>
    </w:p>
    <w:p w14:paraId="1EFAE898" w14:textId="520DC8AD" w:rsidR="00A43C12" w:rsidRPr="00851FEA" w:rsidDel="006F48BE" w:rsidRDefault="00A43C12" w:rsidP="00C6493F">
      <w:pPr>
        <w:rPr>
          <w:del w:id="422" w:author="Donovan Goode [2]" w:date="2018-11-09T10:44:00Z"/>
        </w:rPr>
      </w:pPr>
      <w:bookmarkStart w:id="423" w:name="_Toc529523944"/>
      <w:bookmarkEnd w:id="423"/>
    </w:p>
    <w:p w14:paraId="30BDC732" w14:textId="75D86CA9" w:rsidR="00A43C12" w:rsidRPr="00851FEA" w:rsidDel="006F48BE" w:rsidRDefault="00A43C12" w:rsidP="00C6493F">
      <w:pPr>
        <w:rPr>
          <w:del w:id="424" w:author="Donovan Goode [2]" w:date="2018-11-09T10:44:00Z"/>
        </w:rPr>
      </w:pPr>
      <w:bookmarkStart w:id="425" w:name="_Toc529523945"/>
      <w:bookmarkEnd w:id="425"/>
    </w:p>
    <w:p w14:paraId="6AE119D9" w14:textId="0ACD9692" w:rsidR="006F5ADE" w:rsidRPr="00851FEA" w:rsidDel="006F48BE" w:rsidRDefault="006F5ADE" w:rsidP="00415178">
      <w:pPr>
        <w:pStyle w:val="Heading3"/>
        <w:rPr>
          <w:del w:id="426" w:author="Donovan Goode [2]" w:date="2018-11-09T10:44:00Z"/>
        </w:rPr>
      </w:pPr>
      <w:bookmarkStart w:id="427" w:name="_Toc529523946"/>
      <w:bookmarkStart w:id="428" w:name="_Toc454172412"/>
      <w:bookmarkEnd w:id="427"/>
    </w:p>
    <w:p w14:paraId="149FC1EA" w14:textId="015DABA4" w:rsidR="00855D86" w:rsidRPr="00851FEA" w:rsidDel="006F48BE" w:rsidRDefault="00A43C12" w:rsidP="006F5ADE">
      <w:pPr>
        <w:pStyle w:val="Heading3"/>
        <w:rPr>
          <w:del w:id="429" w:author="Donovan Goode [2]" w:date="2018-11-09T10:44:00Z"/>
        </w:rPr>
      </w:pPr>
      <w:del w:id="430" w:author="Donovan Goode [2]" w:date="2018-11-09T10:44:00Z">
        <w:r w:rsidRPr="00851FEA" w:rsidDel="006F48BE">
          <w:delText>Entities related to</w:delText>
        </w:r>
        <w:r w:rsidR="003B6F05" w:rsidRPr="00851FEA" w:rsidDel="006F48BE">
          <w:delText xml:space="preserve"> the </w:delText>
        </w:r>
        <w:r w:rsidRPr="00851FEA" w:rsidDel="006F48BE">
          <w:delText>Site</w:delText>
        </w:r>
        <w:r w:rsidR="003B6F05" w:rsidRPr="00851FEA" w:rsidDel="006F48BE">
          <w:delText xml:space="preserve"> </w:delText>
        </w:r>
        <w:r w:rsidRPr="00851FEA" w:rsidDel="006F48BE">
          <w:delText>Map</w:delText>
        </w:r>
        <w:bookmarkStart w:id="431" w:name="_Toc529523947"/>
        <w:bookmarkEnd w:id="428"/>
        <w:bookmarkEnd w:id="431"/>
      </w:del>
    </w:p>
    <w:p w14:paraId="44BE49A2" w14:textId="0F07411E" w:rsidR="00A43C12" w:rsidRPr="00851FEA" w:rsidDel="006F48BE" w:rsidRDefault="00EB0138" w:rsidP="00C6493F">
      <w:pPr>
        <w:rPr>
          <w:del w:id="432" w:author="Donovan Goode [2]" w:date="2018-11-09T10:44:00Z"/>
        </w:rPr>
      </w:pPr>
      <w:del w:id="433" w:author="Donovan Goode [2]" w:date="2018-11-09T10:44:00Z">
        <w:r w:rsidDel="006F48BE">
          <w:rPr>
            <w:noProof/>
          </w:rPr>
          <w:drawing>
            <wp:inline distT="0" distB="0" distL="0" distR="0" wp14:anchorId="5102DB36" wp14:editId="08B214C0">
              <wp:extent cx="5939155" cy="20053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2005330"/>
                      </a:xfrm>
                      <a:prstGeom prst="rect">
                        <a:avLst/>
                      </a:prstGeom>
                      <a:noFill/>
                      <a:ln>
                        <a:noFill/>
                      </a:ln>
                    </pic:spPr>
                  </pic:pic>
                </a:graphicData>
              </a:graphic>
            </wp:inline>
          </w:drawing>
        </w:r>
        <w:bookmarkStart w:id="434" w:name="_Toc529523948"/>
        <w:bookmarkEnd w:id="434"/>
      </w:del>
    </w:p>
    <w:p w14:paraId="4C0AAD4F" w14:textId="5152E277" w:rsidR="00415178" w:rsidRPr="00851FEA" w:rsidDel="006F48BE" w:rsidRDefault="003C794C" w:rsidP="00201B9F">
      <w:pPr>
        <w:pStyle w:val="Heading4"/>
        <w:rPr>
          <w:del w:id="435" w:author="Donovan Goode [2]" w:date="2018-11-09T10:44:00Z"/>
        </w:rPr>
      </w:pPr>
      <w:del w:id="436" w:author="Donovan Goode [2]" w:date="2018-11-09T10:44:00Z">
        <w:r w:rsidRPr="00851FEA" w:rsidDel="006F48BE">
          <w:delText xml:space="preserve">Dynamics 365 </w:delText>
        </w:r>
        <w:r w:rsidR="0EC6B594" w:rsidRPr="00851FEA" w:rsidDel="006F48BE">
          <w:delText xml:space="preserve">Security Role Settings related to </w:delText>
        </w:r>
        <w:r w:rsidRPr="00851FEA" w:rsidDel="006F48BE">
          <w:delText>the Sitemap and Solution</w:delText>
        </w:r>
        <w:bookmarkStart w:id="437" w:name="_Toc529523949"/>
        <w:bookmarkEnd w:id="437"/>
      </w:del>
    </w:p>
    <w:p w14:paraId="3326FE8C" w14:textId="4BB1C8BA" w:rsidR="00415178" w:rsidRPr="00851FEA" w:rsidDel="006F48BE" w:rsidRDefault="00D51708" w:rsidP="00C6493F">
      <w:pPr>
        <w:rPr>
          <w:del w:id="438" w:author="Donovan Goode [2]" w:date="2018-11-09T10:44:00Z"/>
        </w:rPr>
      </w:pPr>
      <w:del w:id="439" w:author="Donovan Goode [2]" w:date="2018-11-09T10:44:00Z">
        <w:r w:rsidRPr="00851FEA" w:rsidDel="006F48BE">
          <w:delText xml:space="preserve">These are the following security roles that have been configured to </w:delText>
        </w:r>
        <w:r w:rsidR="00463162" w:rsidRPr="00851FEA" w:rsidDel="006F48BE">
          <w:delText>control access to various dashboards on the Sitemap, and various forms as well:</w:delText>
        </w:r>
        <w:bookmarkStart w:id="440" w:name="_Toc529523950"/>
        <w:bookmarkEnd w:id="440"/>
      </w:del>
    </w:p>
    <w:p w14:paraId="0A722910" w14:textId="7E6E606F" w:rsidR="00201B9F" w:rsidRPr="00851FEA" w:rsidDel="006F48BE" w:rsidRDefault="00201B9F" w:rsidP="00C6493F">
      <w:pPr>
        <w:rPr>
          <w:del w:id="441" w:author="Donovan Goode [2]" w:date="2018-11-09T10:44:00Z"/>
        </w:rPr>
      </w:pPr>
      <w:bookmarkStart w:id="442" w:name="_Toc529523951"/>
      <w:bookmarkEnd w:id="442"/>
    </w:p>
    <w:p w14:paraId="7A3BB82E" w14:textId="2EEAF726" w:rsidR="00C6493F" w:rsidRPr="00851FEA" w:rsidDel="006F48BE" w:rsidRDefault="008576A9" w:rsidP="00C6493F">
      <w:pPr>
        <w:pStyle w:val="Heading2Numbered"/>
        <w:rPr>
          <w:del w:id="443" w:author="Donovan Goode [2]" w:date="2018-11-09T10:44:00Z"/>
        </w:rPr>
      </w:pPr>
      <w:bookmarkStart w:id="444" w:name="_Toc454172413"/>
      <w:del w:id="445" w:author="Donovan Goode [2]" w:date="2018-11-09T10:44:00Z">
        <w:r w:rsidRPr="00851FEA" w:rsidDel="006F48BE">
          <w:delText>Entity Configuration</w:delText>
        </w:r>
        <w:bookmarkStart w:id="446" w:name="_Toc529523952"/>
        <w:bookmarkEnd w:id="444"/>
        <w:bookmarkEnd w:id="446"/>
      </w:del>
    </w:p>
    <w:p w14:paraId="32ED58BF" w14:textId="779D00D4" w:rsidR="00742E48" w:rsidRPr="00851FEA" w:rsidDel="006F48BE" w:rsidRDefault="00742E48" w:rsidP="00742E48">
      <w:pPr>
        <w:pStyle w:val="Heading3"/>
        <w:rPr>
          <w:del w:id="447" w:author="Donovan Goode [2]" w:date="2018-11-09T10:44:00Z"/>
        </w:rPr>
      </w:pPr>
      <w:bookmarkStart w:id="448" w:name="_Toc454172414"/>
      <w:del w:id="449" w:author="Donovan Goode [2]" w:date="2018-11-09T10:44:00Z">
        <w:r w:rsidRPr="00851FEA" w:rsidDel="006F48BE">
          <w:delText>Entities</w:delText>
        </w:r>
        <w:bookmarkStart w:id="450" w:name="_Toc529523953"/>
        <w:bookmarkEnd w:id="448"/>
        <w:bookmarkEnd w:id="450"/>
      </w:del>
    </w:p>
    <w:p w14:paraId="48C82688" w14:textId="7015C6F5" w:rsidR="00742E48" w:rsidRPr="00851FEA" w:rsidDel="006F48BE" w:rsidRDefault="002A58FE" w:rsidP="0089764C">
      <w:pPr>
        <w:pStyle w:val="ListParagraph"/>
        <w:numPr>
          <w:ilvl w:val="0"/>
          <w:numId w:val="24"/>
        </w:numPr>
        <w:rPr>
          <w:del w:id="451" w:author="Donovan Goode [2]" w:date="2018-11-09T10:44:00Z"/>
        </w:rPr>
      </w:pPr>
      <w:del w:id="452" w:author="Donovan Goode [2]" w:date="2018-11-09T10:44:00Z">
        <w:r w:rsidDel="006F48BE">
          <w:delText>Agency</w:delText>
        </w:r>
        <w:bookmarkStart w:id="453" w:name="_Toc529523954"/>
        <w:bookmarkEnd w:id="453"/>
      </w:del>
    </w:p>
    <w:p w14:paraId="1E0058D5" w14:textId="28D473C3" w:rsidR="004B7106" w:rsidDel="006F48BE" w:rsidRDefault="002A58FE" w:rsidP="0089764C">
      <w:pPr>
        <w:pStyle w:val="ListParagraph"/>
        <w:numPr>
          <w:ilvl w:val="0"/>
          <w:numId w:val="24"/>
        </w:numPr>
        <w:rPr>
          <w:del w:id="454" w:author="Donovan Goode [2]" w:date="2018-11-09T10:44:00Z"/>
        </w:rPr>
      </w:pPr>
      <w:del w:id="455" w:author="Donovan Goode [2]" w:date="2018-11-09T10:44:00Z">
        <w:r w:rsidDel="006F48BE">
          <w:delText>Contact</w:delText>
        </w:r>
        <w:bookmarkStart w:id="456" w:name="_Toc529523955"/>
        <w:bookmarkEnd w:id="456"/>
      </w:del>
    </w:p>
    <w:p w14:paraId="551A71A8" w14:textId="6AEAEFBD" w:rsidR="000678E4" w:rsidDel="006F48BE" w:rsidRDefault="002A58FE" w:rsidP="0089764C">
      <w:pPr>
        <w:pStyle w:val="ListParagraph"/>
        <w:numPr>
          <w:ilvl w:val="0"/>
          <w:numId w:val="24"/>
        </w:numPr>
        <w:rPr>
          <w:del w:id="457" w:author="Donovan Goode [2]" w:date="2018-11-09T10:44:00Z"/>
        </w:rPr>
      </w:pPr>
      <w:del w:id="458" w:author="Donovan Goode [2]" w:date="2018-11-09T10:44:00Z">
        <w:r w:rsidDel="006F48BE">
          <w:delText>Package</w:delText>
        </w:r>
        <w:bookmarkStart w:id="459" w:name="_Toc529523956"/>
        <w:bookmarkEnd w:id="459"/>
      </w:del>
    </w:p>
    <w:p w14:paraId="3546BB47" w14:textId="4C5A59AD" w:rsidR="008C66C6" w:rsidDel="006F48BE" w:rsidRDefault="002A58FE" w:rsidP="0089764C">
      <w:pPr>
        <w:pStyle w:val="ListParagraph"/>
        <w:numPr>
          <w:ilvl w:val="0"/>
          <w:numId w:val="24"/>
        </w:numPr>
        <w:rPr>
          <w:del w:id="460" w:author="Donovan Goode [2]" w:date="2018-11-09T10:44:00Z"/>
        </w:rPr>
      </w:pPr>
      <w:del w:id="461" w:author="Donovan Goode [2]" w:date="2018-11-09T10:44:00Z">
        <w:r w:rsidDel="006F48BE">
          <w:delText>Invitation</w:delText>
        </w:r>
        <w:bookmarkStart w:id="462" w:name="_Toc529523957"/>
        <w:bookmarkEnd w:id="462"/>
      </w:del>
    </w:p>
    <w:p w14:paraId="22D02982" w14:textId="488AD1FF" w:rsidR="008C66C6" w:rsidDel="006F48BE" w:rsidRDefault="002D277B" w:rsidP="0089764C">
      <w:pPr>
        <w:pStyle w:val="ListParagraph"/>
        <w:numPr>
          <w:ilvl w:val="0"/>
          <w:numId w:val="24"/>
        </w:numPr>
        <w:rPr>
          <w:del w:id="463" w:author="Donovan Goode [2]" w:date="2018-11-09T10:44:00Z"/>
        </w:rPr>
      </w:pPr>
      <w:del w:id="464" w:author="Donovan Goode [2]" w:date="2018-11-09T10:44:00Z">
        <w:r w:rsidDel="006F48BE">
          <w:delText>Service History</w:delText>
        </w:r>
        <w:bookmarkStart w:id="465" w:name="_Toc529523958"/>
        <w:bookmarkEnd w:id="465"/>
      </w:del>
    </w:p>
    <w:p w14:paraId="3958110D" w14:textId="7079ACF3" w:rsidR="00281ED3" w:rsidDel="006F48BE" w:rsidRDefault="002D277B" w:rsidP="0089764C">
      <w:pPr>
        <w:pStyle w:val="ListParagraph"/>
        <w:numPr>
          <w:ilvl w:val="0"/>
          <w:numId w:val="24"/>
        </w:numPr>
        <w:rPr>
          <w:del w:id="466" w:author="Donovan Goode [2]" w:date="2018-11-09T10:44:00Z"/>
        </w:rPr>
      </w:pPr>
      <w:del w:id="467" w:author="Donovan Goode [2]" w:date="2018-11-09T10:44:00Z">
        <w:r w:rsidDel="006F48BE">
          <w:delText>Required Document</w:delText>
        </w:r>
        <w:bookmarkStart w:id="468" w:name="_Toc529523959"/>
        <w:bookmarkEnd w:id="468"/>
      </w:del>
    </w:p>
    <w:p w14:paraId="40B48EFC" w14:textId="45115F5F" w:rsidR="00281ED3" w:rsidDel="006F48BE" w:rsidRDefault="002D277B" w:rsidP="0089764C">
      <w:pPr>
        <w:pStyle w:val="ListParagraph"/>
        <w:numPr>
          <w:ilvl w:val="0"/>
          <w:numId w:val="24"/>
        </w:numPr>
        <w:rPr>
          <w:del w:id="469" w:author="Donovan Goode [2]" w:date="2018-11-09T10:44:00Z"/>
        </w:rPr>
      </w:pPr>
      <w:del w:id="470" w:author="Donovan Goode [2]" w:date="2018-11-09T10:44:00Z">
        <w:r w:rsidDel="006F48BE">
          <w:delText>Supporting Document</w:delText>
        </w:r>
        <w:bookmarkStart w:id="471" w:name="_Toc529523960"/>
        <w:bookmarkEnd w:id="471"/>
      </w:del>
    </w:p>
    <w:p w14:paraId="77A9FC8A" w14:textId="46848DE3" w:rsidR="00742E48" w:rsidDel="006F48BE" w:rsidRDefault="00742E48" w:rsidP="00742E48">
      <w:pPr>
        <w:rPr>
          <w:del w:id="472" w:author="Donovan Goode [2]" w:date="2018-11-09T10:44:00Z"/>
        </w:rPr>
      </w:pPr>
      <w:bookmarkStart w:id="473" w:name="_Toc529523961"/>
      <w:bookmarkEnd w:id="473"/>
    </w:p>
    <w:p w14:paraId="152EA111" w14:textId="66441727" w:rsidR="007F4A4D" w:rsidDel="006F48BE" w:rsidRDefault="007F4A4D" w:rsidP="00742E48">
      <w:pPr>
        <w:rPr>
          <w:del w:id="474" w:author="Donovan Goode [2]" w:date="2018-11-09T10:44:00Z"/>
        </w:rPr>
      </w:pPr>
      <w:bookmarkStart w:id="475" w:name="_Toc529523962"/>
      <w:bookmarkEnd w:id="475"/>
    </w:p>
    <w:p w14:paraId="31D0409E" w14:textId="5D391D44" w:rsidR="007F4A4D" w:rsidRPr="00851FEA" w:rsidDel="006F48BE" w:rsidRDefault="007F4A4D" w:rsidP="00742E48">
      <w:pPr>
        <w:rPr>
          <w:del w:id="476" w:author="Donovan Goode [2]" w:date="2018-11-09T10:44:00Z"/>
        </w:rPr>
      </w:pPr>
      <w:bookmarkStart w:id="477" w:name="_Toc529523963"/>
      <w:bookmarkEnd w:id="477"/>
    </w:p>
    <w:p w14:paraId="0B0FD252" w14:textId="1B2D1FA0" w:rsidR="007F558B" w:rsidRPr="00851FEA" w:rsidDel="006F48BE" w:rsidRDefault="007F558B" w:rsidP="007F558B">
      <w:pPr>
        <w:pStyle w:val="Heading3Numbered"/>
        <w:rPr>
          <w:del w:id="478" w:author="Donovan Goode [2]" w:date="2018-11-09T10:44:00Z"/>
        </w:rPr>
      </w:pPr>
      <w:bookmarkStart w:id="479" w:name="_Toc454172415"/>
      <w:del w:id="480" w:author="Donovan Goode [2]" w:date="2018-11-09T10:44:00Z">
        <w:r w:rsidRPr="00851FEA" w:rsidDel="006F48BE">
          <w:delText>Entity Relationship Diagram</w:delText>
        </w:r>
        <w:bookmarkStart w:id="481" w:name="_Toc529523964"/>
        <w:bookmarkEnd w:id="479"/>
        <w:bookmarkEnd w:id="481"/>
      </w:del>
    </w:p>
    <w:p w14:paraId="26D3C906" w14:textId="2AEBEB75" w:rsidR="007F558B" w:rsidRPr="00851FEA" w:rsidDel="006F48BE" w:rsidRDefault="00960BF5" w:rsidP="007F558B">
      <w:pPr>
        <w:rPr>
          <w:del w:id="482" w:author="Donovan Goode [2]" w:date="2018-11-09T10:44:00Z"/>
        </w:rPr>
      </w:pPr>
      <w:del w:id="483" w:author="Donovan Goode [2]" w:date="2018-11-09T10:44:00Z">
        <w:r w:rsidDel="006F48BE">
          <w:rPr>
            <w:noProof/>
          </w:rPr>
          <w:drawing>
            <wp:inline distT="0" distB="0" distL="0" distR="0" wp14:anchorId="6AE5626E" wp14:editId="5F327CEA">
              <wp:extent cx="6790895" cy="702468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95634" cy="7029590"/>
                      </a:xfrm>
                      <a:prstGeom prst="rect">
                        <a:avLst/>
                      </a:prstGeom>
                      <a:noFill/>
                      <a:ln>
                        <a:noFill/>
                      </a:ln>
                    </pic:spPr>
                  </pic:pic>
                </a:graphicData>
              </a:graphic>
            </wp:inline>
          </w:drawing>
        </w:r>
        <w:bookmarkStart w:id="484" w:name="_Toc529523965"/>
        <w:bookmarkEnd w:id="484"/>
      </w:del>
    </w:p>
    <w:p w14:paraId="7A3BB831" w14:textId="37B4ACF7" w:rsidR="00C6493F" w:rsidRPr="00851FEA" w:rsidDel="006F48BE" w:rsidRDefault="00C6493F" w:rsidP="00C6493F">
      <w:pPr>
        <w:rPr>
          <w:del w:id="485" w:author="Donovan Goode [2]" w:date="2018-11-09T10:44:00Z"/>
        </w:rPr>
      </w:pPr>
      <w:bookmarkStart w:id="486" w:name="_Toc529523966"/>
      <w:bookmarkEnd w:id="486"/>
    </w:p>
    <w:p w14:paraId="0EA517D6" w14:textId="732B74E4" w:rsidR="001D240D" w:rsidRPr="00851FEA" w:rsidDel="006F48BE" w:rsidRDefault="001D240D" w:rsidP="001D240D">
      <w:pPr>
        <w:pStyle w:val="Heading3Numbered"/>
        <w:rPr>
          <w:del w:id="487" w:author="Donovan Goode [2]" w:date="2018-11-09T10:44:00Z"/>
        </w:rPr>
      </w:pPr>
      <w:bookmarkStart w:id="488" w:name="_Toc454172416"/>
      <w:del w:id="489" w:author="Donovan Goode [2]" w:date="2018-11-09T10:44:00Z">
        <w:r w:rsidRPr="00851FEA" w:rsidDel="006F48BE">
          <w:delText xml:space="preserve">Component </w:delText>
        </w:r>
        <w:r w:rsidR="001E2CC8" w:rsidRPr="00851FEA" w:rsidDel="006F48BE">
          <w:rPr>
            <w:color w:val="002060"/>
          </w:rPr>
          <w:delText>[</w:delText>
        </w:r>
        <w:r w:rsidR="007F4A4D" w:rsidDel="006F48BE">
          <w:rPr>
            <w:color w:val="002060"/>
          </w:rPr>
          <w:delText>Agency</w:delText>
        </w:r>
        <w:r w:rsidRPr="00851FEA" w:rsidDel="006F48BE">
          <w:rPr>
            <w:color w:val="002060"/>
          </w:rPr>
          <w:delText xml:space="preserve">] </w:delText>
        </w:r>
        <w:r w:rsidRPr="00851FEA" w:rsidDel="006F48BE">
          <w:delText>Entity Design</w:delText>
        </w:r>
        <w:bookmarkStart w:id="490" w:name="_Toc529523967"/>
        <w:bookmarkEnd w:id="488"/>
        <w:bookmarkEnd w:id="490"/>
      </w:del>
    </w:p>
    <w:p w14:paraId="6E902D54" w14:textId="062FDBDE" w:rsidR="001D240D" w:rsidRPr="00851FEA" w:rsidDel="006F48BE" w:rsidRDefault="0EC6B594" w:rsidP="001D240D">
      <w:pPr>
        <w:pStyle w:val="Heading4"/>
        <w:rPr>
          <w:del w:id="491" w:author="Donovan Goode [2]" w:date="2018-11-09T10:44:00Z"/>
        </w:rPr>
      </w:pPr>
      <w:del w:id="492" w:author="Donovan Goode [2]" w:date="2018-11-09T10:44:00Z">
        <w:r w:rsidRPr="00851FEA" w:rsidDel="006F48BE">
          <w:delText>Behavioral Summary</w:delText>
        </w:r>
        <w:bookmarkStart w:id="493" w:name="_Toc529523968"/>
        <w:bookmarkEnd w:id="493"/>
      </w:del>
    </w:p>
    <w:p w14:paraId="2C27DF63" w14:textId="54E3C193" w:rsidR="001D240D" w:rsidRPr="00851FEA" w:rsidDel="006F48BE" w:rsidRDefault="0EC6B594" w:rsidP="001D240D">
      <w:pPr>
        <w:rPr>
          <w:del w:id="494" w:author="Donovan Goode [2]" w:date="2018-11-09T10:44:00Z"/>
        </w:rPr>
      </w:pPr>
      <w:del w:id="495" w:author="Donovan Goode [2]" w:date="2018-11-09T10:44:00Z">
        <w:r w:rsidRPr="00851FEA" w:rsidDel="006F48BE">
          <w:delText xml:space="preserve">The </w:delText>
        </w:r>
        <w:r w:rsidR="00CB3530" w:rsidDel="006F48BE">
          <w:delText>OPM ORA</w:delText>
        </w:r>
        <w:r w:rsidRPr="00851FEA" w:rsidDel="006F48BE">
          <w:delText xml:space="preserve"> Record is the central entity of the system and is the parent of numerous child entities including but not limited to applications, beneficiaries, payments, appeals, and activities.</w:delText>
        </w:r>
        <w:bookmarkStart w:id="496" w:name="_Toc529523969"/>
        <w:bookmarkEnd w:id="496"/>
      </w:del>
    </w:p>
    <w:p w14:paraId="10B193C9" w14:textId="71F8655A" w:rsidR="001D240D" w:rsidRPr="00851FEA" w:rsidDel="006F48BE" w:rsidRDefault="0EC6B594" w:rsidP="009A1FF3">
      <w:pPr>
        <w:pStyle w:val="Heading4"/>
        <w:spacing w:before="0" w:after="0"/>
        <w:rPr>
          <w:del w:id="497" w:author="Donovan Goode [2]" w:date="2018-11-09T10:44:00Z"/>
        </w:rPr>
      </w:pPr>
      <w:del w:id="498" w:author="Donovan Goode [2]" w:date="2018-11-09T10:44:00Z">
        <w:r w:rsidRPr="00851FEA" w:rsidDel="006F48BE">
          <w:delText>Relationships</w:delText>
        </w:r>
        <w:bookmarkStart w:id="499" w:name="_Toc529523970"/>
        <w:bookmarkEnd w:id="499"/>
      </w:del>
    </w:p>
    <w:p w14:paraId="1057C425" w14:textId="1BFF8008" w:rsidR="001D240D" w:rsidRPr="00851FEA" w:rsidDel="006F48BE" w:rsidRDefault="0EC6B594" w:rsidP="009A1FF3">
      <w:pPr>
        <w:pStyle w:val="Heading4"/>
        <w:spacing w:before="0" w:after="0"/>
        <w:rPr>
          <w:del w:id="500" w:author="Donovan Goode [2]" w:date="2018-11-09T10:44:00Z"/>
        </w:rPr>
      </w:pPr>
      <w:del w:id="501" w:author="Donovan Goode [2]" w:date="2018-11-09T10:44:00Z">
        <w:r w:rsidRPr="00851FEA" w:rsidDel="006F48BE">
          <w:delText>Forms</w:delText>
        </w:r>
        <w:bookmarkStart w:id="502" w:name="_Toc529523971"/>
        <w:bookmarkEnd w:id="502"/>
      </w:del>
    </w:p>
    <w:p w14:paraId="1D1D1CC5" w14:textId="1D56248B" w:rsidR="007F558B" w:rsidRPr="00851FEA" w:rsidDel="006F48BE" w:rsidRDefault="0EC6B594" w:rsidP="009A1FF3">
      <w:pPr>
        <w:pStyle w:val="Heading4"/>
        <w:spacing w:before="0" w:after="0"/>
        <w:rPr>
          <w:del w:id="503" w:author="Donovan Goode [2]" w:date="2018-11-09T10:44:00Z"/>
        </w:rPr>
      </w:pPr>
      <w:del w:id="504" w:author="Donovan Goode [2]" w:date="2018-11-09T10:44:00Z">
        <w:r w:rsidRPr="00851FEA" w:rsidDel="006F48BE">
          <w:delText>Business Rules</w:delText>
        </w:r>
        <w:bookmarkStart w:id="505" w:name="_Toc529523972"/>
        <w:bookmarkEnd w:id="505"/>
      </w:del>
    </w:p>
    <w:p w14:paraId="120C67AE" w14:textId="6E0ACC57" w:rsidR="001D240D" w:rsidRPr="00851FEA" w:rsidDel="006F48BE" w:rsidRDefault="0EC6B594" w:rsidP="009A1FF3">
      <w:pPr>
        <w:pStyle w:val="Heading4"/>
        <w:spacing w:before="0" w:after="0"/>
        <w:rPr>
          <w:del w:id="506" w:author="Donovan Goode [2]" w:date="2018-11-09T10:44:00Z"/>
        </w:rPr>
      </w:pPr>
      <w:del w:id="507" w:author="Donovan Goode [2]" w:date="2018-11-09T10:44:00Z">
        <w:r w:rsidRPr="00851FEA" w:rsidDel="006F48BE">
          <w:delText xml:space="preserve">Form Based Scripting </w:delText>
        </w:r>
        <w:bookmarkStart w:id="508" w:name="_Toc529523973"/>
        <w:bookmarkEnd w:id="508"/>
      </w:del>
    </w:p>
    <w:p w14:paraId="543F6A22" w14:textId="6421671D" w:rsidR="001D240D" w:rsidRPr="00851FEA" w:rsidDel="006F48BE" w:rsidRDefault="0EC6B594" w:rsidP="009A1FF3">
      <w:pPr>
        <w:pStyle w:val="Heading4"/>
        <w:spacing w:before="0" w:after="0"/>
        <w:rPr>
          <w:del w:id="509" w:author="Donovan Goode [2]" w:date="2018-11-09T10:44:00Z"/>
        </w:rPr>
      </w:pPr>
      <w:del w:id="510" w:author="Donovan Goode [2]" w:date="2018-11-09T10:44:00Z">
        <w:r w:rsidRPr="00851FEA" w:rsidDel="006F48BE">
          <w:delText>Views</w:delText>
        </w:r>
        <w:bookmarkStart w:id="511" w:name="_Toc529523974"/>
        <w:bookmarkEnd w:id="511"/>
      </w:del>
    </w:p>
    <w:p w14:paraId="64EA7216" w14:textId="217DB5D9" w:rsidR="007F558B" w:rsidRPr="00851FEA" w:rsidDel="006F48BE" w:rsidRDefault="0EC6B594" w:rsidP="009A1FF3">
      <w:pPr>
        <w:pStyle w:val="Heading4"/>
        <w:spacing w:before="0" w:after="0"/>
        <w:rPr>
          <w:del w:id="512" w:author="Donovan Goode [2]" w:date="2018-11-09T10:44:00Z"/>
        </w:rPr>
      </w:pPr>
      <w:del w:id="513" w:author="Donovan Goode [2]" w:date="2018-11-09T10:44:00Z">
        <w:r w:rsidRPr="00851FEA" w:rsidDel="006F48BE">
          <w:delText>Charts</w:delText>
        </w:r>
        <w:bookmarkStart w:id="514" w:name="_Toc529523975"/>
        <w:bookmarkEnd w:id="514"/>
      </w:del>
    </w:p>
    <w:p w14:paraId="553946B0" w14:textId="563B5C98" w:rsidR="007F558B" w:rsidRPr="00851FEA" w:rsidDel="006F48BE" w:rsidRDefault="0EC6B594" w:rsidP="009A1FF3">
      <w:pPr>
        <w:pStyle w:val="Heading4"/>
        <w:spacing w:before="0" w:after="0"/>
        <w:rPr>
          <w:del w:id="515" w:author="Donovan Goode [2]" w:date="2018-11-09T10:44:00Z"/>
        </w:rPr>
      </w:pPr>
      <w:del w:id="516" w:author="Donovan Goode [2]" w:date="2018-11-09T10:44:00Z">
        <w:r w:rsidRPr="00851FEA" w:rsidDel="006F48BE">
          <w:delText>New Error Messages</w:delText>
        </w:r>
        <w:bookmarkStart w:id="517" w:name="_Toc529523976"/>
        <w:bookmarkEnd w:id="517"/>
      </w:del>
    </w:p>
    <w:p w14:paraId="1159BE2F" w14:textId="1B58AD69" w:rsidR="007F558B" w:rsidRPr="00851FEA" w:rsidDel="006F48BE" w:rsidRDefault="0EC6B594" w:rsidP="009A1FF3">
      <w:pPr>
        <w:pStyle w:val="Heading4"/>
        <w:spacing w:before="0" w:after="0"/>
        <w:rPr>
          <w:del w:id="518" w:author="Donovan Goode [2]" w:date="2018-11-09T10:44:00Z"/>
        </w:rPr>
      </w:pPr>
      <w:del w:id="519" w:author="Donovan Goode [2]" w:date="2018-11-09T10:44:00Z">
        <w:r w:rsidRPr="00851FEA" w:rsidDel="006F48BE">
          <w:delText>Field Level Security Implementation</w:delText>
        </w:r>
        <w:bookmarkStart w:id="520" w:name="_Toc529523977"/>
        <w:bookmarkEnd w:id="520"/>
      </w:del>
    </w:p>
    <w:p w14:paraId="0EAF71C0" w14:textId="340158A8" w:rsidR="009A1FF3" w:rsidRPr="00851FEA" w:rsidDel="006F48BE" w:rsidRDefault="009A1FF3" w:rsidP="009A1FF3">
      <w:pPr>
        <w:rPr>
          <w:del w:id="521" w:author="Donovan Goode [2]" w:date="2018-11-09T10:44:00Z"/>
        </w:rPr>
      </w:pPr>
      <w:bookmarkStart w:id="522" w:name="_Toc529523978"/>
      <w:bookmarkEnd w:id="522"/>
    </w:p>
    <w:p w14:paraId="497B906A" w14:textId="32B2F1C2" w:rsidR="007F05B9" w:rsidRPr="00851FEA" w:rsidDel="006F48BE" w:rsidRDefault="007F05B9" w:rsidP="009A1FF3">
      <w:pPr>
        <w:rPr>
          <w:del w:id="523" w:author="Donovan Goode [2]" w:date="2018-11-09T10:44:00Z"/>
          <w:color w:val="70AD47" w:themeColor="accent6"/>
        </w:rPr>
      </w:pPr>
      <w:bookmarkStart w:id="524" w:name="_Toc529523979"/>
      <w:bookmarkEnd w:id="524"/>
    </w:p>
    <w:p w14:paraId="3D2EAD2C" w14:textId="15F17952" w:rsidR="007F05B9" w:rsidRPr="00851FEA" w:rsidDel="006F48BE" w:rsidRDefault="007F05B9" w:rsidP="009A1FF3">
      <w:pPr>
        <w:rPr>
          <w:del w:id="525" w:author="Donovan Goode [2]" w:date="2018-11-09T10:44:00Z"/>
        </w:rPr>
      </w:pPr>
      <w:bookmarkStart w:id="526" w:name="_Toc529523980"/>
      <w:bookmarkEnd w:id="526"/>
    </w:p>
    <w:p w14:paraId="5EBCB447" w14:textId="6BC7EA18" w:rsidR="007F05B9" w:rsidRPr="00851FEA" w:rsidDel="006F48BE" w:rsidRDefault="007F05B9" w:rsidP="009A1FF3">
      <w:pPr>
        <w:rPr>
          <w:del w:id="527" w:author="Donovan Goode [2]" w:date="2018-11-09T10:44:00Z"/>
        </w:rPr>
      </w:pPr>
      <w:bookmarkStart w:id="528" w:name="_Toc529523981"/>
      <w:bookmarkEnd w:id="528"/>
    </w:p>
    <w:p w14:paraId="38916249" w14:textId="6F6C9A78" w:rsidR="007F05B9" w:rsidRPr="00851FEA" w:rsidDel="006F48BE" w:rsidRDefault="007F05B9" w:rsidP="009A1FF3">
      <w:pPr>
        <w:rPr>
          <w:del w:id="529" w:author="Donovan Goode [2]" w:date="2018-11-09T10:44:00Z"/>
        </w:rPr>
      </w:pPr>
      <w:bookmarkStart w:id="530" w:name="_Toc529523982"/>
      <w:bookmarkEnd w:id="530"/>
    </w:p>
    <w:p w14:paraId="45DC36DC" w14:textId="346EE242" w:rsidR="00095C2C" w:rsidRPr="00851FEA" w:rsidDel="006F48BE" w:rsidRDefault="00095C2C" w:rsidP="009A1FF3">
      <w:pPr>
        <w:rPr>
          <w:del w:id="531" w:author="Donovan Goode [2]" w:date="2018-11-09T10:44:00Z"/>
        </w:rPr>
      </w:pPr>
      <w:bookmarkStart w:id="532" w:name="_Toc529523983"/>
      <w:bookmarkEnd w:id="532"/>
    </w:p>
    <w:p w14:paraId="7E02EAAF" w14:textId="1CEAD0C6" w:rsidR="00095C2C" w:rsidRPr="00851FEA" w:rsidDel="006F48BE" w:rsidRDefault="00095C2C" w:rsidP="009A1FF3">
      <w:pPr>
        <w:rPr>
          <w:del w:id="533" w:author="Donovan Goode [2]" w:date="2018-11-09T10:44:00Z"/>
        </w:rPr>
      </w:pPr>
      <w:bookmarkStart w:id="534" w:name="_Toc529523984"/>
      <w:bookmarkEnd w:id="534"/>
    </w:p>
    <w:p w14:paraId="3A0AAA0B" w14:textId="77580AC0" w:rsidR="00095C2C" w:rsidRPr="00851FEA" w:rsidDel="006F48BE" w:rsidRDefault="00095C2C" w:rsidP="009A1FF3">
      <w:pPr>
        <w:rPr>
          <w:del w:id="535" w:author="Donovan Goode [2]" w:date="2018-11-09T10:44:00Z"/>
        </w:rPr>
      </w:pPr>
      <w:bookmarkStart w:id="536" w:name="_Toc529523985"/>
      <w:bookmarkEnd w:id="536"/>
    </w:p>
    <w:p w14:paraId="0F3D586D" w14:textId="27590C8E" w:rsidR="00093FB3" w:rsidRPr="00851FEA" w:rsidDel="006F48BE" w:rsidRDefault="00093FB3" w:rsidP="00093FB3">
      <w:pPr>
        <w:pStyle w:val="Heading3Numbered"/>
        <w:rPr>
          <w:del w:id="537" w:author="Donovan Goode [2]" w:date="2018-11-09T10:44:00Z"/>
        </w:rPr>
      </w:pPr>
      <w:bookmarkStart w:id="538" w:name="_Toc454172417"/>
      <w:del w:id="539" w:author="Donovan Goode [2]" w:date="2018-11-09T10:44:00Z">
        <w:r w:rsidRPr="00851FEA" w:rsidDel="006F48BE">
          <w:delText xml:space="preserve">Component </w:delText>
        </w:r>
        <w:r w:rsidRPr="00851FEA" w:rsidDel="006F48BE">
          <w:rPr>
            <w:color w:val="002060"/>
          </w:rPr>
          <w:delText>[</w:delText>
        </w:r>
        <w:r w:rsidR="001959FC" w:rsidDel="006F48BE">
          <w:rPr>
            <w:color w:val="002060"/>
          </w:rPr>
          <w:delText>Contact</w:delText>
        </w:r>
        <w:r w:rsidRPr="00851FEA" w:rsidDel="006F48BE">
          <w:rPr>
            <w:color w:val="002060"/>
          </w:rPr>
          <w:delText xml:space="preserve">] </w:delText>
        </w:r>
        <w:r w:rsidRPr="00851FEA" w:rsidDel="006F48BE">
          <w:delText>Entity Design</w:delText>
        </w:r>
        <w:bookmarkStart w:id="540" w:name="_Toc529523986"/>
        <w:bookmarkEnd w:id="538"/>
        <w:bookmarkEnd w:id="540"/>
      </w:del>
    </w:p>
    <w:p w14:paraId="3F7608B7" w14:textId="18B1EF83" w:rsidR="00093FB3" w:rsidRPr="00851FEA" w:rsidDel="006F48BE" w:rsidRDefault="0EC6B594" w:rsidP="00093FB3">
      <w:pPr>
        <w:pStyle w:val="Heading4"/>
        <w:rPr>
          <w:del w:id="541" w:author="Donovan Goode [2]" w:date="2018-11-09T10:44:00Z"/>
        </w:rPr>
      </w:pPr>
      <w:del w:id="542" w:author="Donovan Goode [2]" w:date="2018-11-09T10:44:00Z">
        <w:r w:rsidRPr="00851FEA" w:rsidDel="006F48BE">
          <w:delText>Behavioral Summary</w:delText>
        </w:r>
        <w:bookmarkStart w:id="543" w:name="_Toc529523987"/>
        <w:bookmarkEnd w:id="543"/>
      </w:del>
    </w:p>
    <w:p w14:paraId="2E393A62" w14:textId="13B6318A" w:rsidR="00093FB3" w:rsidRPr="00851FEA" w:rsidDel="006F48BE" w:rsidRDefault="0EC6B594" w:rsidP="00093FB3">
      <w:pPr>
        <w:rPr>
          <w:del w:id="544" w:author="Donovan Goode [2]" w:date="2018-11-09T10:44:00Z"/>
        </w:rPr>
      </w:pPr>
      <w:del w:id="545" w:author="Donovan Goode [2]" w:date="2018-11-09T10:44:00Z">
        <w:r w:rsidRPr="00851FEA" w:rsidDel="006F48BE">
          <w:delText xml:space="preserve">The application entity captures information based on the applicant’s perspective. This information is then reviewed for accuracy by the resource center team and then incorporated into the PSO Record. </w:delText>
        </w:r>
        <w:bookmarkStart w:id="546" w:name="_Toc529523988"/>
        <w:bookmarkEnd w:id="546"/>
      </w:del>
    </w:p>
    <w:p w14:paraId="64819CA3" w14:textId="770EDAE4" w:rsidR="00093FB3" w:rsidRPr="00851FEA" w:rsidDel="006F48BE" w:rsidRDefault="0EC6B594" w:rsidP="00003FA9">
      <w:pPr>
        <w:pStyle w:val="Heading4"/>
        <w:spacing w:before="0" w:after="0"/>
        <w:rPr>
          <w:del w:id="547" w:author="Donovan Goode [2]" w:date="2018-11-09T10:44:00Z"/>
          <w:color w:val="5B9BD5" w:themeColor="accent1"/>
        </w:rPr>
      </w:pPr>
      <w:del w:id="548" w:author="Donovan Goode [2]" w:date="2018-11-09T10:44:00Z">
        <w:r w:rsidRPr="00851FEA" w:rsidDel="006F48BE">
          <w:rPr>
            <w:color w:val="5B9BD5" w:themeColor="accent1"/>
          </w:rPr>
          <w:delText>Relationships</w:delText>
        </w:r>
        <w:bookmarkStart w:id="549" w:name="_Toc529523989"/>
        <w:bookmarkEnd w:id="549"/>
      </w:del>
    </w:p>
    <w:p w14:paraId="5B630DA7" w14:textId="121F99D0" w:rsidR="00093FB3" w:rsidRPr="00851FEA" w:rsidDel="006F48BE" w:rsidRDefault="0EC6B594" w:rsidP="00003FA9">
      <w:pPr>
        <w:spacing w:after="0"/>
        <w:rPr>
          <w:del w:id="550" w:author="Donovan Goode [2]" w:date="2018-11-09T10:44:00Z"/>
          <w:color w:val="5B9BD5" w:themeColor="accent1"/>
          <w:sz w:val="24"/>
          <w:szCs w:val="24"/>
        </w:rPr>
      </w:pPr>
      <w:del w:id="551" w:author="Donovan Goode [2]" w:date="2018-11-09T10:44:00Z">
        <w:r w:rsidRPr="00851FEA" w:rsidDel="006F48BE">
          <w:rPr>
            <w:color w:val="5B9BD5" w:themeColor="accent1"/>
            <w:sz w:val="24"/>
            <w:szCs w:val="24"/>
          </w:rPr>
          <w:delText>Forms</w:delText>
        </w:r>
        <w:bookmarkStart w:id="552" w:name="_Toc529523990"/>
        <w:bookmarkEnd w:id="552"/>
      </w:del>
    </w:p>
    <w:p w14:paraId="020FA3DA" w14:textId="34664397" w:rsidR="00093FB3" w:rsidRPr="00851FEA" w:rsidDel="006F48BE" w:rsidRDefault="0EC6B594" w:rsidP="00003FA9">
      <w:pPr>
        <w:spacing w:after="0"/>
        <w:rPr>
          <w:del w:id="553" w:author="Donovan Goode [2]" w:date="2018-11-09T10:44:00Z"/>
          <w:color w:val="5B9BD5" w:themeColor="accent1"/>
          <w:sz w:val="24"/>
          <w:szCs w:val="24"/>
        </w:rPr>
      </w:pPr>
      <w:del w:id="554" w:author="Donovan Goode [2]" w:date="2018-11-09T10:44:00Z">
        <w:r w:rsidRPr="00851FEA" w:rsidDel="006F48BE">
          <w:rPr>
            <w:color w:val="5B9BD5" w:themeColor="accent1"/>
            <w:sz w:val="24"/>
            <w:szCs w:val="24"/>
          </w:rPr>
          <w:delText>Business Rules</w:delText>
        </w:r>
        <w:bookmarkStart w:id="555" w:name="_Toc529523991"/>
        <w:bookmarkEnd w:id="555"/>
      </w:del>
    </w:p>
    <w:p w14:paraId="2D0D900E" w14:textId="57B83B93" w:rsidR="00093FB3" w:rsidRPr="00851FEA" w:rsidDel="006F48BE" w:rsidRDefault="0EC6B594" w:rsidP="00003FA9">
      <w:pPr>
        <w:pStyle w:val="Heading4"/>
        <w:spacing w:before="0" w:after="0"/>
        <w:rPr>
          <w:del w:id="556" w:author="Donovan Goode [2]" w:date="2018-11-09T10:44:00Z"/>
          <w:color w:val="5B9BD5" w:themeColor="accent1"/>
        </w:rPr>
      </w:pPr>
      <w:del w:id="557" w:author="Donovan Goode [2]" w:date="2018-11-09T10:44:00Z">
        <w:r w:rsidRPr="00851FEA" w:rsidDel="006F48BE">
          <w:rPr>
            <w:color w:val="5B9BD5" w:themeColor="accent1"/>
          </w:rPr>
          <w:delText xml:space="preserve">Form Based Scripting </w:delText>
        </w:r>
        <w:bookmarkStart w:id="558" w:name="_Toc529523992"/>
        <w:bookmarkEnd w:id="558"/>
      </w:del>
    </w:p>
    <w:p w14:paraId="7C5C22DB" w14:textId="0CB08873" w:rsidR="00093FB3" w:rsidRPr="00851FEA" w:rsidDel="006F48BE" w:rsidRDefault="0EC6B594" w:rsidP="00003FA9">
      <w:pPr>
        <w:spacing w:after="0"/>
        <w:rPr>
          <w:del w:id="559" w:author="Donovan Goode [2]" w:date="2018-11-09T10:44:00Z"/>
          <w:color w:val="5B9BD5" w:themeColor="accent1"/>
          <w:sz w:val="24"/>
          <w:szCs w:val="24"/>
        </w:rPr>
      </w:pPr>
      <w:del w:id="560" w:author="Donovan Goode [2]" w:date="2018-11-09T10:44:00Z">
        <w:r w:rsidRPr="00851FEA" w:rsidDel="006F48BE">
          <w:rPr>
            <w:color w:val="5B9BD5" w:themeColor="accent1"/>
            <w:sz w:val="24"/>
            <w:szCs w:val="24"/>
          </w:rPr>
          <w:delText>Views</w:delText>
        </w:r>
        <w:bookmarkStart w:id="561" w:name="_Toc529523993"/>
        <w:bookmarkEnd w:id="561"/>
      </w:del>
    </w:p>
    <w:p w14:paraId="75B21E1F" w14:textId="28B852B1" w:rsidR="00093FB3" w:rsidRPr="00851FEA" w:rsidDel="006F48BE" w:rsidRDefault="0EC6B594" w:rsidP="00003FA9">
      <w:pPr>
        <w:spacing w:after="0"/>
        <w:rPr>
          <w:del w:id="562" w:author="Donovan Goode [2]" w:date="2018-11-09T10:44:00Z"/>
          <w:color w:val="5B9BD5" w:themeColor="accent1"/>
          <w:sz w:val="24"/>
          <w:szCs w:val="24"/>
        </w:rPr>
      </w:pPr>
      <w:del w:id="563" w:author="Donovan Goode [2]" w:date="2018-11-09T10:44:00Z">
        <w:r w:rsidRPr="00851FEA" w:rsidDel="006F48BE">
          <w:rPr>
            <w:color w:val="5B9BD5" w:themeColor="accent1"/>
            <w:sz w:val="24"/>
            <w:szCs w:val="24"/>
          </w:rPr>
          <w:delText>Charts</w:delText>
        </w:r>
        <w:bookmarkStart w:id="564" w:name="_Toc529523994"/>
        <w:bookmarkEnd w:id="564"/>
      </w:del>
    </w:p>
    <w:p w14:paraId="4D3A8120" w14:textId="0BBA3A90" w:rsidR="00093FB3" w:rsidRPr="00851FEA" w:rsidDel="006F48BE" w:rsidRDefault="0EC6B594" w:rsidP="00003FA9">
      <w:pPr>
        <w:pStyle w:val="Heading4"/>
        <w:spacing w:before="0" w:after="0"/>
        <w:rPr>
          <w:del w:id="565" w:author="Donovan Goode [2]" w:date="2018-11-09T10:44:00Z"/>
          <w:color w:val="5B9BD5" w:themeColor="accent1"/>
        </w:rPr>
      </w:pPr>
      <w:del w:id="566" w:author="Donovan Goode [2]" w:date="2018-11-09T10:44:00Z">
        <w:r w:rsidRPr="00851FEA" w:rsidDel="006F48BE">
          <w:rPr>
            <w:color w:val="5B9BD5" w:themeColor="accent1"/>
          </w:rPr>
          <w:delText>New Error Messages</w:delText>
        </w:r>
        <w:bookmarkStart w:id="567" w:name="_Toc529523995"/>
        <w:bookmarkEnd w:id="567"/>
      </w:del>
    </w:p>
    <w:p w14:paraId="587877D3" w14:textId="0806CB78" w:rsidR="00093FB3" w:rsidRPr="00851FEA" w:rsidDel="006F48BE" w:rsidRDefault="0EC6B594" w:rsidP="00003FA9">
      <w:pPr>
        <w:pStyle w:val="Heading4"/>
        <w:spacing w:before="0" w:after="0"/>
        <w:rPr>
          <w:del w:id="568" w:author="Donovan Goode [2]" w:date="2018-11-09T10:44:00Z"/>
          <w:color w:val="5B9BD5" w:themeColor="accent1"/>
        </w:rPr>
      </w:pPr>
      <w:del w:id="569" w:author="Donovan Goode [2]" w:date="2018-11-09T10:44:00Z">
        <w:r w:rsidRPr="00851FEA" w:rsidDel="006F48BE">
          <w:rPr>
            <w:color w:val="5B9BD5" w:themeColor="accent1"/>
          </w:rPr>
          <w:delText>Field Level Security Implementation</w:delText>
        </w:r>
        <w:bookmarkStart w:id="570" w:name="_Toc529523996"/>
        <w:bookmarkEnd w:id="570"/>
      </w:del>
    </w:p>
    <w:p w14:paraId="0AAB6A0C" w14:textId="67839DF7" w:rsidR="00093FB3" w:rsidRPr="00851FEA" w:rsidDel="006F48BE" w:rsidRDefault="00093FB3" w:rsidP="00093FB3">
      <w:pPr>
        <w:pStyle w:val="Heading3Numbered"/>
        <w:rPr>
          <w:del w:id="571" w:author="Donovan Goode [2]" w:date="2018-11-09T10:44:00Z"/>
        </w:rPr>
      </w:pPr>
      <w:bookmarkStart w:id="572" w:name="_Toc454172418"/>
      <w:del w:id="573" w:author="Donovan Goode [2]" w:date="2018-11-09T10:44:00Z">
        <w:r w:rsidRPr="00851FEA" w:rsidDel="006F48BE">
          <w:delText xml:space="preserve">Component </w:delText>
        </w:r>
        <w:r w:rsidRPr="00851FEA" w:rsidDel="006F48BE">
          <w:rPr>
            <w:color w:val="002060"/>
          </w:rPr>
          <w:delText>[</w:delText>
        </w:r>
        <w:r w:rsidR="001959FC" w:rsidDel="006F48BE">
          <w:rPr>
            <w:color w:val="002060"/>
          </w:rPr>
          <w:delText>Package</w:delText>
        </w:r>
        <w:r w:rsidRPr="00851FEA" w:rsidDel="006F48BE">
          <w:rPr>
            <w:color w:val="002060"/>
          </w:rPr>
          <w:delText xml:space="preserve">] </w:delText>
        </w:r>
        <w:r w:rsidRPr="00851FEA" w:rsidDel="006F48BE">
          <w:delText>Entity Design</w:delText>
        </w:r>
        <w:bookmarkStart w:id="574" w:name="_Toc529523997"/>
        <w:bookmarkEnd w:id="572"/>
        <w:bookmarkEnd w:id="574"/>
      </w:del>
    </w:p>
    <w:p w14:paraId="6D0FF22C" w14:textId="7C7A6517" w:rsidR="00093FB3" w:rsidRPr="00851FEA" w:rsidDel="006F48BE" w:rsidRDefault="0EC6B594" w:rsidP="00093FB3">
      <w:pPr>
        <w:pStyle w:val="Heading4"/>
        <w:rPr>
          <w:del w:id="575" w:author="Donovan Goode [2]" w:date="2018-11-09T10:44:00Z"/>
        </w:rPr>
      </w:pPr>
      <w:del w:id="576" w:author="Donovan Goode [2]" w:date="2018-11-09T10:44:00Z">
        <w:r w:rsidRPr="00851FEA" w:rsidDel="006F48BE">
          <w:delText>Behavioral Summary</w:delText>
        </w:r>
        <w:bookmarkStart w:id="577" w:name="_Toc529523998"/>
        <w:bookmarkEnd w:id="577"/>
      </w:del>
    </w:p>
    <w:p w14:paraId="17CA7B72" w14:textId="2D99D1B1" w:rsidR="00093FB3" w:rsidRPr="00851FEA" w:rsidDel="006F48BE" w:rsidRDefault="0EC6B594" w:rsidP="00093FB3">
      <w:pPr>
        <w:rPr>
          <w:del w:id="578" w:author="Donovan Goode [2]" w:date="2018-11-09T10:44:00Z"/>
        </w:rPr>
      </w:pPr>
      <w:del w:id="579" w:author="Donovan Goode [2]" w:date="2018-11-09T10:44:00Z">
        <w:r w:rsidRPr="00851FEA" w:rsidDel="006F48BE">
          <w:delText>The Contact Record is used for any individual person including but not limited to beneficiaries, external users, applications, claimants, legal guardians and others.</w:delText>
        </w:r>
        <w:bookmarkStart w:id="580" w:name="_Toc529523999"/>
        <w:bookmarkEnd w:id="580"/>
      </w:del>
    </w:p>
    <w:p w14:paraId="4DEE88D3" w14:textId="1A6D89E0" w:rsidR="00093FB3" w:rsidRPr="00851FEA" w:rsidDel="006F48BE" w:rsidRDefault="0EC6B594" w:rsidP="00093FB3">
      <w:pPr>
        <w:pStyle w:val="Heading4"/>
        <w:spacing w:before="0" w:after="0"/>
        <w:rPr>
          <w:del w:id="581" w:author="Donovan Goode [2]" w:date="2018-11-09T10:44:00Z"/>
          <w:color w:val="5B9BD5" w:themeColor="accent1"/>
        </w:rPr>
      </w:pPr>
      <w:del w:id="582" w:author="Donovan Goode [2]" w:date="2018-11-09T10:44:00Z">
        <w:r w:rsidRPr="00851FEA" w:rsidDel="006F48BE">
          <w:rPr>
            <w:color w:val="5B9BD5" w:themeColor="accent1"/>
          </w:rPr>
          <w:delText>Relationships</w:delText>
        </w:r>
        <w:bookmarkStart w:id="583" w:name="_Toc529524000"/>
        <w:bookmarkEnd w:id="583"/>
      </w:del>
    </w:p>
    <w:p w14:paraId="5303DA45" w14:textId="322D9FD9" w:rsidR="00093FB3" w:rsidRPr="00851FEA" w:rsidDel="006F48BE" w:rsidRDefault="0EC6B594" w:rsidP="00093FB3">
      <w:pPr>
        <w:rPr>
          <w:del w:id="584" w:author="Donovan Goode [2]" w:date="2018-11-09T10:44:00Z"/>
          <w:color w:val="5B9BD5" w:themeColor="accent1"/>
          <w:sz w:val="24"/>
          <w:szCs w:val="24"/>
        </w:rPr>
      </w:pPr>
      <w:del w:id="585" w:author="Donovan Goode [2]" w:date="2018-11-09T10:44:00Z">
        <w:r w:rsidRPr="00851FEA" w:rsidDel="006F48BE">
          <w:rPr>
            <w:color w:val="5B9BD5" w:themeColor="accent1"/>
            <w:sz w:val="24"/>
            <w:szCs w:val="24"/>
          </w:rPr>
          <w:delText>Forms</w:delText>
        </w:r>
        <w:bookmarkStart w:id="586" w:name="_Toc529524001"/>
        <w:bookmarkEnd w:id="586"/>
      </w:del>
    </w:p>
    <w:p w14:paraId="55D97E2E" w14:textId="6940F262" w:rsidR="00093FB3" w:rsidRPr="00851FEA" w:rsidDel="006F48BE" w:rsidRDefault="0EC6B594" w:rsidP="00093FB3">
      <w:pPr>
        <w:spacing w:after="0"/>
        <w:rPr>
          <w:del w:id="587" w:author="Donovan Goode [2]" w:date="2018-11-09T10:44:00Z"/>
          <w:color w:val="5B9BD5" w:themeColor="accent1"/>
          <w:sz w:val="24"/>
          <w:szCs w:val="24"/>
        </w:rPr>
      </w:pPr>
      <w:del w:id="588" w:author="Donovan Goode [2]" w:date="2018-11-09T10:44:00Z">
        <w:r w:rsidRPr="00851FEA" w:rsidDel="006F48BE">
          <w:rPr>
            <w:color w:val="5B9BD5" w:themeColor="accent1"/>
            <w:sz w:val="24"/>
            <w:szCs w:val="24"/>
          </w:rPr>
          <w:delText>Business Rules</w:delText>
        </w:r>
        <w:bookmarkStart w:id="589" w:name="_Toc529524002"/>
        <w:bookmarkEnd w:id="589"/>
      </w:del>
    </w:p>
    <w:p w14:paraId="13CA80E2" w14:textId="30A37623" w:rsidR="00093FB3" w:rsidRPr="00851FEA" w:rsidDel="006F48BE" w:rsidRDefault="0EC6B594" w:rsidP="00093FB3">
      <w:pPr>
        <w:pStyle w:val="Heading4"/>
        <w:spacing w:before="0" w:after="0"/>
        <w:rPr>
          <w:del w:id="590" w:author="Donovan Goode [2]" w:date="2018-11-09T10:44:00Z"/>
          <w:color w:val="5B9BD5" w:themeColor="accent1"/>
        </w:rPr>
      </w:pPr>
      <w:del w:id="591" w:author="Donovan Goode [2]" w:date="2018-11-09T10:44:00Z">
        <w:r w:rsidRPr="00851FEA" w:rsidDel="006F48BE">
          <w:rPr>
            <w:color w:val="5B9BD5" w:themeColor="accent1"/>
          </w:rPr>
          <w:delText xml:space="preserve">Form Based Scripting </w:delText>
        </w:r>
        <w:bookmarkStart w:id="592" w:name="_Toc529524003"/>
        <w:bookmarkEnd w:id="592"/>
      </w:del>
    </w:p>
    <w:p w14:paraId="5ABF0D3B" w14:textId="052E2021" w:rsidR="00093FB3" w:rsidRPr="00851FEA" w:rsidDel="006F48BE" w:rsidRDefault="0EC6B594" w:rsidP="00093FB3">
      <w:pPr>
        <w:spacing w:after="0"/>
        <w:rPr>
          <w:del w:id="593" w:author="Donovan Goode [2]" w:date="2018-11-09T10:44:00Z"/>
          <w:color w:val="5B9BD5" w:themeColor="accent1"/>
          <w:sz w:val="24"/>
          <w:szCs w:val="24"/>
        </w:rPr>
      </w:pPr>
      <w:del w:id="594" w:author="Donovan Goode [2]" w:date="2018-11-09T10:44:00Z">
        <w:r w:rsidRPr="00851FEA" w:rsidDel="006F48BE">
          <w:rPr>
            <w:color w:val="5B9BD5" w:themeColor="accent1"/>
            <w:sz w:val="24"/>
            <w:szCs w:val="24"/>
          </w:rPr>
          <w:delText>Views</w:delText>
        </w:r>
        <w:bookmarkStart w:id="595" w:name="_Toc529524004"/>
        <w:bookmarkEnd w:id="595"/>
      </w:del>
    </w:p>
    <w:p w14:paraId="6E6B73F0" w14:textId="0D7AFC4E" w:rsidR="00093FB3" w:rsidRPr="00851FEA" w:rsidDel="006F48BE" w:rsidRDefault="0EC6B594" w:rsidP="00093FB3">
      <w:pPr>
        <w:spacing w:after="0"/>
        <w:rPr>
          <w:del w:id="596" w:author="Donovan Goode [2]" w:date="2018-11-09T10:44:00Z"/>
          <w:color w:val="5B9BD5" w:themeColor="accent1"/>
          <w:sz w:val="24"/>
          <w:szCs w:val="24"/>
        </w:rPr>
      </w:pPr>
      <w:del w:id="597" w:author="Donovan Goode [2]" w:date="2018-11-09T10:44:00Z">
        <w:r w:rsidRPr="00851FEA" w:rsidDel="006F48BE">
          <w:rPr>
            <w:color w:val="5B9BD5" w:themeColor="accent1"/>
            <w:sz w:val="24"/>
            <w:szCs w:val="24"/>
          </w:rPr>
          <w:delText>Charts</w:delText>
        </w:r>
        <w:bookmarkStart w:id="598" w:name="_Toc529524005"/>
        <w:bookmarkEnd w:id="598"/>
      </w:del>
    </w:p>
    <w:p w14:paraId="2B4BA06C" w14:textId="7544E807" w:rsidR="00093FB3" w:rsidRPr="00851FEA" w:rsidDel="006F48BE" w:rsidRDefault="0EC6B594" w:rsidP="00093FB3">
      <w:pPr>
        <w:pStyle w:val="Heading4"/>
        <w:spacing w:before="0" w:after="0"/>
        <w:rPr>
          <w:del w:id="599" w:author="Donovan Goode [2]" w:date="2018-11-09T10:44:00Z"/>
          <w:color w:val="5B9BD5" w:themeColor="accent1"/>
        </w:rPr>
      </w:pPr>
      <w:del w:id="600" w:author="Donovan Goode [2]" w:date="2018-11-09T10:44:00Z">
        <w:r w:rsidRPr="00851FEA" w:rsidDel="006F48BE">
          <w:rPr>
            <w:color w:val="5B9BD5" w:themeColor="accent1"/>
          </w:rPr>
          <w:delText>New Error Messages</w:delText>
        </w:r>
        <w:bookmarkStart w:id="601" w:name="_Toc529524006"/>
        <w:bookmarkEnd w:id="601"/>
      </w:del>
    </w:p>
    <w:p w14:paraId="0F5607CF" w14:textId="41B9DB90" w:rsidR="00093FB3" w:rsidRPr="00851FEA" w:rsidDel="006F48BE" w:rsidRDefault="0EC6B594" w:rsidP="00093FB3">
      <w:pPr>
        <w:pStyle w:val="Heading4"/>
        <w:spacing w:before="0" w:after="0"/>
        <w:rPr>
          <w:del w:id="602" w:author="Donovan Goode [2]" w:date="2018-11-09T10:44:00Z"/>
          <w:color w:val="5B9BD5" w:themeColor="accent1"/>
        </w:rPr>
      </w:pPr>
      <w:del w:id="603" w:author="Donovan Goode [2]" w:date="2018-11-09T10:44:00Z">
        <w:r w:rsidRPr="00851FEA" w:rsidDel="006F48BE">
          <w:rPr>
            <w:color w:val="5B9BD5" w:themeColor="accent1"/>
          </w:rPr>
          <w:delText>Field Level Security Implementation</w:delText>
        </w:r>
        <w:bookmarkStart w:id="604" w:name="_Toc529524007"/>
        <w:bookmarkEnd w:id="604"/>
      </w:del>
    </w:p>
    <w:p w14:paraId="5C048EE7" w14:textId="6A18796D" w:rsidR="00093FB3" w:rsidRPr="00851FEA" w:rsidDel="006F48BE" w:rsidRDefault="00093FB3" w:rsidP="00093FB3">
      <w:pPr>
        <w:pStyle w:val="Heading3Numbered"/>
        <w:rPr>
          <w:del w:id="605" w:author="Donovan Goode [2]" w:date="2018-11-09T10:44:00Z"/>
        </w:rPr>
      </w:pPr>
      <w:bookmarkStart w:id="606" w:name="_Toc454172419"/>
      <w:del w:id="607" w:author="Donovan Goode [2]" w:date="2018-11-09T10:44:00Z">
        <w:r w:rsidRPr="00851FEA" w:rsidDel="006F48BE">
          <w:delText xml:space="preserve">Component </w:delText>
        </w:r>
        <w:r w:rsidRPr="00851FEA" w:rsidDel="006F48BE">
          <w:rPr>
            <w:color w:val="002060"/>
          </w:rPr>
          <w:delText>[</w:delText>
        </w:r>
        <w:r w:rsidR="001959FC" w:rsidDel="006F48BE">
          <w:rPr>
            <w:color w:val="002060"/>
          </w:rPr>
          <w:delText>Invitation</w:delText>
        </w:r>
        <w:r w:rsidRPr="00851FEA" w:rsidDel="006F48BE">
          <w:rPr>
            <w:color w:val="002060"/>
          </w:rPr>
          <w:delText xml:space="preserve">] </w:delText>
        </w:r>
        <w:r w:rsidRPr="00851FEA" w:rsidDel="006F48BE">
          <w:delText>Entity Design</w:delText>
        </w:r>
        <w:bookmarkStart w:id="608" w:name="_Toc529524008"/>
        <w:bookmarkEnd w:id="606"/>
        <w:bookmarkEnd w:id="608"/>
      </w:del>
    </w:p>
    <w:p w14:paraId="35EB2642" w14:textId="1BB2705B" w:rsidR="00093FB3" w:rsidRPr="00851FEA" w:rsidDel="006F48BE" w:rsidRDefault="0EC6B594" w:rsidP="00093FB3">
      <w:pPr>
        <w:pStyle w:val="Heading4"/>
        <w:rPr>
          <w:del w:id="609" w:author="Donovan Goode [2]" w:date="2018-11-09T10:44:00Z"/>
        </w:rPr>
      </w:pPr>
      <w:del w:id="610" w:author="Donovan Goode [2]" w:date="2018-11-09T10:44:00Z">
        <w:r w:rsidRPr="00851FEA" w:rsidDel="006F48BE">
          <w:delText xml:space="preserve">Behavioral Summary: </w:delText>
        </w:r>
        <w:r w:rsidRPr="00851FEA" w:rsidDel="006F48BE">
          <w:rPr>
            <w:color w:val="auto"/>
          </w:rPr>
          <w:delText xml:space="preserve">The activity pointer is a summary/header for all entities that are of type activity. It is used by the system OOB to organize activities for distribution to the end user through OOB interfaces. </w:delText>
        </w:r>
        <w:bookmarkStart w:id="611" w:name="_Toc529524009"/>
        <w:bookmarkEnd w:id="611"/>
      </w:del>
    </w:p>
    <w:p w14:paraId="1E39D672" w14:textId="687724FB" w:rsidR="00093FB3" w:rsidRPr="00851FEA" w:rsidDel="006F48BE" w:rsidRDefault="0EC6B594" w:rsidP="002A0DD2">
      <w:pPr>
        <w:pStyle w:val="Heading4"/>
        <w:spacing w:before="0" w:after="0"/>
        <w:rPr>
          <w:del w:id="612" w:author="Donovan Goode [2]" w:date="2018-11-09T10:44:00Z"/>
          <w:color w:val="5B9BD5" w:themeColor="accent1"/>
        </w:rPr>
      </w:pPr>
      <w:del w:id="613" w:author="Donovan Goode [2]" w:date="2018-11-09T10:44:00Z">
        <w:r w:rsidRPr="00851FEA" w:rsidDel="006F48BE">
          <w:rPr>
            <w:color w:val="5B9BD5" w:themeColor="accent1"/>
          </w:rPr>
          <w:delText>Relationships</w:delText>
        </w:r>
        <w:bookmarkStart w:id="614" w:name="_Toc529524010"/>
        <w:bookmarkEnd w:id="614"/>
      </w:del>
    </w:p>
    <w:p w14:paraId="2BE482B2" w14:textId="569E5821" w:rsidR="00093FB3" w:rsidRPr="00851FEA" w:rsidDel="006F48BE" w:rsidRDefault="0EC6B594" w:rsidP="002A0DD2">
      <w:pPr>
        <w:spacing w:after="0"/>
        <w:rPr>
          <w:del w:id="615" w:author="Donovan Goode [2]" w:date="2018-11-09T10:44:00Z"/>
          <w:color w:val="5B9BD5" w:themeColor="accent1"/>
          <w:sz w:val="24"/>
          <w:szCs w:val="24"/>
        </w:rPr>
      </w:pPr>
      <w:del w:id="616" w:author="Donovan Goode [2]" w:date="2018-11-09T10:44:00Z">
        <w:r w:rsidRPr="00851FEA" w:rsidDel="006F48BE">
          <w:rPr>
            <w:color w:val="5B9BD5" w:themeColor="accent1"/>
            <w:sz w:val="24"/>
            <w:szCs w:val="24"/>
          </w:rPr>
          <w:delText>Forms</w:delText>
        </w:r>
        <w:bookmarkStart w:id="617" w:name="_Toc529524011"/>
        <w:bookmarkEnd w:id="617"/>
      </w:del>
    </w:p>
    <w:p w14:paraId="7876B1BD" w14:textId="256C9510" w:rsidR="00093FB3" w:rsidRPr="00851FEA" w:rsidDel="006F48BE" w:rsidRDefault="0EC6B594" w:rsidP="002A0DD2">
      <w:pPr>
        <w:spacing w:after="0"/>
        <w:rPr>
          <w:del w:id="618" w:author="Donovan Goode [2]" w:date="2018-11-09T10:44:00Z"/>
          <w:color w:val="5B9BD5" w:themeColor="accent1"/>
          <w:sz w:val="24"/>
          <w:szCs w:val="24"/>
        </w:rPr>
      </w:pPr>
      <w:del w:id="619" w:author="Donovan Goode [2]" w:date="2018-11-09T10:44:00Z">
        <w:r w:rsidRPr="00851FEA" w:rsidDel="006F48BE">
          <w:rPr>
            <w:color w:val="5B9BD5" w:themeColor="accent1"/>
            <w:sz w:val="24"/>
            <w:szCs w:val="24"/>
          </w:rPr>
          <w:delText>Business Rules</w:delText>
        </w:r>
        <w:bookmarkStart w:id="620" w:name="_Toc529524012"/>
        <w:bookmarkEnd w:id="620"/>
      </w:del>
    </w:p>
    <w:p w14:paraId="7C8DA002" w14:textId="76C586BD" w:rsidR="00093FB3" w:rsidRPr="00851FEA" w:rsidDel="006F48BE" w:rsidRDefault="0EC6B594" w:rsidP="002A0DD2">
      <w:pPr>
        <w:pStyle w:val="Heading4"/>
        <w:spacing w:before="0" w:after="0"/>
        <w:rPr>
          <w:del w:id="621" w:author="Donovan Goode [2]" w:date="2018-11-09T10:44:00Z"/>
          <w:color w:val="5B9BD5" w:themeColor="accent1"/>
        </w:rPr>
      </w:pPr>
      <w:del w:id="622" w:author="Donovan Goode [2]" w:date="2018-11-09T10:44:00Z">
        <w:r w:rsidRPr="00851FEA" w:rsidDel="006F48BE">
          <w:rPr>
            <w:color w:val="5B9BD5" w:themeColor="accent1"/>
          </w:rPr>
          <w:delText xml:space="preserve">Form Based Scripting </w:delText>
        </w:r>
        <w:bookmarkStart w:id="623" w:name="_Toc529524013"/>
        <w:bookmarkEnd w:id="623"/>
      </w:del>
    </w:p>
    <w:p w14:paraId="604072C6" w14:textId="2BD69F39" w:rsidR="00093FB3" w:rsidRPr="00851FEA" w:rsidDel="006F48BE" w:rsidRDefault="0EC6B594" w:rsidP="002A0DD2">
      <w:pPr>
        <w:spacing w:after="0"/>
        <w:rPr>
          <w:del w:id="624" w:author="Donovan Goode [2]" w:date="2018-11-09T10:44:00Z"/>
          <w:color w:val="5B9BD5" w:themeColor="accent1"/>
          <w:sz w:val="24"/>
          <w:szCs w:val="24"/>
        </w:rPr>
      </w:pPr>
      <w:del w:id="625" w:author="Donovan Goode [2]" w:date="2018-11-09T10:44:00Z">
        <w:r w:rsidRPr="00851FEA" w:rsidDel="006F48BE">
          <w:rPr>
            <w:color w:val="5B9BD5" w:themeColor="accent1"/>
            <w:sz w:val="24"/>
            <w:szCs w:val="24"/>
          </w:rPr>
          <w:delText>Views</w:delText>
        </w:r>
        <w:bookmarkStart w:id="626" w:name="_Toc529524014"/>
        <w:bookmarkEnd w:id="626"/>
      </w:del>
    </w:p>
    <w:p w14:paraId="237FEE1F" w14:textId="1A130C2B" w:rsidR="00093FB3" w:rsidRPr="00851FEA" w:rsidDel="006F48BE" w:rsidRDefault="0EC6B594" w:rsidP="002A0DD2">
      <w:pPr>
        <w:spacing w:after="0"/>
        <w:rPr>
          <w:del w:id="627" w:author="Donovan Goode [2]" w:date="2018-11-09T10:44:00Z"/>
          <w:color w:val="5B9BD5" w:themeColor="accent1"/>
          <w:sz w:val="24"/>
          <w:szCs w:val="24"/>
        </w:rPr>
      </w:pPr>
      <w:del w:id="628" w:author="Donovan Goode [2]" w:date="2018-11-09T10:44:00Z">
        <w:r w:rsidRPr="00851FEA" w:rsidDel="006F48BE">
          <w:rPr>
            <w:color w:val="5B9BD5" w:themeColor="accent1"/>
            <w:sz w:val="24"/>
            <w:szCs w:val="24"/>
          </w:rPr>
          <w:delText>Charts</w:delText>
        </w:r>
        <w:bookmarkStart w:id="629" w:name="_Toc529524015"/>
        <w:bookmarkEnd w:id="629"/>
      </w:del>
    </w:p>
    <w:p w14:paraId="7DDEED14" w14:textId="4966DECF" w:rsidR="00093FB3" w:rsidRPr="00851FEA" w:rsidDel="006F48BE" w:rsidRDefault="0EC6B594" w:rsidP="002A0DD2">
      <w:pPr>
        <w:pStyle w:val="Heading4"/>
        <w:spacing w:before="0" w:after="0"/>
        <w:rPr>
          <w:del w:id="630" w:author="Donovan Goode [2]" w:date="2018-11-09T10:44:00Z"/>
          <w:color w:val="5B9BD5" w:themeColor="accent1"/>
        </w:rPr>
      </w:pPr>
      <w:del w:id="631" w:author="Donovan Goode [2]" w:date="2018-11-09T10:44:00Z">
        <w:r w:rsidRPr="00851FEA" w:rsidDel="006F48BE">
          <w:rPr>
            <w:color w:val="5B9BD5" w:themeColor="accent1"/>
          </w:rPr>
          <w:delText>New Error Messages</w:delText>
        </w:r>
        <w:bookmarkStart w:id="632" w:name="_Toc529524016"/>
        <w:bookmarkEnd w:id="632"/>
      </w:del>
    </w:p>
    <w:p w14:paraId="6C3A25F4" w14:textId="32BA02B2" w:rsidR="00093FB3" w:rsidRPr="00851FEA" w:rsidDel="006F48BE" w:rsidRDefault="0EC6B594" w:rsidP="002A0DD2">
      <w:pPr>
        <w:pStyle w:val="Heading4"/>
        <w:spacing w:before="0" w:after="0"/>
        <w:rPr>
          <w:del w:id="633" w:author="Donovan Goode [2]" w:date="2018-11-09T10:44:00Z"/>
          <w:color w:val="5B9BD5" w:themeColor="accent1"/>
        </w:rPr>
      </w:pPr>
      <w:del w:id="634" w:author="Donovan Goode [2]" w:date="2018-11-09T10:44:00Z">
        <w:r w:rsidRPr="00851FEA" w:rsidDel="006F48BE">
          <w:rPr>
            <w:color w:val="5B9BD5" w:themeColor="accent1"/>
          </w:rPr>
          <w:delText>Field Level Security Implementation</w:delText>
        </w:r>
        <w:bookmarkStart w:id="635" w:name="_Toc529524017"/>
        <w:bookmarkEnd w:id="635"/>
      </w:del>
    </w:p>
    <w:p w14:paraId="348AFCBD" w14:textId="2506260E" w:rsidR="002A0DD2" w:rsidRPr="00851FEA" w:rsidDel="006F48BE" w:rsidRDefault="002A0DD2" w:rsidP="002A0DD2">
      <w:pPr>
        <w:rPr>
          <w:del w:id="636" w:author="Donovan Goode [2]" w:date="2018-11-09T10:44:00Z"/>
        </w:rPr>
      </w:pPr>
      <w:bookmarkStart w:id="637" w:name="_Toc529524018"/>
      <w:bookmarkEnd w:id="637"/>
    </w:p>
    <w:p w14:paraId="07A1F80B" w14:textId="77EEB42F" w:rsidR="002A0DD2" w:rsidRPr="00851FEA" w:rsidDel="006F48BE" w:rsidRDefault="002A0DD2" w:rsidP="002A0DD2">
      <w:pPr>
        <w:rPr>
          <w:del w:id="638" w:author="Donovan Goode [2]" w:date="2018-11-09T10:44:00Z"/>
        </w:rPr>
      </w:pPr>
      <w:bookmarkStart w:id="639" w:name="_Toc529524019"/>
      <w:bookmarkEnd w:id="639"/>
    </w:p>
    <w:p w14:paraId="0B8A4E48" w14:textId="1B836BC2" w:rsidR="002A0DD2" w:rsidRPr="00851FEA" w:rsidDel="006F48BE" w:rsidRDefault="002A0DD2" w:rsidP="002A0DD2">
      <w:pPr>
        <w:rPr>
          <w:del w:id="640" w:author="Donovan Goode [2]" w:date="2018-11-09T10:44:00Z"/>
        </w:rPr>
      </w:pPr>
      <w:bookmarkStart w:id="641" w:name="_Toc529524020"/>
      <w:bookmarkEnd w:id="641"/>
    </w:p>
    <w:p w14:paraId="1C0DA81A" w14:textId="1BC9AE8C" w:rsidR="002A0DD2" w:rsidRPr="00851FEA" w:rsidDel="006F48BE" w:rsidRDefault="002A0DD2" w:rsidP="002A0DD2">
      <w:pPr>
        <w:rPr>
          <w:del w:id="642" w:author="Donovan Goode [2]" w:date="2018-11-09T10:44:00Z"/>
        </w:rPr>
      </w:pPr>
      <w:bookmarkStart w:id="643" w:name="_Toc529524021"/>
      <w:bookmarkEnd w:id="643"/>
    </w:p>
    <w:p w14:paraId="028244F6" w14:textId="2339E5C3" w:rsidR="002A0DD2" w:rsidRPr="00851FEA" w:rsidDel="006F48BE" w:rsidRDefault="002A0DD2" w:rsidP="002A0DD2">
      <w:pPr>
        <w:rPr>
          <w:del w:id="644" w:author="Donovan Goode [2]" w:date="2018-11-09T10:44:00Z"/>
        </w:rPr>
      </w:pPr>
      <w:bookmarkStart w:id="645" w:name="_Toc529524022"/>
      <w:bookmarkEnd w:id="645"/>
    </w:p>
    <w:p w14:paraId="130284D0" w14:textId="7F302674" w:rsidR="002A0DD2" w:rsidRPr="00851FEA" w:rsidDel="006F48BE" w:rsidRDefault="002A0DD2" w:rsidP="002A0DD2">
      <w:pPr>
        <w:rPr>
          <w:del w:id="646" w:author="Donovan Goode [2]" w:date="2018-11-09T10:44:00Z"/>
        </w:rPr>
      </w:pPr>
      <w:bookmarkStart w:id="647" w:name="_Toc529524023"/>
      <w:bookmarkEnd w:id="647"/>
    </w:p>
    <w:p w14:paraId="4B6967FD" w14:textId="6A3989BD" w:rsidR="00093FB3" w:rsidRPr="00851FEA" w:rsidDel="006F48BE" w:rsidRDefault="00093FB3" w:rsidP="00093FB3">
      <w:pPr>
        <w:pStyle w:val="Heading3Numbered"/>
        <w:rPr>
          <w:del w:id="648" w:author="Donovan Goode [2]" w:date="2018-11-09T10:44:00Z"/>
        </w:rPr>
      </w:pPr>
      <w:bookmarkStart w:id="649" w:name="_Toc454172420"/>
      <w:del w:id="650" w:author="Donovan Goode [2]" w:date="2018-11-09T10:44:00Z">
        <w:r w:rsidRPr="00851FEA" w:rsidDel="006F48BE">
          <w:delText xml:space="preserve">Component </w:delText>
        </w:r>
        <w:r w:rsidR="001E2CC8" w:rsidRPr="00851FEA" w:rsidDel="006F48BE">
          <w:rPr>
            <w:color w:val="002060"/>
          </w:rPr>
          <w:delText>[</w:delText>
        </w:r>
        <w:r w:rsidR="00395E85" w:rsidDel="006F48BE">
          <w:rPr>
            <w:color w:val="002060"/>
          </w:rPr>
          <w:delText>Service History</w:delText>
        </w:r>
        <w:r w:rsidRPr="00851FEA" w:rsidDel="006F48BE">
          <w:rPr>
            <w:color w:val="002060"/>
          </w:rPr>
          <w:delText xml:space="preserve">] </w:delText>
        </w:r>
        <w:r w:rsidRPr="00851FEA" w:rsidDel="006F48BE">
          <w:delText>Entity Design</w:delText>
        </w:r>
        <w:bookmarkStart w:id="651" w:name="_Toc529524024"/>
        <w:bookmarkEnd w:id="649"/>
        <w:bookmarkEnd w:id="651"/>
      </w:del>
    </w:p>
    <w:p w14:paraId="25C7454E" w14:textId="33359064" w:rsidR="00093FB3" w:rsidRPr="00851FEA" w:rsidDel="006F48BE" w:rsidRDefault="0EC6B594" w:rsidP="00C81FA3">
      <w:pPr>
        <w:pStyle w:val="Heading4"/>
        <w:spacing w:before="0" w:after="0"/>
        <w:rPr>
          <w:del w:id="652" w:author="Donovan Goode [2]" w:date="2018-11-09T10:44:00Z"/>
        </w:rPr>
      </w:pPr>
      <w:del w:id="653" w:author="Donovan Goode [2]" w:date="2018-11-09T10:44:00Z">
        <w:r w:rsidRPr="00851FEA" w:rsidDel="006F48BE">
          <w:delText>Behavioral Summary</w:delText>
        </w:r>
        <w:bookmarkStart w:id="654" w:name="_Toc529524025"/>
        <w:bookmarkEnd w:id="654"/>
      </w:del>
    </w:p>
    <w:p w14:paraId="56C682B6" w14:textId="43723267" w:rsidR="00093FB3" w:rsidRPr="00851FEA" w:rsidDel="006F48BE" w:rsidRDefault="0EC6B594" w:rsidP="00C81FA3">
      <w:pPr>
        <w:pStyle w:val="Heading4"/>
        <w:spacing w:before="0" w:after="0"/>
        <w:rPr>
          <w:del w:id="655" w:author="Donovan Goode [2]" w:date="2018-11-09T10:44:00Z"/>
          <w:color w:val="5B9BD5" w:themeColor="accent1"/>
        </w:rPr>
      </w:pPr>
      <w:del w:id="656" w:author="Donovan Goode [2]" w:date="2018-11-09T10:44:00Z">
        <w:r w:rsidRPr="00851FEA" w:rsidDel="006F48BE">
          <w:rPr>
            <w:color w:val="5B9BD5" w:themeColor="accent1"/>
          </w:rPr>
          <w:delText>Relationships</w:delText>
        </w:r>
        <w:bookmarkStart w:id="657" w:name="_Toc529524026"/>
        <w:bookmarkEnd w:id="657"/>
      </w:del>
    </w:p>
    <w:p w14:paraId="18917263" w14:textId="35D55E88" w:rsidR="00093FB3" w:rsidRPr="00851FEA" w:rsidDel="006F48BE" w:rsidRDefault="0EC6B594" w:rsidP="00C81FA3">
      <w:pPr>
        <w:spacing w:after="0"/>
        <w:rPr>
          <w:del w:id="658" w:author="Donovan Goode [2]" w:date="2018-11-09T10:44:00Z"/>
          <w:color w:val="5B9BD5" w:themeColor="accent1"/>
          <w:sz w:val="24"/>
          <w:szCs w:val="24"/>
        </w:rPr>
      </w:pPr>
      <w:del w:id="659" w:author="Donovan Goode [2]" w:date="2018-11-09T10:44:00Z">
        <w:r w:rsidRPr="00851FEA" w:rsidDel="006F48BE">
          <w:rPr>
            <w:color w:val="5B9BD5" w:themeColor="accent1"/>
            <w:sz w:val="24"/>
            <w:szCs w:val="24"/>
          </w:rPr>
          <w:delText>Forms</w:delText>
        </w:r>
        <w:bookmarkStart w:id="660" w:name="_Toc529524027"/>
        <w:bookmarkEnd w:id="660"/>
      </w:del>
    </w:p>
    <w:p w14:paraId="1EDDF385" w14:textId="1DF98AE8" w:rsidR="00093FB3" w:rsidRPr="00851FEA" w:rsidDel="006F48BE" w:rsidRDefault="0EC6B594" w:rsidP="00C81FA3">
      <w:pPr>
        <w:spacing w:after="0"/>
        <w:rPr>
          <w:del w:id="661" w:author="Donovan Goode [2]" w:date="2018-11-09T10:44:00Z"/>
          <w:color w:val="5B9BD5" w:themeColor="accent1"/>
          <w:sz w:val="24"/>
          <w:szCs w:val="24"/>
        </w:rPr>
      </w:pPr>
      <w:del w:id="662" w:author="Donovan Goode [2]" w:date="2018-11-09T10:44:00Z">
        <w:r w:rsidRPr="00851FEA" w:rsidDel="006F48BE">
          <w:rPr>
            <w:color w:val="5B9BD5" w:themeColor="accent1"/>
            <w:sz w:val="24"/>
            <w:szCs w:val="24"/>
          </w:rPr>
          <w:delText>Business Rules</w:delText>
        </w:r>
        <w:bookmarkStart w:id="663" w:name="_Toc529524028"/>
        <w:bookmarkEnd w:id="663"/>
      </w:del>
    </w:p>
    <w:p w14:paraId="43D3E798" w14:textId="42F54139" w:rsidR="00093FB3" w:rsidRPr="00851FEA" w:rsidDel="006F48BE" w:rsidRDefault="0EC6B594" w:rsidP="00C81FA3">
      <w:pPr>
        <w:pStyle w:val="Heading4"/>
        <w:spacing w:before="0" w:after="0"/>
        <w:rPr>
          <w:del w:id="664" w:author="Donovan Goode [2]" w:date="2018-11-09T10:44:00Z"/>
          <w:color w:val="5B9BD5" w:themeColor="accent1"/>
        </w:rPr>
      </w:pPr>
      <w:del w:id="665" w:author="Donovan Goode [2]" w:date="2018-11-09T10:44:00Z">
        <w:r w:rsidRPr="00851FEA" w:rsidDel="006F48BE">
          <w:rPr>
            <w:color w:val="5B9BD5" w:themeColor="accent1"/>
          </w:rPr>
          <w:delText xml:space="preserve">Form Based Scripting </w:delText>
        </w:r>
        <w:bookmarkStart w:id="666" w:name="_Toc529524029"/>
        <w:bookmarkEnd w:id="666"/>
      </w:del>
    </w:p>
    <w:p w14:paraId="3368877D" w14:textId="41F5C1E7" w:rsidR="00093FB3" w:rsidRPr="00851FEA" w:rsidDel="006F48BE" w:rsidRDefault="0EC6B594" w:rsidP="00C81FA3">
      <w:pPr>
        <w:spacing w:after="0"/>
        <w:rPr>
          <w:del w:id="667" w:author="Donovan Goode [2]" w:date="2018-11-09T10:44:00Z"/>
          <w:color w:val="5B9BD5" w:themeColor="accent1"/>
          <w:sz w:val="24"/>
          <w:szCs w:val="24"/>
        </w:rPr>
      </w:pPr>
      <w:del w:id="668" w:author="Donovan Goode [2]" w:date="2018-11-09T10:44:00Z">
        <w:r w:rsidRPr="00851FEA" w:rsidDel="006F48BE">
          <w:rPr>
            <w:color w:val="5B9BD5" w:themeColor="accent1"/>
            <w:sz w:val="24"/>
            <w:szCs w:val="24"/>
          </w:rPr>
          <w:delText>Views</w:delText>
        </w:r>
        <w:bookmarkStart w:id="669" w:name="_Toc529524030"/>
        <w:bookmarkEnd w:id="669"/>
      </w:del>
    </w:p>
    <w:p w14:paraId="4C229502" w14:textId="3D811F4C" w:rsidR="00093FB3" w:rsidRPr="00851FEA" w:rsidDel="006F48BE" w:rsidRDefault="0EC6B594" w:rsidP="00C81FA3">
      <w:pPr>
        <w:spacing w:after="0"/>
        <w:rPr>
          <w:del w:id="670" w:author="Donovan Goode [2]" w:date="2018-11-09T10:44:00Z"/>
          <w:color w:val="5B9BD5" w:themeColor="accent1"/>
          <w:sz w:val="24"/>
          <w:szCs w:val="24"/>
        </w:rPr>
      </w:pPr>
      <w:del w:id="671" w:author="Donovan Goode [2]" w:date="2018-11-09T10:44:00Z">
        <w:r w:rsidRPr="00851FEA" w:rsidDel="006F48BE">
          <w:rPr>
            <w:color w:val="5B9BD5" w:themeColor="accent1"/>
            <w:sz w:val="24"/>
            <w:szCs w:val="24"/>
          </w:rPr>
          <w:delText>Charts</w:delText>
        </w:r>
        <w:bookmarkStart w:id="672" w:name="_Toc529524031"/>
        <w:bookmarkEnd w:id="672"/>
      </w:del>
    </w:p>
    <w:p w14:paraId="65BB5C52" w14:textId="4C7D9F18" w:rsidR="00093FB3" w:rsidRPr="00851FEA" w:rsidDel="006F48BE" w:rsidRDefault="0EC6B594" w:rsidP="00C81FA3">
      <w:pPr>
        <w:pStyle w:val="Heading4"/>
        <w:spacing w:before="0" w:after="0"/>
        <w:rPr>
          <w:del w:id="673" w:author="Donovan Goode [2]" w:date="2018-11-09T10:44:00Z"/>
          <w:color w:val="5B9BD5" w:themeColor="accent1"/>
        </w:rPr>
      </w:pPr>
      <w:del w:id="674" w:author="Donovan Goode [2]" w:date="2018-11-09T10:44:00Z">
        <w:r w:rsidRPr="00851FEA" w:rsidDel="006F48BE">
          <w:rPr>
            <w:color w:val="5B9BD5" w:themeColor="accent1"/>
          </w:rPr>
          <w:delText>New Error Messages</w:delText>
        </w:r>
        <w:bookmarkStart w:id="675" w:name="_Toc529524032"/>
        <w:bookmarkEnd w:id="675"/>
      </w:del>
    </w:p>
    <w:p w14:paraId="5FD19386" w14:textId="64C2D38B" w:rsidR="00093FB3" w:rsidRPr="00851FEA" w:rsidDel="006F48BE" w:rsidRDefault="0EC6B594" w:rsidP="00C81FA3">
      <w:pPr>
        <w:pStyle w:val="Heading4"/>
        <w:spacing w:before="0" w:after="0"/>
        <w:rPr>
          <w:del w:id="676" w:author="Donovan Goode [2]" w:date="2018-11-09T10:44:00Z"/>
          <w:color w:val="5B9BD5" w:themeColor="accent1"/>
        </w:rPr>
      </w:pPr>
      <w:del w:id="677" w:author="Donovan Goode [2]" w:date="2018-11-09T10:44:00Z">
        <w:r w:rsidRPr="00851FEA" w:rsidDel="006F48BE">
          <w:rPr>
            <w:color w:val="5B9BD5" w:themeColor="accent1"/>
          </w:rPr>
          <w:delText>Field Level Security Implementation</w:delText>
        </w:r>
        <w:bookmarkStart w:id="678" w:name="_Toc529524033"/>
        <w:bookmarkEnd w:id="678"/>
      </w:del>
    </w:p>
    <w:p w14:paraId="24496A78" w14:textId="66321AD2" w:rsidR="00C81FA3" w:rsidRPr="00851FEA" w:rsidDel="006F48BE" w:rsidRDefault="00C81FA3" w:rsidP="00C81FA3">
      <w:pPr>
        <w:pStyle w:val="Heading3Numbered"/>
        <w:rPr>
          <w:del w:id="679" w:author="Donovan Goode [2]" w:date="2018-11-09T10:44:00Z"/>
        </w:rPr>
      </w:pPr>
      <w:bookmarkStart w:id="680" w:name="_Toc454172421"/>
      <w:del w:id="681" w:author="Donovan Goode [2]" w:date="2018-11-09T10:44:00Z">
        <w:r w:rsidRPr="00851FEA" w:rsidDel="006F48BE">
          <w:delText xml:space="preserve">Component </w:delText>
        </w:r>
        <w:r w:rsidRPr="00851FEA" w:rsidDel="006F48BE">
          <w:rPr>
            <w:color w:val="002060"/>
          </w:rPr>
          <w:delText>[</w:delText>
        </w:r>
        <w:r w:rsidR="002104BA" w:rsidDel="006F48BE">
          <w:rPr>
            <w:color w:val="002060"/>
          </w:rPr>
          <w:delText>Required Document</w:delText>
        </w:r>
        <w:r w:rsidRPr="00851FEA" w:rsidDel="006F48BE">
          <w:rPr>
            <w:color w:val="002060"/>
          </w:rPr>
          <w:delText xml:space="preserve">] </w:delText>
        </w:r>
        <w:r w:rsidRPr="00851FEA" w:rsidDel="006F48BE">
          <w:delText>Entity Design</w:delText>
        </w:r>
        <w:bookmarkStart w:id="682" w:name="_Toc529524034"/>
        <w:bookmarkEnd w:id="680"/>
        <w:bookmarkEnd w:id="682"/>
      </w:del>
    </w:p>
    <w:p w14:paraId="2F865303" w14:textId="336383AC" w:rsidR="00C81FA3" w:rsidRPr="00851FEA" w:rsidDel="006F48BE" w:rsidRDefault="0EC6B594" w:rsidP="00C81FA3">
      <w:pPr>
        <w:pStyle w:val="Heading4"/>
        <w:spacing w:before="0" w:after="0"/>
        <w:rPr>
          <w:del w:id="683" w:author="Donovan Goode [2]" w:date="2018-11-09T10:44:00Z"/>
        </w:rPr>
      </w:pPr>
      <w:del w:id="684" w:author="Donovan Goode [2]" w:date="2018-11-09T10:44:00Z">
        <w:r w:rsidRPr="00851FEA" w:rsidDel="006F48BE">
          <w:delText xml:space="preserve">Behavioral Summary: </w:delText>
        </w:r>
        <w:bookmarkStart w:id="685" w:name="_Toc529524035"/>
        <w:bookmarkEnd w:id="685"/>
      </w:del>
    </w:p>
    <w:p w14:paraId="62F6722D" w14:textId="0BBF2FD6" w:rsidR="00C81FA3" w:rsidRPr="00851FEA" w:rsidDel="006F48BE" w:rsidRDefault="00C81FA3" w:rsidP="00C81FA3">
      <w:pPr>
        <w:rPr>
          <w:del w:id="686" w:author="Donovan Goode [2]" w:date="2018-11-09T10:44:00Z"/>
        </w:rPr>
      </w:pPr>
      <w:bookmarkStart w:id="687" w:name="_Toc529524036"/>
      <w:bookmarkEnd w:id="687"/>
    </w:p>
    <w:p w14:paraId="4F2B76A0" w14:textId="0D3AE6FB" w:rsidR="00C81FA3" w:rsidRPr="00851FEA" w:rsidDel="006F48BE" w:rsidRDefault="0EC6B594" w:rsidP="00C81FA3">
      <w:pPr>
        <w:pStyle w:val="Heading4"/>
        <w:spacing w:before="0" w:after="0"/>
        <w:rPr>
          <w:del w:id="688" w:author="Donovan Goode [2]" w:date="2018-11-09T10:44:00Z"/>
          <w:color w:val="5B9BD5" w:themeColor="accent1"/>
        </w:rPr>
      </w:pPr>
      <w:del w:id="689" w:author="Donovan Goode [2]" w:date="2018-11-09T10:44:00Z">
        <w:r w:rsidRPr="00851FEA" w:rsidDel="006F48BE">
          <w:rPr>
            <w:color w:val="5B9BD5" w:themeColor="accent1"/>
          </w:rPr>
          <w:delText>Relationships</w:delText>
        </w:r>
        <w:bookmarkStart w:id="690" w:name="_Toc529524037"/>
        <w:bookmarkEnd w:id="690"/>
      </w:del>
    </w:p>
    <w:p w14:paraId="2F97F561" w14:textId="6BBEBD8F" w:rsidR="008859E5" w:rsidRPr="00851FEA" w:rsidDel="006F48BE" w:rsidRDefault="0EC6B594" w:rsidP="00A8336B">
      <w:pPr>
        <w:rPr>
          <w:del w:id="691" w:author="Donovan Goode [2]" w:date="2018-11-09T10:44:00Z"/>
          <w:color w:val="0070C0"/>
        </w:rPr>
      </w:pPr>
      <w:del w:id="692" w:author="Donovan Goode [2]" w:date="2018-11-09T10:44:00Z">
        <w:r w:rsidRPr="00851FEA" w:rsidDel="006F48BE">
          <w:rPr>
            <w:color w:val="0070C0"/>
          </w:rPr>
          <w:delText>1 to N Relationships</w:delText>
        </w:r>
        <w:bookmarkStart w:id="693" w:name="_Toc529524038"/>
        <w:bookmarkEnd w:id="693"/>
      </w:del>
    </w:p>
    <w:p w14:paraId="71CACBC4" w14:textId="0F7AFE34" w:rsidR="008859E5" w:rsidRPr="00851FEA" w:rsidDel="006F48BE" w:rsidRDefault="008859E5" w:rsidP="00DC1C46">
      <w:pPr>
        <w:ind w:left="432" w:firstLine="3"/>
        <w:rPr>
          <w:del w:id="694" w:author="Donovan Goode [2]" w:date="2018-11-09T10:44:00Z"/>
        </w:rPr>
      </w:pPr>
      <w:bookmarkStart w:id="695" w:name="_Toc529524039"/>
      <w:bookmarkEnd w:id="695"/>
    </w:p>
    <w:p w14:paraId="4E7A82BD" w14:textId="7C76D00D" w:rsidR="008859E5" w:rsidRPr="00851FEA" w:rsidDel="006F48BE" w:rsidRDefault="008859E5" w:rsidP="00DC1C46">
      <w:pPr>
        <w:ind w:left="432" w:firstLine="3"/>
        <w:rPr>
          <w:del w:id="696" w:author="Donovan Goode [2]" w:date="2018-11-09T10:44:00Z"/>
        </w:rPr>
      </w:pPr>
      <w:bookmarkStart w:id="697" w:name="_Toc529524040"/>
      <w:bookmarkEnd w:id="697"/>
    </w:p>
    <w:p w14:paraId="05BA1973" w14:textId="4918A7C6" w:rsidR="006F12DC" w:rsidRPr="00851FEA" w:rsidDel="006F48BE" w:rsidRDefault="0EC6B594" w:rsidP="00C81FA3">
      <w:pPr>
        <w:spacing w:after="0"/>
        <w:rPr>
          <w:del w:id="698" w:author="Donovan Goode [2]" w:date="2018-11-09T10:44:00Z"/>
          <w:color w:val="5B9BD5" w:themeColor="accent1"/>
          <w:sz w:val="24"/>
          <w:szCs w:val="24"/>
        </w:rPr>
      </w:pPr>
      <w:del w:id="699" w:author="Donovan Goode [2]" w:date="2018-11-09T10:44:00Z">
        <w:r w:rsidRPr="00851FEA" w:rsidDel="006F48BE">
          <w:rPr>
            <w:color w:val="5B9BD5" w:themeColor="accent1"/>
            <w:sz w:val="24"/>
            <w:szCs w:val="24"/>
          </w:rPr>
          <w:delText>N to 1 Relationships</w:delText>
        </w:r>
        <w:bookmarkStart w:id="700" w:name="_Toc529524041"/>
        <w:bookmarkEnd w:id="700"/>
      </w:del>
    </w:p>
    <w:p w14:paraId="6E18B91A" w14:textId="51E920E2" w:rsidR="006F12DC" w:rsidRPr="00851FEA" w:rsidDel="006F48BE" w:rsidRDefault="006F12DC" w:rsidP="006F12DC">
      <w:pPr>
        <w:spacing w:after="0"/>
        <w:ind w:left="432"/>
        <w:rPr>
          <w:del w:id="701" w:author="Donovan Goode [2]" w:date="2018-11-09T10:44:00Z"/>
          <w:color w:val="5B9BD5" w:themeColor="accent1"/>
          <w:sz w:val="24"/>
          <w:szCs w:val="24"/>
        </w:rPr>
      </w:pPr>
      <w:bookmarkStart w:id="702" w:name="_Toc529524042"/>
      <w:bookmarkEnd w:id="702"/>
    </w:p>
    <w:p w14:paraId="53B630B7" w14:textId="779F62A7" w:rsidR="006F12DC" w:rsidRPr="00851FEA" w:rsidDel="006F48BE" w:rsidRDefault="006F12DC" w:rsidP="00C81FA3">
      <w:pPr>
        <w:spacing w:after="0"/>
        <w:rPr>
          <w:del w:id="703" w:author="Donovan Goode [2]" w:date="2018-11-09T10:44:00Z"/>
          <w:color w:val="5B9BD5" w:themeColor="accent1"/>
          <w:sz w:val="24"/>
          <w:szCs w:val="24"/>
        </w:rPr>
      </w:pPr>
      <w:bookmarkStart w:id="704" w:name="_Toc529524043"/>
      <w:bookmarkEnd w:id="704"/>
    </w:p>
    <w:p w14:paraId="5172BE7A" w14:textId="5101AC89" w:rsidR="00C81FA3" w:rsidRPr="00851FEA" w:rsidDel="006F48BE" w:rsidRDefault="0EC6B594" w:rsidP="00C81FA3">
      <w:pPr>
        <w:spacing w:after="0"/>
        <w:rPr>
          <w:del w:id="705" w:author="Donovan Goode [2]" w:date="2018-11-09T10:44:00Z"/>
          <w:color w:val="5B9BD5" w:themeColor="accent1"/>
          <w:sz w:val="24"/>
          <w:szCs w:val="24"/>
        </w:rPr>
      </w:pPr>
      <w:del w:id="706" w:author="Donovan Goode [2]" w:date="2018-11-09T10:44:00Z">
        <w:r w:rsidRPr="00851FEA" w:rsidDel="006F48BE">
          <w:rPr>
            <w:color w:val="5B9BD5" w:themeColor="accent1"/>
            <w:sz w:val="24"/>
            <w:szCs w:val="24"/>
          </w:rPr>
          <w:delText>Forms</w:delText>
        </w:r>
        <w:bookmarkStart w:id="707" w:name="_Toc529524044"/>
        <w:bookmarkEnd w:id="707"/>
      </w:del>
    </w:p>
    <w:p w14:paraId="01A19BAE" w14:textId="4844E82C" w:rsidR="00F4336A" w:rsidRPr="00851FEA" w:rsidDel="006F48BE" w:rsidRDefault="00F4336A" w:rsidP="00C81FA3">
      <w:pPr>
        <w:spacing w:after="0"/>
        <w:rPr>
          <w:del w:id="708" w:author="Donovan Goode [2]" w:date="2018-11-09T10:44:00Z"/>
          <w:color w:val="5B9BD5" w:themeColor="accent1"/>
          <w:sz w:val="24"/>
          <w:szCs w:val="24"/>
        </w:rPr>
      </w:pPr>
      <w:bookmarkStart w:id="709" w:name="_Toc529524045"/>
      <w:bookmarkEnd w:id="709"/>
    </w:p>
    <w:p w14:paraId="5A0EB412" w14:textId="168BC91D" w:rsidR="00F4336A" w:rsidRPr="00851FEA" w:rsidDel="006F48BE" w:rsidRDefault="00F4336A" w:rsidP="00C81FA3">
      <w:pPr>
        <w:spacing w:after="0"/>
        <w:rPr>
          <w:del w:id="710" w:author="Donovan Goode [2]" w:date="2018-11-09T10:44:00Z"/>
          <w:color w:val="5B9BD5" w:themeColor="accent1"/>
          <w:sz w:val="24"/>
          <w:szCs w:val="24"/>
        </w:rPr>
      </w:pPr>
      <w:bookmarkStart w:id="711" w:name="_Toc529524046"/>
      <w:bookmarkEnd w:id="711"/>
    </w:p>
    <w:p w14:paraId="79E5E3F0" w14:textId="0BAF0AF2" w:rsidR="00F4336A" w:rsidRPr="00851FEA" w:rsidDel="006F48BE" w:rsidRDefault="00F4336A" w:rsidP="00C81FA3">
      <w:pPr>
        <w:spacing w:after="0"/>
        <w:rPr>
          <w:del w:id="712" w:author="Donovan Goode [2]" w:date="2018-11-09T10:44:00Z"/>
          <w:color w:val="5B9BD5" w:themeColor="accent1"/>
          <w:sz w:val="24"/>
          <w:szCs w:val="24"/>
        </w:rPr>
      </w:pPr>
      <w:bookmarkStart w:id="713" w:name="_Toc529524047"/>
      <w:bookmarkEnd w:id="713"/>
    </w:p>
    <w:p w14:paraId="52716907" w14:textId="55439C3C" w:rsidR="00F4336A" w:rsidRPr="00851FEA" w:rsidDel="006F48BE" w:rsidRDefault="00F4336A" w:rsidP="00C81FA3">
      <w:pPr>
        <w:spacing w:after="0"/>
        <w:rPr>
          <w:del w:id="714" w:author="Donovan Goode [2]" w:date="2018-11-09T10:44:00Z"/>
          <w:color w:val="5B9BD5" w:themeColor="accent1"/>
          <w:sz w:val="24"/>
          <w:szCs w:val="24"/>
        </w:rPr>
      </w:pPr>
      <w:bookmarkStart w:id="715" w:name="_Toc529524048"/>
      <w:bookmarkEnd w:id="715"/>
    </w:p>
    <w:p w14:paraId="74A30823" w14:textId="1DCD9E17" w:rsidR="00F4336A" w:rsidRPr="00851FEA" w:rsidDel="006F48BE" w:rsidRDefault="00F4336A" w:rsidP="00C81FA3">
      <w:pPr>
        <w:spacing w:after="0"/>
        <w:rPr>
          <w:del w:id="716" w:author="Donovan Goode [2]" w:date="2018-11-09T10:44:00Z"/>
          <w:color w:val="5B9BD5" w:themeColor="accent1"/>
          <w:sz w:val="24"/>
          <w:szCs w:val="24"/>
        </w:rPr>
      </w:pPr>
      <w:bookmarkStart w:id="717" w:name="_Toc529524049"/>
      <w:bookmarkEnd w:id="717"/>
    </w:p>
    <w:p w14:paraId="56A2B7C9" w14:textId="6B154242" w:rsidR="00DC1C46" w:rsidRPr="00851FEA" w:rsidDel="006F48BE" w:rsidRDefault="00DC1C46" w:rsidP="00C81FA3">
      <w:pPr>
        <w:spacing w:after="0"/>
        <w:rPr>
          <w:del w:id="718" w:author="Donovan Goode [2]" w:date="2018-11-09T10:44:00Z"/>
          <w:color w:val="5B9BD5" w:themeColor="accent1"/>
          <w:sz w:val="24"/>
          <w:szCs w:val="24"/>
        </w:rPr>
      </w:pPr>
      <w:del w:id="719" w:author="Donovan Goode [2]" w:date="2018-11-09T10:44:00Z">
        <w:r w:rsidRPr="00851FEA" w:rsidDel="006F48BE">
          <w:rPr>
            <w:color w:val="5B9BD5" w:themeColor="accent1"/>
            <w:sz w:val="24"/>
            <w:szCs w:val="24"/>
          </w:rPr>
          <w:tab/>
        </w:r>
        <w:bookmarkStart w:id="720" w:name="_Toc529524050"/>
        <w:bookmarkEnd w:id="720"/>
      </w:del>
    </w:p>
    <w:p w14:paraId="3A022CCE" w14:textId="56C214D8" w:rsidR="00C81FA3" w:rsidRPr="00851FEA" w:rsidDel="006F48BE" w:rsidRDefault="0EC6B594" w:rsidP="00C81FA3">
      <w:pPr>
        <w:spacing w:after="0"/>
        <w:rPr>
          <w:del w:id="721" w:author="Donovan Goode [2]" w:date="2018-11-09T10:44:00Z"/>
          <w:color w:val="5B9BD5" w:themeColor="accent1"/>
          <w:sz w:val="24"/>
          <w:szCs w:val="24"/>
        </w:rPr>
      </w:pPr>
      <w:del w:id="722" w:author="Donovan Goode [2]" w:date="2018-11-09T10:44:00Z">
        <w:r w:rsidRPr="00851FEA" w:rsidDel="006F48BE">
          <w:rPr>
            <w:color w:val="5B9BD5" w:themeColor="accent1"/>
            <w:sz w:val="24"/>
            <w:szCs w:val="24"/>
          </w:rPr>
          <w:delText>Business Rules</w:delText>
        </w:r>
        <w:bookmarkStart w:id="723" w:name="_Toc529524051"/>
        <w:bookmarkEnd w:id="723"/>
      </w:del>
    </w:p>
    <w:p w14:paraId="2A2CE5C9" w14:textId="6EA67C88" w:rsidR="00200A7D" w:rsidRPr="00851FEA" w:rsidDel="006F48BE" w:rsidRDefault="00200A7D" w:rsidP="00C81FA3">
      <w:pPr>
        <w:spacing w:after="0"/>
        <w:rPr>
          <w:del w:id="724" w:author="Donovan Goode [2]" w:date="2018-11-09T10:44:00Z"/>
          <w:color w:val="5B9BD5" w:themeColor="accent1"/>
          <w:sz w:val="24"/>
          <w:szCs w:val="24"/>
        </w:rPr>
      </w:pPr>
      <w:bookmarkStart w:id="725" w:name="_Toc529524052"/>
      <w:bookmarkEnd w:id="725"/>
    </w:p>
    <w:p w14:paraId="614873A6" w14:textId="040453FD" w:rsidR="00200A7D" w:rsidRPr="00851FEA" w:rsidDel="006F48BE" w:rsidRDefault="00200A7D" w:rsidP="00C81FA3">
      <w:pPr>
        <w:spacing w:after="0"/>
        <w:rPr>
          <w:del w:id="726" w:author="Donovan Goode [2]" w:date="2018-11-09T10:44:00Z"/>
          <w:color w:val="5B9BD5" w:themeColor="accent1"/>
          <w:sz w:val="24"/>
          <w:szCs w:val="24"/>
        </w:rPr>
      </w:pPr>
      <w:bookmarkStart w:id="727" w:name="_Toc529524053"/>
      <w:bookmarkEnd w:id="727"/>
    </w:p>
    <w:p w14:paraId="5F9B7C95" w14:textId="3516B7A6" w:rsidR="00200A7D" w:rsidRPr="00851FEA" w:rsidDel="006F48BE" w:rsidRDefault="00200A7D" w:rsidP="00C81FA3">
      <w:pPr>
        <w:spacing w:after="0"/>
        <w:rPr>
          <w:del w:id="728" w:author="Donovan Goode [2]" w:date="2018-11-09T10:44:00Z"/>
          <w:color w:val="5B9BD5" w:themeColor="accent1"/>
          <w:sz w:val="24"/>
          <w:szCs w:val="24"/>
        </w:rPr>
      </w:pPr>
      <w:bookmarkStart w:id="729" w:name="_Toc529524054"/>
      <w:bookmarkEnd w:id="729"/>
    </w:p>
    <w:p w14:paraId="007DB68D" w14:textId="0DCC8432" w:rsidR="00C81FA3" w:rsidRPr="00851FEA" w:rsidDel="006F48BE" w:rsidRDefault="0EC6B594" w:rsidP="00C81FA3">
      <w:pPr>
        <w:pStyle w:val="Heading4"/>
        <w:spacing w:before="0" w:after="0"/>
        <w:rPr>
          <w:del w:id="730" w:author="Donovan Goode [2]" w:date="2018-11-09T10:44:00Z"/>
          <w:color w:val="5B9BD5" w:themeColor="accent1"/>
        </w:rPr>
      </w:pPr>
      <w:del w:id="731" w:author="Donovan Goode [2]" w:date="2018-11-09T10:44:00Z">
        <w:r w:rsidRPr="00851FEA" w:rsidDel="006F48BE">
          <w:rPr>
            <w:color w:val="5B9BD5" w:themeColor="accent1"/>
          </w:rPr>
          <w:delText xml:space="preserve">Form Based Scripting </w:delText>
        </w:r>
        <w:bookmarkStart w:id="732" w:name="_Toc529524055"/>
        <w:bookmarkEnd w:id="732"/>
      </w:del>
    </w:p>
    <w:p w14:paraId="28D65507" w14:textId="460A0AA3" w:rsidR="009642EA" w:rsidRPr="00851FEA" w:rsidDel="006F48BE" w:rsidRDefault="0EC6B594" w:rsidP="009642EA">
      <w:pPr>
        <w:rPr>
          <w:del w:id="733" w:author="Donovan Goode [2]" w:date="2018-11-09T10:44:00Z"/>
        </w:rPr>
      </w:pPr>
      <w:del w:id="734" w:author="Donovan Goode [2]" w:date="2018-11-09T10:44:00Z">
        <w:r w:rsidRPr="00851FEA" w:rsidDel="006F48BE">
          <w:delText>There is no custom form based scripting on the appeals entity</w:delText>
        </w:r>
        <w:bookmarkStart w:id="735" w:name="_Toc529524056"/>
        <w:bookmarkEnd w:id="735"/>
      </w:del>
    </w:p>
    <w:p w14:paraId="71D0FF49" w14:textId="5DC66B7D" w:rsidR="00C81FA3" w:rsidRPr="00851FEA" w:rsidDel="006F48BE" w:rsidRDefault="0EC6B594" w:rsidP="00C81FA3">
      <w:pPr>
        <w:spacing w:after="0"/>
        <w:rPr>
          <w:del w:id="736" w:author="Donovan Goode [2]" w:date="2018-11-09T10:44:00Z"/>
          <w:color w:val="5B9BD5" w:themeColor="accent1"/>
          <w:sz w:val="24"/>
          <w:szCs w:val="24"/>
        </w:rPr>
      </w:pPr>
      <w:del w:id="737" w:author="Donovan Goode [2]" w:date="2018-11-09T10:44:00Z">
        <w:r w:rsidRPr="00851FEA" w:rsidDel="006F48BE">
          <w:rPr>
            <w:color w:val="5B9BD5" w:themeColor="accent1"/>
            <w:sz w:val="24"/>
            <w:szCs w:val="24"/>
          </w:rPr>
          <w:delText>Views</w:delText>
        </w:r>
        <w:bookmarkStart w:id="738" w:name="_Toc529524057"/>
        <w:bookmarkEnd w:id="738"/>
      </w:del>
    </w:p>
    <w:p w14:paraId="0238BDC2" w14:textId="20168543" w:rsidR="006F12DC" w:rsidRPr="00851FEA" w:rsidDel="006F48BE" w:rsidRDefault="006F12DC" w:rsidP="00C81FA3">
      <w:pPr>
        <w:spacing w:after="0"/>
        <w:rPr>
          <w:del w:id="739" w:author="Donovan Goode [2]" w:date="2018-11-09T10:44:00Z"/>
          <w:color w:val="5B9BD5" w:themeColor="accent1"/>
          <w:sz w:val="24"/>
          <w:szCs w:val="24"/>
        </w:rPr>
      </w:pPr>
      <w:bookmarkStart w:id="740" w:name="_Toc529524058"/>
      <w:bookmarkEnd w:id="740"/>
    </w:p>
    <w:p w14:paraId="20C95D59" w14:textId="1B030F91" w:rsidR="008859E5" w:rsidRPr="00851FEA" w:rsidDel="006F48BE" w:rsidRDefault="008859E5" w:rsidP="00C81FA3">
      <w:pPr>
        <w:spacing w:after="0"/>
        <w:rPr>
          <w:del w:id="741" w:author="Donovan Goode [2]" w:date="2018-11-09T10:44:00Z"/>
          <w:color w:val="5B9BD5" w:themeColor="accent1"/>
          <w:sz w:val="24"/>
          <w:szCs w:val="24"/>
        </w:rPr>
      </w:pPr>
      <w:bookmarkStart w:id="742" w:name="_Toc529524059"/>
      <w:bookmarkEnd w:id="742"/>
    </w:p>
    <w:p w14:paraId="1CFA807F" w14:textId="3EDA9EE1" w:rsidR="008859E5" w:rsidRPr="00851FEA" w:rsidDel="006F48BE" w:rsidRDefault="0EC6B594" w:rsidP="00C81FA3">
      <w:pPr>
        <w:spacing w:after="0"/>
        <w:rPr>
          <w:del w:id="743" w:author="Donovan Goode [2]" w:date="2018-11-09T10:44:00Z"/>
          <w:color w:val="5B9BD5" w:themeColor="accent1"/>
          <w:sz w:val="24"/>
          <w:szCs w:val="24"/>
        </w:rPr>
      </w:pPr>
      <w:del w:id="744" w:author="Donovan Goode [2]" w:date="2018-11-09T10:44:00Z">
        <w:r w:rsidRPr="00851FEA" w:rsidDel="006F48BE">
          <w:rPr>
            <w:color w:val="5B9BD5" w:themeColor="accent1"/>
            <w:sz w:val="24"/>
            <w:szCs w:val="24"/>
          </w:rPr>
          <w:delText>Fields</w:delText>
        </w:r>
        <w:bookmarkStart w:id="745" w:name="_Toc529524060"/>
        <w:bookmarkEnd w:id="745"/>
      </w:del>
    </w:p>
    <w:p w14:paraId="78069142" w14:textId="640DEFB5" w:rsidR="008859E5" w:rsidRPr="00851FEA" w:rsidDel="006F48BE" w:rsidRDefault="008859E5" w:rsidP="00C81FA3">
      <w:pPr>
        <w:spacing w:after="0"/>
        <w:rPr>
          <w:del w:id="746" w:author="Donovan Goode [2]" w:date="2018-11-09T10:44:00Z"/>
          <w:color w:val="5B9BD5" w:themeColor="accent1"/>
          <w:sz w:val="24"/>
          <w:szCs w:val="24"/>
        </w:rPr>
      </w:pPr>
      <w:bookmarkStart w:id="747" w:name="_Toc529524061"/>
      <w:bookmarkEnd w:id="747"/>
    </w:p>
    <w:p w14:paraId="38CD02A7" w14:textId="05B1E805" w:rsidR="008859E5" w:rsidRPr="00851FEA" w:rsidDel="006F48BE" w:rsidRDefault="008859E5" w:rsidP="00C81FA3">
      <w:pPr>
        <w:spacing w:after="0"/>
        <w:rPr>
          <w:del w:id="748" w:author="Donovan Goode [2]" w:date="2018-11-09T10:44:00Z"/>
          <w:color w:val="5B9BD5" w:themeColor="accent1"/>
          <w:sz w:val="24"/>
          <w:szCs w:val="24"/>
        </w:rPr>
      </w:pPr>
      <w:bookmarkStart w:id="749" w:name="_Toc529524062"/>
      <w:bookmarkEnd w:id="749"/>
    </w:p>
    <w:p w14:paraId="1DB6C6A0" w14:textId="151EC58F" w:rsidR="009642EA" w:rsidRPr="00851FEA" w:rsidDel="006F48BE" w:rsidRDefault="009642EA" w:rsidP="00C81FA3">
      <w:pPr>
        <w:spacing w:after="0"/>
        <w:rPr>
          <w:del w:id="750" w:author="Donovan Goode [2]" w:date="2018-11-09T10:44:00Z"/>
          <w:color w:val="5B9BD5" w:themeColor="accent1"/>
          <w:sz w:val="24"/>
          <w:szCs w:val="24"/>
        </w:rPr>
      </w:pPr>
      <w:bookmarkStart w:id="751" w:name="_Toc529524063"/>
      <w:bookmarkEnd w:id="751"/>
    </w:p>
    <w:p w14:paraId="79DE78F8" w14:textId="52DFA4C8" w:rsidR="00C81FA3" w:rsidRPr="00851FEA" w:rsidDel="006F48BE" w:rsidRDefault="0EC6B594" w:rsidP="00C81FA3">
      <w:pPr>
        <w:spacing w:after="0"/>
        <w:rPr>
          <w:del w:id="752" w:author="Donovan Goode [2]" w:date="2018-11-09T10:44:00Z"/>
          <w:color w:val="5B9BD5" w:themeColor="accent1"/>
          <w:sz w:val="24"/>
          <w:szCs w:val="24"/>
        </w:rPr>
      </w:pPr>
      <w:del w:id="753" w:author="Donovan Goode [2]" w:date="2018-11-09T10:44:00Z">
        <w:r w:rsidRPr="00851FEA" w:rsidDel="006F48BE">
          <w:rPr>
            <w:color w:val="5B9BD5" w:themeColor="accent1"/>
            <w:sz w:val="24"/>
            <w:szCs w:val="24"/>
          </w:rPr>
          <w:delText>Charts</w:delText>
        </w:r>
        <w:bookmarkStart w:id="754" w:name="_Toc529524064"/>
        <w:bookmarkEnd w:id="754"/>
      </w:del>
    </w:p>
    <w:p w14:paraId="4AC7A53A" w14:textId="68C167D8" w:rsidR="008859E5" w:rsidRPr="00851FEA" w:rsidDel="006F48BE" w:rsidRDefault="008859E5" w:rsidP="00C81FA3">
      <w:pPr>
        <w:spacing w:after="0"/>
        <w:rPr>
          <w:del w:id="755" w:author="Donovan Goode [2]" w:date="2018-11-09T10:44:00Z"/>
          <w:color w:val="5B9BD5" w:themeColor="accent1"/>
          <w:sz w:val="24"/>
          <w:szCs w:val="24"/>
        </w:rPr>
      </w:pPr>
      <w:bookmarkStart w:id="756" w:name="_Toc529524065"/>
      <w:bookmarkEnd w:id="756"/>
    </w:p>
    <w:p w14:paraId="66D3CB96" w14:textId="130E3BA0" w:rsidR="00C81FA3" w:rsidRPr="00851FEA" w:rsidDel="006F48BE" w:rsidRDefault="0EC6B594" w:rsidP="00C81FA3">
      <w:pPr>
        <w:pStyle w:val="Heading4"/>
        <w:spacing w:before="0" w:after="0"/>
        <w:rPr>
          <w:del w:id="757" w:author="Donovan Goode [2]" w:date="2018-11-09T10:44:00Z"/>
          <w:color w:val="5B9BD5" w:themeColor="accent1"/>
        </w:rPr>
      </w:pPr>
      <w:del w:id="758" w:author="Donovan Goode [2]" w:date="2018-11-09T10:44:00Z">
        <w:r w:rsidRPr="00851FEA" w:rsidDel="006F48BE">
          <w:rPr>
            <w:color w:val="5B9BD5" w:themeColor="accent1"/>
          </w:rPr>
          <w:delText>New Error Messages</w:delText>
        </w:r>
        <w:bookmarkStart w:id="759" w:name="_Toc529524066"/>
        <w:bookmarkEnd w:id="759"/>
      </w:del>
    </w:p>
    <w:p w14:paraId="66361F51" w14:textId="65253A05" w:rsidR="00C81FA3" w:rsidRPr="00851FEA" w:rsidDel="006F48BE" w:rsidRDefault="0EC6B594" w:rsidP="00C81FA3">
      <w:pPr>
        <w:pStyle w:val="Heading4"/>
        <w:spacing w:before="0" w:after="0"/>
        <w:rPr>
          <w:del w:id="760" w:author="Donovan Goode [2]" w:date="2018-11-09T10:44:00Z"/>
          <w:color w:val="5B9BD5" w:themeColor="accent1"/>
        </w:rPr>
      </w:pPr>
      <w:del w:id="761" w:author="Donovan Goode [2]" w:date="2018-11-09T10:44:00Z">
        <w:r w:rsidRPr="00851FEA" w:rsidDel="006F48BE">
          <w:rPr>
            <w:color w:val="5B9BD5" w:themeColor="accent1"/>
          </w:rPr>
          <w:delText>Field Level Security Implementation</w:delText>
        </w:r>
        <w:bookmarkStart w:id="762" w:name="_Toc529524067"/>
        <w:bookmarkEnd w:id="762"/>
      </w:del>
    </w:p>
    <w:p w14:paraId="6573DA0E" w14:textId="29A896E6" w:rsidR="00C81FA3" w:rsidRPr="00851FEA" w:rsidDel="006F48BE" w:rsidRDefault="00C81FA3" w:rsidP="00C81FA3">
      <w:pPr>
        <w:pStyle w:val="Heading3Numbered"/>
        <w:rPr>
          <w:del w:id="763" w:author="Donovan Goode [2]" w:date="2018-11-09T10:44:00Z"/>
        </w:rPr>
      </w:pPr>
      <w:bookmarkStart w:id="764" w:name="_Toc454172422"/>
      <w:del w:id="765" w:author="Donovan Goode [2]" w:date="2018-11-09T10:44:00Z">
        <w:r w:rsidRPr="00851FEA" w:rsidDel="006F48BE">
          <w:delText xml:space="preserve">Component </w:delText>
        </w:r>
        <w:r w:rsidRPr="00851FEA" w:rsidDel="006F48BE">
          <w:rPr>
            <w:color w:val="002060"/>
          </w:rPr>
          <w:delText>[</w:delText>
        </w:r>
        <w:r w:rsidR="002104BA" w:rsidDel="006F48BE">
          <w:rPr>
            <w:color w:val="002060"/>
          </w:rPr>
          <w:delText>Supporting Document</w:delText>
        </w:r>
        <w:r w:rsidRPr="00851FEA" w:rsidDel="006F48BE">
          <w:rPr>
            <w:color w:val="002060"/>
          </w:rPr>
          <w:delText xml:space="preserve">] </w:delText>
        </w:r>
        <w:r w:rsidRPr="00851FEA" w:rsidDel="006F48BE">
          <w:delText>Entity Design</w:delText>
        </w:r>
        <w:bookmarkStart w:id="766" w:name="_Toc529524068"/>
        <w:bookmarkEnd w:id="764"/>
        <w:bookmarkEnd w:id="766"/>
      </w:del>
    </w:p>
    <w:p w14:paraId="28813470" w14:textId="12B9BD8E" w:rsidR="00C81FA3" w:rsidRPr="00851FEA" w:rsidDel="006F48BE" w:rsidRDefault="0EC6B594" w:rsidP="00C81FA3">
      <w:pPr>
        <w:pStyle w:val="Heading4"/>
        <w:spacing w:before="0" w:after="0"/>
        <w:rPr>
          <w:del w:id="767" w:author="Donovan Goode [2]" w:date="2018-11-09T10:44:00Z"/>
        </w:rPr>
      </w:pPr>
      <w:del w:id="768" w:author="Donovan Goode [2]" w:date="2018-11-09T10:44:00Z">
        <w:r w:rsidRPr="00851FEA" w:rsidDel="006F48BE">
          <w:delText xml:space="preserve">Behavioral Summary: </w:delText>
        </w:r>
        <w:bookmarkStart w:id="769" w:name="_Toc529524069"/>
        <w:bookmarkEnd w:id="769"/>
      </w:del>
    </w:p>
    <w:p w14:paraId="6B4F75E0" w14:textId="5904EB9D" w:rsidR="00A006BA" w:rsidRPr="002104BA" w:rsidDel="006F48BE" w:rsidRDefault="0EC6B594" w:rsidP="00C81FA3">
      <w:pPr>
        <w:rPr>
          <w:del w:id="770" w:author="Donovan Goode [2]" w:date="2018-11-09T10:44:00Z"/>
          <w:color w:val="0070C0"/>
        </w:rPr>
      </w:pPr>
      <w:del w:id="771" w:author="Donovan Goode [2]" w:date="2018-11-09T10:44:00Z">
        <w:r w:rsidRPr="00851FEA" w:rsidDel="006F48BE">
          <w:rPr>
            <w:color w:val="0070C0"/>
          </w:rPr>
          <w:delText>Fields</w:delText>
        </w:r>
        <w:bookmarkStart w:id="772" w:name="_Toc529524070"/>
        <w:bookmarkEnd w:id="772"/>
      </w:del>
    </w:p>
    <w:p w14:paraId="64A85B7D" w14:textId="39907F95" w:rsidR="00A006BA" w:rsidRPr="002104BA" w:rsidDel="006F48BE" w:rsidRDefault="0EC6B594" w:rsidP="002104BA">
      <w:pPr>
        <w:pStyle w:val="Heading4"/>
        <w:spacing w:before="0" w:after="0"/>
        <w:rPr>
          <w:del w:id="773" w:author="Donovan Goode [2]" w:date="2018-11-09T10:44:00Z"/>
          <w:color w:val="5B9BD5" w:themeColor="accent1"/>
        </w:rPr>
      </w:pPr>
      <w:del w:id="774" w:author="Donovan Goode [2]" w:date="2018-11-09T10:44:00Z">
        <w:r w:rsidRPr="00851FEA" w:rsidDel="006F48BE">
          <w:rPr>
            <w:color w:val="5B9BD5" w:themeColor="accent1"/>
          </w:rPr>
          <w:delText>Relationships</w:delText>
        </w:r>
        <w:bookmarkStart w:id="775" w:name="_Toc529524071"/>
        <w:bookmarkEnd w:id="775"/>
      </w:del>
    </w:p>
    <w:p w14:paraId="54402352" w14:textId="4EAAA51D" w:rsidR="00C81FA3" w:rsidRPr="00851FEA" w:rsidDel="006F48BE" w:rsidRDefault="0EC6B594" w:rsidP="00C81FA3">
      <w:pPr>
        <w:spacing w:after="0"/>
        <w:rPr>
          <w:del w:id="776" w:author="Donovan Goode [2]" w:date="2018-11-09T10:44:00Z"/>
          <w:color w:val="5B9BD5" w:themeColor="accent1"/>
          <w:sz w:val="24"/>
          <w:szCs w:val="24"/>
        </w:rPr>
      </w:pPr>
      <w:del w:id="777" w:author="Donovan Goode [2]" w:date="2018-11-09T10:44:00Z">
        <w:r w:rsidRPr="00851FEA" w:rsidDel="006F48BE">
          <w:rPr>
            <w:color w:val="5B9BD5" w:themeColor="accent1"/>
            <w:sz w:val="24"/>
            <w:szCs w:val="24"/>
          </w:rPr>
          <w:delText>Forms</w:delText>
        </w:r>
        <w:bookmarkStart w:id="778" w:name="_Toc529524072"/>
        <w:bookmarkEnd w:id="778"/>
      </w:del>
    </w:p>
    <w:p w14:paraId="3B97F634" w14:textId="58D7E871" w:rsidR="00C81FA3" w:rsidRPr="00851FEA" w:rsidDel="006F48BE" w:rsidRDefault="0EC6B594" w:rsidP="00C81FA3">
      <w:pPr>
        <w:spacing w:after="0"/>
        <w:rPr>
          <w:del w:id="779" w:author="Donovan Goode [2]" w:date="2018-11-09T10:44:00Z"/>
          <w:color w:val="5B9BD5" w:themeColor="accent1"/>
          <w:sz w:val="24"/>
          <w:szCs w:val="24"/>
        </w:rPr>
      </w:pPr>
      <w:del w:id="780" w:author="Donovan Goode [2]" w:date="2018-11-09T10:44:00Z">
        <w:r w:rsidRPr="00851FEA" w:rsidDel="006F48BE">
          <w:rPr>
            <w:color w:val="5B9BD5" w:themeColor="accent1"/>
            <w:sz w:val="24"/>
            <w:szCs w:val="24"/>
          </w:rPr>
          <w:delText>Business Rules</w:delText>
        </w:r>
        <w:bookmarkStart w:id="781" w:name="_Toc529524073"/>
        <w:bookmarkEnd w:id="781"/>
      </w:del>
    </w:p>
    <w:p w14:paraId="4FCCF491" w14:textId="22D97158" w:rsidR="00C81FA3" w:rsidRPr="00851FEA" w:rsidDel="006F48BE" w:rsidRDefault="0EC6B594" w:rsidP="00C81FA3">
      <w:pPr>
        <w:pStyle w:val="Heading4"/>
        <w:spacing w:before="0" w:after="0"/>
        <w:rPr>
          <w:del w:id="782" w:author="Donovan Goode [2]" w:date="2018-11-09T10:44:00Z"/>
          <w:color w:val="5B9BD5" w:themeColor="accent1"/>
        </w:rPr>
      </w:pPr>
      <w:del w:id="783" w:author="Donovan Goode [2]" w:date="2018-11-09T10:44:00Z">
        <w:r w:rsidRPr="00851FEA" w:rsidDel="006F48BE">
          <w:rPr>
            <w:color w:val="5B9BD5" w:themeColor="accent1"/>
          </w:rPr>
          <w:delText xml:space="preserve">Form Based Scripting </w:delText>
        </w:r>
        <w:bookmarkStart w:id="784" w:name="_Toc529524074"/>
        <w:bookmarkEnd w:id="784"/>
      </w:del>
    </w:p>
    <w:p w14:paraId="04CF4A0D" w14:textId="01D67AA3" w:rsidR="00C81FA3" w:rsidRPr="00851FEA" w:rsidDel="006F48BE" w:rsidRDefault="0EC6B594" w:rsidP="00C81FA3">
      <w:pPr>
        <w:spacing w:after="0"/>
        <w:rPr>
          <w:del w:id="785" w:author="Donovan Goode [2]" w:date="2018-11-09T10:44:00Z"/>
          <w:color w:val="5B9BD5" w:themeColor="accent1"/>
          <w:sz w:val="24"/>
          <w:szCs w:val="24"/>
        </w:rPr>
      </w:pPr>
      <w:del w:id="786" w:author="Donovan Goode [2]" w:date="2018-11-09T10:44:00Z">
        <w:r w:rsidRPr="00851FEA" w:rsidDel="006F48BE">
          <w:rPr>
            <w:color w:val="5B9BD5" w:themeColor="accent1"/>
            <w:sz w:val="24"/>
            <w:szCs w:val="24"/>
          </w:rPr>
          <w:delText>Views</w:delText>
        </w:r>
        <w:bookmarkStart w:id="787" w:name="_Toc529524075"/>
        <w:bookmarkEnd w:id="787"/>
      </w:del>
    </w:p>
    <w:p w14:paraId="1F58935D" w14:textId="4BE6EA70" w:rsidR="00C81FA3" w:rsidRPr="00851FEA" w:rsidDel="006F48BE" w:rsidRDefault="0EC6B594" w:rsidP="00C81FA3">
      <w:pPr>
        <w:spacing w:after="0"/>
        <w:rPr>
          <w:del w:id="788" w:author="Donovan Goode [2]" w:date="2018-11-09T10:44:00Z"/>
          <w:color w:val="5B9BD5" w:themeColor="accent1"/>
          <w:sz w:val="24"/>
          <w:szCs w:val="24"/>
        </w:rPr>
      </w:pPr>
      <w:del w:id="789" w:author="Donovan Goode [2]" w:date="2018-11-09T10:44:00Z">
        <w:r w:rsidRPr="00851FEA" w:rsidDel="006F48BE">
          <w:rPr>
            <w:color w:val="5B9BD5" w:themeColor="accent1"/>
            <w:sz w:val="24"/>
            <w:szCs w:val="24"/>
          </w:rPr>
          <w:delText>Charts</w:delText>
        </w:r>
        <w:bookmarkStart w:id="790" w:name="_Toc529524076"/>
        <w:bookmarkEnd w:id="790"/>
      </w:del>
    </w:p>
    <w:p w14:paraId="241A2AEF" w14:textId="04373E43" w:rsidR="00C81FA3" w:rsidRPr="00851FEA" w:rsidDel="006F48BE" w:rsidRDefault="0EC6B594" w:rsidP="00C81FA3">
      <w:pPr>
        <w:pStyle w:val="Heading4"/>
        <w:spacing w:before="0" w:after="0"/>
        <w:rPr>
          <w:del w:id="791" w:author="Donovan Goode [2]" w:date="2018-11-09T10:44:00Z"/>
          <w:color w:val="5B9BD5" w:themeColor="accent1"/>
        </w:rPr>
      </w:pPr>
      <w:del w:id="792" w:author="Donovan Goode [2]" w:date="2018-11-09T10:44:00Z">
        <w:r w:rsidRPr="00851FEA" w:rsidDel="006F48BE">
          <w:rPr>
            <w:color w:val="5B9BD5" w:themeColor="accent1"/>
          </w:rPr>
          <w:delText>New Error Messages</w:delText>
        </w:r>
        <w:bookmarkStart w:id="793" w:name="_Toc529524077"/>
        <w:bookmarkEnd w:id="793"/>
      </w:del>
    </w:p>
    <w:p w14:paraId="1AEDC5A1" w14:textId="3D1F57D1" w:rsidR="00C81FA3" w:rsidRPr="00851FEA" w:rsidDel="006F48BE" w:rsidRDefault="0EC6B594" w:rsidP="00C81FA3">
      <w:pPr>
        <w:pStyle w:val="Heading4"/>
        <w:spacing w:before="0" w:after="0"/>
        <w:rPr>
          <w:del w:id="794" w:author="Donovan Goode [2]" w:date="2018-11-09T10:44:00Z"/>
          <w:color w:val="5B9BD5" w:themeColor="accent1"/>
        </w:rPr>
      </w:pPr>
      <w:del w:id="795" w:author="Donovan Goode [2]" w:date="2018-11-09T10:44:00Z">
        <w:r w:rsidRPr="00851FEA" w:rsidDel="006F48BE">
          <w:rPr>
            <w:color w:val="5B9BD5" w:themeColor="accent1"/>
          </w:rPr>
          <w:delText>Field Level Security Implementation</w:delText>
        </w:r>
        <w:bookmarkStart w:id="796" w:name="_Toc529524078"/>
        <w:bookmarkEnd w:id="796"/>
      </w:del>
    </w:p>
    <w:p w14:paraId="1E6534FD" w14:textId="7678B168" w:rsidR="00C81FA3" w:rsidRPr="00851FEA" w:rsidDel="006F48BE" w:rsidRDefault="00C81FA3" w:rsidP="00C81FA3">
      <w:pPr>
        <w:rPr>
          <w:del w:id="797" w:author="Donovan Goode [2]" w:date="2018-11-09T10:44:00Z"/>
        </w:rPr>
      </w:pPr>
      <w:bookmarkStart w:id="798" w:name="_Toc529524079"/>
      <w:bookmarkEnd w:id="798"/>
    </w:p>
    <w:p w14:paraId="5EE3080A" w14:textId="0F3AE3BC" w:rsidR="00093FB3" w:rsidRPr="00851FEA" w:rsidDel="006F48BE" w:rsidRDefault="00093FB3" w:rsidP="00093FB3">
      <w:pPr>
        <w:rPr>
          <w:del w:id="799" w:author="Donovan Goode [2]" w:date="2018-11-09T10:44:00Z"/>
        </w:rPr>
      </w:pPr>
      <w:bookmarkStart w:id="800" w:name="_Toc529524080"/>
      <w:bookmarkEnd w:id="800"/>
    </w:p>
    <w:p w14:paraId="21C91F33" w14:textId="613F6E00" w:rsidR="001D240D" w:rsidRPr="00851FEA" w:rsidDel="006F48BE" w:rsidRDefault="001D240D" w:rsidP="00C6493F">
      <w:pPr>
        <w:rPr>
          <w:del w:id="801" w:author="Donovan Goode [2]" w:date="2018-11-09T10:44:00Z"/>
        </w:rPr>
      </w:pPr>
      <w:bookmarkStart w:id="802" w:name="_Toc529524081"/>
      <w:bookmarkEnd w:id="802"/>
    </w:p>
    <w:p w14:paraId="7A3BB853" w14:textId="5DE4CBCF" w:rsidR="00C6493F" w:rsidRPr="00851FEA" w:rsidDel="006F48BE" w:rsidRDefault="00C6493F" w:rsidP="00C6493F">
      <w:pPr>
        <w:pStyle w:val="Heading2Numbered"/>
        <w:rPr>
          <w:del w:id="803" w:author="Donovan Goode [2]" w:date="2018-11-09T10:44:00Z"/>
        </w:rPr>
      </w:pPr>
      <w:bookmarkStart w:id="804" w:name="_Toc337033227"/>
      <w:bookmarkStart w:id="805" w:name="_Toc358796042"/>
      <w:bookmarkStart w:id="806" w:name="_Toc454172423"/>
      <w:del w:id="807" w:author="Donovan Goode [2]" w:date="2018-11-09T10:44:00Z">
        <w:r w:rsidRPr="00851FEA" w:rsidDel="006F48BE">
          <w:delText>Business Services (Business Logic)</w:delText>
        </w:r>
        <w:bookmarkStart w:id="808" w:name="_Toc529524082"/>
        <w:bookmarkEnd w:id="804"/>
        <w:bookmarkEnd w:id="805"/>
        <w:bookmarkEnd w:id="806"/>
        <w:bookmarkEnd w:id="808"/>
      </w:del>
    </w:p>
    <w:p w14:paraId="6598B34A" w14:textId="2D6BAC47" w:rsidR="002326C2" w:rsidRPr="00851FEA" w:rsidDel="006F48BE" w:rsidRDefault="002326C2" w:rsidP="002326C2">
      <w:pPr>
        <w:rPr>
          <w:del w:id="809" w:author="Donovan Goode [2]" w:date="2018-11-09T10:44:00Z"/>
        </w:rPr>
      </w:pPr>
      <w:bookmarkStart w:id="810" w:name="_Toc529524083"/>
      <w:bookmarkEnd w:id="810"/>
    </w:p>
    <w:p w14:paraId="2F34259C" w14:textId="0C71FB83" w:rsidR="002326C2" w:rsidRPr="00851FEA" w:rsidDel="006F48BE" w:rsidRDefault="002326C2" w:rsidP="002326C2">
      <w:pPr>
        <w:rPr>
          <w:del w:id="811" w:author="Donovan Goode [2]" w:date="2018-11-09T10:44:00Z"/>
        </w:rPr>
      </w:pPr>
      <w:del w:id="812" w:author="Donovan Goode [2]" w:date="2018-11-09T10:44:00Z">
        <w:r w:rsidRPr="00851FEA" w:rsidDel="006F48BE">
          <w:rPr>
            <w:noProof/>
          </w:rPr>
          <w:drawing>
            <wp:inline distT="0" distB="0" distL="0" distR="0" wp14:anchorId="63C6FEEE" wp14:editId="02F8066F">
              <wp:extent cx="5943600" cy="300429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04290"/>
                      </a:xfrm>
                      <a:prstGeom prst="rect">
                        <a:avLst/>
                      </a:prstGeom>
                      <a:noFill/>
                      <a:ln>
                        <a:noFill/>
                      </a:ln>
                    </pic:spPr>
                  </pic:pic>
                </a:graphicData>
              </a:graphic>
            </wp:inline>
          </w:drawing>
        </w:r>
        <w:bookmarkStart w:id="813" w:name="_Toc529524084"/>
        <w:bookmarkEnd w:id="813"/>
      </w:del>
    </w:p>
    <w:p w14:paraId="7A3BB855" w14:textId="0BCA7695" w:rsidR="00C6493F" w:rsidRPr="00851FEA" w:rsidDel="006F48BE" w:rsidRDefault="00C6493F" w:rsidP="00C6493F">
      <w:pPr>
        <w:rPr>
          <w:del w:id="814" w:author="Donovan Goode [2]" w:date="2018-11-09T10:44:00Z"/>
        </w:rPr>
      </w:pPr>
      <w:bookmarkStart w:id="815" w:name="_Toc529524085"/>
      <w:bookmarkEnd w:id="815"/>
    </w:p>
    <w:p w14:paraId="02C5B65E" w14:textId="54B5D336" w:rsidR="007F558B" w:rsidDel="006F48BE" w:rsidRDefault="00A7513D" w:rsidP="00A7513D">
      <w:pPr>
        <w:pStyle w:val="Heading3Numbered"/>
        <w:rPr>
          <w:del w:id="816" w:author="Donovan Goode [2]" w:date="2018-11-09T10:44:00Z"/>
        </w:rPr>
      </w:pPr>
      <w:del w:id="817" w:author="Donovan Goode [2]" w:date="2018-11-09T10:44:00Z">
        <w:r w:rsidDel="006F48BE">
          <w:delText>Workflows</w:delText>
        </w:r>
        <w:bookmarkStart w:id="818" w:name="_Toc529524086"/>
        <w:bookmarkEnd w:id="818"/>
      </w:del>
    </w:p>
    <w:p w14:paraId="3496E089" w14:textId="4B5922D3" w:rsidR="00C23741" w:rsidRPr="00C23741" w:rsidDel="006F48BE" w:rsidRDefault="00C23741" w:rsidP="00CE63E3">
      <w:pPr>
        <w:ind w:firstLine="360"/>
        <w:rPr>
          <w:del w:id="819" w:author="Donovan Goode [2]" w:date="2018-11-09T10:44:00Z"/>
        </w:rPr>
      </w:pPr>
      <w:del w:id="820" w:author="Donovan Goode [2]" w:date="2018-11-09T10:44:00Z">
        <w:r w:rsidDel="006F48BE">
          <w:delText>Workflows are leveraged in this solution to perform</w:delText>
        </w:r>
        <w:r w:rsidR="00CE63E3" w:rsidDel="006F48BE">
          <w:delText xml:space="preserve"> server side synchronous automated system processes that handle the data flow between the portal front end and the  Dynamics CRM back end.</w:delText>
        </w:r>
        <w:bookmarkStart w:id="821" w:name="_Toc529524087"/>
        <w:bookmarkEnd w:id="821"/>
      </w:del>
    </w:p>
    <w:p w14:paraId="4EDC616F" w14:textId="3CDE73EF" w:rsidR="00A7513D" w:rsidDel="006F48BE" w:rsidRDefault="00A7513D" w:rsidP="00A7513D">
      <w:pPr>
        <w:pStyle w:val="ListParagraph"/>
        <w:numPr>
          <w:ilvl w:val="0"/>
          <w:numId w:val="35"/>
        </w:numPr>
        <w:rPr>
          <w:del w:id="822" w:author="Donovan Goode [2]" w:date="2018-11-09T10:44:00Z"/>
        </w:rPr>
      </w:pPr>
      <w:del w:id="823" w:author="Donovan Goode [2]" w:date="2018-11-09T10:44:00Z">
        <w:r w:rsidDel="006F48BE">
          <w:delText xml:space="preserve">Create Invitation </w:delText>
        </w:r>
        <w:r w:rsidR="0013460E" w:rsidDel="006F48BE">
          <w:delText>f</w:delText>
        </w:r>
        <w:r w:rsidDel="006F48BE">
          <w:delText>rom Contact</w:delText>
        </w:r>
        <w:bookmarkStart w:id="824" w:name="_Toc529524088"/>
        <w:bookmarkEnd w:id="824"/>
      </w:del>
    </w:p>
    <w:p w14:paraId="1FAD7081" w14:textId="0323681F" w:rsidR="0013460E" w:rsidDel="006F48BE" w:rsidRDefault="0013460E" w:rsidP="00A7513D">
      <w:pPr>
        <w:pStyle w:val="ListParagraph"/>
        <w:numPr>
          <w:ilvl w:val="0"/>
          <w:numId w:val="35"/>
        </w:numPr>
        <w:rPr>
          <w:del w:id="825" w:author="Donovan Goode [2]" w:date="2018-11-09T10:44:00Z"/>
        </w:rPr>
      </w:pPr>
      <w:del w:id="826" w:author="Donovan Goode [2]" w:date="2018-11-09T10:44:00Z">
        <w:r w:rsidDel="006F48BE">
          <w:delText>Create Portal Retirement Package for Employee</w:delText>
        </w:r>
        <w:r w:rsidR="003D3C04" w:rsidDel="006F48BE">
          <w:delText xml:space="preserve"> applicant</w:delText>
        </w:r>
        <w:bookmarkStart w:id="827" w:name="_Toc529524089"/>
        <w:bookmarkEnd w:id="827"/>
      </w:del>
    </w:p>
    <w:p w14:paraId="6F6DA4A8" w14:textId="63A84A0A" w:rsidR="003D3C04" w:rsidDel="006F48BE" w:rsidRDefault="003D3C04" w:rsidP="00A7513D">
      <w:pPr>
        <w:pStyle w:val="ListParagraph"/>
        <w:numPr>
          <w:ilvl w:val="0"/>
          <w:numId w:val="35"/>
        </w:numPr>
        <w:rPr>
          <w:del w:id="828" w:author="Donovan Goode [2]" w:date="2018-11-09T10:44:00Z"/>
        </w:rPr>
      </w:pPr>
      <w:del w:id="829" w:author="Donovan Goode [2]" w:date="2018-11-09T10:44:00Z">
        <w:r w:rsidDel="006F48BE">
          <w:delText>Create Supporting Package Documents</w:delText>
        </w:r>
        <w:bookmarkStart w:id="830" w:name="_Toc529524090"/>
        <w:bookmarkEnd w:id="830"/>
      </w:del>
    </w:p>
    <w:p w14:paraId="14C0CF42" w14:textId="441C0BB6" w:rsidR="003D3C04" w:rsidDel="006F48BE" w:rsidRDefault="003D3C04" w:rsidP="00A7513D">
      <w:pPr>
        <w:pStyle w:val="ListParagraph"/>
        <w:numPr>
          <w:ilvl w:val="0"/>
          <w:numId w:val="35"/>
        </w:numPr>
        <w:rPr>
          <w:del w:id="831" w:author="Donovan Goode [2]" w:date="2018-11-09T10:44:00Z"/>
        </w:rPr>
      </w:pPr>
      <w:del w:id="832" w:author="Donovan Goode [2]" w:date="2018-11-09T10:44:00Z">
        <w:r w:rsidDel="006F48BE">
          <w:delText>Email Payroll Package</w:delText>
        </w:r>
        <w:r w:rsidR="007D3E50" w:rsidDel="006F48BE">
          <w:delText xml:space="preserve"> is ready for review</w:delText>
        </w:r>
        <w:bookmarkStart w:id="833" w:name="_Toc529524091"/>
        <w:bookmarkEnd w:id="833"/>
      </w:del>
    </w:p>
    <w:p w14:paraId="6F549BE2" w14:textId="4E3DC8CD" w:rsidR="007D3E50" w:rsidDel="006F48BE" w:rsidRDefault="007D3E50" w:rsidP="00A7513D">
      <w:pPr>
        <w:pStyle w:val="ListParagraph"/>
        <w:numPr>
          <w:ilvl w:val="0"/>
          <w:numId w:val="35"/>
        </w:numPr>
        <w:rPr>
          <w:del w:id="834" w:author="Donovan Goode [2]" w:date="2018-11-09T10:44:00Z"/>
        </w:rPr>
      </w:pPr>
      <w:del w:id="835" w:author="Donovan Goode [2]" w:date="2018-11-09T10:44:00Z">
        <w:r w:rsidDel="006F48BE">
          <w:delText>Email Summary of Service completion to applicant</w:delText>
        </w:r>
        <w:bookmarkStart w:id="836" w:name="_Toc529524092"/>
        <w:bookmarkEnd w:id="836"/>
      </w:del>
    </w:p>
    <w:p w14:paraId="2B88F686" w14:textId="2AECBB28" w:rsidR="007D3E50" w:rsidDel="006F48BE" w:rsidRDefault="007D3E50" w:rsidP="00A7513D">
      <w:pPr>
        <w:pStyle w:val="ListParagraph"/>
        <w:numPr>
          <w:ilvl w:val="0"/>
          <w:numId w:val="35"/>
        </w:numPr>
        <w:rPr>
          <w:del w:id="837" w:author="Donovan Goode [2]" w:date="2018-11-09T10:44:00Z"/>
        </w:rPr>
      </w:pPr>
      <w:del w:id="838" w:author="Donovan Goode [2]" w:date="2018-11-09T10:44:00Z">
        <w:r w:rsidDel="006F48BE">
          <w:delText>Notify Agency that retirement applica</w:delText>
        </w:r>
        <w:r w:rsidR="008131A9" w:rsidDel="006F48BE">
          <w:delText>tion has been submitted</w:delText>
        </w:r>
        <w:bookmarkStart w:id="839" w:name="_Toc529524093"/>
        <w:bookmarkEnd w:id="839"/>
      </w:del>
    </w:p>
    <w:p w14:paraId="1C58F0FB" w14:textId="38062652" w:rsidR="008131A9" w:rsidDel="006F48BE" w:rsidRDefault="008131A9" w:rsidP="00A7513D">
      <w:pPr>
        <w:pStyle w:val="ListParagraph"/>
        <w:numPr>
          <w:ilvl w:val="0"/>
          <w:numId w:val="35"/>
        </w:numPr>
        <w:rPr>
          <w:del w:id="840" w:author="Donovan Goode [2]" w:date="2018-11-09T10:44:00Z"/>
        </w:rPr>
      </w:pPr>
      <w:del w:id="841" w:author="Donovan Goode [2]" w:date="2018-11-09T10:44:00Z">
        <w:r w:rsidDel="006F48BE">
          <w:delText>Send Invitation</w:delText>
        </w:r>
        <w:bookmarkStart w:id="842" w:name="_Toc529524094"/>
        <w:bookmarkEnd w:id="842"/>
      </w:del>
    </w:p>
    <w:p w14:paraId="178E1907" w14:textId="0C5B01B2" w:rsidR="008131A9" w:rsidDel="006F48BE" w:rsidRDefault="008131A9" w:rsidP="00A7513D">
      <w:pPr>
        <w:pStyle w:val="ListParagraph"/>
        <w:numPr>
          <w:ilvl w:val="0"/>
          <w:numId w:val="35"/>
        </w:numPr>
        <w:rPr>
          <w:del w:id="843" w:author="Donovan Goode [2]" w:date="2018-11-09T10:44:00Z"/>
        </w:rPr>
      </w:pPr>
      <w:del w:id="844" w:author="Donovan Goode [2]" w:date="2018-11-09T10:44:00Z">
        <w:r w:rsidDel="006F48BE">
          <w:delText>Set Application Number to Package ID Number</w:delText>
        </w:r>
        <w:bookmarkStart w:id="845" w:name="_Toc529524095"/>
        <w:bookmarkEnd w:id="845"/>
      </w:del>
    </w:p>
    <w:p w14:paraId="43545398" w14:textId="47135425" w:rsidR="008131A9" w:rsidDel="006F48BE" w:rsidRDefault="008131A9" w:rsidP="00A7513D">
      <w:pPr>
        <w:pStyle w:val="ListParagraph"/>
        <w:numPr>
          <w:ilvl w:val="0"/>
          <w:numId w:val="35"/>
        </w:numPr>
        <w:rPr>
          <w:del w:id="846" w:author="Donovan Goode [2]" w:date="2018-11-09T10:44:00Z"/>
        </w:rPr>
      </w:pPr>
      <w:del w:id="847" w:author="Donovan Goode [2]" w:date="2018-11-09T10:44:00Z">
        <w:r w:rsidDel="006F48BE">
          <w:delText>Set First Name, Middle Name, Last Name and SSN Fields for OPM Package</w:delText>
        </w:r>
        <w:r w:rsidR="00CA1639" w:rsidDel="006F48BE">
          <w:delText xml:space="preserve"> Summary of Service </w:delText>
        </w:r>
        <w:r w:rsidR="007D3F85" w:rsidDel="006F48BE">
          <w:delText>o</w:delText>
        </w:r>
        <w:r w:rsidR="00CA1639" w:rsidDel="006F48BE">
          <w:delText>n Create</w:delText>
        </w:r>
        <w:bookmarkStart w:id="848" w:name="_Toc529524096"/>
        <w:bookmarkEnd w:id="848"/>
      </w:del>
    </w:p>
    <w:p w14:paraId="7DE20F9B" w14:textId="6A90A55A" w:rsidR="00CA1639" w:rsidDel="006F48BE" w:rsidRDefault="00CA1639" w:rsidP="00A7513D">
      <w:pPr>
        <w:pStyle w:val="ListParagraph"/>
        <w:numPr>
          <w:ilvl w:val="0"/>
          <w:numId w:val="35"/>
        </w:numPr>
        <w:rPr>
          <w:del w:id="849" w:author="Donovan Goode [2]" w:date="2018-11-09T10:44:00Z"/>
        </w:rPr>
      </w:pPr>
      <w:del w:id="850" w:author="Donovan Goode [2]" w:date="2018-11-09T10:44:00Z">
        <w:r w:rsidDel="006F48BE">
          <w:delText>Set OPM Package Agency Admin and Agency Lookups</w:delText>
        </w:r>
        <w:bookmarkStart w:id="851" w:name="_Toc529524097"/>
        <w:bookmarkEnd w:id="851"/>
      </w:del>
    </w:p>
    <w:p w14:paraId="504B499A" w14:textId="5CB04890" w:rsidR="00CA1639" w:rsidRPr="00A7513D" w:rsidDel="006F48BE" w:rsidRDefault="00CA1639" w:rsidP="00A7513D">
      <w:pPr>
        <w:pStyle w:val="ListParagraph"/>
        <w:numPr>
          <w:ilvl w:val="0"/>
          <w:numId w:val="35"/>
        </w:numPr>
        <w:rPr>
          <w:del w:id="852" w:author="Donovan Goode [2]" w:date="2018-11-09T10:44:00Z"/>
        </w:rPr>
      </w:pPr>
      <w:del w:id="853" w:author="Donovan Goode [2]" w:date="2018-11-09T10:44:00Z">
        <w:r w:rsidDel="006F48BE">
          <w:delText>Update the Package Tracking Status and Notification Bar</w:delText>
        </w:r>
        <w:bookmarkStart w:id="854" w:name="_Toc529524098"/>
        <w:bookmarkEnd w:id="854"/>
      </w:del>
    </w:p>
    <w:p w14:paraId="7A3BB876" w14:textId="71DCA6EF" w:rsidR="00C6493F" w:rsidRPr="00851FEA" w:rsidDel="006F48BE" w:rsidRDefault="00C6493F" w:rsidP="00C6493F">
      <w:pPr>
        <w:rPr>
          <w:del w:id="855" w:author="Donovan Goode [2]" w:date="2018-11-09T10:44:00Z"/>
        </w:rPr>
      </w:pPr>
      <w:bookmarkStart w:id="856" w:name="_Toc529524099"/>
      <w:bookmarkEnd w:id="856"/>
    </w:p>
    <w:p w14:paraId="138B5B56" w14:textId="1A6CC690" w:rsidR="008576A9" w:rsidRPr="00851FEA" w:rsidDel="006F48BE" w:rsidRDefault="008576A9" w:rsidP="00BA5E52">
      <w:pPr>
        <w:pStyle w:val="Heading2Numbered"/>
        <w:rPr>
          <w:del w:id="857" w:author="Donovan Goode [2]" w:date="2018-11-09T10:44:00Z"/>
        </w:rPr>
      </w:pPr>
      <w:bookmarkStart w:id="858" w:name="_Toc454172424"/>
      <w:bookmarkStart w:id="859" w:name="_Toc337033229"/>
      <w:bookmarkStart w:id="860" w:name="_Toc358796044"/>
      <w:del w:id="861" w:author="Donovan Goode [2]" w:date="2018-11-09T10:44:00Z">
        <w:r w:rsidRPr="00851FEA" w:rsidDel="006F48BE">
          <w:delText xml:space="preserve">Business </w:delText>
        </w:r>
        <w:r w:rsidR="007970BE" w:rsidDel="006F48BE">
          <w:delText xml:space="preserve">Processes and </w:delText>
        </w:r>
        <w:r w:rsidRPr="00851FEA" w:rsidDel="006F48BE">
          <w:delText>S</w:delText>
        </w:r>
        <w:r w:rsidR="00093FB3" w:rsidRPr="00851FEA" w:rsidDel="006F48BE">
          <w:delText>ettings</w:delText>
        </w:r>
        <w:bookmarkStart w:id="862" w:name="_Toc529524100"/>
        <w:bookmarkEnd w:id="858"/>
        <w:bookmarkEnd w:id="862"/>
      </w:del>
    </w:p>
    <w:p w14:paraId="66F59CCE" w14:textId="54625C31" w:rsidR="00093FB3" w:rsidDel="006F48BE" w:rsidRDefault="00093FB3" w:rsidP="00093FB3">
      <w:pPr>
        <w:pStyle w:val="Heading3Numbered"/>
        <w:rPr>
          <w:del w:id="863" w:author="Donovan Goode [2]" w:date="2018-11-09T10:44:00Z"/>
        </w:rPr>
      </w:pPr>
      <w:bookmarkStart w:id="864" w:name="_Toc454172425"/>
      <w:del w:id="865" w:author="Donovan Goode [2]" w:date="2018-11-09T10:44:00Z">
        <w:r w:rsidRPr="00851FEA" w:rsidDel="006F48BE">
          <w:delText>SLAs</w:delText>
        </w:r>
        <w:bookmarkStart w:id="866" w:name="_Toc529524101"/>
        <w:bookmarkEnd w:id="864"/>
        <w:bookmarkEnd w:id="866"/>
      </w:del>
    </w:p>
    <w:p w14:paraId="2C198AAC" w14:textId="04D3BC16" w:rsidR="002F17AD" w:rsidRPr="002F17AD" w:rsidDel="006F48BE" w:rsidRDefault="002F17AD" w:rsidP="002F17AD">
      <w:pPr>
        <w:rPr>
          <w:del w:id="867" w:author="Donovan Goode [2]" w:date="2018-11-09T10:44:00Z"/>
        </w:rPr>
      </w:pPr>
      <w:del w:id="868" w:author="Donovan Goode [2]" w:date="2018-11-09T10:44:00Z">
        <w:r w:rsidDel="006F48BE">
          <w:delText xml:space="preserve">As of this </w:delText>
        </w:r>
        <w:r w:rsidR="0080790F" w:rsidDel="006F48BE">
          <w:delText>update, there are no current SLAs.</w:delText>
        </w:r>
        <w:bookmarkStart w:id="869" w:name="_Toc529524102"/>
        <w:bookmarkEnd w:id="869"/>
      </w:del>
    </w:p>
    <w:p w14:paraId="7D996DF7" w14:textId="49E343FA" w:rsidR="00807CAA" w:rsidRPr="00851FEA" w:rsidDel="006F48BE" w:rsidRDefault="00807CAA" w:rsidP="00807CAA">
      <w:pPr>
        <w:rPr>
          <w:del w:id="870" w:author="Donovan Goode [2]" w:date="2018-11-09T10:44:00Z"/>
        </w:rPr>
      </w:pPr>
      <w:bookmarkStart w:id="871" w:name="_Toc529524103"/>
      <w:bookmarkEnd w:id="871"/>
    </w:p>
    <w:p w14:paraId="67005A93" w14:textId="3B090907" w:rsidR="00093FB3" w:rsidRPr="00851FEA" w:rsidDel="006F48BE" w:rsidRDefault="00093FB3" w:rsidP="00093FB3">
      <w:pPr>
        <w:pStyle w:val="Heading3Numbered"/>
        <w:rPr>
          <w:del w:id="872" w:author="Donovan Goode [2]" w:date="2018-11-09T10:44:00Z"/>
        </w:rPr>
      </w:pPr>
      <w:bookmarkStart w:id="873" w:name="_Toc454172426"/>
      <w:del w:id="874" w:author="Donovan Goode [2]" w:date="2018-11-09T10:44:00Z">
        <w:r w:rsidRPr="00851FEA" w:rsidDel="006F48BE">
          <w:delText>Routing Rules</w:delText>
        </w:r>
        <w:bookmarkStart w:id="875" w:name="_Toc529524104"/>
        <w:bookmarkEnd w:id="873"/>
        <w:bookmarkEnd w:id="875"/>
      </w:del>
    </w:p>
    <w:p w14:paraId="5202A380" w14:textId="2FBFD9F1" w:rsidR="00807CAA" w:rsidRPr="00851FEA" w:rsidDel="006F48BE" w:rsidRDefault="0EC6B594" w:rsidP="00807CAA">
      <w:pPr>
        <w:rPr>
          <w:del w:id="876" w:author="Donovan Goode [2]" w:date="2018-11-09T10:44:00Z"/>
        </w:rPr>
      </w:pPr>
      <w:del w:id="877" w:author="Donovan Goode [2]" w:date="2018-11-09T10:44:00Z">
        <w:r w:rsidRPr="00851FEA" w:rsidDel="006F48BE">
          <w:delText>As of this update there</w:delText>
        </w:r>
        <w:r w:rsidR="0080790F" w:rsidDel="006F48BE">
          <w:delText>,</w:delText>
        </w:r>
        <w:r w:rsidRPr="00851FEA" w:rsidDel="006F48BE">
          <w:delText xml:space="preserve"> are no current routing rules</w:delText>
        </w:r>
        <w:r w:rsidR="0080790F" w:rsidDel="006F48BE">
          <w:delText>.</w:delText>
        </w:r>
        <w:bookmarkStart w:id="878" w:name="_Toc529524105"/>
        <w:bookmarkEnd w:id="878"/>
      </w:del>
    </w:p>
    <w:p w14:paraId="60F9B0DA" w14:textId="45358EBB" w:rsidR="00093FB3" w:rsidRPr="00851FEA" w:rsidDel="006F48BE" w:rsidRDefault="00093FB3" w:rsidP="00093FB3">
      <w:pPr>
        <w:pStyle w:val="Heading3Numbered"/>
        <w:rPr>
          <w:del w:id="879" w:author="Donovan Goode [2]" w:date="2018-11-09T10:44:00Z"/>
        </w:rPr>
      </w:pPr>
      <w:bookmarkStart w:id="880" w:name="_Toc454172428"/>
      <w:del w:id="881" w:author="Donovan Goode [2]" w:date="2018-11-09T10:44:00Z">
        <w:r w:rsidRPr="00851FEA" w:rsidDel="006F48BE">
          <w:delText>E-Mail Routing</w:delText>
        </w:r>
        <w:bookmarkStart w:id="882" w:name="_Toc529524106"/>
        <w:bookmarkEnd w:id="880"/>
        <w:bookmarkEnd w:id="882"/>
      </w:del>
    </w:p>
    <w:p w14:paraId="007A4483" w14:textId="31F64131" w:rsidR="003F593C" w:rsidRPr="00851FEA" w:rsidDel="006F48BE" w:rsidRDefault="0EC6B594" w:rsidP="003F593C">
      <w:pPr>
        <w:rPr>
          <w:del w:id="883" w:author="Donovan Goode [2]" w:date="2018-11-09T10:44:00Z"/>
        </w:rPr>
      </w:pPr>
      <w:del w:id="884" w:author="Donovan Goode [2]" w:date="2018-11-09T10:44:00Z">
        <w:r w:rsidRPr="00851FEA" w:rsidDel="006F48BE">
          <w:delText xml:space="preserve">Server-Side Sync is configured for E-mail routing; supporting the routing of mail sent from </w:delText>
        </w:r>
        <w:r w:rsidR="00CB3530" w:rsidDel="006F48BE">
          <w:delText>OPM ORA</w:delText>
        </w:r>
        <w:r w:rsidR="007970BE" w:rsidDel="006F48BE">
          <w:delText xml:space="preserve"> </w:delText>
        </w:r>
        <w:r w:rsidRPr="00851FEA" w:rsidDel="006F48BE">
          <w:delText xml:space="preserve">to external recipients.  Server-Side Sync is configured to send e-mail and receive e-mail using two system accounts. </w:delText>
        </w:r>
        <w:bookmarkStart w:id="885" w:name="_Toc529524107"/>
        <w:bookmarkEnd w:id="885"/>
      </w:del>
    </w:p>
    <w:p w14:paraId="2729C09C" w14:textId="7681ED7B" w:rsidR="00093FB3" w:rsidRPr="00851FEA" w:rsidDel="006F48BE" w:rsidRDefault="0EC6B594" w:rsidP="00093FB3">
      <w:pPr>
        <w:pStyle w:val="Heading2Numbered"/>
        <w:rPr>
          <w:del w:id="886" w:author="Donovan Goode [2]" w:date="2018-11-09T10:44:00Z"/>
        </w:rPr>
      </w:pPr>
      <w:del w:id="887" w:author="Donovan Goode [2]" w:date="2018-11-09T10:44:00Z">
        <w:r w:rsidRPr="00851FEA" w:rsidDel="006F48BE">
          <w:delText>Business Settings</w:delText>
        </w:r>
        <w:bookmarkStart w:id="888" w:name="_Toc529524108"/>
        <w:bookmarkEnd w:id="888"/>
      </w:del>
    </w:p>
    <w:p w14:paraId="58863476" w14:textId="6BB03836" w:rsidR="00093FB3" w:rsidRPr="00851FEA" w:rsidDel="006F48BE" w:rsidRDefault="0EC6B594" w:rsidP="003F593C">
      <w:pPr>
        <w:pStyle w:val="Heading2Numbered"/>
        <w:rPr>
          <w:del w:id="889" w:author="Donovan Goode [2]" w:date="2018-11-09T10:44:00Z"/>
        </w:rPr>
      </w:pPr>
      <w:del w:id="890" w:author="Donovan Goode [2]" w:date="2018-11-09T10:44:00Z">
        <w:r w:rsidRPr="00851FEA" w:rsidDel="006F48BE">
          <w:delText>Business Management</w:delText>
        </w:r>
        <w:bookmarkStart w:id="891" w:name="_Toc529524109"/>
        <w:bookmarkEnd w:id="891"/>
      </w:del>
    </w:p>
    <w:p w14:paraId="75A88766" w14:textId="62695FA2" w:rsidR="003F593C" w:rsidRPr="00851FEA" w:rsidDel="006F48BE" w:rsidRDefault="003F593C" w:rsidP="003F593C">
      <w:pPr>
        <w:rPr>
          <w:del w:id="892" w:author="Donovan Goode [2]" w:date="2018-11-09T10:44:00Z"/>
        </w:rPr>
      </w:pPr>
      <w:bookmarkStart w:id="893" w:name="_Toc529524110"/>
      <w:bookmarkEnd w:id="893"/>
    </w:p>
    <w:p w14:paraId="5EA96A25" w14:textId="6E72EA3E" w:rsidR="003F593C" w:rsidRPr="00851FEA" w:rsidDel="006F48BE" w:rsidRDefault="0EC6B594" w:rsidP="003F593C">
      <w:pPr>
        <w:pStyle w:val="Heading3Numbered"/>
        <w:rPr>
          <w:del w:id="894" w:author="Donovan Goode [2]" w:date="2018-11-09T10:44:00Z"/>
        </w:rPr>
      </w:pPr>
      <w:del w:id="895" w:author="Donovan Goode [2]" w:date="2018-11-09T10:44:00Z">
        <w:r w:rsidRPr="00851FEA" w:rsidDel="006F48BE">
          <w:delText>Fiscal Year Settings</w:delText>
        </w:r>
        <w:bookmarkStart w:id="896" w:name="_Toc529524111"/>
        <w:bookmarkEnd w:id="896"/>
      </w:del>
    </w:p>
    <w:p w14:paraId="2D46A880" w14:textId="499138F2" w:rsidR="003F593C" w:rsidRPr="00851FEA" w:rsidDel="006F48BE" w:rsidRDefault="003F593C" w:rsidP="00093FB3">
      <w:pPr>
        <w:rPr>
          <w:del w:id="897" w:author="Donovan Goode [2]" w:date="2018-11-09T10:44:00Z"/>
        </w:rPr>
      </w:pPr>
      <w:bookmarkStart w:id="898" w:name="_Toc529524112"/>
      <w:bookmarkEnd w:id="898"/>
    </w:p>
    <w:p w14:paraId="0AA836AB" w14:textId="63426F75" w:rsidR="00093FB3" w:rsidRPr="00851FEA" w:rsidDel="006F48BE" w:rsidRDefault="00093FB3" w:rsidP="00093FB3">
      <w:pPr>
        <w:rPr>
          <w:del w:id="899" w:author="Donovan Goode [2]" w:date="2018-11-09T10:44:00Z"/>
        </w:rPr>
      </w:pPr>
      <w:bookmarkStart w:id="900" w:name="_Toc529524113"/>
      <w:bookmarkEnd w:id="900"/>
    </w:p>
    <w:p w14:paraId="0E530BC9" w14:textId="46D6BF98" w:rsidR="003F593C" w:rsidRPr="00851FEA" w:rsidDel="006F48BE" w:rsidRDefault="0EC6B594" w:rsidP="003F593C">
      <w:pPr>
        <w:pStyle w:val="Heading3Numbered"/>
        <w:rPr>
          <w:del w:id="901" w:author="Donovan Goode [2]" w:date="2018-11-09T10:44:00Z"/>
        </w:rPr>
      </w:pPr>
      <w:del w:id="902" w:author="Donovan Goode [2]" w:date="2018-11-09T10:44:00Z">
        <w:r w:rsidRPr="00851FEA" w:rsidDel="006F48BE">
          <w:delText>Queues</w:delText>
        </w:r>
        <w:bookmarkStart w:id="903" w:name="_Toc529524114"/>
        <w:bookmarkEnd w:id="903"/>
      </w:del>
    </w:p>
    <w:p w14:paraId="31FAD9D1" w14:textId="58FCC08A" w:rsidR="003F593C" w:rsidRPr="00851FEA" w:rsidDel="006F48BE" w:rsidRDefault="0EC6B594" w:rsidP="003F593C">
      <w:pPr>
        <w:rPr>
          <w:del w:id="904" w:author="Donovan Goode [2]" w:date="2018-11-09T10:44:00Z"/>
        </w:rPr>
      </w:pPr>
      <w:del w:id="905" w:author="Donovan Goode [2]" w:date="2018-11-09T10:44:00Z">
        <w:r w:rsidRPr="00851FEA" w:rsidDel="006F48BE">
          <w:delText>No queues have been added as of this update.</w:delText>
        </w:r>
        <w:bookmarkStart w:id="906" w:name="_Toc529524115"/>
        <w:bookmarkEnd w:id="906"/>
      </w:del>
    </w:p>
    <w:p w14:paraId="1D810E0E" w14:textId="291B6771" w:rsidR="003F593C" w:rsidRPr="00851FEA" w:rsidDel="006F48BE" w:rsidRDefault="0EC6B594" w:rsidP="003F593C">
      <w:pPr>
        <w:pStyle w:val="Heading3Numbered"/>
        <w:rPr>
          <w:del w:id="907" w:author="Donovan Goode [2]" w:date="2018-11-09T10:44:00Z"/>
        </w:rPr>
      </w:pPr>
      <w:del w:id="908" w:author="Donovan Goode [2]" w:date="2018-11-09T10:44:00Z">
        <w:r w:rsidRPr="00851FEA" w:rsidDel="006F48BE">
          <w:delText>Subjects</w:delText>
        </w:r>
        <w:bookmarkStart w:id="909" w:name="_Toc529524116"/>
        <w:bookmarkEnd w:id="909"/>
      </w:del>
    </w:p>
    <w:p w14:paraId="089E8F07" w14:textId="3706B421" w:rsidR="003F593C" w:rsidRPr="00851FEA" w:rsidDel="006F48BE" w:rsidRDefault="0EC6B594" w:rsidP="003F593C">
      <w:pPr>
        <w:rPr>
          <w:del w:id="910" w:author="Donovan Goode [2]" w:date="2018-11-09T10:44:00Z"/>
        </w:rPr>
      </w:pPr>
      <w:del w:id="911" w:author="Donovan Goode [2]" w:date="2018-11-09T10:44:00Z">
        <w:r w:rsidRPr="00851FEA" w:rsidDel="006F48BE">
          <w:delText>No Subjects have been defined as of this update.</w:delText>
        </w:r>
        <w:bookmarkStart w:id="912" w:name="_Toc529524117"/>
        <w:bookmarkEnd w:id="912"/>
      </w:del>
    </w:p>
    <w:p w14:paraId="6AB56F22" w14:textId="21BF1519" w:rsidR="003F593C" w:rsidRPr="00851FEA" w:rsidDel="006F48BE" w:rsidRDefault="0EC6B594" w:rsidP="003F593C">
      <w:pPr>
        <w:pStyle w:val="Heading3Numbered"/>
        <w:rPr>
          <w:del w:id="913" w:author="Donovan Goode [2]" w:date="2018-11-09T10:44:00Z"/>
        </w:rPr>
      </w:pPr>
      <w:del w:id="914" w:author="Donovan Goode [2]" w:date="2018-11-09T10:44:00Z">
        <w:r w:rsidRPr="00851FEA" w:rsidDel="006F48BE">
          <w:delText>Automatic Creation Rules and Routing</w:delText>
        </w:r>
        <w:bookmarkStart w:id="915" w:name="_Toc529524118"/>
        <w:bookmarkEnd w:id="915"/>
      </w:del>
    </w:p>
    <w:p w14:paraId="606F1A3F" w14:textId="20F71F70" w:rsidR="003F593C" w:rsidRPr="00851FEA" w:rsidDel="006F48BE" w:rsidRDefault="0EC6B594" w:rsidP="003F593C">
      <w:pPr>
        <w:rPr>
          <w:del w:id="916" w:author="Donovan Goode [2]" w:date="2018-11-09T10:44:00Z"/>
        </w:rPr>
      </w:pPr>
      <w:del w:id="917" w:author="Donovan Goode [2]" w:date="2018-11-09T10:44:00Z">
        <w:r w:rsidRPr="00851FEA" w:rsidDel="006F48BE">
          <w:delText>No rules or routing have been configured as of this update.</w:delText>
        </w:r>
        <w:bookmarkStart w:id="918" w:name="_Toc529524119"/>
        <w:bookmarkEnd w:id="918"/>
      </w:del>
    </w:p>
    <w:p w14:paraId="739A5778" w14:textId="4CA242D5" w:rsidR="003F593C" w:rsidRPr="00851FEA" w:rsidDel="006F48BE" w:rsidRDefault="0EC6B594" w:rsidP="003F593C">
      <w:pPr>
        <w:pStyle w:val="Heading2Numbered"/>
        <w:rPr>
          <w:del w:id="919" w:author="Donovan Goode [2]" w:date="2018-11-09T10:44:00Z"/>
        </w:rPr>
      </w:pPr>
      <w:del w:id="920" w:author="Donovan Goode [2]" w:date="2018-11-09T10:44:00Z">
        <w:r w:rsidRPr="00851FEA" w:rsidDel="006F48BE">
          <w:delText>Administration Settings</w:delText>
        </w:r>
        <w:bookmarkStart w:id="921" w:name="_Toc529524120"/>
        <w:bookmarkEnd w:id="921"/>
      </w:del>
    </w:p>
    <w:p w14:paraId="28292D17" w14:textId="07EAB841" w:rsidR="003F593C" w:rsidRPr="00851FEA" w:rsidDel="006F48BE" w:rsidRDefault="003F593C" w:rsidP="003F593C">
      <w:pPr>
        <w:rPr>
          <w:del w:id="922" w:author="Donovan Goode [2]" w:date="2018-11-09T10:44:00Z"/>
        </w:rPr>
      </w:pPr>
      <w:bookmarkStart w:id="923" w:name="_Toc529524121"/>
      <w:bookmarkEnd w:id="923"/>
    </w:p>
    <w:p w14:paraId="2D79D217" w14:textId="0F849004" w:rsidR="003F593C" w:rsidRPr="00851FEA" w:rsidDel="006F48BE" w:rsidRDefault="0EC6B594" w:rsidP="003F593C">
      <w:pPr>
        <w:pStyle w:val="Heading3Numbered"/>
        <w:rPr>
          <w:del w:id="924" w:author="Donovan Goode [2]" w:date="2018-11-09T10:44:00Z"/>
        </w:rPr>
      </w:pPr>
      <w:del w:id="925" w:author="Donovan Goode [2]" w:date="2018-11-09T10:44:00Z">
        <w:r w:rsidRPr="00851FEA" w:rsidDel="006F48BE">
          <w:delText>System Settings</w:delText>
        </w:r>
        <w:bookmarkStart w:id="926" w:name="_Toc529524122"/>
        <w:bookmarkEnd w:id="926"/>
      </w:del>
    </w:p>
    <w:p w14:paraId="04DBCA0C" w14:textId="647BB619" w:rsidR="003F593C" w:rsidRPr="00851FEA" w:rsidDel="006F48BE" w:rsidRDefault="0EC6B594" w:rsidP="003F593C">
      <w:pPr>
        <w:rPr>
          <w:del w:id="927" w:author="Donovan Goode [2]" w:date="2018-11-09T10:44:00Z"/>
          <w:color w:val="0070C0"/>
        </w:rPr>
      </w:pPr>
      <w:del w:id="928" w:author="Donovan Goode [2]" w:date="2018-11-09T10:44:00Z">
        <w:r w:rsidRPr="00851FEA" w:rsidDel="006F48BE">
          <w:rPr>
            <w:color w:val="0070C0"/>
          </w:rPr>
          <w:delText>General</w:delText>
        </w:r>
        <w:bookmarkStart w:id="929" w:name="_Toc529524123"/>
        <w:bookmarkEnd w:id="929"/>
      </w:del>
    </w:p>
    <w:p w14:paraId="4D18A1C5" w14:textId="7905CDB2" w:rsidR="003F593C" w:rsidRPr="00851FEA" w:rsidDel="006F48BE" w:rsidRDefault="003F593C" w:rsidP="003F593C">
      <w:pPr>
        <w:rPr>
          <w:del w:id="930" w:author="Donovan Goode [2]" w:date="2018-11-09T10:44:00Z"/>
        </w:rPr>
      </w:pPr>
      <w:bookmarkStart w:id="931" w:name="_Toc529524124"/>
      <w:bookmarkEnd w:id="931"/>
    </w:p>
    <w:p w14:paraId="20956EE6" w14:textId="6EB12617" w:rsidR="003F593C" w:rsidRPr="00851FEA" w:rsidDel="006F48BE" w:rsidRDefault="003F593C" w:rsidP="003F593C">
      <w:pPr>
        <w:rPr>
          <w:del w:id="932" w:author="Donovan Goode [2]" w:date="2018-11-09T10:44:00Z"/>
        </w:rPr>
      </w:pPr>
      <w:bookmarkStart w:id="933" w:name="_Toc529524125"/>
      <w:bookmarkEnd w:id="933"/>
    </w:p>
    <w:p w14:paraId="7B54521C" w14:textId="1D0F2716" w:rsidR="003F593C" w:rsidRPr="00851FEA" w:rsidDel="006F48BE" w:rsidRDefault="003F593C" w:rsidP="003F593C">
      <w:pPr>
        <w:rPr>
          <w:del w:id="934" w:author="Donovan Goode [2]" w:date="2018-11-09T10:44:00Z"/>
        </w:rPr>
      </w:pPr>
      <w:bookmarkStart w:id="935" w:name="_Toc529524126"/>
      <w:bookmarkEnd w:id="935"/>
    </w:p>
    <w:p w14:paraId="08B139E4" w14:textId="69A70D32" w:rsidR="007C39DA" w:rsidRPr="00851FEA" w:rsidDel="006F48BE" w:rsidRDefault="0EC6B594" w:rsidP="003F593C">
      <w:pPr>
        <w:rPr>
          <w:del w:id="936" w:author="Donovan Goode [2]" w:date="2018-11-09T10:44:00Z"/>
          <w:color w:val="0070C0"/>
        </w:rPr>
      </w:pPr>
      <w:del w:id="937" w:author="Donovan Goode [2]" w:date="2018-11-09T10:44:00Z">
        <w:r w:rsidRPr="00851FEA" w:rsidDel="006F48BE">
          <w:rPr>
            <w:color w:val="0070C0"/>
          </w:rPr>
          <w:delText>Calendar</w:delText>
        </w:r>
        <w:bookmarkStart w:id="938" w:name="_Toc529524127"/>
        <w:bookmarkEnd w:id="938"/>
      </w:del>
    </w:p>
    <w:p w14:paraId="77B36768" w14:textId="48B21B58" w:rsidR="007C39DA" w:rsidRPr="00851FEA" w:rsidDel="006F48BE" w:rsidRDefault="007C39DA" w:rsidP="003F593C">
      <w:pPr>
        <w:rPr>
          <w:del w:id="939" w:author="Donovan Goode [2]" w:date="2018-11-09T10:44:00Z"/>
        </w:rPr>
      </w:pPr>
      <w:bookmarkStart w:id="940" w:name="_Toc529524128"/>
      <w:bookmarkEnd w:id="940"/>
    </w:p>
    <w:p w14:paraId="0E76D8F9" w14:textId="35E694AD" w:rsidR="001059E8" w:rsidRPr="00851FEA" w:rsidDel="006F48BE" w:rsidRDefault="0EC6B594" w:rsidP="003F593C">
      <w:pPr>
        <w:rPr>
          <w:del w:id="941" w:author="Donovan Goode [2]" w:date="2018-11-09T10:44:00Z"/>
          <w:color w:val="0070C0"/>
        </w:rPr>
      </w:pPr>
      <w:del w:id="942" w:author="Donovan Goode [2]" w:date="2018-11-09T10:44:00Z">
        <w:r w:rsidRPr="00851FEA" w:rsidDel="006F48BE">
          <w:rPr>
            <w:color w:val="0070C0"/>
          </w:rPr>
          <w:delText>Formats</w:delText>
        </w:r>
        <w:bookmarkStart w:id="943" w:name="_Toc529524129"/>
        <w:bookmarkEnd w:id="943"/>
      </w:del>
    </w:p>
    <w:p w14:paraId="5E1B749D" w14:textId="69E2904E" w:rsidR="001059E8" w:rsidRPr="00851FEA" w:rsidDel="006F48BE" w:rsidRDefault="001059E8" w:rsidP="003F593C">
      <w:pPr>
        <w:rPr>
          <w:del w:id="944" w:author="Donovan Goode [2]" w:date="2018-11-09T10:44:00Z"/>
        </w:rPr>
      </w:pPr>
      <w:bookmarkStart w:id="945" w:name="_Toc529524130"/>
      <w:bookmarkEnd w:id="945"/>
    </w:p>
    <w:p w14:paraId="550507CA" w14:textId="33C6E9E9" w:rsidR="001059E8" w:rsidRPr="00851FEA" w:rsidDel="006F48BE" w:rsidRDefault="001059E8" w:rsidP="003F593C">
      <w:pPr>
        <w:rPr>
          <w:del w:id="946" w:author="Donovan Goode [2]" w:date="2018-11-09T10:44:00Z"/>
        </w:rPr>
      </w:pPr>
      <w:bookmarkStart w:id="947" w:name="_Toc529524131"/>
      <w:bookmarkEnd w:id="947"/>
    </w:p>
    <w:p w14:paraId="0F0FEE09" w14:textId="6A5EF03E" w:rsidR="003F593C" w:rsidRPr="00851FEA" w:rsidDel="006F48BE" w:rsidRDefault="0EC6B594" w:rsidP="003F593C">
      <w:pPr>
        <w:pStyle w:val="Heading3Numbered"/>
        <w:rPr>
          <w:del w:id="948" w:author="Donovan Goode [2]" w:date="2018-11-09T10:44:00Z"/>
        </w:rPr>
      </w:pPr>
      <w:del w:id="949" w:author="Donovan Goode [2]" w:date="2018-11-09T10:44:00Z">
        <w:r w:rsidRPr="00851FEA" w:rsidDel="006F48BE">
          <w:delText>Privacy Preferences</w:delText>
        </w:r>
        <w:bookmarkStart w:id="950" w:name="_Toc529524132"/>
        <w:bookmarkEnd w:id="950"/>
      </w:del>
    </w:p>
    <w:p w14:paraId="1C1E6B18" w14:textId="6B8813CB" w:rsidR="003F593C" w:rsidRPr="00851FEA" w:rsidDel="006F48BE" w:rsidRDefault="0EC6B594" w:rsidP="003F593C">
      <w:pPr>
        <w:pStyle w:val="Heading3Numbered"/>
        <w:rPr>
          <w:del w:id="951" w:author="Donovan Goode [2]" w:date="2018-11-09T10:44:00Z"/>
        </w:rPr>
      </w:pPr>
      <w:del w:id="952" w:author="Donovan Goode [2]" w:date="2018-11-09T10:44:00Z">
        <w:r w:rsidRPr="00851FEA" w:rsidDel="006F48BE">
          <w:delText>System Notifications</w:delText>
        </w:r>
        <w:bookmarkStart w:id="953" w:name="_Toc529524133"/>
        <w:bookmarkEnd w:id="953"/>
      </w:del>
    </w:p>
    <w:p w14:paraId="217FB760" w14:textId="7B35D75A" w:rsidR="003F593C" w:rsidRPr="00851FEA" w:rsidDel="006F48BE" w:rsidRDefault="0EC6B594" w:rsidP="003F593C">
      <w:pPr>
        <w:pStyle w:val="Heading3Numbered"/>
        <w:rPr>
          <w:del w:id="954" w:author="Donovan Goode [2]" w:date="2018-11-09T10:44:00Z"/>
        </w:rPr>
      </w:pPr>
      <w:del w:id="955" w:author="Donovan Goode [2]" w:date="2018-11-09T10:44:00Z">
        <w:r w:rsidRPr="00851FEA" w:rsidDel="006F48BE">
          <w:delText>Azure Machine Learning</w:delText>
        </w:r>
        <w:bookmarkStart w:id="956" w:name="_Toc529524134"/>
        <w:bookmarkEnd w:id="956"/>
      </w:del>
    </w:p>
    <w:p w14:paraId="5DC5547A" w14:textId="45B62111" w:rsidR="003F593C" w:rsidRPr="00851FEA" w:rsidDel="006F48BE" w:rsidRDefault="0EC6B594" w:rsidP="003F593C">
      <w:pPr>
        <w:pStyle w:val="Heading3Numbered"/>
        <w:rPr>
          <w:del w:id="957" w:author="Donovan Goode [2]" w:date="2018-11-09T10:44:00Z"/>
        </w:rPr>
      </w:pPr>
      <w:del w:id="958" w:author="Donovan Goode [2]" w:date="2018-11-09T10:44:00Z">
        <w:r w:rsidRPr="00851FEA" w:rsidDel="006F48BE">
          <w:delText>Auto-Numbering</w:delText>
        </w:r>
        <w:bookmarkStart w:id="959" w:name="_Toc529524135"/>
        <w:bookmarkEnd w:id="959"/>
      </w:del>
    </w:p>
    <w:p w14:paraId="7FB7D296" w14:textId="09D305E1" w:rsidR="003F593C" w:rsidRPr="00851FEA" w:rsidDel="006F48BE" w:rsidRDefault="0EC6B594" w:rsidP="003F593C">
      <w:pPr>
        <w:pStyle w:val="Heading3Numbered"/>
        <w:rPr>
          <w:del w:id="960" w:author="Donovan Goode [2]" w:date="2018-11-09T10:44:00Z"/>
        </w:rPr>
      </w:pPr>
      <w:del w:id="961" w:author="Donovan Goode [2]" w:date="2018-11-09T10:44:00Z">
        <w:r w:rsidRPr="00851FEA" w:rsidDel="006F48BE">
          <w:delText>Languages</w:delText>
        </w:r>
        <w:bookmarkStart w:id="962" w:name="_Toc529524136"/>
        <w:bookmarkEnd w:id="962"/>
      </w:del>
    </w:p>
    <w:p w14:paraId="7DCAFDFD" w14:textId="1BCF14AC" w:rsidR="003F593C" w:rsidRPr="00851FEA" w:rsidDel="006F48BE" w:rsidRDefault="0EC6B594" w:rsidP="003F593C">
      <w:pPr>
        <w:pStyle w:val="Heading3Numbered"/>
        <w:rPr>
          <w:del w:id="963" w:author="Donovan Goode [2]" w:date="2018-11-09T10:44:00Z"/>
        </w:rPr>
      </w:pPr>
      <w:del w:id="964" w:author="Donovan Goode [2]" w:date="2018-11-09T10:44:00Z">
        <w:r w:rsidRPr="00851FEA" w:rsidDel="006F48BE">
          <w:delText>Resources in Use</w:delText>
        </w:r>
        <w:bookmarkStart w:id="965" w:name="_Toc529524137"/>
        <w:bookmarkEnd w:id="965"/>
      </w:del>
    </w:p>
    <w:p w14:paraId="475DADC2" w14:textId="7258C527" w:rsidR="003F593C" w:rsidRPr="00851FEA" w:rsidDel="006F48BE" w:rsidRDefault="003F593C" w:rsidP="003F593C">
      <w:pPr>
        <w:rPr>
          <w:del w:id="966" w:author="Donovan Goode [2]" w:date="2018-11-09T10:44:00Z"/>
        </w:rPr>
      </w:pPr>
      <w:bookmarkStart w:id="967" w:name="_Toc529524138"/>
      <w:bookmarkEnd w:id="967"/>
    </w:p>
    <w:p w14:paraId="43E1775C" w14:textId="52904B9F" w:rsidR="003F593C" w:rsidRPr="00851FEA" w:rsidDel="006F48BE" w:rsidRDefault="003F593C" w:rsidP="003F593C">
      <w:pPr>
        <w:rPr>
          <w:del w:id="968" w:author="Donovan Goode [2]" w:date="2018-11-09T10:44:00Z"/>
        </w:rPr>
      </w:pPr>
      <w:bookmarkStart w:id="969" w:name="_Toc529524139"/>
      <w:bookmarkEnd w:id="969"/>
    </w:p>
    <w:p w14:paraId="7A3BB877" w14:textId="25A7790A" w:rsidR="00C6493F" w:rsidRPr="00851FEA" w:rsidDel="006F48BE" w:rsidRDefault="00C6493F" w:rsidP="00BA5E52">
      <w:pPr>
        <w:pStyle w:val="Heading2Numbered"/>
        <w:rPr>
          <w:del w:id="970" w:author="Donovan Goode [2]" w:date="2018-11-09T10:44:00Z"/>
        </w:rPr>
      </w:pPr>
      <w:bookmarkStart w:id="971" w:name="_Toc454172431"/>
      <w:del w:id="972" w:author="Donovan Goode [2]" w:date="2018-11-09T10:44:00Z">
        <w:r w:rsidRPr="00851FEA" w:rsidDel="006F48BE">
          <w:delText>Data</w:delText>
        </w:r>
        <w:bookmarkEnd w:id="971"/>
        <w:r w:rsidRPr="00851FEA" w:rsidDel="006F48BE">
          <w:delText xml:space="preserve"> </w:delText>
        </w:r>
        <w:bookmarkStart w:id="973" w:name="_Toc529524140"/>
        <w:bookmarkEnd w:id="859"/>
        <w:bookmarkEnd w:id="860"/>
        <w:bookmarkEnd w:id="973"/>
      </w:del>
    </w:p>
    <w:p w14:paraId="0F1808C8" w14:textId="28F47DA4" w:rsidR="00093FB3" w:rsidRPr="00851FEA" w:rsidDel="006F48BE" w:rsidRDefault="00093FB3" w:rsidP="00093FB3">
      <w:pPr>
        <w:pStyle w:val="Heading3Numbered"/>
        <w:rPr>
          <w:del w:id="974" w:author="Donovan Goode [2]" w:date="2018-11-09T10:44:00Z"/>
        </w:rPr>
      </w:pPr>
      <w:bookmarkStart w:id="975" w:name="_Toc454172432"/>
      <w:del w:id="976" w:author="Donovan Goode [2]" w:date="2018-11-09T10:44:00Z">
        <w:r w:rsidRPr="00851FEA" w:rsidDel="006F48BE">
          <w:delText>Document Migration</w:delText>
        </w:r>
        <w:bookmarkStart w:id="977" w:name="_Toc529524141"/>
        <w:bookmarkEnd w:id="975"/>
        <w:bookmarkEnd w:id="977"/>
      </w:del>
    </w:p>
    <w:p w14:paraId="4AE2810D" w14:textId="04E3037B" w:rsidR="00093FB3" w:rsidRPr="00851FEA" w:rsidDel="006F48BE" w:rsidRDefault="00093FB3" w:rsidP="00093FB3">
      <w:pPr>
        <w:pStyle w:val="Heading3Numbered"/>
        <w:rPr>
          <w:del w:id="978" w:author="Donovan Goode [2]" w:date="2018-11-09T10:44:00Z"/>
        </w:rPr>
      </w:pPr>
      <w:bookmarkStart w:id="979" w:name="_Toc454172433"/>
      <w:del w:id="980" w:author="Donovan Goode [2]" w:date="2018-11-09T10:44:00Z">
        <w:r w:rsidRPr="00851FEA" w:rsidDel="006F48BE">
          <w:delText xml:space="preserve">Structured Data Migration </w:delText>
        </w:r>
        <w:r w:rsidR="00807CAA" w:rsidRPr="00851FEA" w:rsidDel="006F48BE">
          <w:delText>or reference to data mapping spreadsheet(s)</w:delText>
        </w:r>
        <w:bookmarkStart w:id="981" w:name="_Toc529524142"/>
        <w:bookmarkEnd w:id="979"/>
        <w:bookmarkEnd w:id="981"/>
      </w:del>
    </w:p>
    <w:p w14:paraId="333699A7" w14:textId="1F26100F" w:rsidR="00093FB3" w:rsidRPr="00851FEA" w:rsidDel="006F48BE" w:rsidRDefault="00093FB3" w:rsidP="007F558B">
      <w:pPr>
        <w:pStyle w:val="Heading3Numbered"/>
        <w:rPr>
          <w:del w:id="982" w:author="Donovan Goode [2]" w:date="2018-11-09T10:44:00Z"/>
        </w:rPr>
      </w:pPr>
      <w:bookmarkStart w:id="983" w:name="_Toc454172434"/>
      <w:del w:id="984" w:author="Donovan Goode [2]" w:date="2018-11-09T10:44:00Z">
        <w:r w:rsidRPr="00851FEA" w:rsidDel="006F48BE">
          <w:delText>Reporting</w:delText>
        </w:r>
        <w:bookmarkEnd w:id="983"/>
        <w:r w:rsidRPr="00851FEA" w:rsidDel="006F48BE">
          <w:delText xml:space="preserve"> </w:delText>
        </w:r>
        <w:bookmarkStart w:id="985" w:name="_Toc529524143"/>
        <w:bookmarkEnd w:id="985"/>
      </w:del>
    </w:p>
    <w:p w14:paraId="5A996D28" w14:textId="5A2C0DDB" w:rsidR="004A5CB7" w:rsidRPr="00851FEA" w:rsidDel="006F48BE" w:rsidRDefault="00093FB3" w:rsidP="007F558B">
      <w:pPr>
        <w:pStyle w:val="Heading3Numbered"/>
        <w:rPr>
          <w:del w:id="986" w:author="Donovan Goode [2]" w:date="2018-11-09T10:44:00Z"/>
        </w:rPr>
      </w:pPr>
      <w:bookmarkStart w:id="987" w:name="_Toc454172435"/>
      <w:del w:id="988" w:author="Donovan Goode [2]" w:date="2018-11-09T10:44:00Z">
        <w:r w:rsidRPr="00851FEA" w:rsidDel="006F48BE">
          <w:delText xml:space="preserve">Excel </w:delText>
        </w:r>
        <w:r w:rsidR="004A5CB7" w:rsidRPr="00851FEA" w:rsidDel="006F48BE">
          <w:delText>Business Analysis</w:delText>
        </w:r>
        <w:bookmarkStart w:id="989" w:name="_Toc529524144"/>
        <w:bookmarkEnd w:id="987"/>
        <w:bookmarkEnd w:id="989"/>
      </w:del>
    </w:p>
    <w:p w14:paraId="46407438" w14:textId="2758AEF6" w:rsidR="004A5CB7" w:rsidRPr="00851FEA" w:rsidDel="006F48BE" w:rsidRDefault="0EC6B594" w:rsidP="004A5CB7">
      <w:pPr>
        <w:rPr>
          <w:del w:id="990" w:author="Donovan Goode [2]" w:date="2018-11-09T10:44:00Z"/>
          <w:i/>
          <w:color w:val="ED7D31" w:themeColor="accent2"/>
        </w:rPr>
      </w:pPr>
      <w:del w:id="991" w:author="Donovan Goode [2]" w:date="2018-11-09T10:44:00Z">
        <w:r w:rsidRPr="00851FEA" w:rsidDel="006F48BE">
          <w:rPr>
            <w:i/>
            <w:iCs/>
            <w:color w:val="ED7D31" w:themeColor="accent2"/>
          </w:rPr>
          <w:delText>(Optional pictures, can also just drop examples of how the requests were met with Export to Excel)</w:delText>
        </w:r>
        <w:bookmarkStart w:id="992" w:name="_Toc529524145"/>
        <w:bookmarkEnd w:id="992"/>
      </w:del>
    </w:p>
    <w:p w14:paraId="57F65B42" w14:textId="3579EA7B" w:rsidR="004A5CB7" w:rsidRPr="00851FEA" w:rsidDel="006F48BE" w:rsidRDefault="004A5CB7" w:rsidP="004A5CB7">
      <w:pPr>
        <w:rPr>
          <w:del w:id="993" w:author="Donovan Goode [2]" w:date="2018-11-09T10:44:00Z"/>
        </w:rPr>
      </w:pPr>
      <w:del w:id="994" w:author="Donovan Goode [2]" w:date="2018-11-09T10:44:00Z">
        <w:r w:rsidRPr="00851FEA" w:rsidDel="006F48BE">
          <w:rPr>
            <w:noProof/>
          </w:rPr>
          <w:drawing>
            <wp:inline distT="0" distB="0" distL="0" distR="0" wp14:anchorId="6FCE2658" wp14:editId="335274EC">
              <wp:extent cx="5943600" cy="3309131"/>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09131"/>
                      </a:xfrm>
                      <a:prstGeom prst="rect">
                        <a:avLst/>
                      </a:prstGeom>
                      <a:noFill/>
                      <a:ln>
                        <a:noFill/>
                      </a:ln>
                    </pic:spPr>
                  </pic:pic>
                </a:graphicData>
              </a:graphic>
            </wp:inline>
          </w:drawing>
        </w:r>
        <w:bookmarkStart w:id="995" w:name="_Toc529524146"/>
        <w:bookmarkEnd w:id="995"/>
      </w:del>
    </w:p>
    <w:p w14:paraId="17BC8F39" w14:textId="21254AD3" w:rsidR="004A5CB7" w:rsidRPr="00851FEA" w:rsidDel="006F48BE" w:rsidRDefault="004A5CB7" w:rsidP="004A5CB7">
      <w:pPr>
        <w:rPr>
          <w:del w:id="996" w:author="Donovan Goode [2]" w:date="2018-11-09T10:44:00Z"/>
        </w:rPr>
      </w:pPr>
      <w:bookmarkStart w:id="997" w:name="_Toc529524147"/>
      <w:bookmarkEnd w:id="997"/>
    </w:p>
    <w:p w14:paraId="7A3BB8AC" w14:textId="794317D4" w:rsidR="00C6493F" w:rsidRPr="00851FEA" w:rsidDel="006F48BE" w:rsidRDefault="004A5CB7" w:rsidP="00C6493F">
      <w:pPr>
        <w:rPr>
          <w:del w:id="998" w:author="Donovan Goode [2]" w:date="2018-11-09T10:44:00Z"/>
        </w:rPr>
      </w:pPr>
      <w:del w:id="999" w:author="Donovan Goode [2]" w:date="2018-11-09T10:44:00Z">
        <w:r w:rsidRPr="00851FEA" w:rsidDel="006F48BE">
          <w:rPr>
            <w:noProof/>
          </w:rPr>
          <w:drawing>
            <wp:inline distT="0" distB="0" distL="0" distR="0" wp14:anchorId="2BD12CB4" wp14:editId="715B3F66">
              <wp:extent cx="5943600" cy="331344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13440"/>
                      </a:xfrm>
                      <a:prstGeom prst="rect">
                        <a:avLst/>
                      </a:prstGeom>
                      <a:noFill/>
                      <a:ln>
                        <a:noFill/>
                      </a:ln>
                    </pic:spPr>
                  </pic:pic>
                </a:graphicData>
              </a:graphic>
            </wp:inline>
          </w:drawing>
        </w:r>
        <w:bookmarkStart w:id="1000" w:name="_Toc529524148"/>
        <w:bookmarkEnd w:id="1000"/>
      </w:del>
    </w:p>
    <w:p w14:paraId="43D9B728" w14:textId="1DF61DAC" w:rsidR="004A5CB7" w:rsidRPr="00851FEA" w:rsidDel="006F48BE" w:rsidRDefault="004A5CB7" w:rsidP="00C6493F">
      <w:pPr>
        <w:rPr>
          <w:del w:id="1001" w:author="Donovan Goode [2]" w:date="2018-11-09T10:44:00Z"/>
        </w:rPr>
      </w:pPr>
      <w:bookmarkStart w:id="1002" w:name="_Toc529524149"/>
      <w:bookmarkEnd w:id="1002"/>
    </w:p>
    <w:p w14:paraId="25EBC9FD" w14:textId="5A11E2C4" w:rsidR="004A5CB7" w:rsidRPr="00851FEA" w:rsidDel="006F48BE" w:rsidRDefault="004A5CB7" w:rsidP="00C6493F">
      <w:pPr>
        <w:rPr>
          <w:del w:id="1003" w:author="Donovan Goode [2]" w:date="2018-11-09T10:44:00Z"/>
        </w:rPr>
      </w:pPr>
      <w:del w:id="1004" w:author="Donovan Goode [2]" w:date="2018-11-09T10:44:00Z">
        <w:r w:rsidRPr="00851FEA" w:rsidDel="006F48BE">
          <w:rPr>
            <w:noProof/>
          </w:rPr>
          <w:drawing>
            <wp:inline distT="0" distB="0" distL="0" distR="0" wp14:anchorId="78DB955A" wp14:editId="5E421D05">
              <wp:extent cx="5943600" cy="331344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13440"/>
                      </a:xfrm>
                      <a:prstGeom prst="rect">
                        <a:avLst/>
                      </a:prstGeom>
                      <a:noFill/>
                      <a:ln>
                        <a:noFill/>
                      </a:ln>
                    </pic:spPr>
                  </pic:pic>
                </a:graphicData>
              </a:graphic>
            </wp:inline>
          </w:drawing>
        </w:r>
        <w:bookmarkStart w:id="1005" w:name="_Toc529524150"/>
        <w:bookmarkEnd w:id="1005"/>
      </w:del>
    </w:p>
    <w:p w14:paraId="7A3BB8B5" w14:textId="7B356F70" w:rsidR="00C6493F" w:rsidRPr="00851FEA" w:rsidDel="006F48BE" w:rsidRDefault="00C6493F" w:rsidP="00C6493F">
      <w:pPr>
        <w:rPr>
          <w:del w:id="1006" w:author="Donovan Goode [2]" w:date="2018-11-09T10:44:00Z"/>
        </w:rPr>
      </w:pPr>
      <w:bookmarkStart w:id="1007" w:name="_Toc529524151"/>
      <w:bookmarkEnd w:id="1007"/>
    </w:p>
    <w:p w14:paraId="7A3BB8CE" w14:textId="2EA6CE27" w:rsidR="00C6493F" w:rsidRPr="00851FEA" w:rsidDel="006F48BE" w:rsidRDefault="00093FB3" w:rsidP="00BA5E52">
      <w:pPr>
        <w:pStyle w:val="Heading3Numbered"/>
        <w:rPr>
          <w:del w:id="1008" w:author="Donovan Goode [2]" w:date="2018-11-09T10:44:00Z"/>
        </w:rPr>
      </w:pPr>
      <w:bookmarkStart w:id="1009" w:name="_Toc337033241"/>
      <w:bookmarkStart w:id="1010" w:name="_Toc358796056"/>
      <w:bookmarkStart w:id="1011" w:name="_Toc454172436"/>
      <w:del w:id="1012" w:author="Donovan Goode [2]" w:date="2018-11-09T10:44:00Z">
        <w:r w:rsidRPr="00851FEA" w:rsidDel="006F48BE">
          <w:delText xml:space="preserve">Application </w:delText>
        </w:r>
        <w:r w:rsidR="00C6493F" w:rsidRPr="00851FEA" w:rsidDel="006F48BE">
          <w:delText>Security</w:delText>
        </w:r>
        <w:bookmarkEnd w:id="1009"/>
        <w:bookmarkEnd w:id="1010"/>
        <w:r w:rsidRPr="00851FEA" w:rsidDel="006F48BE">
          <w:delText xml:space="preserve"> Architecture</w:delText>
        </w:r>
        <w:bookmarkStart w:id="1013" w:name="_Toc529524152"/>
        <w:bookmarkEnd w:id="1011"/>
        <w:bookmarkEnd w:id="1013"/>
      </w:del>
    </w:p>
    <w:p w14:paraId="195B8CAE" w14:textId="2DB0E4A9" w:rsidR="00807CAA" w:rsidRPr="00851FEA" w:rsidDel="006F48BE" w:rsidRDefault="0EC6B594" w:rsidP="00807CAA">
      <w:pPr>
        <w:rPr>
          <w:del w:id="1014" w:author="Donovan Goode [2]" w:date="2018-11-09T10:44:00Z"/>
          <w:color w:val="0070C0"/>
        </w:rPr>
      </w:pPr>
      <w:del w:id="1015" w:author="Donovan Goode [2]" w:date="2018-11-09T10:44:00Z">
        <w:r w:rsidRPr="00851FEA" w:rsidDel="006F48BE">
          <w:rPr>
            <w:color w:val="0070C0"/>
          </w:rPr>
          <w:delText>Overview</w:delText>
        </w:r>
        <w:bookmarkStart w:id="1016" w:name="_Toc529524153"/>
        <w:bookmarkEnd w:id="1016"/>
      </w:del>
    </w:p>
    <w:p w14:paraId="7A3BB8D0" w14:textId="4FCA9FBA" w:rsidR="00C6493F" w:rsidRPr="00851FEA" w:rsidDel="006F48BE" w:rsidRDefault="004A5CB7" w:rsidP="00C6493F">
      <w:pPr>
        <w:rPr>
          <w:del w:id="1017" w:author="Donovan Goode [2]" w:date="2018-11-09T10:44:00Z"/>
        </w:rPr>
      </w:pPr>
      <w:del w:id="1018" w:author="Donovan Goode [2]" w:date="2018-11-09T10:44:00Z">
        <w:r w:rsidRPr="00851FEA" w:rsidDel="006F48BE">
          <w:rPr>
            <w:noProof/>
          </w:rPr>
          <w:drawing>
            <wp:inline distT="0" distB="0" distL="0" distR="0" wp14:anchorId="24E57907" wp14:editId="471938C2">
              <wp:extent cx="5943600" cy="33085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08571"/>
                      </a:xfrm>
                      <a:prstGeom prst="rect">
                        <a:avLst/>
                      </a:prstGeom>
                      <a:noFill/>
                      <a:ln>
                        <a:noFill/>
                      </a:ln>
                    </pic:spPr>
                  </pic:pic>
                </a:graphicData>
              </a:graphic>
            </wp:inline>
          </w:drawing>
        </w:r>
        <w:bookmarkStart w:id="1019" w:name="_Toc529524154"/>
        <w:bookmarkEnd w:id="1019"/>
      </w:del>
    </w:p>
    <w:p w14:paraId="7A3BB8DF" w14:textId="2B5E8C39" w:rsidR="00C6493F" w:rsidRPr="00851FEA" w:rsidDel="006F48BE" w:rsidRDefault="00C6493F" w:rsidP="00C6493F">
      <w:pPr>
        <w:rPr>
          <w:del w:id="1020" w:author="Donovan Goode [2]" w:date="2018-11-09T10:44:00Z"/>
        </w:rPr>
      </w:pPr>
      <w:bookmarkStart w:id="1021" w:name="_Toc529524155"/>
      <w:bookmarkEnd w:id="1021"/>
    </w:p>
    <w:p w14:paraId="37FE322B" w14:textId="016FA30A" w:rsidR="009B09D8" w:rsidRPr="00851FEA" w:rsidDel="006F48BE" w:rsidRDefault="00807CAA" w:rsidP="00093FB3">
      <w:pPr>
        <w:pStyle w:val="Heading2Numbered"/>
        <w:rPr>
          <w:del w:id="1022" w:author="Donovan Goode [2]" w:date="2018-11-09T10:44:00Z"/>
        </w:rPr>
      </w:pPr>
      <w:bookmarkStart w:id="1023" w:name="_Toc454172437"/>
      <w:del w:id="1024" w:author="Donovan Goode [2]" w:date="2018-11-09T10:44:00Z">
        <w:r w:rsidRPr="00851FEA" w:rsidDel="006F48BE">
          <w:delText xml:space="preserve">Internal </w:delText>
        </w:r>
        <w:r w:rsidR="00CB3530" w:rsidDel="006F48BE">
          <w:delText>OPM ORA</w:delText>
        </w:r>
        <w:r w:rsidR="004C5188" w:rsidDel="006F48BE">
          <w:delText xml:space="preserve"> </w:delText>
        </w:r>
        <w:r w:rsidRPr="00851FEA" w:rsidDel="006F48BE">
          <w:delText>Users</w:delText>
        </w:r>
        <w:bookmarkStart w:id="1025" w:name="_Toc529524156"/>
        <w:bookmarkEnd w:id="1023"/>
        <w:bookmarkEnd w:id="1025"/>
      </w:del>
    </w:p>
    <w:p w14:paraId="7A3BB8E2" w14:textId="13DE2592" w:rsidR="00C6493F" w:rsidRPr="00851FEA" w:rsidDel="006F48BE" w:rsidRDefault="00093FB3" w:rsidP="00093FB3">
      <w:pPr>
        <w:pStyle w:val="Heading2Numbered"/>
        <w:rPr>
          <w:del w:id="1026" w:author="Donovan Goode [2]" w:date="2018-11-09T10:44:00Z"/>
        </w:rPr>
      </w:pPr>
      <w:bookmarkStart w:id="1027" w:name="_Toc454172438"/>
      <w:del w:id="1028" w:author="Donovan Goode [2]" w:date="2018-11-09T10:44:00Z">
        <w:r w:rsidRPr="00851FEA" w:rsidDel="006F48BE">
          <w:delText>Business units</w:delText>
        </w:r>
        <w:bookmarkStart w:id="1029" w:name="_Toc529524157"/>
        <w:bookmarkEnd w:id="1027"/>
        <w:bookmarkEnd w:id="1029"/>
      </w:del>
    </w:p>
    <w:p w14:paraId="6588D502" w14:textId="599A16EC" w:rsidR="00093FB3" w:rsidRPr="00851FEA" w:rsidDel="006F48BE" w:rsidRDefault="00093FB3" w:rsidP="00093FB3">
      <w:pPr>
        <w:pStyle w:val="Heading2Numbered"/>
        <w:rPr>
          <w:del w:id="1030" w:author="Donovan Goode [2]" w:date="2018-11-09T10:44:00Z"/>
        </w:rPr>
      </w:pPr>
      <w:bookmarkStart w:id="1031" w:name="_Toc454172439"/>
      <w:del w:id="1032" w:author="Donovan Goode [2]" w:date="2018-11-09T10:44:00Z">
        <w:r w:rsidRPr="00851FEA" w:rsidDel="006F48BE">
          <w:delText>Teams</w:delText>
        </w:r>
        <w:bookmarkStart w:id="1033" w:name="_Toc529524158"/>
        <w:bookmarkEnd w:id="1031"/>
        <w:bookmarkEnd w:id="1033"/>
      </w:del>
    </w:p>
    <w:p w14:paraId="68C7F4E9" w14:textId="30BFE5A5" w:rsidR="009B09D8" w:rsidRPr="00851FEA" w:rsidDel="006F48BE" w:rsidRDefault="00093FB3" w:rsidP="009B09D8">
      <w:pPr>
        <w:pStyle w:val="Heading2Numbered"/>
        <w:rPr>
          <w:del w:id="1034" w:author="Donovan Goode [2]" w:date="2018-11-09T10:44:00Z"/>
        </w:rPr>
      </w:pPr>
      <w:bookmarkStart w:id="1035" w:name="_Toc454172440"/>
      <w:del w:id="1036" w:author="Donovan Goode [2]" w:date="2018-11-09T10:44:00Z">
        <w:r w:rsidRPr="00851FEA" w:rsidDel="006F48BE">
          <w:delText>Security Roles</w:delText>
        </w:r>
        <w:bookmarkStart w:id="1037" w:name="_Toc529524159"/>
        <w:bookmarkEnd w:id="1035"/>
        <w:bookmarkEnd w:id="1037"/>
      </w:del>
    </w:p>
    <w:p w14:paraId="75A31CED" w14:textId="5CFEAAF0" w:rsidR="009B09D8" w:rsidRPr="00851FEA" w:rsidDel="006F48BE" w:rsidRDefault="009B09D8" w:rsidP="009B09D8">
      <w:pPr>
        <w:pStyle w:val="Heading2Numbered"/>
        <w:rPr>
          <w:del w:id="1038" w:author="Donovan Goode [2]" w:date="2018-11-09T10:44:00Z"/>
        </w:rPr>
      </w:pPr>
      <w:bookmarkStart w:id="1039" w:name="_Toc454172441"/>
      <w:del w:id="1040" w:author="Donovan Goode [2]" w:date="2018-11-09T10:44:00Z">
        <w:r w:rsidRPr="00851FEA" w:rsidDel="006F48BE">
          <w:delText xml:space="preserve">External </w:delText>
        </w:r>
        <w:r w:rsidR="00CB3530" w:rsidDel="006F48BE">
          <w:delText>OPM ORA</w:delText>
        </w:r>
        <w:r w:rsidR="002D110D" w:rsidDel="006F48BE">
          <w:delText xml:space="preserve"> </w:delText>
        </w:r>
        <w:r w:rsidRPr="00851FEA" w:rsidDel="006F48BE">
          <w:delText>Portal Users</w:delText>
        </w:r>
        <w:bookmarkEnd w:id="1039"/>
        <w:r w:rsidRPr="00851FEA" w:rsidDel="006F48BE">
          <w:delText xml:space="preserve"> </w:delText>
        </w:r>
        <w:bookmarkStart w:id="1041" w:name="_Toc529524160"/>
        <w:bookmarkEnd w:id="1041"/>
      </w:del>
    </w:p>
    <w:p w14:paraId="5CBC68F0" w14:textId="30F09E6B" w:rsidR="00093FB3" w:rsidRPr="00851FEA" w:rsidDel="006F48BE" w:rsidRDefault="00093FB3" w:rsidP="00093FB3">
      <w:pPr>
        <w:rPr>
          <w:del w:id="1042" w:author="Donovan Goode [2]" w:date="2018-11-09T10:44:00Z"/>
        </w:rPr>
      </w:pPr>
      <w:bookmarkStart w:id="1043" w:name="_Toc529524161"/>
      <w:bookmarkEnd w:id="1043"/>
    </w:p>
    <w:p w14:paraId="5EC846C5" w14:textId="19FA318F" w:rsidR="00093FB3" w:rsidRPr="00851FEA" w:rsidDel="006F48BE" w:rsidRDefault="00093FB3" w:rsidP="00093FB3">
      <w:pPr>
        <w:rPr>
          <w:del w:id="1044" w:author="Donovan Goode [2]" w:date="2018-11-09T10:44:00Z"/>
        </w:rPr>
      </w:pPr>
      <w:bookmarkStart w:id="1045" w:name="_Toc529524162"/>
      <w:bookmarkEnd w:id="1045"/>
    </w:p>
    <w:p w14:paraId="08E83CAD" w14:textId="2E4C07C1" w:rsidR="00093FB3" w:rsidRPr="00851FEA" w:rsidDel="006F48BE" w:rsidRDefault="00093FB3" w:rsidP="00093FB3">
      <w:pPr>
        <w:rPr>
          <w:del w:id="1046" w:author="Donovan Goode [2]" w:date="2018-11-09T10:44:00Z"/>
        </w:rPr>
      </w:pPr>
      <w:bookmarkStart w:id="1047" w:name="_Toc529524163"/>
      <w:bookmarkEnd w:id="1047"/>
    </w:p>
    <w:p w14:paraId="0631AC90" w14:textId="35D2318F" w:rsidR="00093FB3" w:rsidRPr="00851FEA" w:rsidDel="006F48BE" w:rsidRDefault="00093FB3" w:rsidP="00093FB3">
      <w:pPr>
        <w:rPr>
          <w:del w:id="1048" w:author="Donovan Goode [2]" w:date="2018-11-09T10:44:00Z"/>
        </w:rPr>
      </w:pPr>
      <w:bookmarkStart w:id="1049" w:name="_Toc529524164"/>
      <w:bookmarkEnd w:id="1049"/>
    </w:p>
    <w:p w14:paraId="5F8658CF" w14:textId="58B25AAF" w:rsidR="00677958" w:rsidRDefault="00677958" w:rsidP="00093FB3">
      <w:pPr>
        <w:pStyle w:val="Heading1Numbered"/>
      </w:pPr>
      <w:bookmarkStart w:id="1050" w:name="_Toc529524165"/>
      <w:bookmarkStart w:id="1051" w:name="_Toc454172442"/>
      <w:bookmarkStart w:id="1052" w:name="_Toc337033247"/>
      <w:bookmarkStart w:id="1053" w:name="_Toc358796062"/>
      <w:r w:rsidRPr="00851FEA">
        <w:lastRenderedPageBreak/>
        <w:t>Dynamics Portal Application Deve</w:t>
      </w:r>
      <w:del w:id="1054" w:author="Donovan Goode [2]" w:date="2019-06-03T16:30:00Z">
        <w:r w:rsidRPr="00851FEA" w:rsidDel="005360AB">
          <w:delText>l</w:delText>
        </w:r>
      </w:del>
      <w:del w:id="1055" w:author="Donovan Goode [2]" w:date="2019-06-03T16:29:00Z">
        <w:r w:rsidRPr="00851FEA" w:rsidDel="005360AB">
          <w:delText>opm</w:delText>
        </w:r>
      </w:del>
      <w:ins w:id="1056" w:author="Donovan Goode [2]" w:date="2019-06-03T16:30:00Z">
        <w:r w:rsidR="005360AB">
          <w:t>lopm</w:t>
        </w:r>
      </w:ins>
      <w:r w:rsidRPr="00851FEA">
        <w:t>ent</w:t>
      </w:r>
      <w:bookmarkEnd w:id="1050"/>
    </w:p>
    <w:p w14:paraId="0813ED83" w14:textId="42D1A43D" w:rsidR="007D14F2" w:rsidRPr="007D14F2" w:rsidRDefault="00CF55AE" w:rsidP="00154581">
      <w:pPr>
        <w:jc w:val="center"/>
      </w:pPr>
      <w:ins w:id="1057" w:author="Donovan Goode [2]" w:date="2019-06-03T16:31:00Z">
        <w:r>
          <w:rPr>
            <w:noProof/>
          </w:rPr>
          <mc:AlternateContent>
            <mc:Choice Requires="wpi">
              <w:drawing>
                <wp:anchor distT="0" distB="0" distL="114300" distR="114300" simplePos="0" relativeHeight="251660290" behindDoc="0" locked="0" layoutInCell="1" allowOverlap="1" wp14:anchorId="7F96A062" wp14:editId="6537B99C">
                  <wp:simplePos x="0" y="0"/>
                  <wp:positionH relativeFrom="column">
                    <wp:posOffset>1279460</wp:posOffset>
                  </wp:positionH>
                  <wp:positionV relativeFrom="paragraph">
                    <wp:posOffset>24723</wp:posOffset>
                  </wp:positionV>
                  <wp:extent cx="311040" cy="293760"/>
                  <wp:effectExtent l="95250" t="95250" r="108585" b="125730"/>
                  <wp:wrapNone/>
                  <wp:docPr id="5" name="Ink 5"/>
                  <wp:cNvGraphicFramePr/>
                  <a:graphic xmlns:a="http://schemas.openxmlformats.org/drawingml/2006/main">
                    <a:graphicData uri="http://schemas.microsoft.com/office/word/2010/wordprocessingInk">
                      <w14:contentPart bwMode="auto" r:id="rId28">
                        <w14:nvContentPartPr>
                          <w14:cNvContentPartPr/>
                        </w14:nvContentPartPr>
                        <w14:xfrm>
                          <a:off x="0" y="0"/>
                          <a:ext cx="311040" cy="293760"/>
                        </w14:xfrm>
                      </w14:contentPart>
                    </a:graphicData>
                  </a:graphic>
                </wp:anchor>
              </w:drawing>
            </mc:Choice>
            <mc:Fallback>
              <w:pict>
                <v:shape w14:anchorId="146BCD71" id="Ink 5" o:spid="_x0000_s1026" type="#_x0000_t75" style="position:absolute;margin-left:95.8pt;margin-top:-3pt;width:34.4pt;height:33.05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">
                  <v:imagedata r:id="rId35" o:title=""/>
                </v:shape>
              </w:pict>
            </mc:Fallback>
          </mc:AlternateContent>
        </w:r>
        <w:r>
          <w:rPr>
            <w:noProof/>
          </w:rPr>
          <mc:AlternateContent>
            <mc:Choice Requires="wpi">
              <w:drawing>
                <wp:anchor distT="0" distB="0" distL="114300" distR="114300" simplePos="0" relativeHeight="251659266" behindDoc="0" locked="0" layoutInCell="1" allowOverlap="1" wp14:anchorId="09A5700E" wp14:editId="4A080CE5">
                  <wp:simplePos x="0" y="0"/>
                  <wp:positionH relativeFrom="column">
                    <wp:posOffset>1655387</wp:posOffset>
                  </wp:positionH>
                  <wp:positionV relativeFrom="paragraph">
                    <wp:posOffset>126428</wp:posOffset>
                  </wp:positionV>
                  <wp:extent cx="292680" cy="21240"/>
                  <wp:effectExtent l="76200" t="95250" r="88900" b="112395"/>
                  <wp:wrapNone/>
                  <wp:docPr id="4" name="Ink 4"/>
                  <wp:cNvGraphicFramePr/>
                  <a:graphic xmlns:a="http://schemas.openxmlformats.org/drawingml/2006/main">
                    <a:graphicData uri="http://schemas.microsoft.com/office/word/2010/wordprocessingInk">
                      <w14:contentPart bwMode="auto" r:id="rId36">
                        <w14:nvContentPartPr>
                          <w14:cNvContentPartPr/>
                        </w14:nvContentPartPr>
                        <w14:xfrm>
                          <a:off x="0" y="0"/>
                          <a:ext cx="292680" cy="21240"/>
                        </w14:xfrm>
                      </w14:contentPart>
                    </a:graphicData>
                  </a:graphic>
                </wp:anchor>
              </w:drawing>
            </mc:Choice>
            <mc:Fallback>
              <w:pict>
                <v:shape w14:anchorId="3B38E364" id="Ink 4" o:spid="_x0000_s1026" type="#_x0000_t75" style="position:absolute;margin-left:125.4pt;margin-top:5pt;width:33pt;height:11.55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">
                  <v:imagedata r:id="rId37" o:title=""/>
                </v:shape>
              </w:pict>
            </mc:Fallback>
          </mc:AlternateContent>
        </w:r>
      </w:ins>
      <w:r w:rsidR="00154581" w:rsidRPr="00154581">
        <w:rPr>
          <w:noProof/>
        </w:rPr>
        <w:drawing>
          <wp:inline distT="0" distB="0" distL="0" distR="0" wp14:anchorId="14DD3174" wp14:editId="50401BD3">
            <wp:extent cx="4676931" cy="7509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2733" cy="7518364"/>
                    </a:xfrm>
                    <a:prstGeom prst="rect">
                      <a:avLst/>
                    </a:prstGeom>
                  </pic:spPr>
                </pic:pic>
              </a:graphicData>
            </a:graphic>
          </wp:inline>
        </w:drawing>
      </w:r>
    </w:p>
    <w:p w14:paraId="73A35040" w14:textId="15C09E7B" w:rsidR="00466F49" w:rsidRPr="00851FEA" w:rsidRDefault="00466F49" w:rsidP="00466F49"/>
    <w:p w14:paraId="3B11A6E0" w14:textId="77777777" w:rsidR="007D14F2" w:rsidRPr="007D14F2" w:rsidRDefault="007D14F2" w:rsidP="007D14F2"/>
    <w:p w14:paraId="1444B9AD" w14:textId="754E0DC0" w:rsidR="008E56AF" w:rsidRDefault="00602B72" w:rsidP="00BF1D92">
      <w:pPr>
        <w:pStyle w:val="Heading2Numbered"/>
      </w:pPr>
      <w:bookmarkStart w:id="1058" w:name="_Toc529524166"/>
      <w:r>
        <w:t xml:space="preserve">Portal </w:t>
      </w:r>
      <w:r w:rsidR="00517973">
        <w:t xml:space="preserve">Application </w:t>
      </w:r>
      <w:r>
        <w:t>Object Model</w:t>
      </w:r>
      <w:bookmarkEnd w:id="1058"/>
    </w:p>
    <w:p w14:paraId="56F4DCA6" w14:textId="14ACAA0B" w:rsidR="00602B72" w:rsidRDefault="00095A87" w:rsidP="00602B72">
      <w:r>
        <w:rPr>
          <w:noProof/>
        </w:rPr>
        <w:drawing>
          <wp:inline distT="0" distB="0" distL="0" distR="0" wp14:anchorId="0B10D2A8" wp14:editId="67A8BE1E">
            <wp:extent cx="5943600" cy="6921500"/>
            <wp:effectExtent l="0" t="0" r="0" b="0"/>
            <wp:docPr id="20" name="Object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Grp="1" noRot="1" noChangeAspect="1" noEditPoints="1" noAdjustHandles="1" noChangeArrowheads="1" noChangeShapeType="1" noCrop="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921500"/>
                    </a:xfrm>
                    <a:prstGeom prst="rect">
                      <a:avLst/>
                    </a:prstGeom>
                    <a:noFill/>
                    <a:ln>
                      <a:noFill/>
                    </a:ln>
                  </pic:spPr>
                </pic:pic>
              </a:graphicData>
            </a:graphic>
          </wp:inline>
        </w:drawing>
      </w:r>
    </w:p>
    <w:p w14:paraId="03C87BE8" w14:textId="77777777" w:rsidR="00F75F87" w:rsidRDefault="00F75F87" w:rsidP="00602B72"/>
    <w:p w14:paraId="7F2451A4" w14:textId="77777777" w:rsidR="00614D1E" w:rsidRPr="00B5581D" w:rsidRDefault="00614D1E" w:rsidP="00614D1E">
      <w:pPr>
        <w:pStyle w:val="ListParagraph"/>
        <w:numPr>
          <w:ilvl w:val="0"/>
          <w:numId w:val="32"/>
        </w:numPr>
        <w:spacing w:after="0" w:line="240" w:lineRule="auto"/>
        <w:ind w:left="792"/>
        <w:rPr>
          <w:rFonts w:cs="Segoe UI"/>
          <w:lang w:eastAsia="zh-CN"/>
        </w:rPr>
      </w:pPr>
      <w:r>
        <w:rPr>
          <w:rFonts w:cs="Segoe UI"/>
          <w:b/>
          <w:lang w:eastAsia="zh-CN"/>
        </w:rPr>
        <w:t>Portal Website:</w:t>
      </w:r>
    </w:p>
    <w:p w14:paraId="2F5CF624" w14:textId="77777777" w:rsidR="00614D1E" w:rsidRDefault="00614D1E" w:rsidP="00614D1E">
      <w:pPr>
        <w:pStyle w:val="ListParagraph"/>
        <w:numPr>
          <w:ilvl w:val="1"/>
          <w:numId w:val="32"/>
        </w:numPr>
        <w:spacing w:after="0" w:line="240" w:lineRule="auto"/>
        <w:ind w:left="1152"/>
        <w:rPr>
          <w:rFonts w:cs="Segoe UI"/>
          <w:lang w:eastAsia="zh-CN"/>
        </w:rPr>
      </w:pPr>
      <w:r>
        <w:rPr>
          <w:rFonts w:cs="Segoe UI"/>
          <w:lang w:eastAsia="zh-CN"/>
        </w:rPr>
        <w:t>The portal site has a root page which is the home page. The homepage is the parent to all other webpages.</w:t>
      </w:r>
    </w:p>
    <w:p w14:paraId="1C5B9CC5" w14:textId="77777777" w:rsidR="00614D1E" w:rsidRPr="00931C97" w:rsidRDefault="00614D1E" w:rsidP="00614D1E">
      <w:pPr>
        <w:pStyle w:val="ListParagraph"/>
        <w:numPr>
          <w:ilvl w:val="1"/>
          <w:numId w:val="32"/>
        </w:numPr>
        <w:spacing w:after="0" w:line="240" w:lineRule="auto"/>
        <w:ind w:left="1152"/>
        <w:rPr>
          <w:rFonts w:cs="Segoe UI"/>
          <w:lang w:eastAsia="zh-CN"/>
        </w:rPr>
      </w:pPr>
      <w:r>
        <w:rPr>
          <w:rFonts w:cs="Segoe UI"/>
          <w:b/>
          <w:lang w:eastAsia="zh-CN"/>
        </w:rPr>
        <w:t>Portal Web Page</w:t>
      </w:r>
    </w:p>
    <w:p w14:paraId="0199F54E" w14:textId="77777777" w:rsidR="00614D1E" w:rsidRDefault="00614D1E" w:rsidP="00614D1E">
      <w:pPr>
        <w:pStyle w:val="ListParagraph"/>
        <w:numPr>
          <w:ilvl w:val="2"/>
          <w:numId w:val="32"/>
        </w:numPr>
        <w:spacing w:after="0" w:line="240" w:lineRule="auto"/>
        <w:ind w:left="1872"/>
        <w:rPr>
          <w:rFonts w:cs="Segoe UI"/>
          <w:lang w:eastAsia="zh-CN"/>
        </w:rPr>
      </w:pPr>
      <w:r>
        <w:rPr>
          <w:rFonts w:cs="Segoe UI"/>
          <w:lang w:eastAsia="zh-CN"/>
        </w:rPr>
        <w:t xml:space="preserve">Portal Web pages must use a </w:t>
      </w:r>
      <w:r w:rsidRPr="007F2EF2">
        <w:rPr>
          <w:rFonts w:cs="Segoe UI"/>
          <w:b/>
          <w:lang w:eastAsia="zh-CN"/>
        </w:rPr>
        <w:t>Page Template</w:t>
      </w:r>
      <w:r>
        <w:rPr>
          <w:rFonts w:cs="Segoe UI"/>
          <w:lang w:eastAsia="zh-CN"/>
        </w:rPr>
        <w:t>. These page templates can leverage either an out of the box custom rewrite URL or a web template.</w:t>
      </w:r>
    </w:p>
    <w:p w14:paraId="0A646C9C" w14:textId="77777777" w:rsidR="00614D1E" w:rsidRDefault="00614D1E" w:rsidP="00614D1E">
      <w:pPr>
        <w:pStyle w:val="ListParagraph"/>
        <w:numPr>
          <w:ilvl w:val="3"/>
          <w:numId w:val="32"/>
        </w:numPr>
        <w:spacing w:after="0" w:line="240" w:lineRule="auto"/>
        <w:ind w:left="2592"/>
        <w:rPr>
          <w:rFonts w:cs="Segoe UI"/>
          <w:lang w:eastAsia="zh-CN"/>
        </w:rPr>
      </w:pPr>
      <w:r>
        <w:rPr>
          <w:rFonts w:cs="Segoe UI"/>
          <w:lang w:eastAsia="zh-CN"/>
        </w:rPr>
        <w:t>Custom Rewrite URL</w:t>
      </w:r>
    </w:p>
    <w:p w14:paraId="49A743C9" w14:textId="77777777" w:rsidR="00614D1E" w:rsidRDefault="00614D1E" w:rsidP="00614D1E">
      <w:pPr>
        <w:pStyle w:val="ListParagraph"/>
        <w:numPr>
          <w:ilvl w:val="4"/>
          <w:numId w:val="32"/>
        </w:numPr>
        <w:spacing w:after="0" w:line="240" w:lineRule="auto"/>
        <w:ind w:left="3312"/>
        <w:rPr>
          <w:rFonts w:cs="Segoe UI"/>
          <w:lang w:eastAsia="zh-CN"/>
        </w:rPr>
      </w:pPr>
      <w:r>
        <w:rPr>
          <w:rFonts w:cs="Segoe UI"/>
          <w:lang w:eastAsia="zh-CN"/>
        </w:rPr>
        <w:t>This is a custom .aspx webform</w:t>
      </w:r>
    </w:p>
    <w:p w14:paraId="30E05451" w14:textId="77777777" w:rsidR="00614D1E" w:rsidRPr="007F2EF2" w:rsidRDefault="00614D1E" w:rsidP="00614D1E">
      <w:pPr>
        <w:pStyle w:val="ListParagraph"/>
        <w:numPr>
          <w:ilvl w:val="3"/>
          <w:numId w:val="32"/>
        </w:numPr>
        <w:spacing w:after="0" w:line="240" w:lineRule="auto"/>
        <w:ind w:left="2592"/>
        <w:rPr>
          <w:rFonts w:cs="Segoe UI"/>
          <w:b/>
          <w:lang w:eastAsia="zh-CN"/>
        </w:rPr>
      </w:pPr>
      <w:r w:rsidRPr="007F2EF2">
        <w:rPr>
          <w:rFonts w:cs="Segoe UI"/>
          <w:b/>
          <w:lang w:eastAsia="zh-CN"/>
        </w:rPr>
        <w:t>Web Template</w:t>
      </w:r>
    </w:p>
    <w:p w14:paraId="290F84F0" w14:textId="77777777" w:rsidR="00614D1E" w:rsidRDefault="00614D1E" w:rsidP="00614D1E">
      <w:pPr>
        <w:pStyle w:val="ListParagraph"/>
        <w:numPr>
          <w:ilvl w:val="4"/>
          <w:numId w:val="32"/>
        </w:numPr>
        <w:spacing w:after="0" w:line="240" w:lineRule="auto"/>
        <w:ind w:left="3312"/>
        <w:rPr>
          <w:rFonts w:cs="Segoe UI"/>
          <w:lang w:eastAsia="zh-CN"/>
        </w:rPr>
      </w:pPr>
      <w:r>
        <w:rPr>
          <w:rFonts w:cs="Segoe UI"/>
          <w:lang w:eastAsia="zh-CN"/>
        </w:rPr>
        <w:t>This a web template created from the CRM backend and leverages the liquid language for liquid templating and rendering of objects.</w:t>
      </w:r>
    </w:p>
    <w:p w14:paraId="536BB90A" w14:textId="77777777" w:rsidR="00614D1E" w:rsidRDefault="00614D1E" w:rsidP="00614D1E">
      <w:pPr>
        <w:pStyle w:val="ListParagraph"/>
        <w:numPr>
          <w:ilvl w:val="2"/>
          <w:numId w:val="32"/>
        </w:numPr>
        <w:spacing w:after="0" w:line="240" w:lineRule="auto"/>
        <w:ind w:left="1872"/>
        <w:rPr>
          <w:rFonts w:cs="Segoe UI"/>
          <w:lang w:eastAsia="zh-CN"/>
        </w:rPr>
      </w:pPr>
      <w:r>
        <w:rPr>
          <w:rFonts w:cs="Segoe UI"/>
          <w:lang w:eastAsia="zh-CN"/>
        </w:rPr>
        <w:t>Custom JavaScript can be embedded at the web page level or the webform and entity form levels</w:t>
      </w:r>
    </w:p>
    <w:p w14:paraId="66A683E8" w14:textId="77777777" w:rsidR="00614D1E" w:rsidRDefault="00614D1E" w:rsidP="00614D1E">
      <w:pPr>
        <w:pStyle w:val="ListParagraph"/>
        <w:numPr>
          <w:ilvl w:val="2"/>
          <w:numId w:val="32"/>
        </w:numPr>
        <w:spacing w:after="0" w:line="240" w:lineRule="auto"/>
        <w:ind w:left="1872"/>
        <w:rPr>
          <w:rFonts w:cs="Segoe UI"/>
          <w:lang w:eastAsia="zh-CN"/>
        </w:rPr>
      </w:pPr>
      <w:r>
        <w:rPr>
          <w:rFonts w:cs="Segoe UI"/>
          <w:lang w:eastAsia="zh-CN"/>
        </w:rPr>
        <w:t>Portal webpages also have the option of surfacing the following dynamics 365 entity objects:</w:t>
      </w:r>
    </w:p>
    <w:p w14:paraId="1D1F3BDE" w14:textId="77777777" w:rsidR="00614D1E" w:rsidRPr="007F2EF2" w:rsidRDefault="00614D1E" w:rsidP="00614D1E">
      <w:pPr>
        <w:pStyle w:val="ListParagraph"/>
        <w:numPr>
          <w:ilvl w:val="3"/>
          <w:numId w:val="32"/>
        </w:numPr>
        <w:spacing w:after="0" w:line="240" w:lineRule="auto"/>
        <w:ind w:left="2592"/>
        <w:rPr>
          <w:rFonts w:cs="Segoe UI"/>
          <w:b/>
          <w:lang w:eastAsia="zh-CN"/>
        </w:rPr>
      </w:pPr>
      <w:r w:rsidRPr="007F2EF2">
        <w:rPr>
          <w:rFonts w:cs="Segoe UI"/>
          <w:b/>
          <w:lang w:eastAsia="zh-CN"/>
        </w:rPr>
        <w:t>Web Form</w:t>
      </w:r>
    </w:p>
    <w:p w14:paraId="52486C4B" w14:textId="122CF2AF" w:rsidR="00614D1E" w:rsidRDefault="00614D1E" w:rsidP="00614D1E">
      <w:pPr>
        <w:pStyle w:val="ListParagraph"/>
        <w:numPr>
          <w:ilvl w:val="4"/>
          <w:numId w:val="32"/>
        </w:numPr>
        <w:spacing w:after="0" w:line="240" w:lineRule="auto"/>
        <w:ind w:left="3312"/>
        <w:rPr>
          <w:rFonts w:cs="Segoe UI"/>
          <w:lang w:eastAsia="zh-CN"/>
        </w:rPr>
      </w:pPr>
      <w:r>
        <w:rPr>
          <w:rFonts w:cs="Segoe UI"/>
          <w:lang w:eastAsia="zh-CN"/>
        </w:rPr>
        <w:t xml:space="preserve">Webforms are typically used when you want to have a multipage guided navigation wizard to collect user input in multiple steps. There are many advantages and disadvantages of using this. It depends on client needs or design needs. </w:t>
      </w:r>
    </w:p>
    <w:p w14:paraId="3F6F5F60" w14:textId="77777777" w:rsidR="00614D1E" w:rsidRDefault="00614D1E" w:rsidP="00614D1E">
      <w:pPr>
        <w:pStyle w:val="ListParagraph"/>
        <w:numPr>
          <w:ilvl w:val="4"/>
          <w:numId w:val="32"/>
        </w:numPr>
        <w:spacing w:after="0" w:line="240" w:lineRule="auto"/>
        <w:ind w:left="3312"/>
        <w:rPr>
          <w:rFonts w:cs="Segoe UI"/>
          <w:lang w:eastAsia="zh-CN"/>
        </w:rPr>
      </w:pPr>
      <w:r>
        <w:rPr>
          <w:rFonts w:cs="Segoe UI"/>
          <w:lang w:eastAsia="zh-CN"/>
        </w:rPr>
        <w:t>Webforms leverage Dynamics CRM forms and fields of the various entities in the CRM backend</w:t>
      </w:r>
    </w:p>
    <w:p w14:paraId="2EAAAF75" w14:textId="77777777" w:rsidR="00614D1E" w:rsidRPr="007F2EF2" w:rsidRDefault="00614D1E" w:rsidP="00614D1E">
      <w:pPr>
        <w:pStyle w:val="ListParagraph"/>
        <w:numPr>
          <w:ilvl w:val="3"/>
          <w:numId w:val="32"/>
        </w:numPr>
        <w:spacing w:after="0" w:line="240" w:lineRule="auto"/>
        <w:ind w:left="2592"/>
        <w:rPr>
          <w:rFonts w:cs="Segoe UI"/>
          <w:b/>
          <w:lang w:eastAsia="zh-CN"/>
        </w:rPr>
      </w:pPr>
      <w:r w:rsidRPr="007F2EF2">
        <w:rPr>
          <w:rFonts w:cs="Segoe UI"/>
          <w:b/>
          <w:lang w:eastAsia="zh-CN"/>
        </w:rPr>
        <w:t>Entity Form</w:t>
      </w:r>
    </w:p>
    <w:p w14:paraId="48E6E507" w14:textId="089F4BBF" w:rsidR="00614D1E" w:rsidRPr="00614D1E" w:rsidRDefault="00614D1E" w:rsidP="00614D1E">
      <w:pPr>
        <w:pStyle w:val="ListParagraph"/>
        <w:numPr>
          <w:ilvl w:val="4"/>
          <w:numId w:val="32"/>
        </w:numPr>
        <w:spacing w:after="0" w:line="240" w:lineRule="auto"/>
        <w:ind w:left="3312"/>
        <w:rPr>
          <w:rFonts w:cs="Segoe UI"/>
          <w:color w:val="0563C1" w:themeColor="hyperlink"/>
          <w:u w:val="single"/>
          <w:lang w:eastAsia="zh-CN"/>
        </w:rPr>
      </w:pPr>
      <w:r>
        <w:rPr>
          <w:rFonts w:cs="Segoe UI"/>
          <w:lang w:eastAsia="zh-CN"/>
        </w:rPr>
        <w:t>Entity forms are typically used to collect user input and information when you have a straightforward form that collects all information up front in a one step process</w:t>
      </w:r>
      <w:r w:rsidR="00F75F87" w:rsidRPr="00614D1E">
        <w:rPr>
          <w:rFonts w:cs="Segoe UI"/>
          <w:color w:val="0563C1" w:themeColor="hyperlink"/>
          <w:u w:val="single"/>
          <w:lang w:eastAsia="zh-CN"/>
        </w:rPr>
        <w:t xml:space="preserve"> </w:t>
      </w:r>
    </w:p>
    <w:p w14:paraId="5CED1EE0" w14:textId="77777777" w:rsidR="00614D1E" w:rsidRPr="007F2EF2" w:rsidRDefault="00614D1E" w:rsidP="00614D1E">
      <w:pPr>
        <w:pStyle w:val="ListParagraph"/>
        <w:numPr>
          <w:ilvl w:val="3"/>
          <w:numId w:val="32"/>
        </w:numPr>
        <w:spacing w:after="0" w:line="240" w:lineRule="auto"/>
        <w:ind w:left="2592"/>
        <w:rPr>
          <w:rFonts w:cs="Segoe UI"/>
          <w:b/>
          <w:lang w:eastAsia="zh-CN"/>
        </w:rPr>
      </w:pPr>
      <w:r w:rsidRPr="007F2EF2">
        <w:rPr>
          <w:rFonts w:cs="Segoe UI"/>
          <w:b/>
          <w:lang w:eastAsia="zh-CN"/>
        </w:rPr>
        <w:t>Entity List</w:t>
      </w:r>
    </w:p>
    <w:p w14:paraId="45D4AA86" w14:textId="5F65E8A5" w:rsidR="00614D1E" w:rsidRPr="008E33D2" w:rsidRDefault="00614D1E" w:rsidP="00A52519">
      <w:pPr>
        <w:pStyle w:val="ListParagraph"/>
        <w:numPr>
          <w:ilvl w:val="4"/>
          <w:numId w:val="32"/>
        </w:numPr>
        <w:spacing w:after="0" w:line="240" w:lineRule="auto"/>
        <w:ind w:left="3312"/>
      </w:pPr>
      <w:r w:rsidRPr="00F75F87">
        <w:rPr>
          <w:rFonts w:cs="Segoe UI"/>
          <w:lang w:eastAsia="zh-CN"/>
        </w:rPr>
        <w:t xml:space="preserve">Entity Lists leverage Dynamics CRM Entity Views. These are typically used to display a list of records related to a portal user or associated to an account. </w:t>
      </w:r>
    </w:p>
    <w:p w14:paraId="639AFA0D" w14:textId="6A44A826" w:rsidR="008E33D2" w:rsidRDefault="008E33D2" w:rsidP="008E33D2">
      <w:pPr>
        <w:spacing w:after="0" w:line="240" w:lineRule="auto"/>
      </w:pPr>
    </w:p>
    <w:p w14:paraId="66F3B5F5" w14:textId="659F8CBA" w:rsidR="008E33D2" w:rsidRDefault="008E33D2" w:rsidP="008E33D2">
      <w:pPr>
        <w:spacing w:after="0" w:line="240" w:lineRule="auto"/>
      </w:pPr>
    </w:p>
    <w:p w14:paraId="34E6B6D4" w14:textId="4839F1A0" w:rsidR="008E33D2" w:rsidRDefault="008E33D2" w:rsidP="008E33D2">
      <w:pPr>
        <w:spacing w:after="0" w:line="240" w:lineRule="auto"/>
      </w:pPr>
    </w:p>
    <w:p w14:paraId="71F7727F" w14:textId="097CD861" w:rsidR="008E33D2" w:rsidRDefault="008E33D2" w:rsidP="008E33D2">
      <w:pPr>
        <w:spacing w:after="0" w:line="240" w:lineRule="auto"/>
      </w:pPr>
    </w:p>
    <w:p w14:paraId="1585B0BF" w14:textId="125BE83F" w:rsidR="008E33D2" w:rsidRDefault="008E33D2" w:rsidP="008E33D2">
      <w:pPr>
        <w:spacing w:after="0" w:line="240" w:lineRule="auto"/>
      </w:pPr>
    </w:p>
    <w:p w14:paraId="6AE97427" w14:textId="5C6C7736" w:rsidR="008E33D2" w:rsidRDefault="008E33D2" w:rsidP="008E33D2">
      <w:pPr>
        <w:spacing w:after="0" w:line="240" w:lineRule="auto"/>
      </w:pPr>
    </w:p>
    <w:p w14:paraId="48263F1D" w14:textId="29BDE99B" w:rsidR="008E33D2" w:rsidRDefault="008E33D2" w:rsidP="008E33D2">
      <w:pPr>
        <w:spacing w:after="0" w:line="240" w:lineRule="auto"/>
      </w:pPr>
    </w:p>
    <w:p w14:paraId="75B79AA6" w14:textId="3F2C2E74" w:rsidR="008E33D2" w:rsidRDefault="008E33D2" w:rsidP="008E33D2">
      <w:pPr>
        <w:spacing w:after="0" w:line="240" w:lineRule="auto"/>
      </w:pPr>
    </w:p>
    <w:p w14:paraId="1CFEFA60" w14:textId="4E213529" w:rsidR="008E33D2" w:rsidRDefault="008E33D2" w:rsidP="008E33D2">
      <w:pPr>
        <w:spacing w:after="0" w:line="240" w:lineRule="auto"/>
      </w:pPr>
    </w:p>
    <w:p w14:paraId="6B013458" w14:textId="6E03D13F" w:rsidR="008E33D2" w:rsidRDefault="008E33D2" w:rsidP="008E33D2">
      <w:pPr>
        <w:spacing w:after="0" w:line="240" w:lineRule="auto"/>
      </w:pPr>
    </w:p>
    <w:p w14:paraId="237F40CB" w14:textId="24336ACB" w:rsidR="008E33D2" w:rsidRDefault="008E33D2" w:rsidP="008E33D2">
      <w:pPr>
        <w:spacing w:after="0" w:line="240" w:lineRule="auto"/>
      </w:pPr>
    </w:p>
    <w:p w14:paraId="6394C569" w14:textId="1A28C3C1" w:rsidR="008E33D2" w:rsidRDefault="008E33D2" w:rsidP="008E33D2">
      <w:pPr>
        <w:spacing w:after="0" w:line="240" w:lineRule="auto"/>
      </w:pPr>
    </w:p>
    <w:p w14:paraId="28EA8607" w14:textId="71ED9185" w:rsidR="008E33D2" w:rsidRDefault="008E33D2" w:rsidP="008E33D2">
      <w:pPr>
        <w:spacing w:after="0" w:line="240" w:lineRule="auto"/>
      </w:pPr>
      <w:r>
        <w:t>General Webpage details configuration:</w:t>
      </w:r>
    </w:p>
    <w:p w14:paraId="41F4A0D7" w14:textId="77777777" w:rsidR="008944DD" w:rsidRPr="008E33D2" w:rsidRDefault="008944DD" w:rsidP="008E33D2">
      <w:pPr>
        <w:spacing w:after="0" w:line="240" w:lineRule="auto"/>
      </w:pPr>
    </w:p>
    <w:p w14:paraId="2F89CABB" w14:textId="19FA446A" w:rsidR="008E33D2" w:rsidRDefault="008E33D2" w:rsidP="008E33D2">
      <w:pPr>
        <w:spacing w:after="0" w:line="240" w:lineRule="auto"/>
      </w:pPr>
      <w:r>
        <w:rPr>
          <w:noProof/>
        </w:rPr>
        <w:lastRenderedPageBreak/>
        <w:drawing>
          <wp:inline distT="0" distB="0" distL="0" distR="0" wp14:anchorId="2182B940" wp14:editId="2EF8D2D2">
            <wp:extent cx="6026031" cy="2676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3167" cy="2697461"/>
                    </a:xfrm>
                    <a:prstGeom prst="rect">
                      <a:avLst/>
                    </a:prstGeom>
                    <a:noFill/>
                    <a:ln>
                      <a:noFill/>
                    </a:ln>
                  </pic:spPr>
                </pic:pic>
              </a:graphicData>
            </a:graphic>
          </wp:inline>
        </w:drawing>
      </w:r>
    </w:p>
    <w:p w14:paraId="311F55D3" w14:textId="5FFF60BF" w:rsidR="000E4FFC" w:rsidRDefault="000E4FFC" w:rsidP="008E33D2">
      <w:pPr>
        <w:spacing w:after="0" w:line="240" w:lineRule="auto"/>
      </w:pPr>
    </w:p>
    <w:p w14:paraId="632F55ED" w14:textId="75E3F9FA" w:rsidR="000E4FFC" w:rsidRDefault="00064CDC" w:rsidP="008E33D2">
      <w:pPr>
        <w:spacing w:after="0" w:line="240" w:lineRule="auto"/>
      </w:pPr>
      <w:r>
        <w:rPr>
          <w:noProof/>
        </w:rPr>
        <w:drawing>
          <wp:inline distT="0" distB="0" distL="0" distR="0" wp14:anchorId="2977B8B4" wp14:editId="3ACCEFA9">
            <wp:extent cx="6032933" cy="26765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0114" cy="2693020"/>
                    </a:xfrm>
                    <a:prstGeom prst="rect">
                      <a:avLst/>
                    </a:prstGeom>
                    <a:noFill/>
                    <a:ln>
                      <a:noFill/>
                    </a:ln>
                  </pic:spPr>
                </pic:pic>
              </a:graphicData>
            </a:graphic>
          </wp:inline>
        </w:drawing>
      </w:r>
    </w:p>
    <w:p w14:paraId="7E717E3C" w14:textId="77777777" w:rsidR="008E33D2" w:rsidRPr="00602B72" w:rsidRDefault="008E33D2" w:rsidP="008E33D2">
      <w:pPr>
        <w:spacing w:after="0" w:line="240" w:lineRule="auto"/>
      </w:pPr>
    </w:p>
    <w:p w14:paraId="71385DC4" w14:textId="3A7D6999" w:rsidR="00602B72" w:rsidRPr="00602B72" w:rsidRDefault="00602B72" w:rsidP="00BF1D92">
      <w:pPr>
        <w:pStyle w:val="Heading2Numbered"/>
      </w:pPr>
      <w:bookmarkStart w:id="1059" w:name="_Toc529524167"/>
      <w:r>
        <w:t xml:space="preserve">ORA </w:t>
      </w:r>
      <w:r w:rsidR="00F0737D">
        <w:t>Website/</w:t>
      </w:r>
      <w:r>
        <w:t>Webpage Architecture</w:t>
      </w:r>
      <w:bookmarkEnd w:id="1059"/>
      <w:r>
        <w:t xml:space="preserve"> </w:t>
      </w:r>
    </w:p>
    <w:p w14:paraId="37514220" w14:textId="3F0426C9" w:rsidR="008944DD" w:rsidRPr="0086010E" w:rsidRDefault="00095A87" w:rsidP="00923733">
      <w:pPr>
        <w:rPr>
          <w:b/>
        </w:rPr>
      </w:pPr>
      <w:bookmarkStart w:id="1060" w:name="_MON_1600466119"/>
      <w:bookmarkEnd w:id="1060"/>
      <w:r>
        <w:rPr>
          <w:noProof/>
        </w:rPr>
        <w:drawing>
          <wp:inline distT="0" distB="0" distL="0" distR="0" wp14:anchorId="2E5378FA" wp14:editId="655A1656">
            <wp:extent cx="6756400" cy="1739900"/>
            <wp:effectExtent l="0" t="0" r="0" b="0"/>
            <wp:docPr id="19" name="Object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Grp="1" noRot="1" noChangeAspect="1" noEditPoints="1" noAdjustHandles="1" noChangeArrowheads="1" noChangeShapeType="1" noCrop="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56400" cy="1739900"/>
                    </a:xfrm>
                    <a:prstGeom prst="rect">
                      <a:avLst/>
                    </a:prstGeom>
                    <a:noFill/>
                    <a:ln>
                      <a:noFill/>
                    </a:ln>
                  </pic:spPr>
                </pic:pic>
              </a:graphicData>
            </a:graphic>
          </wp:inline>
        </w:drawing>
      </w:r>
    </w:p>
    <w:p w14:paraId="175FD73A" w14:textId="4CC4D679" w:rsidR="0086010E" w:rsidRPr="0086010E" w:rsidRDefault="0086010E" w:rsidP="00051F02">
      <w:pPr>
        <w:tabs>
          <w:tab w:val="left" w:pos="7380"/>
        </w:tabs>
      </w:pPr>
      <w:r>
        <w:lastRenderedPageBreak/>
        <w:t>The ORA system</w:t>
      </w:r>
      <w:r w:rsidR="00051F02">
        <w:t xml:space="preserve"> architecture can be observed in the image above</w:t>
      </w:r>
      <w:r w:rsidR="003B5656">
        <w:t>. There are many different Parent-child relationships</w:t>
      </w:r>
      <w:r w:rsidR="00A2736B">
        <w:t xml:space="preserve"> that exist in the design of this portal solution</w:t>
      </w:r>
      <w:r w:rsidR="001D2AA0">
        <w:t xml:space="preserve"> </w:t>
      </w:r>
      <w:r w:rsidR="003B5190">
        <w:t xml:space="preserve">as observed. </w:t>
      </w:r>
      <w:r w:rsidR="00C02BE7">
        <w:t xml:space="preserve"> </w:t>
      </w:r>
      <w:r w:rsidR="00051F02">
        <w:tab/>
      </w:r>
    </w:p>
    <w:p w14:paraId="41176E6D" w14:textId="743B05F1" w:rsidR="00EF666F" w:rsidRPr="00212692" w:rsidRDefault="00EF666F" w:rsidP="00923733">
      <w:pPr>
        <w:rPr>
          <w:b/>
          <w:u w:val="single"/>
        </w:rPr>
      </w:pPr>
      <w:r w:rsidRPr="00212692">
        <w:rPr>
          <w:b/>
          <w:u w:val="single"/>
        </w:rPr>
        <w:t>Home</w:t>
      </w:r>
    </w:p>
    <w:p w14:paraId="4CF3030A" w14:textId="4245CDF0" w:rsidR="00B17523" w:rsidRDefault="00B17523" w:rsidP="00B17523">
      <w:pPr>
        <w:pStyle w:val="ListParagraph"/>
        <w:numPr>
          <w:ilvl w:val="0"/>
          <w:numId w:val="31"/>
        </w:numPr>
      </w:pPr>
      <w:r>
        <w:t>Retirement</w:t>
      </w:r>
    </w:p>
    <w:p w14:paraId="0AFA4FA6" w14:textId="364A76CE" w:rsidR="00774279" w:rsidRDefault="00226709" w:rsidP="00774279">
      <w:pPr>
        <w:pStyle w:val="ListParagraph"/>
        <w:numPr>
          <w:ilvl w:val="1"/>
          <w:numId w:val="31"/>
        </w:numPr>
      </w:pPr>
      <w:r>
        <w:t>Online Retirement Application</w:t>
      </w:r>
    </w:p>
    <w:p w14:paraId="61BC9B05" w14:textId="5EF4E924" w:rsidR="00226709" w:rsidRDefault="00226709" w:rsidP="00226709">
      <w:pPr>
        <w:pStyle w:val="ListParagraph"/>
        <w:numPr>
          <w:ilvl w:val="2"/>
          <w:numId w:val="31"/>
        </w:numPr>
      </w:pPr>
      <w:r>
        <w:t>Retirement Application</w:t>
      </w:r>
    </w:p>
    <w:p w14:paraId="74A0E869" w14:textId="11E01782" w:rsidR="00226709" w:rsidRDefault="00226709" w:rsidP="00226709">
      <w:pPr>
        <w:pStyle w:val="ListParagraph"/>
        <w:numPr>
          <w:ilvl w:val="2"/>
          <w:numId w:val="31"/>
        </w:numPr>
      </w:pPr>
      <w:r>
        <w:t>Applicant Certify Summary of Service</w:t>
      </w:r>
    </w:p>
    <w:p w14:paraId="5CF29012" w14:textId="6EFECE7F" w:rsidR="00226709" w:rsidRDefault="009F519B" w:rsidP="00226709">
      <w:pPr>
        <w:pStyle w:val="ListParagraph"/>
        <w:numPr>
          <w:ilvl w:val="2"/>
          <w:numId w:val="31"/>
        </w:numPr>
      </w:pPr>
      <w:r>
        <w:t>Review and Print Application</w:t>
      </w:r>
    </w:p>
    <w:p w14:paraId="4044CCA8" w14:textId="01632429" w:rsidR="009F519B" w:rsidRDefault="009F519B" w:rsidP="00226709">
      <w:pPr>
        <w:pStyle w:val="ListParagraph"/>
        <w:numPr>
          <w:ilvl w:val="2"/>
          <w:numId w:val="31"/>
        </w:numPr>
      </w:pPr>
      <w:r>
        <w:t>Online Retirement Submission Acknowledgment</w:t>
      </w:r>
    </w:p>
    <w:p w14:paraId="536EE793" w14:textId="40FA2D83" w:rsidR="009F519B" w:rsidRDefault="001F452E" w:rsidP="00226709">
      <w:pPr>
        <w:pStyle w:val="ListParagraph"/>
        <w:numPr>
          <w:ilvl w:val="2"/>
          <w:numId w:val="31"/>
        </w:numPr>
      </w:pPr>
      <w:r>
        <w:t>Certify Summary of Service Acknowledgement</w:t>
      </w:r>
    </w:p>
    <w:p w14:paraId="5B8E486B" w14:textId="43D03287" w:rsidR="00B17523" w:rsidRDefault="00B17523" w:rsidP="00B17523">
      <w:pPr>
        <w:pStyle w:val="ListParagraph"/>
        <w:numPr>
          <w:ilvl w:val="0"/>
          <w:numId w:val="31"/>
        </w:numPr>
      </w:pPr>
      <w:r>
        <w:t>Agency Services</w:t>
      </w:r>
    </w:p>
    <w:p w14:paraId="252F2DF3" w14:textId="379BC805" w:rsidR="001F452E" w:rsidRDefault="001F452E" w:rsidP="001F452E">
      <w:pPr>
        <w:pStyle w:val="ListParagraph"/>
        <w:numPr>
          <w:ilvl w:val="1"/>
          <w:numId w:val="31"/>
        </w:numPr>
      </w:pPr>
      <w:r>
        <w:t>Manage Agency</w:t>
      </w:r>
    </w:p>
    <w:p w14:paraId="6E553D88" w14:textId="08BB4B83" w:rsidR="00726087" w:rsidRDefault="00726087" w:rsidP="00726087">
      <w:pPr>
        <w:pStyle w:val="ListParagraph"/>
        <w:numPr>
          <w:ilvl w:val="2"/>
          <w:numId w:val="31"/>
        </w:numPr>
      </w:pPr>
      <w:r>
        <w:t>Employee Applicant Management</w:t>
      </w:r>
    </w:p>
    <w:p w14:paraId="223EB131" w14:textId="73C21A14" w:rsidR="001F452E" w:rsidRDefault="00726087" w:rsidP="001F452E">
      <w:pPr>
        <w:pStyle w:val="ListParagraph"/>
        <w:numPr>
          <w:ilvl w:val="1"/>
          <w:numId w:val="31"/>
        </w:numPr>
      </w:pPr>
      <w:r>
        <w:t>Agency Certified Summary of Service</w:t>
      </w:r>
    </w:p>
    <w:p w14:paraId="6E5D8902" w14:textId="2494704D" w:rsidR="00B17523" w:rsidRDefault="00774279" w:rsidP="00B17523">
      <w:pPr>
        <w:pStyle w:val="ListParagraph"/>
        <w:numPr>
          <w:ilvl w:val="0"/>
          <w:numId w:val="31"/>
        </w:numPr>
      </w:pPr>
      <w:r>
        <w:t>HR Services</w:t>
      </w:r>
    </w:p>
    <w:p w14:paraId="6DA4FB3C" w14:textId="68AD4811" w:rsidR="002B21A7" w:rsidRDefault="00A35782" w:rsidP="002B21A7">
      <w:pPr>
        <w:pStyle w:val="ListParagraph"/>
        <w:numPr>
          <w:ilvl w:val="1"/>
          <w:numId w:val="31"/>
        </w:numPr>
      </w:pPr>
      <w:r>
        <w:t>HR Checklist</w:t>
      </w:r>
    </w:p>
    <w:p w14:paraId="4A502FD0" w14:textId="3ABD2B18" w:rsidR="00774279" w:rsidRDefault="00774279" w:rsidP="00B17523">
      <w:pPr>
        <w:pStyle w:val="ListParagraph"/>
        <w:numPr>
          <w:ilvl w:val="0"/>
          <w:numId w:val="31"/>
        </w:numPr>
      </w:pPr>
      <w:r>
        <w:t>Payroll Services</w:t>
      </w:r>
    </w:p>
    <w:p w14:paraId="062AF9BC" w14:textId="498B84E4" w:rsidR="00A35782" w:rsidRDefault="00A35782" w:rsidP="00A35782">
      <w:pPr>
        <w:pStyle w:val="ListParagraph"/>
        <w:numPr>
          <w:ilvl w:val="1"/>
          <w:numId w:val="31"/>
        </w:numPr>
      </w:pPr>
      <w:r>
        <w:t>Payroll Checklist</w:t>
      </w:r>
    </w:p>
    <w:p w14:paraId="08760376" w14:textId="48C27B3E" w:rsidR="007F10C0" w:rsidRDefault="002D4EE5" w:rsidP="007F10C0">
      <w:pPr>
        <w:pStyle w:val="ListParagraph"/>
        <w:numPr>
          <w:ilvl w:val="2"/>
          <w:numId w:val="31"/>
        </w:numPr>
      </w:pPr>
      <w:del w:id="1061" w:author="Donovan Goode [2]" w:date="2019-06-03T16:29:00Z">
        <w:r w:rsidDel="005360AB">
          <w:delText>OPM</w:delText>
        </w:r>
      </w:del>
      <w:ins w:id="1062" w:author="Donovan Goode [2]" w:date="2019-06-03T16:29:00Z">
        <w:r w:rsidR="005360AB">
          <w:t>ORA</w:t>
        </w:r>
      </w:ins>
      <w:r>
        <w:t xml:space="preserve"> Submission Acknowledgement</w:t>
      </w:r>
    </w:p>
    <w:p w14:paraId="5321A79C" w14:textId="0722AECF" w:rsidR="00816FD3" w:rsidRDefault="00D15E1D" w:rsidP="00816FD3">
      <w:pPr>
        <w:pStyle w:val="Heading3Numbered"/>
      </w:pPr>
      <w:bookmarkStart w:id="1063" w:name="_Toc529524168"/>
      <w:r>
        <w:t>Web Template Design</w:t>
      </w:r>
      <w:bookmarkEnd w:id="1063"/>
    </w:p>
    <w:p w14:paraId="300A007E" w14:textId="08D1A86B" w:rsidR="00612B86" w:rsidRDefault="00D86BCA" w:rsidP="00BF1D92">
      <w:pPr>
        <w:ind w:left="432" w:firstLine="432"/>
      </w:pPr>
      <w:r>
        <w:t xml:space="preserve">The ORA solution leverages the benefits of being able to develop custom web templates, which bring </w:t>
      </w:r>
      <w:r w:rsidR="008A0CFA">
        <w:t>truly rich and dynamic powerful customization capabilities to the portal.</w:t>
      </w:r>
      <w:r w:rsidR="005661FE">
        <w:t xml:space="preserve"> </w:t>
      </w:r>
    </w:p>
    <w:p w14:paraId="4B229413" w14:textId="3E55D9D9" w:rsidR="00612B86" w:rsidRPr="00BF1D92" w:rsidRDefault="00612B86" w:rsidP="00612B86">
      <w:pPr>
        <w:pStyle w:val="ParagraphText"/>
        <w:ind w:firstLine="432"/>
        <w:rPr>
          <w:rFonts w:cs="Segoe UI"/>
          <w:sz w:val="22"/>
        </w:rPr>
      </w:pPr>
      <w:r w:rsidRPr="00BF1D92">
        <w:rPr>
          <w:rFonts w:cs="Segoe UI"/>
          <w:sz w:val="22"/>
        </w:rPr>
        <w:t xml:space="preserve">Liquid is an open-source templating language for website design and is supported </w:t>
      </w:r>
      <w:r w:rsidR="00BF1D92" w:rsidRPr="00BF1D92">
        <w:rPr>
          <w:rFonts w:cs="Segoe UI"/>
          <w:sz w:val="22"/>
        </w:rPr>
        <w:t>by</w:t>
      </w:r>
      <w:r w:rsidRPr="00BF1D92">
        <w:rPr>
          <w:rFonts w:cs="Segoe UI"/>
          <w:sz w:val="22"/>
        </w:rPr>
        <w:t xml:space="preserve"> Dynamics 365 Portals</w:t>
      </w:r>
      <w:r w:rsidR="00BF1D92">
        <w:rPr>
          <w:rFonts w:cs="Segoe UI"/>
          <w:sz w:val="22"/>
        </w:rPr>
        <w:t>.</w:t>
      </w:r>
      <w:r w:rsidRPr="00BF1D92">
        <w:rPr>
          <w:rFonts w:cs="Segoe UI"/>
          <w:sz w:val="22"/>
        </w:rPr>
        <w:t xml:space="preserve"> (Version 8.X and later)</w:t>
      </w:r>
    </w:p>
    <w:p w14:paraId="08976C8E" w14:textId="77777777" w:rsidR="00612B86" w:rsidRPr="00BF1D92" w:rsidRDefault="00612B86" w:rsidP="00612B86">
      <w:pPr>
        <w:pStyle w:val="ParagraphText"/>
        <w:rPr>
          <w:rFonts w:cs="Segoe UI"/>
          <w:sz w:val="22"/>
        </w:rPr>
      </w:pPr>
      <w:r w:rsidRPr="00BF1D92">
        <w:rPr>
          <w:rFonts w:cs="Segoe UI"/>
          <w:sz w:val="22"/>
        </w:rPr>
        <w:t xml:space="preserve">        Liquid was originally written in Ruby, but has since been </w:t>
      </w:r>
      <w:hyperlink r:id="rId43" w:history="1">
        <w:r w:rsidRPr="00BF1D92">
          <w:rPr>
            <w:rStyle w:val="Hyperlink"/>
            <w:rFonts w:cs="Segoe UI"/>
            <w:sz w:val="22"/>
          </w:rPr>
          <w:t>ported to the .NET framework</w:t>
        </w:r>
      </w:hyperlink>
      <w:r w:rsidRPr="00BF1D92">
        <w:rPr>
          <w:rFonts w:cs="Segoe UI"/>
          <w:sz w:val="22"/>
        </w:rPr>
        <w:t xml:space="preserve">, which in turn has made it easily adaptable for use with CRM portals.  A significant amount of customization can be achieved by adding Liquid objects, tags, and filters to the content contained within a web template, web page, content snippet, or another record type. </w:t>
      </w:r>
    </w:p>
    <w:p w14:paraId="342C3A49" w14:textId="77777777" w:rsidR="00612B86" w:rsidRPr="00BF1D92" w:rsidRDefault="00612B86" w:rsidP="00612B86">
      <w:pPr>
        <w:pStyle w:val="ParagraphText"/>
        <w:rPr>
          <w:rFonts w:cs="Segoe UI"/>
          <w:sz w:val="22"/>
        </w:rPr>
      </w:pPr>
      <w:r w:rsidRPr="00BF1D92">
        <w:rPr>
          <w:rFonts w:cs="Segoe UI"/>
          <w:sz w:val="22"/>
        </w:rPr>
        <w:t xml:space="preserve">        The awesome thing about Liquid, is that it gives portal developers the ability to have server-side access to entity records in Dynamics CRM pre-load of a webpage. It basically gives you what’s in the database at the current context, so that you can leverage the client side to do what you need instead of always writing C# plugins in a more rapid manner.</w:t>
      </w:r>
    </w:p>
    <w:p w14:paraId="760EE2DB" w14:textId="0F2A57BF" w:rsidR="00612B86" w:rsidRDefault="00612B86" w:rsidP="00612B86">
      <w:pPr>
        <w:ind w:left="432"/>
      </w:pPr>
      <w:r>
        <w:rPr>
          <w:rFonts w:cs="Segoe UI"/>
          <w:sz w:val="24"/>
          <w:szCs w:val="24"/>
        </w:rPr>
        <w:t xml:space="preserve">       </w:t>
      </w:r>
    </w:p>
    <w:p w14:paraId="16FCEC36" w14:textId="1D50CF1A" w:rsidR="008A0CFA" w:rsidRDefault="00095A87" w:rsidP="00D86BCA">
      <w:pPr>
        <w:ind w:left="432"/>
      </w:pPr>
      <w:r>
        <w:rPr>
          <w:noProof/>
        </w:rPr>
        <w:lastRenderedPageBreak/>
        <w:drawing>
          <wp:inline distT="0" distB="0" distL="0" distR="0" wp14:anchorId="3436AC9F" wp14:editId="0E826314">
            <wp:extent cx="5930900" cy="3975100"/>
            <wp:effectExtent l="0" t="0" r="0" b="0"/>
            <wp:docPr id="18" name="Object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Grp="1" noRot="1" noChangeAspect="1" noEditPoints="1" noAdjustHandles="1" noChangeArrowheads="1" noChangeShapeType="1" noCrop="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0900" cy="3975100"/>
                    </a:xfrm>
                    <a:prstGeom prst="rect">
                      <a:avLst/>
                    </a:prstGeom>
                    <a:noFill/>
                    <a:ln>
                      <a:noFill/>
                    </a:ln>
                  </pic:spPr>
                </pic:pic>
              </a:graphicData>
            </a:graphic>
          </wp:inline>
        </w:drawing>
      </w:r>
    </w:p>
    <w:p w14:paraId="21DA43AC" w14:textId="66BE4230" w:rsidR="000C1105" w:rsidRPr="000C1105" w:rsidRDefault="00110ABF" w:rsidP="000C1105">
      <w:pPr>
        <w:pStyle w:val="Heading3Numbered"/>
      </w:pPr>
      <w:bookmarkStart w:id="1064" w:name="_Toc529524169"/>
      <w:r>
        <w:lastRenderedPageBreak/>
        <w:t xml:space="preserve">Custom </w:t>
      </w:r>
      <w:r w:rsidR="00F2594B">
        <w:t>Page/</w:t>
      </w:r>
      <w:r>
        <w:t>Web Templates:</w:t>
      </w:r>
      <w:bookmarkEnd w:id="1064"/>
    </w:p>
    <w:p w14:paraId="6587D3D9" w14:textId="178B5B16" w:rsidR="00110ABF" w:rsidRPr="00957B5C" w:rsidRDefault="00842AA9" w:rsidP="000C1105">
      <w:pPr>
        <w:pStyle w:val="Heading3"/>
        <w:rPr>
          <w:sz w:val="22"/>
          <w:szCs w:val="22"/>
        </w:rPr>
      </w:pPr>
      <w:bookmarkStart w:id="1065" w:name="_Toc529524170"/>
      <w:r w:rsidRPr="00957B5C">
        <w:rPr>
          <w:sz w:val="22"/>
          <w:szCs w:val="22"/>
        </w:rPr>
        <w:t>Agency Services</w:t>
      </w:r>
      <w:bookmarkEnd w:id="1065"/>
    </w:p>
    <w:p w14:paraId="58321104" w14:textId="1585D9A1" w:rsidR="00842AA9" w:rsidRPr="00957B5C" w:rsidRDefault="00842AA9" w:rsidP="000C1105">
      <w:pPr>
        <w:pStyle w:val="Heading3"/>
        <w:rPr>
          <w:sz w:val="22"/>
          <w:szCs w:val="22"/>
        </w:rPr>
      </w:pPr>
      <w:bookmarkStart w:id="1066" w:name="_Toc529524171"/>
      <w:r w:rsidRPr="00957B5C">
        <w:rPr>
          <w:sz w:val="22"/>
          <w:szCs w:val="22"/>
        </w:rPr>
        <w:t>Applicant Summary of Service</w:t>
      </w:r>
      <w:bookmarkEnd w:id="1066"/>
    </w:p>
    <w:p w14:paraId="4AFABF5E" w14:textId="306BFE93" w:rsidR="00842AA9" w:rsidRPr="00957B5C" w:rsidRDefault="00D37D08" w:rsidP="000C1105">
      <w:pPr>
        <w:pStyle w:val="Heading3"/>
        <w:rPr>
          <w:sz w:val="22"/>
          <w:szCs w:val="22"/>
        </w:rPr>
      </w:pPr>
      <w:bookmarkStart w:id="1067" w:name="_Toc529524172"/>
      <w:r w:rsidRPr="00957B5C">
        <w:rPr>
          <w:sz w:val="22"/>
          <w:szCs w:val="22"/>
        </w:rPr>
        <w:t>HR Services</w:t>
      </w:r>
      <w:bookmarkEnd w:id="1067"/>
    </w:p>
    <w:p w14:paraId="3A120A8B" w14:textId="580D9221" w:rsidR="00D37D08" w:rsidRPr="00957B5C" w:rsidRDefault="00F2594B" w:rsidP="000C1105">
      <w:pPr>
        <w:pStyle w:val="Heading3"/>
        <w:rPr>
          <w:sz w:val="22"/>
          <w:szCs w:val="22"/>
        </w:rPr>
      </w:pPr>
      <w:bookmarkStart w:id="1068" w:name="_Toc529524173"/>
      <w:r w:rsidRPr="00957B5C">
        <w:rPr>
          <w:sz w:val="22"/>
          <w:szCs w:val="22"/>
        </w:rPr>
        <w:t>Online Retirement Application</w:t>
      </w:r>
      <w:bookmarkEnd w:id="1068"/>
    </w:p>
    <w:p w14:paraId="1BABD8D4" w14:textId="67FED60F" w:rsidR="00F2594B" w:rsidRPr="00957B5C" w:rsidRDefault="00572420" w:rsidP="000C1105">
      <w:pPr>
        <w:pStyle w:val="Heading3"/>
        <w:rPr>
          <w:sz w:val="22"/>
          <w:szCs w:val="22"/>
        </w:rPr>
      </w:pPr>
      <w:bookmarkStart w:id="1069" w:name="_Toc529524174"/>
      <w:del w:id="1070" w:author="Donovan Goode [2]" w:date="2019-06-03T16:29:00Z">
        <w:r w:rsidRPr="00957B5C" w:rsidDel="005360AB">
          <w:rPr>
            <w:sz w:val="22"/>
            <w:szCs w:val="22"/>
          </w:rPr>
          <w:delText>OPM</w:delText>
        </w:r>
      </w:del>
      <w:ins w:id="1071" w:author="Donovan Goode [2]" w:date="2019-06-03T16:29:00Z">
        <w:r w:rsidR="005360AB">
          <w:rPr>
            <w:sz w:val="22"/>
            <w:szCs w:val="22"/>
          </w:rPr>
          <w:t>ORA</w:t>
        </w:r>
      </w:ins>
      <w:r w:rsidRPr="00957B5C">
        <w:rPr>
          <w:sz w:val="22"/>
          <w:szCs w:val="22"/>
        </w:rPr>
        <w:t xml:space="preserve"> ORA Home Page Slider</w:t>
      </w:r>
      <w:bookmarkEnd w:id="1069"/>
    </w:p>
    <w:p w14:paraId="5D054CFD" w14:textId="06764F8C" w:rsidR="00572420" w:rsidRPr="00957B5C" w:rsidRDefault="00572420" w:rsidP="000C1105">
      <w:pPr>
        <w:pStyle w:val="Heading3"/>
        <w:rPr>
          <w:sz w:val="22"/>
          <w:szCs w:val="22"/>
        </w:rPr>
      </w:pPr>
      <w:bookmarkStart w:id="1072" w:name="_Toc529524175"/>
      <w:r w:rsidRPr="00957B5C">
        <w:rPr>
          <w:sz w:val="22"/>
          <w:szCs w:val="22"/>
        </w:rPr>
        <w:t>ORA Home</w:t>
      </w:r>
      <w:bookmarkEnd w:id="1072"/>
    </w:p>
    <w:p w14:paraId="03D67306" w14:textId="5B7996FF" w:rsidR="00A70022" w:rsidRPr="00957B5C" w:rsidRDefault="00A70022" w:rsidP="000C1105">
      <w:pPr>
        <w:pStyle w:val="Heading3"/>
        <w:rPr>
          <w:sz w:val="22"/>
          <w:szCs w:val="22"/>
        </w:rPr>
      </w:pPr>
      <w:bookmarkStart w:id="1073" w:name="_Toc529524176"/>
      <w:r w:rsidRPr="00957B5C">
        <w:rPr>
          <w:sz w:val="22"/>
          <w:szCs w:val="22"/>
        </w:rPr>
        <w:t>Payroll Checklist and Certification</w:t>
      </w:r>
      <w:bookmarkEnd w:id="1073"/>
    </w:p>
    <w:p w14:paraId="62A2A21B" w14:textId="7ACAF71C" w:rsidR="00A70022" w:rsidRPr="00957B5C" w:rsidRDefault="00A70022" w:rsidP="000C1105">
      <w:pPr>
        <w:pStyle w:val="Heading3"/>
        <w:rPr>
          <w:sz w:val="22"/>
          <w:szCs w:val="22"/>
        </w:rPr>
      </w:pPr>
      <w:bookmarkStart w:id="1074" w:name="_Toc529524177"/>
      <w:r w:rsidRPr="00957B5C">
        <w:rPr>
          <w:sz w:val="22"/>
          <w:szCs w:val="22"/>
        </w:rPr>
        <w:t>Payroll Services</w:t>
      </w:r>
      <w:bookmarkEnd w:id="1074"/>
    </w:p>
    <w:p w14:paraId="5776DFF6" w14:textId="526F214C" w:rsidR="00A70022" w:rsidRPr="00957B5C" w:rsidRDefault="00DB419C" w:rsidP="000C1105">
      <w:pPr>
        <w:pStyle w:val="Heading3"/>
        <w:rPr>
          <w:sz w:val="22"/>
          <w:szCs w:val="22"/>
        </w:rPr>
      </w:pPr>
      <w:bookmarkStart w:id="1075" w:name="_Toc529524178"/>
      <w:r w:rsidRPr="00957B5C">
        <w:rPr>
          <w:sz w:val="22"/>
          <w:szCs w:val="22"/>
        </w:rPr>
        <w:t>Summary of Service Employee Create</w:t>
      </w:r>
      <w:bookmarkEnd w:id="1075"/>
    </w:p>
    <w:p w14:paraId="2B17275F" w14:textId="2FE892DB" w:rsidR="001B1C9E" w:rsidRDefault="006A47B1" w:rsidP="00BF1D92">
      <w:pPr>
        <w:pStyle w:val="Heading2Numbered"/>
      </w:pPr>
      <w:bookmarkStart w:id="1076" w:name="_Toc529524179"/>
      <w:r>
        <w:t>ORA Web Forms and Design</w:t>
      </w:r>
      <w:bookmarkEnd w:id="1076"/>
    </w:p>
    <w:p w14:paraId="0856B76D" w14:textId="24EEA2F5" w:rsidR="00D64B4B" w:rsidRDefault="00653EE8" w:rsidP="00653EE8">
      <w:pPr>
        <w:ind w:firstLine="432"/>
      </w:pPr>
      <w:r w:rsidRPr="00653EE8">
        <w:t xml:space="preserve">Web Forms allow users to define entity forms and custom logic within the CRM to render data entry forms within </w:t>
      </w:r>
      <w:r>
        <w:t>Dynamics 365</w:t>
      </w:r>
      <w:r w:rsidRPr="00653EE8">
        <w:t xml:space="preserve"> Portals without the need for developer intervention. Web Forms support single step, multi-step navigation and branching logic. Web Forms are commonly used to produce </w:t>
      </w:r>
      <w:r>
        <w:t xml:space="preserve">a </w:t>
      </w:r>
      <w:r w:rsidR="00C252F6">
        <w:t>wizard like feel to guide users through a form to collect data in a more logical manner on the</w:t>
      </w:r>
      <w:r w:rsidRPr="00653EE8">
        <w:t xml:space="preserve"> portal.</w:t>
      </w:r>
    </w:p>
    <w:p w14:paraId="6DD24733" w14:textId="55F8D570" w:rsidR="00D17E11" w:rsidRDefault="00D17E11" w:rsidP="00D17E11">
      <w:pPr>
        <w:ind w:firstLine="432"/>
      </w:pPr>
      <w:r>
        <w:t>The Web Form contains relationships to web pages and a start step in order to control the initialization of the form within the portal.  The relationship to Web Page allows dynamic retrieval of the form definition for a given page node within the website.</w:t>
      </w:r>
    </w:p>
    <w:p w14:paraId="71EE46BA" w14:textId="370268E9" w:rsidR="00D17E11" w:rsidRPr="00D64B4B" w:rsidRDefault="00D17E11" w:rsidP="00D17E11">
      <w:pPr>
        <w:ind w:firstLine="432"/>
      </w:pPr>
      <w:r>
        <w:t>The other options on the Web Form record itself control top-level preferences for the multi-step process as a whole, for example whether or not you'd like to display a progress bar.</w:t>
      </w:r>
    </w:p>
    <w:p w14:paraId="46A0789C" w14:textId="79C20909" w:rsidR="006A47B1" w:rsidRDefault="00406CCF" w:rsidP="00406CCF">
      <w:pPr>
        <w:ind w:firstLine="432"/>
      </w:pPr>
      <w:r w:rsidRPr="00406CCF">
        <w:t>The Web Form Step provides the flow logic of the form’s user experience such as steps and conditional branching. It also provided details regarding the rendering of a form and additional behavior.</w:t>
      </w:r>
    </w:p>
    <w:p w14:paraId="23E1A717" w14:textId="173B4D8B" w:rsidR="00CE011E" w:rsidRDefault="00CE011E" w:rsidP="00406CCF">
      <w:pPr>
        <w:ind w:firstLine="432"/>
      </w:pPr>
      <w:r w:rsidRPr="00CE011E">
        <w:t>Each Web Form will be presented on the portal has one or more steps. These steps share some common prop</w:t>
      </w:r>
      <w:r>
        <w:t>er</w:t>
      </w:r>
      <w:r w:rsidRPr="00CE011E">
        <w:t>ties, outlined below. Each Step contains a pointer (a lookup) to the next step, with the exception of terminal steps. Terminal steps do not have a next time, and are thus the last step of the Web Form (due to conditional branching, there can be multiple terminal steps)</w:t>
      </w:r>
    </w:p>
    <w:p w14:paraId="591A78A7" w14:textId="4B497337" w:rsidR="0012180A" w:rsidRDefault="0012180A" w:rsidP="0012180A">
      <w:pPr>
        <w:ind w:firstLine="432"/>
        <w:jc w:val="center"/>
      </w:pPr>
      <w:r>
        <w:rPr>
          <w:noProof/>
        </w:rPr>
        <w:lastRenderedPageBreak/>
        <w:drawing>
          <wp:inline distT="0" distB="0" distL="0" distR="0" wp14:anchorId="3D1D6CC2" wp14:editId="6C027E84">
            <wp:extent cx="2853237" cy="1841801"/>
            <wp:effectExtent l="0" t="0" r="4445" b="6350"/>
            <wp:docPr id="46" name="Picture 46" descr="Web Form Ste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eb Form Step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1808" cy="1866699"/>
                    </a:xfrm>
                    <a:prstGeom prst="rect">
                      <a:avLst/>
                    </a:prstGeom>
                    <a:noFill/>
                    <a:ln>
                      <a:noFill/>
                    </a:ln>
                  </pic:spPr>
                </pic:pic>
              </a:graphicData>
            </a:graphic>
          </wp:inline>
        </w:drawing>
      </w:r>
    </w:p>
    <w:p w14:paraId="5BD5D261" w14:textId="27B6F6D7" w:rsidR="002C6340" w:rsidRDefault="00EB63F0" w:rsidP="00BF1D92">
      <w:pPr>
        <w:pStyle w:val="Heading3Numbered"/>
      </w:pPr>
      <w:bookmarkStart w:id="1077" w:name="_Toc529524180"/>
      <w:r>
        <w:lastRenderedPageBreak/>
        <w:t>Retirement Application:</w:t>
      </w:r>
      <w:bookmarkEnd w:id="1077"/>
    </w:p>
    <w:p w14:paraId="3128556C" w14:textId="4025E95E" w:rsidR="00EB63F0" w:rsidRPr="00EB63F0" w:rsidRDefault="00095A87" w:rsidP="00EB63F0">
      <w:r>
        <w:rPr>
          <w:noProof/>
        </w:rPr>
        <w:drawing>
          <wp:inline distT="0" distB="0" distL="0" distR="0" wp14:anchorId="7477F600" wp14:editId="6E244F15">
            <wp:extent cx="5943600" cy="7747000"/>
            <wp:effectExtent l="0" t="0" r="0" b="0"/>
            <wp:docPr id="17" name="Object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Grp="1" noRot="1" noChangeAspect="1" noEditPoints="1" noAdjustHandles="1" noChangeArrowheads="1" noChangeShapeType="1" noCrop="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747000"/>
                    </a:xfrm>
                    <a:prstGeom prst="rect">
                      <a:avLst/>
                    </a:prstGeom>
                    <a:noFill/>
                    <a:ln>
                      <a:noFill/>
                    </a:ln>
                  </pic:spPr>
                </pic:pic>
              </a:graphicData>
            </a:graphic>
          </wp:inline>
        </w:drawing>
      </w:r>
    </w:p>
    <w:p w14:paraId="407744C8" w14:textId="77777777" w:rsidR="00CE011E" w:rsidRPr="006A47B1" w:rsidRDefault="00CE011E" w:rsidP="0012180A">
      <w:pPr>
        <w:ind w:firstLine="432"/>
        <w:jc w:val="both"/>
      </w:pPr>
    </w:p>
    <w:p w14:paraId="41704DA6" w14:textId="72AAAE9D" w:rsidR="00EB63F0" w:rsidRDefault="00856DA3" w:rsidP="00BF1D92">
      <w:pPr>
        <w:pStyle w:val="Heading3Numbered"/>
      </w:pPr>
      <w:bookmarkStart w:id="1078" w:name="_Toc529524181"/>
      <w:r>
        <w:t>Applicant Summary of Service Certification</w:t>
      </w:r>
      <w:bookmarkEnd w:id="1078"/>
    </w:p>
    <w:p w14:paraId="18F9C302" w14:textId="09769B96" w:rsidR="00856DA3" w:rsidRDefault="00095A87" w:rsidP="00856DA3">
      <w:r>
        <w:rPr>
          <w:noProof/>
        </w:rPr>
        <w:drawing>
          <wp:inline distT="0" distB="0" distL="0" distR="0" wp14:anchorId="6B6ABCA5" wp14:editId="69EB0A8C">
            <wp:extent cx="5943600" cy="5727700"/>
            <wp:effectExtent l="0" t="0" r="0" b="0"/>
            <wp:docPr id="16" name="Object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Grp="1" noRot="1" noChangeAspect="1" noEditPoints="1" noAdjustHandles="1" noChangeArrowheads="1" noChangeShapeType="1" noCrop="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2542D7CE" w14:textId="77777777" w:rsidR="00C10C7A" w:rsidRPr="00856DA3" w:rsidRDefault="00C10C7A" w:rsidP="00856DA3"/>
    <w:p w14:paraId="47330537" w14:textId="643985CF" w:rsidR="00C10C7A" w:rsidRDefault="00383A07" w:rsidP="00BF1D92">
      <w:pPr>
        <w:pStyle w:val="Heading3Numbered"/>
      </w:pPr>
      <w:bookmarkStart w:id="1079" w:name="_Toc529524182"/>
      <w:r>
        <w:lastRenderedPageBreak/>
        <w:t>Payroll Checklist and Certification</w:t>
      </w:r>
      <w:bookmarkEnd w:id="1079"/>
    </w:p>
    <w:p w14:paraId="0DCF3FED" w14:textId="263B7434" w:rsidR="00383A07" w:rsidRPr="00383A07" w:rsidRDefault="00095A87" w:rsidP="00383A07">
      <w:r>
        <w:rPr>
          <w:noProof/>
        </w:rPr>
        <w:drawing>
          <wp:inline distT="0" distB="0" distL="0" distR="0" wp14:anchorId="29BDCD3D" wp14:editId="1A4E4326">
            <wp:extent cx="5943600" cy="5715000"/>
            <wp:effectExtent l="0" t="0" r="0" b="0"/>
            <wp:docPr id="14" name="Object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Grp="1" noRot="1" noChangeAspect="1" noEditPoints="1" noAdjustHandles="1" noChangeArrowheads="1" noChangeShapeType="1" noCrop="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17A0887E" w14:textId="7F1F82F5" w:rsidR="006A47B1" w:rsidRDefault="006A47B1" w:rsidP="000C6991">
      <w:pPr>
        <w:pStyle w:val="Heading2Numbered"/>
      </w:pPr>
      <w:bookmarkStart w:id="1080" w:name="_Toc529524183"/>
      <w:r>
        <w:lastRenderedPageBreak/>
        <w:t>ORA Entity Forms</w:t>
      </w:r>
      <w:bookmarkEnd w:id="1080"/>
    </w:p>
    <w:p w14:paraId="76EFF1E1" w14:textId="761A5717" w:rsidR="008E5DF2" w:rsidRPr="00851F78" w:rsidRDefault="00962EE1" w:rsidP="00851F78">
      <w:pPr>
        <w:pStyle w:val="Heading3Numbered"/>
        <w:rPr>
          <w:sz w:val="22"/>
          <w:szCs w:val="22"/>
        </w:rPr>
      </w:pPr>
      <w:bookmarkStart w:id="1081" w:name="_Toc529524184"/>
      <w:r w:rsidRPr="00851F78">
        <w:rPr>
          <w:sz w:val="22"/>
          <w:szCs w:val="22"/>
        </w:rPr>
        <w:t>Agency Account Admin Create Contact for Invitation</w:t>
      </w:r>
      <w:bookmarkEnd w:id="1081"/>
    </w:p>
    <w:p w14:paraId="6B8C08C3" w14:textId="73752892" w:rsidR="00962EE1" w:rsidRPr="00851F78" w:rsidRDefault="00C27293" w:rsidP="00851F78">
      <w:pPr>
        <w:pStyle w:val="Heading3Numbered"/>
        <w:rPr>
          <w:sz w:val="22"/>
          <w:szCs w:val="22"/>
        </w:rPr>
      </w:pPr>
      <w:bookmarkStart w:id="1082" w:name="_Toc529524185"/>
      <w:r w:rsidRPr="00851F78">
        <w:rPr>
          <w:sz w:val="22"/>
          <w:szCs w:val="22"/>
        </w:rPr>
        <w:t>Agency Account Management</w:t>
      </w:r>
      <w:bookmarkEnd w:id="1082"/>
    </w:p>
    <w:p w14:paraId="70A26006" w14:textId="5002688F" w:rsidR="00C27293" w:rsidRPr="00851F78" w:rsidRDefault="00C27293" w:rsidP="00851F78">
      <w:pPr>
        <w:pStyle w:val="Heading3Numbered"/>
        <w:rPr>
          <w:sz w:val="22"/>
          <w:szCs w:val="22"/>
        </w:rPr>
      </w:pPr>
      <w:bookmarkStart w:id="1083" w:name="_Toc529524186"/>
      <w:r w:rsidRPr="00851F78">
        <w:rPr>
          <w:sz w:val="22"/>
          <w:szCs w:val="22"/>
        </w:rPr>
        <w:t>Agency Admin Create Retirement Package</w:t>
      </w:r>
      <w:bookmarkEnd w:id="1083"/>
    </w:p>
    <w:p w14:paraId="0772199C" w14:textId="05D52006" w:rsidR="00C27293" w:rsidRPr="00851F78" w:rsidRDefault="00C27293" w:rsidP="00851F78">
      <w:pPr>
        <w:pStyle w:val="Heading3Numbered"/>
        <w:rPr>
          <w:sz w:val="22"/>
          <w:szCs w:val="22"/>
        </w:rPr>
      </w:pPr>
      <w:bookmarkStart w:id="1084" w:name="_Toc529524187"/>
      <w:r w:rsidRPr="00851F78">
        <w:rPr>
          <w:sz w:val="22"/>
          <w:szCs w:val="22"/>
        </w:rPr>
        <w:t xml:space="preserve">Agency Admin </w:t>
      </w:r>
      <w:r w:rsidR="00102C27" w:rsidRPr="00851F78">
        <w:rPr>
          <w:sz w:val="22"/>
          <w:szCs w:val="22"/>
        </w:rPr>
        <w:t>Summary of Service Create</w:t>
      </w:r>
      <w:bookmarkEnd w:id="1084"/>
    </w:p>
    <w:p w14:paraId="5C3A3023" w14:textId="1B6BE66B" w:rsidR="00102C27" w:rsidRPr="00851F78" w:rsidRDefault="00102C27" w:rsidP="00851F78">
      <w:pPr>
        <w:pStyle w:val="Heading3Numbered"/>
        <w:rPr>
          <w:sz w:val="22"/>
          <w:szCs w:val="22"/>
        </w:rPr>
      </w:pPr>
      <w:bookmarkStart w:id="1085" w:name="_Toc529524188"/>
      <w:r w:rsidRPr="00851F78">
        <w:rPr>
          <w:sz w:val="22"/>
          <w:szCs w:val="22"/>
        </w:rPr>
        <w:t>Agency Admin View Employee Record</w:t>
      </w:r>
      <w:bookmarkEnd w:id="1085"/>
    </w:p>
    <w:p w14:paraId="157359EF" w14:textId="69F34B8F" w:rsidR="00102C27" w:rsidRPr="00851F78" w:rsidRDefault="00102C27" w:rsidP="00851F78">
      <w:pPr>
        <w:pStyle w:val="Heading3Numbered"/>
        <w:rPr>
          <w:sz w:val="22"/>
          <w:szCs w:val="22"/>
        </w:rPr>
      </w:pPr>
      <w:bookmarkStart w:id="1086" w:name="_Toc529524189"/>
      <w:r w:rsidRPr="00851F78">
        <w:rPr>
          <w:sz w:val="22"/>
          <w:szCs w:val="22"/>
        </w:rPr>
        <w:t>Agency HR Checklist</w:t>
      </w:r>
      <w:bookmarkEnd w:id="1086"/>
    </w:p>
    <w:p w14:paraId="35A6A5A9" w14:textId="021AD5E7" w:rsidR="00102C27" w:rsidRPr="00851F78" w:rsidRDefault="00102C27" w:rsidP="00851F78">
      <w:pPr>
        <w:pStyle w:val="Heading3Numbered"/>
        <w:rPr>
          <w:sz w:val="22"/>
          <w:szCs w:val="22"/>
        </w:rPr>
      </w:pPr>
      <w:bookmarkStart w:id="1087" w:name="_Toc529524190"/>
      <w:r w:rsidRPr="00851F78">
        <w:rPr>
          <w:sz w:val="22"/>
          <w:szCs w:val="22"/>
        </w:rPr>
        <w:t xml:space="preserve">Applicant Certified </w:t>
      </w:r>
      <w:r w:rsidR="00C25D2B" w:rsidRPr="00851F78">
        <w:rPr>
          <w:sz w:val="22"/>
          <w:szCs w:val="22"/>
        </w:rPr>
        <w:t>Summary of Service Review</w:t>
      </w:r>
      <w:bookmarkEnd w:id="1087"/>
    </w:p>
    <w:p w14:paraId="5A8CA98D" w14:textId="20497E97" w:rsidR="00C25D2B" w:rsidRPr="00851F78" w:rsidRDefault="00C25D2B" w:rsidP="00851F78">
      <w:pPr>
        <w:pStyle w:val="Heading3Numbered"/>
        <w:rPr>
          <w:sz w:val="22"/>
          <w:szCs w:val="22"/>
        </w:rPr>
      </w:pPr>
      <w:bookmarkStart w:id="1088" w:name="_Toc529524191"/>
      <w:r w:rsidRPr="00851F78">
        <w:rPr>
          <w:sz w:val="22"/>
          <w:szCs w:val="22"/>
        </w:rPr>
        <w:t>Applicant Summary of Service Review Read Only</w:t>
      </w:r>
      <w:bookmarkEnd w:id="1088"/>
    </w:p>
    <w:p w14:paraId="3E8A262C" w14:textId="6D168748" w:rsidR="00C25D2B" w:rsidRPr="00851F78" w:rsidRDefault="00C25D2B" w:rsidP="00851F78">
      <w:pPr>
        <w:pStyle w:val="Heading3Numbered"/>
        <w:rPr>
          <w:sz w:val="22"/>
          <w:szCs w:val="22"/>
        </w:rPr>
      </w:pPr>
      <w:bookmarkStart w:id="1089" w:name="_Toc529524192"/>
      <w:r w:rsidRPr="00851F78">
        <w:rPr>
          <w:sz w:val="22"/>
          <w:szCs w:val="22"/>
        </w:rPr>
        <w:t>Complete HR Checklist</w:t>
      </w:r>
      <w:bookmarkEnd w:id="1089"/>
    </w:p>
    <w:p w14:paraId="1450C28E" w14:textId="4FE10B4F" w:rsidR="00B11391" w:rsidRPr="00851F78" w:rsidRDefault="0060060E" w:rsidP="00851F78">
      <w:pPr>
        <w:pStyle w:val="Heading3Numbered"/>
        <w:rPr>
          <w:sz w:val="22"/>
          <w:szCs w:val="22"/>
        </w:rPr>
      </w:pPr>
      <w:bookmarkStart w:id="1090" w:name="_Toc529524193"/>
      <w:r w:rsidRPr="00851F78">
        <w:rPr>
          <w:sz w:val="22"/>
          <w:szCs w:val="22"/>
        </w:rPr>
        <w:t>Payroll Checklist</w:t>
      </w:r>
      <w:bookmarkEnd w:id="1090"/>
    </w:p>
    <w:p w14:paraId="077BB589" w14:textId="44A74C38" w:rsidR="0060060E" w:rsidRPr="00851F78" w:rsidRDefault="0060060E" w:rsidP="00851F78">
      <w:pPr>
        <w:pStyle w:val="Heading3Numbered"/>
        <w:rPr>
          <w:sz w:val="22"/>
          <w:szCs w:val="22"/>
        </w:rPr>
      </w:pPr>
      <w:bookmarkStart w:id="1091" w:name="_Toc529524194"/>
      <w:r w:rsidRPr="00851F78">
        <w:rPr>
          <w:sz w:val="22"/>
          <w:szCs w:val="22"/>
        </w:rPr>
        <w:t>Payroll Package Review</w:t>
      </w:r>
      <w:bookmarkEnd w:id="1091"/>
    </w:p>
    <w:p w14:paraId="6123CFD7" w14:textId="3C1556CF" w:rsidR="0060060E" w:rsidRPr="00851F78" w:rsidRDefault="0060060E" w:rsidP="00851F78">
      <w:pPr>
        <w:pStyle w:val="Heading3Numbered"/>
        <w:rPr>
          <w:sz w:val="22"/>
          <w:szCs w:val="22"/>
        </w:rPr>
      </w:pPr>
      <w:bookmarkStart w:id="1092" w:name="_Toc529524195"/>
      <w:r w:rsidRPr="00851F78">
        <w:rPr>
          <w:sz w:val="22"/>
          <w:szCs w:val="22"/>
        </w:rPr>
        <w:t xml:space="preserve">Review Entire </w:t>
      </w:r>
      <w:del w:id="1093" w:author="Donovan Goode [2]" w:date="2019-06-03T16:29:00Z">
        <w:r w:rsidRPr="00851F78" w:rsidDel="005360AB">
          <w:rPr>
            <w:sz w:val="22"/>
            <w:szCs w:val="22"/>
          </w:rPr>
          <w:delText>OPM</w:delText>
        </w:r>
      </w:del>
      <w:bookmarkEnd w:id="1092"/>
      <w:ins w:id="1094" w:author="Donovan Goode [2]" w:date="2019-06-03T16:29:00Z">
        <w:r w:rsidR="005360AB">
          <w:rPr>
            <w:sz w:val="22"/>
            <w:szCs w:val="22"/>
          </w:rPr>
          <w:t>ORA</w:t>
        </w:r>
      </w:ins>
    </w:p>
    <w:p w14:paraId="7110C056" w14:textId="62FB3468" w:rsidR="0060060E" w:rsidRPr="00851F78" w:rsidRDefault="0060060E" w:rsidP="00851F78">
      <w:pPr>
        <w:pStyle w:val="Heading3Numbered"/>
        <w:rPr>
          <w:sz w:val="22"/>
          <w:szCs w:val="22"/>
        </w:rPr>
      </w:pPr>
      <w:bookmarkStart w:id="1095" w:name="_Toc529524196"/>
      <w:r w:rsidRPr="00851F78">
        <w:rPr>
          <w:sz w:val="22"/>
          <w:szCs w:val="22"/>
        </w:rPr>
        <w:t>Service History Edit</w:t>
      </w:r>
      <w:bookmarkEnd w:id="1095"/>
    </w:p>
    <w:p w14:paraId="5A16654D" w14:textId="1C2A2EF0" w:rsidR="0060060E" w:rsidRPr="00851F78" w:rsidRDefault="0060060E" w:rsidP="00851F78">
      <w:pPr>
        <w:pStyle w:val="Heading3Numbered"/>
        <w:rPr>
          <w:sz w:val="22"/>
          <w:szCs w:val="22"/>
        </w:rPr>
      </w:pPr>
      <w:bookmarkStart w:id="1096" w:name="_Toc529524197"/>
      <w:r w:rsidRPr="00851F78">
        <w:rPr>
          <w:sz w:val="22"/>
          <w:szCs w:val="22"/>
        </w:rPr>
        <w:t>Supporting Document Upload</w:t>
      </w:r>
      <w:bookmarkEnd w:id="1096"/>
    </w:p>
    <w:p w14:paraId="1957792B" w14:textId="77777777" w:rsidR="0060060E" w:rsidRPr="00962EE1" w:rsidRDefault="0060060E" w:rsidP="00962EE1"/>
    <w:p w14:paraId="2DB203DA" w14:textId="77777777" w:rsidR="00CA12FA" w:rsidRPr="00CA12FA" w:rsidRDefault="00CA12FA" w:rsidP="00CA12FA"/>
    <w:p w14:paraId="1E4F0282" w14:textId="77777777" w:rsidR="006A47B1" w:rsidRPr="006A47B1" w:rsidRDefault="006A47B1" w:rsidP="006A47B1"/>
    <w:p w14:paraId="17D18F6F" w14:textId="0177B185" w:rsidR="006A47B1" w:rsidRDefault="006A47B1" w:rsidP="000C6991">
      <w:pPr>
        <w:pStyle w:val="Heading2Numbered"/>
      </w:pPr>
      <w:bookmarkStart w:id="1097" w:name="_Toc529524198"/>
      <w:r>
        <w:lastRenderedPageBreak/>
        <w:t>ORA Entity Lists</w:t>
      </w:r>
      <w:bookmarkEnd w:id="1097"/>
    </w:p>
    <w:p w14:paraId="67E1F229" w14:textId="3B945156" w:rsidR="00AF6C39" w:rsidRPr="00827A07" w:rsidRDefault="00AF6C39" w:rsidP="00827A07">
      <w:pPr>
        <w:pStyle w:val="Heading3Numbered"/>
        <w:rPr>
          <w:sz w:val="22"/>
          <w:szCs w:val="22"/>
        </w:rPr>
      </w:pPr>
      <w:bookmarkStart w:id="1098" w:name="_Toc529524199"/>
      <w:r w:rsidRPr="00827A07">
        <w:rPr>
          <w:sz w:val="22"/>
          <w:szCs w:val="22"/>
        </w:rPr>
        <w:t>Agency Admin Agencies</w:t>
      </w:r>
      <w:bookmarkEnd w:id="1098"/>
    </w:p>
    <w:p w14:paraId="4401200A" w14:textId="5081A0DD" w:rsidR="00AF6C39" w:rsidRPr="00827A07" w:rsidRDefault="00AF6C39" w:rsidP="00827A07">
      <w:pPr>
        <w:pStyle w:val="Heading3Numbered"/>
        <w:rPr>
          <w:sz w:val="22"/>
          <w:szCs w:val="22"/>
        </w:rPr>
      </w:pPr>
      <w:bookmarkStart w:id="1099" w:name="_Toc529524200"/>
      <w:r w:rsidRPr="00827A07">
        <w:rPr>
          <w:sz w:val="22"/>
          <w:szCs w:val="22"/>
        </w:rPr>
        <w:t>Agency Admin Agency Contacts</w:t>
      </w:r>
      <w:bookmarkEnd w:id="1099"/>
    </w:p>
    <w:p w14:paraId="18051EB8" w14:textId="2B960D4E" w:rsidR="00AF6C39" w:rsidRPr="00827A07" w:rsidRDefault="00AF6C39" w:rsidP="00827A07">
      <w:pPr>
        <w:pStyle w:val="Heading3Numbered"/>
        <w:rPr>
          <w:sz w:val="22"/>
          <w:szCs w:val="22"/>
        </w:rPr>
      </w:pPr>
      <w:bookmarkStart w:id="1100" w:name="_Toc529524201"/>
      <w:r w:rsidRPr="00827A07">
        <w:rPr>
          <w:sz w:val="22"/>
          <w:szCs w:val="22"/>
        </w:rPr>
        <w:t>Agency Contacts</w:t>
      </w:r>
      <w:bookmarkEnd w:id="1100"/>
    </w:p>
    <w:p w14:paraId="36892FD8" w14:textId="2AF9DA1D" w:rsidR="00AF6C39" w:rsidRPr="00827A07" w:rsidRDefault="00AF6C39" w:rsidP="00827A07">
      <w:pPr>
        <w:pStyle w:val="Heading3Numbered"/>
        <w:rPr>
          <w:sz w:val="22"/>
          <w:szCs w:val="22"/>
        </w:rPr>
      </w:pPr>
      <w:bookmarkStart w:id="1101" w:name="_Toc529524202"/>
      <w:r w:rsidRPr="00827A07">
        <w:rPr>
          <w:sz w:val="22"/>
          <w:szCs w:val="22"/>
        </w:rPr>
        <w:t xml:space="preserve">Agency Applicants’ </w:t>
      </w:r>
      <w:r w:rsidR="00971343" w:rsidRPr="00827A07">
        <w:rPr>
          <w:sz w:val="22"/>
          <w:szCs w:val="22"/>
        </w:rPr>
        <w:t>Retirement Applications</w:t>
      </w:r>
      <w:bookmarkEnd w:id="1101"/>
    </w:p>
    <w:p w14:paraId="4E314B6D" w14:textId="023DF215" w:rsidR="00971343" w:rsidRPr="00827A07" w:rsidRDefault="00971343" w:rsidP="00827A07">
      <w:pPr>
        <w:pStyle w:val="Heading3Numbered"/>
        <w:rPr>
          <w:sz w:val="22"/>
          <w:szCs w:val="22"/>
        </w:rPr>
      </w:pPr>
      <w:bookmarkStart w:id="1102" w:name="_Toc529524203"/>
      <w:r w:rsidRPr="00827A07">
        <w:rPr>
          <w:sz w:val="22"/>
          <w:szCs w:val="22"/>
        </w:rPr>
        <w:t>HR Applicant Packages</w:t>
      </w:r>
      <w:bookmarkEnd w:id="1102"/>
    </w:p>
    <w:p w14:paraId="1D7CD11E" w14:textId="0E4454B0" w:rsidR="00827A07" w:rsidRPr="00827A07" w:rsidRDefault="00827A07" w:rsidP="00827A07">
      <w:pPr>
        <w:pStyle w:val="Heading3Numbered"/>
        <w:rPr>
          <w:sz w:val="22"/>
          <w:szCs w:val="22"/>
        </w:rPr>
      </w:pPr>
      <w:bookmarkStart w:id="1103" w:name="_Toc529524204"/>
      <w:r w:rsidRPr="00827A07">
        <w:rPr>
          <w:sz w:val="22"/>
          <w:szCs w:val="22"/>
        </w:rPr>
        <w:t>Online Retirement Applications</w:t>
      </w:r>
      <w:bookmarkEnd w:id="1103"/>
    </w:p>
    <w:p w14:paraId="6E71941D" w14:textId="387BDACD" w:rsidR="00827A07" w:rsidRPr="00827A07" w:rsidRDefault="00827A07" w:rsidP="00827A07">
      <w:pPr>
        <w:pStyle w:val="Heading3Numbered"/>
        <w:rPr>
          <w:sz w:val="22"/>
          <w:szCs w:val="22"/>
        </w:rPr>
      </w:pPr>
      <w:bookmarkStart w:id="1104" w:name="_Toc529524205"/>
      <w:r w:rsidRPr="00827A07">
        <w:rPr>
          <w:sz w:val="22"/>
          <w:szCs w:val="22"/>
        </w:rPr>
        <w:t>Online Retirement Applications – Certify Summary of Service</w:t>
      </w:r>
      <w:bookmarkEnd w:id="1104"/>
    </w:p>
    <w:p w14:paraId="0285BDA6" w14:textId="3293DB69" w:rsidR="00827A07" w:rsidRPr="00827A07" w:rsidRDefault="00827A07" w:rsidP="00827A07">
      <w:pPr>
        <w:pStyle w:val="Heading3Numbered"/>
        <w:rPr>
          <w:sz w:val="22"/>
          <w:szCs w:val="22"/>
        </w:rPr>
      </w:pPr>
      <w:bookmarkStart w:id="1105" w:name="_Toc529524206"/>
      <w:r w:rsidRPr="00827A07">
        <w:rPr>
          <w:sz w:val="22"/>
          <w:szCs w:val="22"/>
        </w:rPr>
        <w:t>Payroll Applicant Packages</w:t>
      </w:r>
      <w:bookmarkEnd w:id="1105"/>
    </w:p>
    <w:p w14:paraId="6D550CA1" w14:textId="2A6006D0" w:rsidR="00827A07" w:rsidRPr="00827A07" w:rsidRDefault="00827A07" w:rsidP="00827A07">
      <w:pPr>
        <w:pStyle w:val="Heading3Numbered"/>
        <w:rPr>
          <w:sz w:val="22"/>
          <w:szCs w:val="22"/>
        </w:rPr>
      </w:pPr>
      <w:bookmarkStart w:id="1106" w:name="_Toc529524207"/>
      <w:r w:rsidRPr="00827A07">
        <w:rPr>
          <w:sz w:val="22"/>
          <w:szCs w:val="22"/>
        </w:rPr>
        <w:t>Payroll Services Retirement Applications</w:t>
      </w:r>
      <w:bookmarkEnd w:id="1106"/>
    </w:p>
    <w:p w14:paraId="2916D90A" w14:textId="77777777" w:rsidR="00971343" w:rsidRPr="00AF6C39" w:rsidRDefault="00971343" w:rsidP="00AF6C39"/>
    <w:p w14:paraId="5E83867B" w14:textId="77777777" w:rsidR="00851F78" w:rsidRPr="00851F78" w:rsidRDefault="00851F78" w:rsidP="00851F78"/>
    <w:p w14:paraId="59BF32D6" w14:textId="75B9DAF1" w:rsidR="00093FB3" w:rsidRPr="00851FEA" w:rsidDel="00206480" w:rsidRDefault="00C6493F" w:rsidP="00093FB3">
      <w:pPr>
        <w:pStyle w:val="Heading1Numbered"/>
        <w:rPr>
          <w:del w:id="1107" w:author="Donovan Goode [2]" w:date="2018-11-09T10:11:00Z"/>
        </w:rPr>
      </w:pPr>
      <w:del w:id="1108" w:author="Donovan Goode [2]" w:date="2018-11-09T10:11:00Z">
        <w:r w:rsidRPr="00851FEA" w:rsidDel="00206480">
          <w:delText>Authentication</w:delText>
        </w:r>
        <w:bookmarkEnd w:id="1051"/>
      </w:del>
    </w:p>
    <w:bookmarkEnd w:id="1052"/>
    <w:bookmarkEnd w:id="1053"/>
    <w:p w14:paraId="7A3BB909" w14:textId="7DD8CC22" w:rsidR="00C6493F" w:rsidRPr="00851FEA" w:rsidDel="00926281" w:rsidRDefault="00C6493F" w:rsidP="00C6493F">
      <w:pPr>
        <w:rPr>
          <w:del w:id="1109" w:author="Donovan Goode [2]" w:date="2018-11-09T09:53:00Z"/>
        </w:rPr>
      </w:pPr>
    </w:p>
    <w:p w14:paraId="7A3BB92C" w14:textId="540B9369" w:rsidR="00C6493F" w:rsidRPr="00851FEA" w:rsidDel="008B6AF4" w:rsidRDefault="00C6493F">
      <w:pPr>
        <w:pStyle w:val="Heading1Numbered"/>
        <w:rPr>
          <w:del w:id="1110" w:author="Donovan Goode [2]" w:date="2018-11-09T10:04:00Z"/>
        </w:rPr>
      </w:pPr>
      <w:bookmarkStart w:id="1111" w:name="_Toc337033271"/>
      <w:bookmarkStart w:id="1112" w:name="_Toc358796086"/>
      <w:bookmarkStart w:id="1113" w:name="_Toc454172446"/>
      <w:del w:id="1114" w:author="Donovan Goode [2]" w:date="2018-11-09T10:04:00Z">
        <w:r w:rsidRPr="00851FEA" w:rsidDel="008B6AF4">
          <w:delText>Design for Deployment</w:delText>
        </w:r>
        <w:bookmarkEnd w:id="1111"/>
        <w:bookmarkEnd w:id="1112"/>
        <w:bookmarkEnd w:id="1113"/>
        <w:r w:rsidRPr="00851FEA" w:rsidDel="008B6AF4">
          <w:delText xml:space="preserve"> </w:delText>
        </w:r>
      </w:del>
    </w:p>
    <w:p w14:paraId="5B22F7AA" w14:textId="6727539E" w:rsidR="00807CAA" w:rsidRPr="00851FEA" w:rsidDel="008B6AF4" w:rsidRDefault="00807CAA">
      <w:pPr>
        <w:pStyle w:val="Heading1Numbered"/>
        <w:rPr>
          <w:del w:id="1115" w:author="Donovan Goode [2]" w:date="2018-11-09T10:04:00Z"/>
        </w:rPr>
        <w:pPrChange w:id="1116" w:author="Donovan Goode [2]" w:date="2018-11-09T10:05:00Z">
          <w:pPr>
            <w:pStyle w:val="Heading2Numbered"/>
          </w:pPr>
        </w:pPrChange>
      </w:pPr>
      <w:bookmarkStart w:id="1117" w:name="_Toc454172447"/>
      <w:del w:id="1118" w:author="Donovan Goode [2]" w:date="2018-11-09T10:04:00Z">
        <w:r w:rsidRPr="00851FEA" w:rsidDel="008B6AF4">
          <w:delText>Solutions</w:delText>
        </w:r>
        <w:bookmarkEnd w:id="1117"/>
      </w:del>
    </w:p>
    <w:p w14:paraId="6ABFC96F" w14:textId="4C5A20AA" w:rsidR="00807CAA" w:rsidRPr="00851FEA" w:rsidDel="008B6AF4" w:rsidRDefault="009D1897">
      <w:pPr>
        <w:pStyle w:val="Heading1Numbered"/>
        <w:rPr>
          <w:del w:id="1119" w:author="Donovan Goode [2]" w:date="2018-11-09T10:04:00Z"/>
        </w:rPr>
        <w:pPrChange w:id="1120" w:author="Donovan Goode [2]" w:date="2018-11-09T10:05:00Z">
          <w:pPr>
            <w:pStyle w:val="ListParagraph"/>
            <w:numPr>
              <w:numId w:val="25"/>
            </w:numPr>
            <w:ind w:left="720"/>
          </w:pPr>
        </w:pPrChange>
      </w:pPr>
      <w:del w:id="1121" w:author="Donovan Goode [2]" w:date="2018-11-09T10:04:00Z">
        <w:r w:rsidDel="008B6AF4">
          <w:delText>OPM Federal Retirement</w:delText>
        </w:r>
      </w:del>
    </w:p>
    <w:p w14:paraId="13EAE195" w14:textId="023AFCE8" w:rsidR="00807CAA" w:rsidRPr="00851FEA" w:rsidDel="008B6AF4" w:rsidRDefault="00807CAA">
      <w:pPr>
        <w:pStyle w:val="Heading1Numbered"/>
        <w:rPr>
          <w:del w:id="1122" w:author="Donovan Goode [2]" w:date="2018-11-09T10:04:00Z"/>
        </w:rPr>
        <w:pPrChange w:id="1123" w:author="Donovan Goode [2]" w:date="2018-11-09T10:05:00Z">
          <w:pPr>
            <w:pStyle w:val="Heading2Numbered"/>
          </w:pPr>
        </w:pPrChange>
      </w:pPr>
      <w:bookmarkStart w:id="1124" w:name="_Toc454172448"/>
      <w:del w:id="1125" w:author="Donovan Goode [2]" w:date="2018-11-09T10:04:00Z">
        <w:r w:rsidRPr="00851FEA" w:rsidDel="008B6AF4">
          <w:delText>Publisher</w:delText>
        </w:r>
        <w:bookmarkEnd w:id="1124"/>
      </w:del>
    </w:p>
    <w:p w14:paraId="2C04F5AC" w14:textId="362378EA" w:rsidR="00807CAA" w:rsidRPr="00851FEA" w:rsidDel="008B6AF4" w:rsidRDefault="0EC6B594">
      <w:pPr>
        <w:pStyle w:val="Heading1Numbered"/>
        <w:rPr>
          <w:del w:id="1126" w:author="Donovan Goode [2]" w:date="2018-11-09T10:04:00Z"/>
        </w:rPr>
        <w:pPrChange w:id="1127" w:author="Donovan Goode [2]" w:date="2018-11-09T10:05:00Z">
          <w:pPr/>
        </w:pPrChange>
      </w:pPr>
      <w:del w:id="1128" w:author="Donovan Goode [2]" w:date="2018-11-09T10:04:00Z">
        <w:r w:rsidRPr="00851FEA" w:rsidDel="008B6AF4">
          <w:delText xml:space="preserve">The prefix </w:delText>
        </w:r>
        <w:r w:rsidR="00416FE9" w:rsidRPr="00416FE9" w:rsidDel="008B6AF4">
          <w:delText>govmod</w:delText>
        </w:r>
        <w:r w:rsidRPr="00851FEA" w:rsidDel="008B6AF4">
          <w:delText xml:space="preserve">_ is used for all custom components associated with </w:delText>
        </w:r>
        <w:r w:rsidR="00CB3530" w:rsidDel="008B6AF4">
          <w:delText>OPM ORA</w:delText>
        </w:r>
        <w:r w:rsidR="00416FE9" w:rsidDel="008B6AF4">
          <w:delText xml:space="preserve"> </w:delText>
        </w:r>
        <w:r w:rsidRPr="00851FEA" w:rsidDel="008B6AF4">
          <w:delText xml:space="preserve">enabling long term alignment to for future IP. </w:delText>
        </w:r>
      </w:del>
    </w:p>
    <w:p w14:paraId="1A83A9D9" w14:textId="0E90277D" w:rsidR="00807CAA" w:rsidRPr="00851FEA" w:rsidDel="008B6AF4" w:rsidRDefault="00903004">
      <w:pPr>
        <w:pStyle w:val="Heading1Numbered"/>
        <w:rPr>
          <w:del w:id="1129" w:author="Donovan Goode [2]" w:date="2018-11-09T10:04:00Z"/>
        </w:rPr>
        <w:pPrChange w:id="1130" w:author="Donovan Goode [2]" w:date="2018-11-09T10:05:00Z">
          <w:pPr/>
        </w:pPrChange>
      </w:pPr>
      <w:del w:id="1131" w:author="Donovan Goode [2]" w:date="2018-11-09T10:04:00Z">
        <w:r w:rsidDel="008B6AF4">
          <w:rPr>
            <w:noProof/>
          </w:rPr>
          <w:drawing>
            <wp:inline distT="0" distB="0" distL="0" distR="0" wp14:anchorId="4B47AEDE" wp14:editId="287AAAAA">
              <wp:extent cx="5943600" cy="3689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9350"/>
                      </a:xfrm>
                      <a:prstGeom prst="rect">
                        <a:avLst/>
                      </a:prstGeom>
                    </pic:spPr>
                  </pic:pic>
                </a:graphicData>
              </a:graphic>
            </wp:inline>
          </w:drawing>
        </w:r>
      </w:del>
    </w:p>
    <w:p w14:paraId="145615ED" w14:textId="0538F4B9" w:rsidR="00807CAA" w:rsidRPr="00851FEA" w:rsidDel="008B6AF4" w:rsidRDefault="00807CAA">
      <w:pPr>
        <w:pStyle w:val="Heading1Numbered"/>
        <w:rPr>
          <w:del w:id="1132" w:author="Donovan Goode [2]" w:date="2018-11-09T10:04:00Z"/>
        </w:rPr>
        <w:pPrChange w:id="1133" w:author="Donovan Goode [2]" w:date="2018-11-09T10:05:00Z">
          <w:pPr>
            <w:pStyle w:val="Heading2Numbered"/>
          </w:pPr>
        </w:pPrChange>
      </w:pPr>
      <w:bookmarkStart w:id="1134" w:name="_Toc454172449"/>
      <w:del w:id="1135" w:author="Donovan Goode [2]" w:date="2018-11-09T10:04:00Z">
        <w:r w:rsidRPr="00851FEA" w:rsidDel="008B6AF4">
          <w:delText>Themes</w:delText>
        </w:r>
        <w:bookmarkEnd w:id="1134"/>
      </w:del>
    </w:p>
    <w:p w14:paraId="3976FF78" w14:textId="2244204F" w:rsidR="00807CAA" w:rsidRPr="00851FEA" w:rsidDel="008B6AF4" w:rsidRDefault="0EC6B594">
      <w:pPr>
        <w:pStyle w:val="Heading1Numbered"/>
        <w:rPr>
          <w:del w:id="1136" w:author="Donovan Goode [2]" w:date="2018-11-09T10:04:00Z"/>
        </w:rPr>
        <w:pPrChange w:id="1137" w:author="Donovan Goode [2]" w:date="2018-11-09T10:05:00Z">
          <w:pPr/>
        </w:pPrChange>
      </w:pPr>
      <w:del w:id="1138" w:author="Donovan Goode [2]" w:date="2018-11-09T10:04:00Z">
        <w:r w:rsidRPr="00851FEA" w:rsidDel="008B6AF4">
          <w:delText xml:space="preserve">A custom </w:delText>
        </w:r>
        <w:r w:rsidR="00CB3530" w:rsidDel="008B6AF4">
          <w:delText>OPM ORA</w:delText>
        </w:r>
        <w:r w:rsidRPr="00851FEA" w:rsidDel="008B6AF4">
          <w:delText xml:space="preserve"> Theme has been used which includes a custom header logo.</w:delText>
        </w:r>
      </w:del>
    </w:p>
    <w:p w14:paraId="7511164D" w14:textId="43F58AA3" w:rsidR="00807CAA" w:rsidRPr="00851FEA" w:rsidDel="00926281" w:rsidRDefault="00807CAA">
      <w:pPr>
        <w:pStyle w:val="Heading1Numbered"/>
        <w:rPr>
          <w:del w:id="1139" w:author="Donovan Goode [2]" w:date="2018-11-09T09:53:00Z"/>
        </w:rPr>
        <w:pPrChange w:id="1140" w:author="Donovan Goode [2]" w:date="2018-11-09T10:05:00Z">
          <w:pPr/>
        </w:pPrChange>
      </w:pPr>
      <w:del w:id="1141" w:author="Donovan Goode [2]" w:date="2018-11-09T09:53:00Z">
        <w:r w:rsidRPr="00851FEA" w:rsidDel="00926281">
          <w:delText xml:space="preserve"> </w:delText>
        </w:r>
      </w:del>
    </w:p>
    <w:p w14:paraId="6ED850A5" w14:textId="77777777" w:rsidR="00ED1509" w:rsidRPr="009C0436" w:rsidDel="008B6AF4" w:rsidRDefault="00ED1509">
      <w:pPr>
        <w:pStyle w:val="Heading1Numbered"/>
        <w:rPr>
          <w:del w:id="1142" w:author="Donovan Goode [2]" w:date="2018-11-09T10:04:00Z"/>
          <w:b/>
          <w:sz w:val="48"/>
        </w:rPr>
        <w:pPrChange w:id="1143" w:author="Donovan Goode [2]" w:date="2018-11-09T09:53:00Z">
          <w:pPr>
            <w:pStyle w:val="Heading1Numbered"/>
            <w:numPr>
              <w:numId w:val="28"/>
            </w:numPr>
            <w:ind w:left="216"/>
            <w:jc w:val="both"/>
          </w:pPr>
        </w:pPrChange>
      </w:pPr>
      <w:del w:id="1144" w:author="Donovan Goode [2]" w:date="2018-11-09T10:04:00Z">
        <w:r w:rsidRPr="009C0436" w:rsidDel="008B6AF4">
          <w:rPr>
            <w:b/>
            <w:sz w:val="48"/>
          </w:rPr>
          <w:delText>Code Appendix</w:delText>
        </w:r>
      </w:del>
    </w:p>
    <w:p w14:paraId="7B9AC3D9" w14:textId="77777777" w:rsidR="00ED1509" w:rsidRPr="009C0436" w:rsidDel="008B6AF4" w:rsidRDefault="00ED1509">
      <w:pPr>
        <w:pStyle w:val="Heading1Numbered"/>
        <w:rPr>
          <w:del w:id="1145" w:author="Donovan Goode [2]" w:date="2018-11-09T10:04:00Z"/>
          <w:u w:val="single"/>
        </w:rPr>
        <w:pPrChange w:id="1146" w:author="Donovan Goode [2]" w:date="2018-11-09T10:05:00Z">
          <w:pPr>
            <w:pStyle w:val="Heading2Numbered"/>
            <w:numPr>
              <w:numId w:val="28"/>
            </w:numPr>
            <w:ind w:left="216"/>
          </w:pPr>
        </w:pPrChange>
      </w:pPr>
      <w:del w:id="1147" w:author="Donovan Goode [2]" w:date="2018-11-09T10:04:00Z">
        <w:r w:rsidRPr="009C0436" w:rsidDel="008B6AF4">
          <w:rPr>
            <w:u w:val="single"/>
          </w:rPr>
          <w:delText>Custom JavaScript</w:delText>
        </w:r>
      </w:del>
    </w:p>
    <w:p w14:paraId="7B584A0C" w14:textId="77777777" w:rsidR="00ED1509" w:rsidDel="008B6AF4" w:rsidRDefault="00ED1509">
      <w:pPr>
        <w:pStyle w:val="Heading1Numbered"/>
        <w:rPr>
          <w:del w:id="1148" w:author="Donovan Goode [2]" w:date="2018-11-09T10:04:00Z"/>
        </w:rPr>
        <w:pPrChange w:id="1149" w:author="Donovan Goode [2]" w:date="2018-11-09T10:05:00Z">
          <w:pPr>
            <w:pStyle w:val="Heading3Numbered"/>
            <w:numPr>
              <w:numId w:val="28"/>
            </w:numPr>
            <w:ind w:left="216"/>
          </w:pPr>
        </w:pPrChange>
      </w:pPr>
      <w:del w:id="1150" w:author="Donovan Goode [2]" w:date="2018-11-09T10:04:00Z">
        <w:r w:rsidDel="008B6AF4">
          <w:delText>Entity Form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2105"/>
        <w:gridCol w:w="9505"/>
      </w:tblGrid>
      <w:tr w:rsidR="00ED1509" w:rsidDel="008B6AF4" w14:paraId="64F728DF" w14:textId="1E3EAA8E" w:rsidTr="00A52519">
        <w:trPr>
          <w:cnfStyle w:val="100000000000" w:firstRow="1" w:lastRow="0" w:firstColumn="0" w:lastColumn="0" w:oddVBand="0" w:evenVBand="0" w:oddHBand="0" w:evenHBand="0" w:firstRowFirstColumn="0" w:firstRowLastColumn="0" w:lastRowFirstColumn="0" w:lastRowLastColumn="0"/>
          <w:del w:id="1151" w:author="Donovan Goode [2]" w:date="2018-11-09T10:04:00Z"/>
        </w:trPr>
        <w:tc>
          <w:tcPr>
            <w:tcW w:w="1705" w:type="dxa"/>
          </w:tcPr>
          <w:p w14:paraId="051DB60F" w14:textId="77777777" w:rsidR="00ED1509" w:rsidRPr="00D01E6B" w:rsidDel="008B6AF4" w:rsidRDefault="00ED1509">
            <w:pPr>
              <w:pStyle w:val="Heading1Numbered"/>
              <w:rPr>
                <w:del w:id="1152" w:author="Donovan Goode [2]" w:date="2018-11-09T10:04:00Z"/>
                <w:b/>
              </w:rPr>
              <w:pPrChange w:id="1153" w:author="Donovan Goode [2]" w:date="2018-11-09T10:05:00Z">
                <w:pPr>
                  <w:framePr w:hSpace="180" w:wrap="around" w:vAnchor="text" w:hAnchor="margin" w:xAlign="center" w:y="130"/>
                  <w:jc w:val="center"/>
                </w:pPr>
              </w:pPrChange>
            </w:pPr>
            <w:del w:id="1154" w:author="Donovan Goode [2]" w:date="2018-11-09T10:04:00Z">
              <w:r w:rsidRPr="00D01E6B" w:rsidDel="008B6AF4">
                <w:rPr>
                  <w:b/>
                </w:rPr>
                <w:delText>Entity Form Name</w:delText>
              </w:r>
            </w:del>
          </w:p>
        </w:tc>
        <w:tc>
          <w:tcPr>
            <w:tcW w:w="9905" w:type="dxa"/>
          </w:tcPr>
          <w:p w14:paraId="5FDE0F20" w14:textId="77777777" w:rsidR="00ED1509" w:rsidRPr="00D01E6B" w:rsidDel="008B6AF4" w:rsidRDefault="00ED1509">
            <w:pPr>
              <w:pStyle w:val="Heading1Numbered"/>
              <w:rPr>
                <w:del w:id="1155" w:author="Donovan Goode [2]" w:date="2018-11-09T10:04:00Z"/>
                <w:b/>
              </w:rPr>
              <w:pPrChange w:id="1156" w:author="Donovan Goode [2]" w:date="2018-11-09T10:05:00Z">
                <w:pPr>
                  <w:framePr w:hSpace="180" w:wrap="around" w:vAnchor="text" w:hAnchor="margin" w:xAlign="center" w:y="130"/>
                  <w:jc w:val="center"/>
                </w:pPr>
              </w:pPrChange>
            </w:pPr>
            <w:del w:id="1157" w:author="Donovan Goode [2]" w:date="2018-11-09T10:04:00Z">
              <w:r w:rsidDel="008B6AF4">
                <w:rPr>
                  <w:b/>
                </w:rPr>
                <w:delText>JavaScript Code</w:delText>
              </w:r>
            </w:del>
          </w:p>
        </w:tc>
      </w:tr>
      <w:tr w:rsidR="00ED1509" w:rsidDel="008B6AF4" w14:paraId="6A7B4A54" w14:textId="359A371A" w:rsidTr="00A52519">
        <w:trPr>
          <w:del w:id="1158" w:author="Donovan Goode [2]" w:date="2018-11-09T10:04:00Z"/>
        </w:trPr>
        <w:tc>
          <w:tcPr>
            <w:tcW w:w="1705" w:type="dxa"/>
          </w:tcPr>
          <w:p w14:paraId="78E7E294" w14:textId="77777777" w:rsidR="00ED1509" w:rsidRPr="00D01E6B" w:rsidDel="008B6AF4" w:rsidRDefault="00ED1509">
            <w:pPr>
              <w:pStyle w:val="Heading1Numbered"/>
              <w:rPr>
                <w:del w:id="1159" w:author="Donovan Goode [2]" w:date="2018-11-09T10:04:00Z"/>
              </w:rPr>
              <w:pPrChange w:id="1160" w:author="Donovan Goode [2]" w:date="2018-11-09T10:05:00Z">
                <w:pPr>
                  <w:framePr w:hSpace="180" w:wrap="around" w:vAnchor="text" w:hAnchor="margin" w:xAlign="center" w:y="130"/>
                  <w:jc w:val="center"/>
                </w:pPr>
              </w:pPrChange>
            </w:pPr>
          </w:p>
        </w:tc>
        <w:tc>
          <w:tcPr>
            <w:tcW w:w="9905" w:type="dxa"/>
          </w:tcPr>
          <w:p w14:paraId="72EC335C" w14:textId="77777777" w:rsidR="00ED1509" w:rsidRPr="00D01E6B" w:rsidDel="008B6AF4" w:rsidRDefault="00ED1509">
            <w:pPr>
              <w:pStyle w:val="Heading1Numbered"/>
              <w:rPr>
                <w:del w:id="1161" w:author="Donovan Goode [2]" w:date="2018-11-09T10:04:00Z"/>
              </w:rPr>
              <w:pPrChange w:id="1162" w:author="Donovan Goode [2]" w:date="2018-11-09T10:05:00Z">
                <w:pPr>
                  <w:framePr w:hSpace="180" w:wrap="around" w:vAnchor="text" w:hAnchor="margin" w:xAlign="center" w:y="130"/>
                  <w:jc w:val="center"/>
                </w:pPr>
              </w:pPrChange>
            </w:pPr>
          </w:p>
        </w:tc>
      </w:tr>
    </w:tbl>
    <w:p w14:paraId="16DF66BD" w14:textId="77777777" w:rsidR="00ED1509" w:rsidRPr="009C0436" w:rsidDel="008B6AF4" w:rsidRDefault="00ED1509">
      <w:pPr>
        <w:pStyle w:val="Heading1Numbered"/>
        <w:rPr>
          <w:del w:id="1163" w:author="Donovan Goode [2]" w:date="2018-11-09T10:04:00Z"/>
        </w:rPr>
        <w:pPrChange w:id="1164" w:author="Donovan Goode [2]" w:date="2018-11-09T10:05:00Z">
          <w:pPr/>
        </w:pPrChange>
      </w:pPr>
    </w:p>
    <w:p w14:paraId="13751B8F" w14:textId="77777777" w:rsidR="00ED1509" w:rsidDel="008B6AF4" w:rsidRDefault="00ED1509">
      <w:pPr>
        <w:pStyle w:val="Heading1Numbered"/>
        <w:rPr>
          <w:del w:id="1165" w:author="Donovan Goode [2]" w:date="2018-11-09T10:04:00Z"/>
        </w:rPr>
        <w:pPrChange w:id="1166" w:author="Donovan Goode [2]" w:date="2018-11-09T10:05:00Z">
          <w:pPr>
            <w:pStyle w:val="Heading3Numbered"/>
            <w:numPr>
              <w:numId w:val="28"/>
            </w:numPr>
            <w:ind w:left="216"/>
          </w:pPr>
        </w:pPrChange>
      </w:pPr>
      <w:del w:id="1167" w:author="Donovan Goode [2]" w:date="2018-11-09T10:04:00Z">
        <w:r w:rsidDel="008B6AF4">
          <w:delText>Web Form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320"/>
        <w:gridCol w:w="11691"/>
      </w:tblGrid>
      <w:tr w:rsidR="00ED1509" w:rsidDel="008B6AF4" w14:paraId="328DFC5C" w14:textId="18A57C87" w:rsidTr="00A52519">
        <w:trPr>
          <w:cnfStyle w:val="100000000000" w:firstRow="1" w:lastRow="0" w:firstColumn="0" w:lastColumn="0" w:oddVBand="0" w:evenVBand="0" w:oddHBand="0" w:evenHBand="0" w:firstRowFirstColumn="0" w:firstRowLastColumn="0" w:lastRowFirstColumn="0" w:lastRowLastColumn="0"/>
          <w:del w:id="1168" w:author="Donovan Goode [2]" w:date="2018-11-09T10:04:00Z"/>
        </w:trPr>
        <w:tc>
          <w:tcPr>
            <w:tcW w:w="2965" w:type="dxa"/>
          </w:tcPr>
          <w:p w14:paraId="0EAEE796" w14:textId="77777777" w:rsidR="00ED1509" w:rsidRPr="00D01E6B" w:rsidDel="008B6AF4" w:rsidRDefault="00ED1509">
            <w:pPr>
              <w:pStyle w:val="Heading1Numbered"/>
              <w:rPr>
                <w:del w:id="1169" w:author="Donovan Goode [2]" w:date="2018-11-09T10:04:00Z"/>
                <w:b/>
              </w:rPr>
              <w:pPrChange w:id="1170" w:author="Donovan Goode [2]" w:date="2018-11-09T10:05:00Z">
                <w:pPr>
                  <w:framePr w:hSpace="180" w:wrap="around" w:vAnchor="text" w:hAnchor="margin" w:xAlign="center" w:y="130"/>
                  <w:jc w:val="center"/>
                </w:pPr>
              </w:pPrChange>
            </w:pPr>
            <w:del w:id="1171" w:author="Donovan Goode [2]" w:date="2018-11-09T10:04:00Z">
              <w:r w:rsidDel="008B6AF4">
                <w:rPr>
                  <w:b/>
                </w:rPr>
                <w:delText>Web</w:delText>
              </w:r>
              <w:r w:rsidRPr="00D01E6B" w:rsidDel="008B6AF4">
                <w:rPr>
                  <w:b/>
                </w:rPr>
                <w:delText xml:space="preserve"> Form Name</w:delText>
              </w:r>
            </w:del>
          </w:p>
        </w:tc>
        <w:tc>
          <w:tcPr>
            <w:tcW w:w="8645" w:type="dxa"/>
          </w:tcPr>
          <w:p w14:paraId="66F72687" w14:textId="77777777" w:rsidR="00ED1509" w:rsidRPr="00D01E6B" w:rsidDel="008B6AF4" w:rsidRDefault="00ED1509">
            <w:pPr>
              <w:pStyle w:val="Heading1Numbered"/>
              <w:rPr>
                <w:del w:id="1172" w:author="Donovan Goode [2]" w:date="2018-11-09T10:04:00Z"/>
                <w:b/>
              </w:rPr>
              <w:pPrChange w:id="1173" w:author="Donovan Goode [2]" w:date="2018-11-09T10:05:00Z">
                <w:pPr>
                  <w:framePr w:hSpace="180" w:wrap="around" w:vAnchor="text" w:hAnchor="margin" w:xAlign="center" w:y="130"/>
                  <w:jc w:val="center"/>
                </w:pPr>
              </w:pPrChange>
            </w:pPr>
            <w:del w:id="1174" w:author="Donovan Goode [2]" w:date="2018-11-09T10:04:00Z">
              <w:r w:rsidDel="008B6AF4">
                <w:rPr>
                  <w:b/>
                </w:rPr>
                <w:delText>JavaScript Code</w:delText>
              </w:r>
            </w:del>
          </w:p>
        </w:tc>
      </w:tr>
      <w:tr w:rsidR="00ED1509" w:rsidDel="008B6AF4" w14:paraId="616C99BE" w14:textId="19F38451" w:rsidTr="00A52519">
        <w:trPr>
          <w:del w:id="1175" w:author="Donovan Goode [2]" w:date="2018-11-09T10:04:00Z"/>
        </w:trPr>
        <w:tc>
          <w:tcPr>
            <w:tcW w:w="2965" w:type="dxa"/>
          </w:tcPr>
          <w:p w14:paraId="0C171DCE" w14:textId="77777777" w:rsidR="00ED1509" w:rsidRPr="00D01E6B" w:rsidDel="008B6AF4" w:rsidRDefault="00ED1509">
            <w:pPr>
              <w:pStyle w:val="Heading1Numbered"/>
              <w:rPr>
                <w:del w:id="1176" w:author="Donovan Goode [2]" w:date="2018-11-09T10:04:00Z"/>
              </w:rPr>
              <w:pPrChange w:id="1177" w:author="Donovan Goode [2]" w:date="2018-11-09T10:05:00Z">
                <w:pPr>
                  <w:framePr w:hSpace="180" w:wrap="around" w:vAnchor="text" w:hAnchor="margin" w:xAlign="center" w:y="130"/>
                  <w:jc w:val="center"/>
                </w:pPr>
              </w:pPrChange>
            </w:pPr>
            <w:del w:id="1178" w:author="Donovan Goode [2]" w:date="2018-11-09T10:04:00Z">
              <w:r w:rsidRPr="001F504B" w:rsidDel="008B6AF4">
                <w:rPr>
                  <w:highlight w:val="yellow"/>
                </w:rPr>
                <w:delText>ORA Package- Retirement Application Edit (ORA Step 4 Applicant Certification</w:delText>
              </w:r>
              <w:r w:rsidDel="008B6AF4">
                <w:delText>)</w:delText>
              </w:r>
            </w:del>
          </w:p>
        </w:tc>
        <w:tc>
          <w:tcPr>
            <w:tcW w:w="8645" w:type="dxa"/>
          </w:tcPr>
          <w:p w14:paraId="6DDF2D24" w14:textId="77777777" w:rsidR="00ED1509" w:rsidRPr="00E1158A" w:rsidDel="008B6AF4" w:rsidRDefault="00ED1509">
            <w:pPr>
              <w:pStyle w:val="Heading1Numbered"/>
              <w:rPr>
                <w:del w:id="1179" w:author="Donovan Goode [2]" w:date="2018-11-09T10:04:00Z"/>
                <w:rFonts w:ascii="Consolas" w:eastAsia="Times New Roman" w:hAnsi="Consolas" w:cs="Times New Roman"/>
                <w:color w:val="D4D4D4"/>
                <w:sz w:val="21"/>
                <w:szCs w:val="21"/>
              </w:rPr>
              <w:pPrChange w:id="1180" w:author="Donovan Goode [2]" w:date="2018-11-09T10:05:00Z">
                <w:pPr>
                  <w:framePr w:hSpace="180" w:wrap="around" w:vAnchor="text" w:hAnchor="margin" w:xAlign="center" w:y="130"/>
                  <w:shd w:val="clear" w:color="auto" w:fill="1E1E1E"/>
                  <w:spacing w:line="285" w:lineRule="atLeast"/>
                </w:pPr>
              </w:pPrChange>
            </w:pPr>
            <w:del w:id="1181" w:author="Donovan Goode [2]" w:date="2018-11-09T10:04:00Z">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document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ready</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569CD6"/>
                  <w:sz w:val="21"/>
                  <w:szCs w:val="21"/>
                </w:rPr>
                <w:delText>function</w:delText>
              </w:r>
              <w:r w:rsidRPr="00E1158A" w:rsidDel="008B6AF4">
                <w:rPr>
                  <w:rFonts w:ascii="Consolas" w:eastAsia="Times New Roman" w:hAnsi="Consolas" w:cs="Times New Roman"/>
                  <w:color w:val="D4D4D4"/>
                  <w:sz w:val="21"/>
                  <w:szCs w:val="21"/>
                </w:rPr>
                <w:delText xml:space="preserve"> () {</w:delText>
              </w:r>
            </w:del>
          </w:p>
          <w:p w14:paraId="25D3BEF5" w14:textId="77777777" w:rsidR="00ED1509" w:rsidRPr="00E1158A" w:rsidDel="008B6AF4" w:rsidRDefault="00ED1509">
            <w:pPr>
              <w:pStyle w:val="Heading1Numbered"/>
              <w:rPr>
                <w:del w:id="1182" w:author="Donovan Goode [2]" w:date="2018-11-09T10:04:00Z"/>
                <w:rFonts w:ascii="Consolas" w:eastAsia="Times New Roman" w:hAnsi="Consolas" w:cs="Times New Roman"/>
                <w:color w:val="D4D4D4"/>
                <w:sz w:val="21"/>
                <w:szCs w:val="21"/>
              </w:rPr>
              <w:pPrChange w:id="1183" w:author="Donovan Goode [2]" w:date="2018-11-09T10:05:00Z">
                <w:pPr>
                  <w:framePr w:hSpace="180" w:wrap="around" w:vAnchor="text" w:hAnchor="margin" w:xAlign="center" w:y="130"/>
                  <w:shd w:val="clear" w:color="auto" w:fill="1E1E1E"/>
                  <w:spacing w:line="285" w:lineRule="atLeast"/>
                </w:pPr>
              </w:pPrChange>
            </w:pPr>
            <w:del w:id="1184"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 $("#govmod_empolyeeappcertsignature").prop('disabled', true);</w:delText>
              </w:r>
            </w:del>
          </w:p>
          <w:p w14:paraId="475180AA" w14:textId="77777777" w:rsidR="00ED1509" w:rsidRPr="00E1158A" w:rsidDel="008B6AF4" w:rsidRDefault="00ED1509">
            <w:pPr>
              <w:pStyle w:val="Heading1Numbered"/>
              <w:rPr>
                <w:del w:id="1185" w:author="Donovan Goode [2]" w:date="2018-11-09T10:04:00Z"/>
                <w:rFonts w:ascii="Consolas" w:eastAsia="Times New Roman" w:hAnsi="Consolas" w:cs="Times New Roman"/>
                <w:color w:val="D4D4D4"/>
                <w:sz w:val="21"/>
                <w:szCs w:val="21"/>
              </w:rPr>
              <w:pPrChange w:id="1186" w:author="Donovan Goode [2]" w:date="2018-11-09T10:05:00Z">
                <w:pPr>
                  <w:framePr w:hSpace="180" w:wrap="around" w:vAnchor="text" w:hAnchor="margin" w:xAlign="center" w:y="130"/>
                  <w:shd w:val="clear" w:color="auto" w:fill="1E1E1E"/>
                  <w:spacing w:line="285" w:lineRule="atLeast"/>
                </w:pPr>
              </w:pPrChange>
            </w:pPr>
            <w:del w:id="1187"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//$("#EntityFormView &gt; div.tab.clearfix &gt; div &gt; div &gt; fieldset:nth-child(3) &gt; table &gt; tbody &gt; tr:nth-child(2) &gt; td.clearfix.cell.datetime.form-control-cell &gt; div.control &gt; div &gt; input").prop('disabled', true);</w:delText>
              </w:r>
            </w:del>
          </w:p>
          <w:p w14:paraId="1CC1D46C" w14:textId="77777777" w:rsidR="00ED1509" w:rsidRPr="00E1158A" w:rsidDel="008B6AF4" w:rsidRDefault="00ED1509">
            <w:pPr>
              <w:pStyle w:val="Heading1Numbered"/>
              <w:rPr>
                <w:del w:id="1188" w:author="Donovan Goode [2]" w:date="2018-11-09T10:04:00Z"/>
                <w:rFonts w:ascii="Consolas" w:eastAsia="Times New Roman" w:hAnsi="Consolas" w:cs="Times New Roman"/>
                <w:color w:val="D4D4D4"/>
                <w:sz w:val="21"/>
                <w:szCs w:val="21"/>
              </w:rPr>
              <w:pPrChange w:id="1189" w:author="Donovan Goode [2]" w:date="2018-11-09T10:05:00Z">
                <w:pPr>
                  <w:framePr w:hSpace="180" w:wrap="around" w:vAnchor="text" w:hAnchor="margin" w:xAlign="center" w:y="130"/>
                  <w:shd w:val="clear" w:color="auto" w:fill="1E1E1E"/>
                  <w:spacing w:line="285" w:lineRule="atLeast"/>
                </w:pPr>
              </w:pPrChange>
            </w:pPr>
            <w:del w:id="1190" w:author="Donovan Goode [2]" w:date="2018-11-09T10:04:00Z">
              <w:r w:rsidRPr="00E1158A" w:rsidDel="008B6AF4">
                <w:rPr>
                  <w:rFonts w:ascii="Consolas" w:eastAsia="Times New Roman" w:hAnsi="Consolas" w:cs="Times New Roman"/>
                  <w:color w:val="D4D4D4"/>
                  <w:sz w:val="21"/>
                  <w:szCs w:val="21"/>
                </w:rPr>
                <w:delText xml:space="preserve">    </w:delText>
              </w:r>
            </w:del>
          </w:p>
          <w:p w14:paraId="52FF04D5" w14:textId="77777777" w:rsidR="00ED1509" w:rsidRPr="00E1158A" w:rsidDel="008B6AF4" w:rsidRDefault="00ED1509">
            <w:pPr>
              <w:pStyle w:val="Heading1Numbered"/>
              <w:rPr>
                <w:del w:id="1191" w:author="Donovan Goode [2]" w:date="2018-11-09T10:04:00Z"/>
                <w:rFonts w:ascii="Consolas" w:eastAsia="Times New Roman" w:hAnsi="Consolas" w:cs="Times New Roman"/>
                <w:color w:val="D4D4D4"/>
                <w:sz w:val="21"/>
                <w:szCs w:val="21"/>
              </w:rPr>
              <w:pPrChange w:id="1192" w:author="Donovan Goode [2]" w:date="2018-11-09T10:05:00Z">
                <w:pPr>
                  <w:framePr w:hSpace="180" w:wrap="around" w:vAnchor="text" w:hAnchor="margin" w:xAlign="center" w:y="130"/>
                  <w:shd w:val="clear" w:color="auto" w:fill="1E1E1E"/>
                  <w:spacing w:line="285" w:lineRule="atLeast"/>
                </w:pPr>
              </w:pPrChange>
            </w:pPr>
            <w:del w:id="1193"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//Variables for Dom ELements</w:delText>
              </w:r>
            </w:del>
          </w:p>
          <w:p w14:paraId="1C6931CD" w14:textId="77777777" w:rsidR="00ED1509" w:rsidRPr="00E1158A" w:rsidDel="008B6AF4" w:rsidRDefault="00ED1509">
            <w:pPr>
              <w:pStyle w:val="Heading1Numbered"/>
              <w:rPr>
                <w:del w:id="1194" w:author="Donovan Goode [2]" w:date="2018-11-09T10:04:00Z"/>
                <w:rFonts w:ascii="Consolas" w:eastAsia="Times New Roman" w:hAnsi="Consolas" w:cs="Times New Roman"/>
                <w:color w:val="D4D4D4"/>
                <w:sz w:val="21"/>
                <w:szCs w:val="21"/>
              </w:rPr>
              <w:pPrChange w:id="1195" w:author="Donovan Goode [2]" w:date="2018-11-09T10:05:00Z">
                <w:pPr>
                  <w:framePr w:hSpace="180" w:wrap="around" w:vAnchor="text" w:hAnchor="margin" w:xAlign="center" w:y="130"/>
                  <w:shd w:val="clear" w:color="auto" w:fill="1E1E1E"/>
                  <w:spacing w:line="285" w:lineRule="atLeast"/>
                </w:pPr>
              </w:pPrChange>
            </w:pPr>
            <w:del w:id="1196"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warningDiv</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'&lt;div class="alert alert-warning" role="alert" style="text-align: center;color:#000;"&gt;&lt;strong&gt;Warning&lt;/strong&gt;&lt;br&gt;Any intentionally false statements in this application or willful misrepresentation relative thereto is a violation of the law&lt;br&gt;punishable by a fine of not more than &lt;strong&gt;$10,000&lt;/strong&gt;&amp;nbsp;or imprisonment of not more than 5 years, or both (18 U.S.C. 1001)&lt;br&gt;&amp;nbsp;&lt;/div&gt;'</w:delText>
              </w:r>
              <w:r w:rsidRPr="00E1158A" w:rsidDel="008B6AF4">
                <w:rPr>
                  <w:rFonts w:ascii="Consolas" w:eastAsia="Times New Roman" w:hAnsi="Consolas" w:cs="Times New Roman"/>
                  <w:color w:val="D4D4D4"/>
                  <w:sz w:val="21"/>
                  <w:szCs w:val="21"/>
                </w:rPr>
                <w:delText>);</w:delText>
              </w:r>
            </w:del>
          </w:p>
          <w:p w14:paraId="0AA857D3" w14:textId="77777777" w:rsidR="00ED1509" w:rsidRPr="00E1158A" w:rsidDel="008B6AF4" w:rsidRDefault="00ED1509">
            <w:pPr>
              <w:pStyle w:val="Heading1Numbered"/>
              <w:rPr>
                <w:del w:id="1197" w:author="Donovan Goode [2]" w:date="2018-11-09T10:04:00Z"/>
                <w:rFonts w:ascii="Consolas" w:eastAsia="Times New Roman" w:hAnsi="Consolas" w:cs="Times New Roman"/>
                <w:color w:val="D4D4D4"/>
                <w:sz w:val="21"/>
                <w:szCs w:val="21"/>
              </w:rPr>
              <w:pPrChange w:id="1198" w:author="Donovan Goode [2]" w:date="2018-11-09T10:05:00Z">
                <w:pPr>
                  <w:framePr w:hSpace="180" w:wrap="around" w:vAnchor="text" w:hAnchor="margin" w:xAlign="center" w:y="130"/>
                  <w:shd w:val="clear" w:color="auto" w:fill="1E1E1E"/>
                  <w:spacing w:line="285" w:lineRule="atLeast"/>
                </w:pPr>
              </w:pPrChange>
            </w:pPr>
            <w:del w:id="1199"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warningplaceholder</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fieldset:nth-child(1) &gt; table'</w:delText>
              </w:r>
              <w:r w:rsidRPr="00E1158A" w:rsidDel="008B6AF4">
                <w:rPr>
                  <w:rFonts w:ascii="Consolas" w:eastAsia="Times New Roman" w:hAnsi="Consolas" w:cs="Times New Roman"/>
                  <w:color w:val="D4D4D4"/>
                  <w:sz w:val="21"/>
                  <w:szCs w:val="21"/>
                </w:rPr>
                <w:delText>);</w:delText>
              </w:r>
            </w:del>
          </w:p>
          <w:p w14:paraId="773DDEAA" w14:textId="77777777" w:rsidR="00ED1509" w:rsidRPr="00E1158A" w:rsidDel="008B6AF4" w:rsidRDefault="00ED1509">
            <w:pPr>
              <w:pStyle w:val="Heading1Numbered"/>
              <w:rPr>
                <w:del w:id="1200" w:author="Donovan Goode [2]" w:date="2018-11-09T10:04:00Z"/>
                <w:rFonts w:ascii="Consolas" w:eastAsia="Times New Roman" w:hAnsi="Consolas" w:cs="Times New Roman"/>
                <w:color w:val="D4D4D4"/>
                <w:sz w:val="21"/>
                <w:szCs w:val="21"/>
              </w:rPr>
              <w:pPrChange w:id="1201" w:author="Donovan Goode [2]" w:date="2018-11-09T10:05:00Z">
                <w:pPr>
                  <w:framePr w:hSpace="180" w:wrap="around" w:vAnchor="text" w:hAnchor="margin" w:xAlign="center" w:y="130"/>
                  <w:shd w:val="clear" w:color="auto" w:fill="1E1E1E"/>
                  <w:spacing w:line="285" w:lineRule="atLeast"/>
                </w:pPr>
              </w:pPrChange>
            </w:pPr>
            <w:del w:id="1202"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//var warningplaceholder = $('#EntityFormView &gt; div.tab.clearfix &gt; div &gt; div &gt; fieldset:nth-child(2) &gt; legend');</w:delText>
              </w:r>
            </w:del>
          </w:p>
          <w:p w14:paraId="1B94159F" w14:textId="77777777" w:rsidR="00ED1509" w:rsidRPr="00E1158A" w:rsidDel="008B6AF4" w:rsidRDefault="00ED1509">
            <w:pPr>
              <w:pStyle w:val="Heading1Numbered"/>
              <w:rPr>
                <w:del w:id="1203" w:author="Donovan Goode [2]" w:date="2018-11-09T10:04:00Z"/>
                <w:rFonts w:ascii="Consolas" w:eastAsia="Times New Roman" w:hAnsi="Consolas" w:cs="Times New Roman"/>
                <w:color w:val="D4D4D4"/>
                <w:sz w:val="21"/>
                <w:szCs w:val="21"/>
              </w:rPr>
              <w:pPrChange w:id="1204" w:author="Donovan Goode [2]" w:date="2018-11-09T10:05:00Z">
                <w:pPr>
                  <w:framePr w:hSpace="180" w:wrap="around" w:vAnchor="text" w:hAnchor="margin" w:xAlign="center" w:y="130"/>
                  <w:shd w:val="clear" w:color="auto" w:fill="1E1E1E"/>
                  <w:spacing w:line="285" w:lineRule="atLeast"/>
                </w:pPr>
              </w:pPrChange>
            </w:pPr>
            <w:del w:id="1205"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signatureButton</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'&lt;button type="button" id="signatureCertification"&gt;Click to sign and Certify&lt;/button&gt;'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css</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"background-color"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"#337ab7"</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"border-color"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"#2e6da4"</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"#FFF"</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"font-size"</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"14px"</w:delText>
              </w:r>
              <w:r w:rsidRPr="00E1158A" w:rsidDel="008B6AF4">
                <w:rPr>
                  <w:rFonts w:ascii="Consolas" w:eastAsia="Times New Roman" w:hAnsi="Consolas" w:cs="Times New Roman"/>
                  <w:color w:val="D4D4D4"/>
                  <w:sz w:val="21"/>
                  <w:szCs w:val="21"/>
                </w:rPr>
                <w:delText xml:space="preserve"> });</w:delText>
              </w:r>
            </w:del>
          </w:p>
          <w:p w14:paraId="1B0E43F7" w14:textId="77777777" w:rsidR="00ED1509" w:rsidRPr="00E1158A" w:rsidDel="008B6AF4" w:rsidRDefault="00ED1509">
            <w:pPr>
              <w:pStyle w:val="Heading1Numbered"/>
              <w:rPr>
                <w:del w:id="1206" w:author="Donovan Goode [2]" w:date="2018-11-09T10:04:00Z"/>
                <w:rFonts w:ascii="Consolas" w:eastAsia="Times New Roman" w:hAnsi="Consolas" w:cs="Times New Roman"/>
                <w:color w:val="D4D4D4"/>
                <w:sz w:val="21"/>
                <w:szCs w:val="21"/>
              </w:rPr>
              <w:pPrChange w:id="1207" w:author="Donovan Goode [2]" w:date="2018-11-09T10:05:00Z">
                <w:pPr>
                  <w:framePr w:hSpace="180" w:wrap="around" w:vAnchor="text" w:hAnchor="margin" w:xAlign="center" w:y="130"/>
                  <w:shd w:val="clear" w:color="auto" w:fill="1E1E1E"/>
                  <w:spacing w:line="285" w:lineRule="atLeast"/>
                </w:pPr>
              </w:pPrChange>
            </w:pPr>
            <w:del w:id="1208"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formSpacer</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fieldset:nth-child(3) &gt; table &gt; tbody &gt; tr:nth-child(1) &gt; td:nth-child(2)'</w:delText>
              </w:r>
              <w:r w:rsidRPr="00E1158A" w:rsidDel="008B6AF4">
                <w:rPr>
                  <w:rFonts w:ascii="Consolas" w:eastAsia="Times New Roman" w:hAnsi="Consolas" w:cs="Times New Roman"/>
                  <w:color w:val="D4D4D4"/>
                  <w:sz w:val="21"/>
                  <w:szCs w:val="21"/>
                </w:rPr>
                <w:delText>);</w:delText>
              </w:r>
            </w:del>
          </w:p>
          <w:p w14:paraId="0D520DFC" w14:textId="77777777" w:rsidR="00ED1509" w:rsidRPr="00E1158A" w:rsidDel="008B6AF4" w:rsidRDefault="00ED1509">
            <w:pPr>
              <w:pStyle w:val="Heading1Numbered"/>
              <w:rPr>
                <w:del w:id="1209" w:author="Donovan Goode [2]" w:date="2018-11-09T10:04:00Z"/>
                <w:rFonts w:ascii="Consolas" w:eastAsia="Times New Roman" w:hAnsi="Consolas" w:cs="Times New Roman"/>
                <w:color w:val="D4D4D4"/>
                <w:sz w:val="21"/>
                <w:szCs w:val="21"/>
              </w:rPr>
              <w:pPrChange w:id="1210" w:author="Donovan Goode [2]" w:date="2018-11-09T10:05:00Z">
                <w:pPr>
                  <w:framePr w:hSpace="180" w:wrap="around" w:vAnchor="text" w:hAnchor="margin" w:xAlign="center" w:y="130"/>
                  <w:shd w:val="clear" w:color="auto" w:fill="1E1E1E"/>
                  <w:spacing w:line="285" w:lineRule="atLeast"/>
                </w:pPr>
              </w:pPrChange>
            </w:pPr>
            <w:del w:id="1211"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//Appending dom variables</w:delText>
              </w:r>
            </w:del>
          </w:p>
          <w:p w14:paraId="1FEF3951" w14:textId="77777777" w:rsidR="00ED1509" w:rsidRPr="00E1158A" w:rsidDel="008B6AF4" w:rsidRDefault="00ED1509">
            <w:pPr>
              <w:pStyle w:val="Heading1Numbered"/>
              <w:rPr>
                <w:del w:id="1212" w:author="Donovan Goode [2]" w:date="2018-11-09T10:04:00Z"/>
                <w:rFonts w:ascii="Consolas" w:eastAsia="Times New Roman" w:hAnsi="Consolas" w:cs="Times New Roman"/>
                <w:color w:val="D4D4D4"/>
                <w:sz w:val="21"/>
                <w:szCs w:val="21"/>
              </w:rPr>
              <w:pPrChange w:id="1213" w:author="Donovan Goode [2]" w:date="2018-11-09T10:05:00Z">
                <w:pPr>
                  <w:framePr w:hSpace="180" w:wrap="around" w:vAnchor="text" w:hAnchor="margin" w:xAlign="center" w:y="130"/>
                  <w:shd w:val="clear" w:color="auto" w:fill="1E1E1E"/>
                  <w:spacing w:line="285" w:lineRule="atLeast"/>
                </w:pPr>
              </w:pPrChange>
            </w:pPr>
            <w:del w:id="1214"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warningplaceholder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append</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warningDiv</w:delText>
              </w:r>
              <w:r w:rsidRPr="00E1158A" w:rsidDel="008B6AF4">
                <w:rPr>
                  <w:rFonts w:ascii="Consolas" w:eastAsia="Times New Roman" w:hAnsi="Consolas" w:cs="Times New Roman"/>
                  <w:color w:val="D4D4D4"/>
                  <w:sz w:val="21"/>
                  <w:szCs w:val="21"/>
                </w:rPr>
                <w:delText>);</w:delText>
              </w:r>
            </w:del>
          </w:p>
          <w:p w14:paraId="377697D1" w14:textId="77777777" w:rsidR="00ED1509" w:rsidRPr="00E1158A" w:rsidDel="008B6AF4" w:rsidRDefault="00ED1509">
            <w:pPr>
              <w:pStyle w:val="Heading1Numbered"/>
              <w:rPr>
                <w:del w:id="1215" w:author="Donovan Goode [2]" w:date="2018-11-09T10:04:00Z"/>
                <w:rFonts w:ascii="Consolas" w:eastAsia="Times New Roman" w:hAnsi="Consolas" w:cs="Times New Roman"/>
                <w:color w:val="D4D4D4"/>
                <w:sz w:val="21"/>
                <w:szCs w:val="21"/>
              </w:rPr>
              <w:pPrChange w:id="1216" w:author="Donovan Goode [2]" w:date="2018-11-09T10:05:00Z">
                <w:pPr>
                  <w:framePr w:hSpace="180" w:wrap="around" w:vAnchor="text" w:hAnchor="margin" w:xAlign="center" w:y="130"/>
                  <w:shd w:val="clear" w:color="auto" w:fill="1E1E1E"/>
                  <w:spacing w:line="285" w:lineRule="atLeast"/>
                </w:pPr>
              </w:pPrChange>
            </w:pPr>
            <w:del w:id="1217"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formSpacer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append</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signatureButton</w:delText>
              </w:r>
              <w:r w:rsidRPr="00E1158A" w:rsidDel="008B6AF4">
                <w:rPr>
                  <w:rFonts w:ascii="Consolas" w:eastAsia="Times New Roman" w:hAnsi="Consolas" w:cs="Times New Roman"/>
                  <w:color w:val="D4D4D4"/>
                  <w:sz w:val="21"/>
                  <w:szCs w:val="21"/>
                </w:rPr>
                <w:delText>);</w:delText>
              </w:r>
            </w:del>
          </w:p>
          <w:p w14:paraId="5BAAFA07" w14:textId="77777777" w:rsidR="00ED1509" w:rsidRPr="00E1158A" w:rsidDel="008B6AF4" w:rsidRDefault="00ED1509">
            <w:pPr>
              <w:pStyle w:val="Heading1Numbered"/>
              <w:rPr>
                <w:del w:id="1218" w:author="Donovan Goode [2]" w:date="2018-11-09T10:04:00Z"/>
                <w:rFonts w:ascii="Consolas" w:eastAsia="Times New Roman" w:hAnsi="Consolas" w:cs="Times New Roman"/>
                <w:color w:val="D4D4D4"/>
                <w:sz w:val="21"/>
                <w:szCs w:val="21"/>
              </w:rPr>
              <w:pPrChange w:id="1219" w:author="Donovan Goode [2]" w:date="2018-11-09T10:05:00Z">
                <w:pPr>
                  <w:framePr w:hSpace="180" w:wrap="around" w:vAnchor="text" w:hAnchor="margin" w:xAlign="center" w:y="130"/>
                  <w:shd w:val="clear" w:color="auto" w:fill="1E1E1E"/>
                  <w:spacing w:line="285" w:lineRule="atLeast"/>
                </w:pPr>
              </w:pPrChange>
            </w:pPr>
          </w:p>
          <w:p w14:paraId="4946B4DC" w14:textId="77777777" w:rsidR="00ED1509" w:rsidRPr="00E1158A" w:rsidDel="008B6AF4" w:rsidRDefault="00ED1509">
            <w:pPr>
              <w:pStyle w:val="Heading1Numbered"/>
              <w:rPr>
                <w:del w:id="1220" w:author="Donovan Goode [2]" w:date="2018-11-09T10:04:00Z"/>
                <w:rFonts w:ascii="Consolas" w:eastAsia="Times New Roman" w:hAnsi="Consolas" w:cs="Times New Roman"/>
                <w:color w:val="D4D4D4"/>
                <w:sz w:val="21"/>
                <w:szCs w:val="21"/>
              </w:rPr>
              <w:pPrChange w:id="1221" w:author="Donovan Goode [2]" w:date="2018-11-09T10:05:00Z">
                <w:pPr>
                  <w:framePr w:hSpace="180" w:wrap="around" w:vAnchor="text" w:hAnchor="margin" w:xAlign="center" w:y="130"/>
                  <w:shd w:val="clear" w:color="auto" w:fill="1E1E1E"/>
                  <w:spacing w:line="285" w:lineRule="atLeast"/>
                </w:pPr>
              </w:pPrChange>
            </w:pPr>
            <w:del w:id="1222"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'#signatureCertification'</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click</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569CD6"/>
                  <w:sz w:val="21"/>
                  <w:szCs w:val="21"/>
                </w:rPr>
                <w:delText>function</w:delText>
              </w:r>
              <w:r w:rsidRPr="00E1158A" w:rsidDel="008B6AF4">
                <w:rPr>
                  <w:rFonts w:ascii="Consolas" w:eastAsia="Times New Roman" w:hAnsi="Consolas" w:cs="Times New Roman"/>
                  <w:color w:val="D4D4D4"/>
                  <w:sz w:val="21"/>
                  <w:szCs w:val="21"/>
                </w:rPr>
                <w:delText xml:space="preserve"> () {</w:delText>
              </w:r>
            </w:del>
          </w:p>
          <w:p w14:paraId="38953F5A" w14:textId="77777777" w:rsidR="00ED1509" w:rsidRPr="00E1158A" w:rsidDel="008B6AF4" w:rsidRDefault="00ED1509">
            <w:pPr>
              <w:pStyle w:val="Heading1Numbered"/>
              <w:rPr>
                <w:del w:id="1223" w:author="Donovan Goode [2]" w:date="2018-11-09T10:04:00Z"/>
                <w:rFonts w:ascii="Consolas" w:eastAsia="Times New Roman" w:hAnsi="Consolas" w:cs="Times New Roman"/>
                <w:color w:val="D4D4D4"/>
                <w:sz w:val="21"/>
                <w:szCs w:val="21"/>
              </w:rPr>
              <w:pPrChange w:id="1224" w:author="Donovan Goode [2]" w:date="2018-11-09T10:05:00Z">
                <w:pPr>
                  <w:framePr w:hSpace="180" w:wrap="around" w:vAnchor="text" w:hAnchor="margin" w:xAlign="center" w:y="130"/>
                  <w:shd w:val="clear" w:color="auto" w:fill="1E1E1E"/>
                  <w:spacing w:line="285" w:lineRule="atLeast"/>
                </w:pPr>
              </w:pPrChange>
            </w:pPr>
            <w:del w:id="1225"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//Set the datetime picker to today's date</w:delText>
              </w:r>
            </w:del>
          </w:p>
          <w:p w14:paraId="50AC3AF5" w14:textId="77777777" w:rsidR="00ED1509" w:rsidRPr="00E1158A" w:rsidDel="008B6AF4" w:rsidRDefault="00ED1509">
            <w:pPr>
              <w:pStyle w:val="Heading1Numbered"/>
              <w:rPr>
                <w:del w:id="1226" w:author="Donovan Goode [2]" w:date="2018-11-09T10:04:00Z"/>
                <w:rFonts w:ascii="Consolas" w:eastAsia="Times New Roman" w:hAnsi="Consolas" w:cs="Times New Roman"/>
                <w:color w:val="D4D4D4"/>
                <w:sz w:val="21"/>
                <w:szCs w:val="21"/>
              </w:rPr>
              <w:pPrChange w:id="1227" w:author="Donovan Goode [2]" w:date="2018-11-09T10:05:00Z">
                <w:pPr>
                  <w:framePr w:hSpace="180" w:wrap="around" w:vAnchor="text" w:hAnchor="margin" w:xAlign="center" w:y="130"/>
                  <w:shd w:val="clear" w:color="auto" w:fill="1E1E1E"/>
                  <w:spacing w:line="285" w:lineRule="atLeast"/>
                </w:pPr>
              </w:pPrChange>
            </w:pPr>
            <w:del w:id="1228"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fieldset:nth-child(3) &gt; table &gt; tbody &gt; tr:nth-child(2) &gt; td.clearfix.cell.datetime.form-control-cell &gt; div.control &gt; div &gt; input'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datepicker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datepicker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'setDate'</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'today'</w:delText>
              </w:r>
              <w:r w:rsidRPr="00E1158A" w:rsidDel="008B6AF4">
                <w:rPr>
                  <w:rFonts w:ascii="Consolas" w:eastAsia="Times New Roman" w:hAnsi="Consolas" w:cs="Times New Roman"/>
                  <w:color w:val="D4D4D4"/>
                  <w:sz w:val="21"/>
                  <w:szCs w:val="21"/>
                </w:rPr>
                <w:delText>);</w:delText>
              </w:r>
            </w:del>
          </w:p>
          <w:p w14:paraId="7A5EABFB" w14:textId="77777777" w:rsidR="00ED1509" w:rsidRPr="00E1158A" w:rsidDel="008B6AF4" w:rsidRDefault="00ED1509">
            <w:pPr>
              <w:pStyle w:val="Heading1Numbered"/>
              <w:rPr>
                <w:del w:id="1229" w:author="Donovan Goode [2]" w:date="2018-11-09T10:04:00Z"/>
                <w:rFonts w:ascii="Consolas" w:eastAsia="Times New Roman" w:hAnsi="Consolas" w:cs="Times New Roman"/>
                <w:color w:val="D4D4D4"/>
                <w:sz w:val="21"/>
                <w:szCs w:val="21"/>
              </w:rPr>
              <w:pPrChange w:id="1230" w:author="Donovan Goode [2]" w:date="2018-11-09T10:05:00Z">
                <w:pPr>
                  <w:framePr w:hSpace="180" w:wrap="around" w:vAnchor="text" w:hAnchor="margin" w:xAlign="center" w:y="130"/>
                  <w:shd w:val="clear" w:color="auto" w:fill="1E1E1E"/>
                  <w:spacing w:line="285" w:lineRule="atLeast"/>
                </w:pPr>
              </w:pPrChange>
            </w:pPr>
            <w:del w:id="1231"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//Set The Signature field to thw Firstname + Middlename + Lastname</w:delText>
              </w:r>
            </w:del>
          </w:p>
          <w:p w14:paraId="1CF8BA5E" w14:textId="77777777" w:rsidR="00ED1509" w:rsidRPr="00E1158A" w:rsidDel="008B6AF4" w:rsidRDefault="00ED1509">
            <w:pPr>
              <w:pStyle w:val="Heading1Numbered"/>
              <w:rPr>
                <w:del w:id="1232" w:author="Donovan Goode [2]" w:date="2018-11-09T10:04:00Z"/>
                <w:rFonts w:ascii="Consolas" w:eastAsia="Times New Roman" w:hAnsi="Consolas" w:cs="Times New Roman"/>
                <w:color w:val="D4D4D4"/>
                <w:sz w:val="21"/>
                <w:szCs w:val="21"/>
              </w:rPr>
              <w:pPrChange w:id="1233" w:author="Donovan Goode [2]" w:date="2018-11-09T10:05:00Z">
                <w:pPr>
                  <w:framePr w:hSpace="180" w:wrap="around" w:vAnchor="text" w:hAnchor="margin" w:xAlign="center" w:y="130"/>
                  <w:shd w:val="clear" w:color="auto" w:fill="1E1E1E"/>
                  <w:spacing w:line="285" w:lineRule="atLeast"/>
                </w:pPr>
              </w:pPrChange>
            </w:pPr>
            <w:del w:id="1234"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employeeSignature</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'#govmod_empolyeeappcertsignature'</w:delText>
              </w:r>
              <w:r w:rsidRPr="00E1158A" w:rsidDel="008B6AF4">
                <w:rPr>
                  <w:rFonts w:ascii="Consolas" w:eastAsia="Times New Roman" w:hAnsi="Consolas" w:cs="Times New Roman"/>
                  <w:color w:val="D4D4D4"/>
                  <w:sz w:val="21"/>
                  <w:szCs w:val="21"/>
                </w:rPr>
                <w:delText>);</w:delText>
              </w:r>
            </w:del>
          </w:p>
          <w:p w14:paraId="0D125722" w14:textId="77777777" w:rsidR="00ED1509" w:rsidRPr="00E1158A" w:rsidDel="008B6AF4" w:rsidRDefault="00ED1509">
            <w:pPr>
              <w:pStyle w:val="Heading1Numbered"/>
              <w:rPr>
                <w:del w:id="1235" w:author="Donovan Goode [2]" w:date="2018-11-09T10:04:00Z"/>
                <w:rFonts w:ascii="Consolas" w:eastAsia="Times New Roman" w:hAnsi="Consolas" w:cs="Times New Roman"/>
                <w:color w:val="D4D4D4"/>
                <w:sz w:val="21"/>
                <w:szCs w:val="21"/>
              </w:rPr>
              <w:pPrChange w:id="1236" w:author="Donovan Goode [2]" w:date="2018-11-09T10:05:00Z">
                <w:pPr>
                  <w:framePr w:hSpace="180" w:wrap="around" w:vAnchor="text" w:hAnchor="margin" w:xAlign="center" w:y="130"/>
                  <w:shd w:val="clear" w:color="auto" w:fill="1E1E1E"/>
                  <w:spacing w:line="285" w:lineRule="atLeast"/>
                </w:pPr>
              </w:pPrChange>
            </w:pPr>
            <w:del w:id="1237" w:author="Donovan Goode [2]"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employeeSignature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'#govmod_firstname'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CE9178"/>
                  <w:sz w:val="21"/>
                  <w:szCs w:val="21"/>
                </w:rPr>
                <w:delText>' '</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'#govmod_middlename'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CE9178"/>
                  <w:sz w:val="21"/>
                  <w:szCs w:val="21"/>
                </w:rPr>
                <w:delText>' '</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'#govmod_lastname'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w:delText>
              </w:r>
            </w:del>
          </w:p>
          <w:p w14:paraId="13A5628F" w14:textId="77777777" w:rsidR="00ED1509" w:rsidRPr="00E1158A" w:rsidDel="008B6AF4" w:rsidRDefault="00ED1509">
            <w:pPr>
              <w:pStyle w:val="Heading1Numbered"/>
              <w:rPr>
                <w:del w:id="1238" w:author="Donovan Goode [2]" w:date="2018-11-09T10:04:00Z"/>
                <w:rFonts w:ascii="Consolas" w:eastAsia="Times New Roman" w:hAnsi="Consolas" w:cs="Times New Roman"/>
                <w:color w:val="D4D4D4"/>
                <w:sz w:val="21"/>
                <w:szCs w:val="21"/>
              </w:rPr>
              <w:pPrChange w:id="1239" w:author="Donovan Goode [2]" w:date="2018-11-09T10:05:00Z">
                <w:pPr>
                  <w:framePr w:hSpace="180" w:wrap="around" w:vAnchor="text" w:hAnchor="margin" w:xAlign="center" w:y="130"/>
                  <w:shd w:val="clear" w:color="auto" w:fill="1E1E1E"/>
                  <w:spacing w:line="285" w:lineRule="atLeast"/>
                </w:pPr>
              </w:pPrChange>
            </w:pPr>
            <w:del w:id="1240" w:author="Donovan Goode [2]" w:date="2018-11-09T10:04:00Z">
              <w:r w:rsidRPr="00E1158A" w:rsidDel="008B6AF4">
                <w:rPr>
                  <w:rFonts w:ascii="Consolas" w:eastAsia="Times New Roman" w:hAnsi="Consolas" w:cs="Times New Roman"/>
                  <w:color w:val="D4D4D4"/>
                  <w:sz w:val="21"/>
                  <w:szCs w:val="21"/>
                </w:rPr>
                <w:delText xml:space="preserve">       });</w:delText>
              </w:r>
            </w:del>
          </w:p>
          <w:p w14:paraId="4AC2CC0F" w14:textId="77777777" w:rsidR="00ED1509" w:rsidRPr="00E1158A" w:rsidDel="008B6AF4" w:rsidRDefault="00ED1509">
            <w:pPr>
              <w:pStyle w:val="Heading1Numbered"/>
              <w:rPr>
                <w:del w:id="1241" w:author="Donovan Goode [2]" w:date="2018-11-09T10:04:00Z"/>
                <w:rFonts w:ascii="Consolas" w:eastAsia="Times New Roman" w:hAnsi="Consolas" w:cs="Times New Roman"/>
                <w:color w:val="D4D4D4"/>
                <w:sz w:val="21"/>
                <w:szCs w:val="21"/>
              </w:rPr>
              <w:pPrChange w:id="1242" w:author="Donovan Goode [2]" w:date="2018-11-09T10:05:00Z">
                <w:pPr>
                  <w:framePr w:hSpace="180" w:wrap="around" w:vAnchor="text" w:hAnchor="margin" w:xAlign="center" w:y="130"/>
                  <w:shd w:val="clear" w:color="auto" w:fill="1E1E1E"/>
                  <w:spacing w:line="285" w:lineRule="atLeast"/>
                </w:pPr>
              </w:pPrChange>
            </w:pPr>
            <w:del w:id="1243" w:author="Donovan Goode [2]" w:date="2018-11-09T10:04:00Z">
              <w:r w:rsidRPr="00E1158A" w:rsidDel="008B6AF4">
                <w:rPr>
                  <w:rFonts w:ascii="Consolas" w:eastAsia="Times New Roman" w:hAnsi="Consolas" w:cs="Times New Roman"/>
                  <w:color w:val="D4D4D4"/>
                  <w:sz w:val="21"/>
                  <w:szCs w:val="21"/>
                </w:rPr>
                <w:delText xml:space="preserve">     </w:delText>
              </w:r>
            </w:del>
          </w:p>
          <w:p w14:paraId="2E1B3990" w14:textId="77777777" w:rsidR="00ED1509" w:rsidRPr="00E1158A" w:rsidDel="008B6AF4" w:rsidRDefault="00ED1509">
            <w:pPr>
              <w:pStyle w:val="Heading1Numbered"/>
              <w:rPr>
                <w:del w:id="1244" w:author="Donovan Goode [2]" w:date="2018-11-09T10:04:00Z"/>
                <w:rFonts w:ascii="Consolas" w:eastAsia="Times New Roman" w:hAnsi="Consolas" w:cs="Times New Roman"/>
                <w:color w:val="D4D4D4"/>
                <w:sz w:val="21"/>
                <w:szCs w:val="21"/>
              </w:rPr>
              <w:pPrChange w:id="1245" w:author="Donovan Goode [2]" w:date="2018-11-09T10:05:00Z">
                <w:pPr>
                  <w:framePr w:hSpace="180" w:wrap="around" w:vAnchor="text" w:hAnchor="margin" w:xAlign="center" w:y="130"/>
                  <w:shd w:val="clear" w:color="auto" w:fill="1E1E1E"/>
                  <w:spacing w:line="285" w:lineRule="atLeast"/>
                </w:pPr>
              </w:pPrChange>
            </w:pPr>
            <w:del w:id="1246" w:author="Donovan Goode [2]" w:date="2018-11-09T10:04:00Z">
              <w:r w:rsidRPr="00E1158A" w:rsidDel="008B6AF4">
                <w:rPr>
                  <w:rFonts w:ascii="Consolas" w:eastAsia="Times New Roman" w:hAnsi="Consolas" w:cs="Times New Roman"/>
                  <w:color w:val="D4D4D4"/>
                  <w:sz w:val="21"/>
                  <w:szCs w:val="21"/>
                </w:rPr>
                <w:delText xml:space="preserve"> });</w:delText>
              </w:r>
            </w:del>
          </w:p>
          <w:p w14:paraId="657C022E" w14:textId="77777777" w:rsidR="00ED1509" w:rsidRPr="00D01E6B" w:rsidDel="008B6AF4" w:rsidRDefault="00ED1509">
            <w:pPr>
              <w:pStyle w:val="Heading1Numbered"/>
              <w:rPr>
                <w:del w:id="1247" w:author="Donovan Goode [2]" w:date="2018-11-09T10:04:00Z"/>
              </w:rPr>
              <w:pPrChange w:id="1248" w:author="Donovan Goode [2]" w:date="2018-11-09T10:05:00Z">
                <w:pPr>
                  <w:framePr w:hSpace="180" w:wrap="around" w:vAnchor="text" w:hAnchor="margin" w:xAlign="center" w:y="130"/>
                </w:pPr>
              </w:pPrChange>
            </w:pPr>
          </w:p>
        </w:tc>
      </w:tr>
      <w:tr w:rsidR="00ED1509" w:rsidDel="008B6AF4" w14:paraId="7836598A" w14:textId="39C3F8F0" w:rsidTr="00A52519">
        <w:trPr>
          <w:del w:id="1249" w:author="Donovan Goode [2]" w:date="2018-11-09T10:04:00Z"/>
        </w:trPr>
        <w:tc>
          <w:tcPr>
            <w:tcW w:w="2965" w:type="dxa"/>
          </w:tcPr>
          <w:p w14:paraId="1E52F19B" w14:textId="77777777" w:rsidR="00ED1509" w:rsidRPr="008D0CE1" w:rsidDel="008B6AF4" w:rsidRDefault="00ED1509">
            <w:pPr>
              <w:pStyle w:val="Heading1Numbered"/>
              <w:rPr>
                <w:del w:id="1250" w:author="Donovan Goode [2]" w:date="2018-11-09T10:04:00Z"/>
              </w:rPr>
              <w:pPrChange w:id="1251" w:author="Donovan Goode [2]" w:date="2018-11-09T10:05:00Z">
                <w:pPr>
                  <w:framePr w:hSpace="180" w:wrap="around" w:vAnchor="text" w:hAnchor="margin" w:xAlign="center" w:y="130"/>
                  <w:jc w:val="center"/>
                </w:pPr>
              </w:pPrChange>
            </w:pPr>
            <w:del w:id="1252" w:author="Donovan Goode [2]" w:date="2018-11-09T10:04:00Z">
              <w:r w:rsidRPr="001F504B" w:rsidDel="008B6AF4">
                <w:rPr>
                  <w:highlight w:val="yellow"/>
                </w:rPr>
                <w:delText>ORA Package- Retirement Application Edit (ORA Step 4b Retirement Application Review)</w:delText>
              </w:r>
            </w:del>
          </w:p>
        </w:tc>
        <w:tc>
          <w:tcPr>
            <w:tcW w:w="8645" w:type="dxa"/>
          </w:tcPr>
          <w:p w14:paraId="6F0B8A24" w14:textId="77777777" w:rsidR="00ED1509" w:rsidRPr="007F2142" w:rsidDel="008B6AF4" w:rsidRDefault="00ED1509">
            <w:pPr>
              <w:pStyle w:val="Heading1Numbered"/>
              <w:rPr>
                <w:del w:id="1253" w:author="Donovan Goode [2]" w:date="2018-11-09T10:04:00Z"/>
                <w:rFonts w:ascii="Consolas" w:eastAsia="Times New Roman" w:hAnsi="Consolas" w:cs="Times New Roman"/>
                <w:color w:val="D4D4D4"/>
                <w:sz w:val="21"/>
                <w:szCs w:val="21"/>
              </w:rPr>
              <w:pPrChange w:id="1254" w:author="Donovan Goode [2]" w:date="2018-11-09T10:05:00Z">
                <w:pPr>
                  <w:framePr w:hSpace="180" w:wrap="around" w:vAnchor="text" w:hAnchor="margin" w:xAlign="center" w:y="130"/>
                  <w:shd w:val="clear" w:color="auto" w:fill="1E1E1E"/>
                  <w:spacing w:line="285" w:lineRule="atLeast"/>
                </w:pPr>
              </w:pPrChange>
            </w:pPr>
            <w:del w:id="1255" w:author="Donovan Goode [2]" w:date="2018-11-09T10:04:00Z">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9CDCFE"/>
                  <w:sz w:val="21"/>
                  <w:szCs w:val="21"/>
                </w:rPr>
                <w:delText>document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ready</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569CD6"/>
                  <w:sz w:val="21"/>
                  <w:szCs w:val="21"/>
                </w:rPr>
                <w:delText>function</w:delText>
              </w:r>
              <w:r w:rsidRPr="007F2142" w:rsidDel="008B6AF4">
                <w:rPr>
                  <w:rFonts w:ascii="Consolas" w:eastAsia="Times New Roman" w:hAnsi="Consolas" w:cs="Times New Roman"/>
                  <w:color w:val="D4D4D4"/>
                  <w:sz w:val="21"/>
                  <w:szCs w:val="21"/>
                </w:rPr>
                <w:delText xml:space="preserve"> () {</w:delText>
              </w:r>
            </w:del>
          </w:p>
          <w:p w14:paraId="28BF882E" w14:textId="77777777" w:rsidR="00ED1509" w:rsidRPr="007F2142" w:rsidDel="008B6AF4" w:rsidRDefault="00ED1509">
            <w:pPr>
              <w:pStyle w:val="Heading1Numbered"/>
              <w:rPr>
                <w:del w:id="1256" w:author="Donovan Goode [2]" w:date="2018-11-09T10:04:00Z"/>
                <w:rFonts w:ascii="Consolas" w:eastAsia="Times New Roman" w:hAnsi="Consolas" w:cs="Times New Roman"/>
                <w:color w:val="D4D4D4"/>
                <w:sz w:val="21"/>
                <w:szCs w:val="21"/>
              </w:rPr>
              <w:pPrChange w:id="1257" w:author="Donovan Goode [2]" w:date="2018-11-09T10:05:00Z">
                <w:pPr>
                  <w:framePr w:hSpace="180" w:wrap="around" w:vAnchor="text" w:hAnchor="margin" w:xAlign="center" w:y="130"/>
                  <w:shd w:val="clear" w:color="auto" w:fill="1E1E1E"/>
                  <w:spacing w:line="285" w:lineRule="atLeast"/>
                </w:pPr>
              </w:pPrChange>
            </w:pPr>
            <w:del w:id="1258" w:author="Donovan Goode [2]"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'#EntityFormView &gt; h2:nth-child(8)'</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prepend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'&lt;h3 class="alert alert-info" id="agencyemployeelistlabel" style="background-color:#000; border-color: #000; text-align:center; color:#FFF"&gt;&lt;strong&gt;Online Retirement Application Review&lt;/strong&gt;&lt;/h3&gt;'</w:delText>
              </w:r>
              <w:r w:rsidRPr="007F2142" w:rsidDel="008B6AF4">
                <w:rPr>
                  <w:rFonts w:ascii="Consolas" w:eastAsia="Times New Roman" w:hAnsi="Consolas" w:cs="Times New Roman"/>
                  <w:color w:val="D4D4D4"/>
                  <w:sz w:val="21"/>
                  <w:szCs w:val="21"/>
                </w:rPr>
                <w:delText>);</w:delText>
              </w:r>
            </w:del>
          </w:p>
          <w:p w14:paraId="56D8255A" w14:textId="77777777" w:rsidR="00ED1509" w:rsidRPr="007F2142" w:rsidDel="008B6AF4" w:rsidRDefault="00ED1509">
            <w:pPr>
              <w:pStyle w:val="Heading1Numbered"/>
              <w:rPr>
                <w:del w:id="1259" w:author="Donovan Goode [2]" w:date="2018-11-09T10:04:00Z"/>
                <w:rFonts w:ascii="Consolas" w:eastAsia="Times New Roman" w:hAnsi="Consolas" w:cs="Times New Roman"/>
                <w:color w:val="D4D4D4"/>
                <w:sz w:val="21"/>
                <w:szCs w:val="21"/>
              </w:rPr>
              <w:pPrChange w:id="1260" w:author="Donovan Goode [2]" w:date="2018-11-09T10:05:00Z">
                <w:pPr>
                  <w:framePr w:hSpace="180" w:wrap="around" w:vAnchor="text" w:hAnchor="margin" w:xAlign="center" w:y="130"/>
                  <w:shd w:val="clear" w:color="auto" w:fill="1E1E1E"/>
                  <w:spacing w:line="285" w:lineRule="atLeast"/>
                </w:pPr>
              </w:pPrChange>
            </w:pPr>
            <w:del w:id="1261" w:author="Donovan Goode [2]"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'#WebFormControl_a3b5737385bbe811a95b000d3a3ac3f8_ProgressIndicator'</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append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'&lt;div class="btn-group"&gt;&lt;a id="top-print-button" href="javascript:window.print()" role="button" aria-label="Print" class="btn btn-default btn-lg"&gt;&lt;i class="fa fa-print"&gt;&lt;/i&gt; &lt;span&gt;Print Retirement Application&lt;/span&gt;&lt;/a&gt;&lt;/div&gt;'</w:delText>
              </w:r>
              <w:r w:rsidRPr="007F2142" w:rsidDel="008B6AF4">
                <w:rPr>
                  <w:rFonts w:ascii="Consolas" w:eastAsia="Times New Roman" w:hAnsi="Consolas" w:cs="Times New Roman"/>
                  <w:color w:val="D4D4D4"/>
                  <w:sz w:val="21"/>
                  <w:szCs w:val="21"/>
                </w:rPr>
                <w:delText>);</w:delText>
              </w:r>
            </w:del>
          </w:p>
          <w:p w14:paraId="3D1DC2F7" w14:textId="77777777" w:rsidR="00ED1509" w:rsidRPr="007F2142" w:rsidDel="008B6AF4" w:rsidRDefault="00ED1509">
            <w:pPr>
              <w:pStyle w:val="Heading1Numbered"/>
              <w:rPr>
                <w:del w:id="1262" w:author="Donovan Goode [2]" w:date="2018-11-09T10:04:00Z"/>
                <w:rFonts w:ascii="Consolas" w:eastAsia="Times New Roman" w:hAnsi="Consolas" w:cs="Times New Roman"/>
                <w:color w:val="D4D4D4"/>
                <w:sz w:val="21"/>
                <w:szCs w:val="21"/>
              </w:rPr>
              <w:pPrChange w:id="1263" w:author="Donovan Goode [2]" w:date="2018-11-09T10:05:00Z">
                <w:pPr>
                  <w:framePr w:hSpace="180" w:wrap="around" w:vAnchor="text" w:hAnchor="margin" w:xAlign="center" w:y="130"/>
                  <w:shd w:val="clear" w:color="auto" w:fill="1E1E1E"/>
                  <w:spacing w:line="285" w:lineRule="atLeast"/>
                </w:pPr>
              </w:pPrChange>
            </w:pPr>
            <w:del w:id="1264" w:author="Donovan Goode [2]"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'#WebFormPanel &gt; div.actions &gt; div.col-sm-6.clearfix &gt; div:nth-child(2)'</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append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'&lt;div class="btn-group"&gt;&lt;a id="bottom-print-button" href="javascript:window.print()" role="button" aria-label="Print" class="btn btn-default btn"&gt;&lt;i class="fa fa-print"&gt;&lt;/i&gt; &lt;span&gt;Print Retirement Application&lt;/span&gt;&lt;/a&gt;&lt;/div&gt;'</w:delText>
              </w:r>
              <w:r w:rsidRPr="007F2142" w:rsidDel="008B6AF4">
                <w:rPr>
                  <w:rFonts w:ascii="Consolas" w:eastAsia="Times New Roman" w:hAnsi="Consolas" w:cs="Times New Roman"/>
                  <w:color w:val="D4D4D4"/>
                  <w:sz w:val="21"/>
                  <w:szCs w:val="21"/>
                </w:rPr>
                <w:delText>);</w:delText>
              </w:r>
            </w:del>
          </w:p>
          <w:p w14:paraId="39CD4C55" w14:textId="77777777" w:rsidR="00ED1509" w:rsidRPr="007F2142" w:rsidDel="008B6AF4" w:rsidRDefault="00ED1509">
            <w:pPr>
              <w:pStyle w:val="Heading1Numbered"/>
              <w:rPr>
                <w:del w:id="1265" w:author="Donovan Goode [2]" w:date="2018-11-09T10:04:00Z"/>
                <w:rFonts w:ascii="Consolas" w:eastAsia="Times New Roman" w:hAnsi="Consolas" w:cs="Times New Roman"/>
                <w:color w:val="D4D4D4"/>
                <w:sz w:val="21"/>
                <w:szCs w:val="21"/>
              </w:rPr>
              <w:pPrChange w:id="1266" w:author="Donovan Goode [2]" w:date="2018-11-09T10:05:00Z">
                <w:pPr>
                  <w:framePr w:hSpace="180" w:wrap="around" w:vAnchor="text" w:hAnchor="margin" w:xAlign="center" w:y="130"/>
                  <w:shd w:val="clear" w:color="auto" w:fill="1E1E1E"/>
                  <w:spacing w:line="285" w:lineRule="atLeast"/>
                </w:pPr>
              </w:pPrChange>
            </w:pPr>
            <w:del w:id="1267" w:author="Donovan Goode [2]"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6A9955"/>
                  <w:sz w:val="21"/>
                  <w:szCs w:val="21"/>
                </w:rPr>
                <w:delText>//var printreviewBanner = $('&lt;h3 class="alert alert-info" id="agencyemployeelistlabel" style="background-color:#000; text-align:center; color:#FFF"&gt;&lt;strong&gt;Online Retirement Application Review&lt;/strong&gt;&lt;/h3&gt;');</w:delText>
              </w:r>
            </w:del>
          </w:p>
          <w:p w14:paraId="13F6211D" w14:textId="77777777" w:rsidR="00ED1509" w:rsidRPr="007F2142" w:rsidDel="008B6AF4" w:rsidRDefault="00ED1509">
            <w:pPr>
              <w:pStyle w:val="Heading1Numbered"/>
              <w:rPr>
                <w:del w:id="1268" w:author="Donovan Goode [2]" w:date="2018-11-09T10:04:00Z"/>
                <w:rFonts w:ascii="Consolas" w:eastAsia="Times New Roman" w:hAnsi="Consolas" w:cs="Times New Roman"/>
                <w:color w:val="D4D4D4"/>
                <w:sz w:val="21"/>
                <w:szCs w:val="21"/>
              </w:rPr>
              <w:pPrChange w:id="1269" w:author="Donovan Goode [2]" w:date="2018-11-09T10:05:00Z">
                <w:pPr>
                  <w:framePr w:hSpace="180" w:wrap="around" w:vAnchor="text" w:hAnchor="margin" w:xAlign="center" w:y="130"/>
                  <w:shd w:val="clear" w:color="auto" w:fill="1E1E1E"/>
                  <w:spacing w:line="285" w:lineRule="atLeast"/>
                </w:pPr>
              </w:pPrChange>
            </w:pPr>
            <w:del w:id="1270" w:author="Donovan Goode [2]"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6A9955"/>
                  <w:sz w:val="21"/>
                  <w:szCs w:val="21"/>
                </w:rPr>
                <w:delText>//var applicationHeader = $('#EntityFormControl_19331e3684bfe811a95c000d3a3acde0_EntityFormView &gt; h2:nth-child(8)');</w:delText>
              </w:r>
            </w:del>
          </w:p>
          <w:p w14:paraId="64610CE8" w14:textId="77777777" w:rsidR="00ED1509" w:rsidRPr="007F2142" w:rsidDel="008B6AF4" w:rsidRDefault="00ED1509">
            <w:pPr>
              <w:pStyle w:val="Heading1Numbered"/>
              <w:rPr>
                <w:del w:id="1271" w:author="Donovan Goode [2]" w:date="2018-11-09T10:04:00Z"/>
                <w:rFonts w:ascii="Consolas" w:eastAsia="Times New Roman" w:hAnsi="Consolas" w:cs="Times New Roman"/>
                <w:color w:val="D4D4D4"/>
                <w:sz w:val="21"/>
                <w:szCs w:val="21"/>
              </w:rPr>
              <w:pPrChange w:id="1272" w:author="Donovan Goode [2]" w:date="2018-11-09T10:05:00Z">
                <w:pPr>
                  <w:framePr w:hSpace="180" w:wrap="around" w:vAnchor="text" w:hAnchor="margin" w:xAlign="center" w:y="130"/>
                  <w:shd w:val="clear" w:color="auto" w:fill="1E1E1E"/>
                  <w:spacing w:line="285" w:lineRule="atLeast"/>
                </w:pPr>
              </w:pPrChange>
            </w:pPr>
            <w:del w:id="1273" w:author="Donovan Goode [2]" w:date="2018-11-09T10:04:00Z">
              <w:r w:rsidRPr="007F2142" w:rsidDel="008B6AF4">
                <w:rPr>
                  <w:rFonts w:ascii="Consolas" w:eastAsia="Times New Roman" w:hAnsi="Consolas" w:cs="Times New Roman"/>
                  <w:color w:val="D4D4D4"/>
                  <w:sz w:val="21"/>
                  <w:szCs w:val="21"/>
                </w:rPr>
                <w:delText xml:space="preserve">  });</w:delText>
              </w:r>
            </w:del>
          </w:p>
          <w:p w14:paraId="7A390309" w14:textId="77777777" w:rsidR="00ED1509" w:rsidRPr="00E1158A" w:rsidDel="008B6AF4" w:rsidRDefault="00ED1509">
            <w:pPr>
              <w:pStyle w:val="Heading1Numbered"/>
              <w:rPr>
                <w:del w:id="1274" w:author="Donovan Goode [2]" w:date="2018-11-09T10:04:00Z"/>
                <w:rFonts w:ascii="Consolas" w:eastAsia="Times New Roman" w:hAnsi="Consolas" w:cs="Times New Roman"/>
                <w:color w:val="DCDCAA"/>
                <w:sz w:val="21"/>
                <w:szCs w:val="21"/>
              </w:rPr>
              <w:pPrChange w:id="1275" w:author="Donovan Goode [2]" w:date="2018-11-09T10:05:00Z">
                <w:pPr>
                  <w:framePr w:hSpace="180" w:wrap="around" w:vAnchor="text" w:hAnchor="margin" w:xAlign="center" w:y="130"/>
                  <w:shd w:val="clear" w:color="auto" w:fill="1E1E1E"/>
                  <w:spacing w:line="285" w:lineRule="atLeast"/>
                </w:pPr>
              </w:pPrChange>
            </w:pPr>
          </w:p>
        </w:tc>
      </w:tr>
    </w:tbl>
    <w:p w14:paraId="58160B47" w14:textId="77777777" w:rsidR="00ED1509" w:rsidRPr="00FE4A3A" w:rsidDel="008B6AF4" w:rsidRDefault="00ED1509">
      <w:pPr>
        <w:pStyle w:val="Heading1Numbered"/>
        <w:rPr>
          <w:del w:id="1276" w:author="Donovan Goode [2]" w:date="2018-11-09T10:04:00Z"/>
        </w:rPr>
        <w:pPrChange w:id="1277" w:author="Donovan Goode [2]" w:date="2018-11-09T10:05:00Z">
          <w:pPr/>
        </w:pPrChange>
      </w:pPr>
    </w:p>
    <w:p w14:paraId="60BB7E47" w14:textId="77777777" w:rsidR="00ED1509" w:rsidDel="008B6AF4" w:rsidRDefault="00ED1509">
      <w:pPr>
        <w:pStyle w:val="Heading1Numbered"/>
        <w:rPr>
          <w:del w:id="1278" w:author="Donovan Goode [2]" w:date="2018-11-09T10:04:00Z"/>
        </w:rPr>
        <w:pPrChange w:id="1279" w:author="Donovan Goode [2]" w:date="2018-11-09T10:05:00Z">
          <w:pPr>
            <w:pStyle w:val="Heading3Numbered"/>
            <w:numPr>
              <w:numId w:val="28"/>
            </w:numPr>
            <w:ind w:left="216"/>
          </w:pPr>
        </w:pPrChange>
      </w:pPr>
      <w:del w:id="1280" w:author="Donovan Goode [2]" w:date="2018-11-09T10:04:00Z">
        <w:r w:rsidDel="008B6AF4">
          <w:delText>Webpage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4068"/>
        <w:gridCol w:w="9935"/>
      </w:tblGrid>
      <w:tr w:rsidR="00ED1509" w:rsidDel="008B6AF4" w14:paraId="4D4A1F39" w14:textId="66A1E27F" w:rsidTr="00A52519">
        <w:trPr>
          <w:cnfStyle w:val="100000000000" w:firstRow="1" w:lastRow="0" w:firstColumn="0" w:lastColumn="0" w:oddVBand="0" w:evenVBand="0" w:oddHBand="0" w:evenHBand="0" w:firstRowFirstColumn="0" w:firstRowLastColumn="0" w:lastRowFirstColumn="0" w:lastRowLastColumn="0"/>
          <w:del w:id="1281" w:author="Donovan Goode [2]" w:date="2018-11-09T10:04:00Z"/>
        </w:trPr>
        <w:tc>
          <w:tcPr>
            <w:tcW w:w="1705" w:type="dxa"/>
          </w:tcPr>
          <w:p w14:paraId="13E861AE" w14:textId="77777777" w:rsidR="00ED1509" w:rsidRPr="00D01E6B" w:rsidDel="008B6AF4" w:rsidRDefault="00ED1509">
            <w:pPr>
              <w:pStyle w:val="Heading1Numbered"/>
              <w:rPr>
                <w:del w:id="1282" w:author="Donovan Goode [2]" w:date="2018-11-09T10:04:00Z"/>
                <w:b/>
              </w:rPr>
              <w:pPrChange w:id="1283" w:author="Donovan Goode [2]" w:date="2018-11-09T10:05:00Z">
                <w:pPr>
                  <w:framePr w:hSpace="180" w:wrap="around" w:vAnchor="text" w:hAnchor="margin" w:xAlign="center" w:y="130"/>
                  <w:jc w:val="center"/>
                </w:pPr>
              </w:pPrChange>
            </w:pPr>
            <w:del w:id="1284" w:author="Donovan Goode [2]" w:date="2018-11-09T10:04:00Z">
              <w:r w:rsidDel="008B6AF4">
                <w:rPr>
                  <w:b/>
                </w:rPr>
                <w:delText>Webpage</w:delText>
              </w:r>
              <w:r w:rsidRPr="00D01E6B" w:rsidDel="008B6AF4">
                <w:rPr>
                  <w:b/>
                </w:rPr>
                <w:delText xml:space="preserve"> Name</w:delText>
              </w:r>
            </w:del>
          </w:p>
        </w:tc>
        <w:tc>
          <w:tcPr>
            <w:tcW w:w="9905" w:type="dxa"/>
          </w:tcPr>
          <w:p w14:paraId="54F81BAA" w14:textId="77777777" w:rsidR="00ED1509" w:rsidRPr="00D01E6B" w:rsidDel="008B6AF4" w:rsidRDefault="00ED1509">
            <w:pPr>
              <w:pStyle w:val="Heading1Numbered"/>
              <w:rPr>
                <w:del w:id="1285" w:author="Donovan Goode [2]" w:date="2018-11-09T10:04:00Z"/>
                <w:b/>
              </w:rPr>
              <w:pPrChange w:id="1286" w:author="Donovan Goode [2]" w:date="2018-11-09T10:05:00Z">
                <w:pPr>
                  <w:framePr w:hSpace="180" w:wrap="around" w:vAnchor="text" w:hAnchor="margin" w:xAlign="center" w:y="130"/>
                  <w:jc w:val="center"/>
                </w:pPr>
              </w:pPrChange>
            </w:pPr>
            <w:del w:id="1287" w:author="Donovan Goode [2]" w:date="2018-11-09T10:04:00Z">
              <w:r w:rsidDel="008B6AF4">
                <w:rPr>
                  <w:b/>
                </w:rPr>
                <w:delText>JavaScript Code</w:delText>
              </w:r>
            </w:del>
          </w:p>
        </w:tc>
      </w:tr>
      <w:tr w:rsidR="00ED1509" w:rsidDel="008B6AF4" w14:paraId="22E21A5E" w14:textId="3C4068FE" w:rsidTr="00A52519">
        <w:trPr>
          <w:del w:id="1288" w:author="Donovan Goode [2]" w:date="2018-11-09T10:04:00Z"/>
        </w:trPr>
        <w:tc>
          <w:tcPr>
            <w:tcW w:w="1705" w:type="dxa"/>
          </w:tcPr>
          <w:p w14:paraId="2F9CBF13" w14:textId="77777777" w:rsidR="00ED1509" w:rsidRPr="00F12EFC" w:rsidDel="008B6AF4" w:rsidRDefault="00ED1509">
            <w:pPr>
              <w:pStyle w:val="Heading1Numbered"/>
              <w:rPr>
                <w:del w:id="1289" w:author="Donovan Goode [2]" w:date="2018-11-09T10:04:00Z"/>
              </w:rPr>
              <w:pPrChange w:id="1290" w:author="Donovan Goode [2]" w:date="2018-11-09T10:05:00Z">
                <w:pPr>
                  <w:framePr w:hSpace="180" w:wrap="around" w:vAnchor="text" w:hAnchor="margin" w:xAlign="center" w:y="130"/>
                  <w:jc w:val="center"/>
                </w:pPr>
              </w:pPrChange>
            </w:pPr>
            <w:del w:id="1291" w:author="Donovan Goode [2]" w:date="2018-11-09T10:04:00Z">
              <w:r w:rsidRPr="001F504B" w:rsidDel="008B6AF4">
                <w:rPr>
                  <w:highlight w:val="yellow"/>
                </w:rPr>
                <w:delText>Home Page</w:delText>
              </w:r>
            </w:del>
          </w:p>
        </w:tc>
        <w:tc>
          <w:tcPr>
            <w:tcW w:w="9905" w:type="dxa"/>
          </w:tcPr>
          <w:p w14:paraId="2B5B0EED" w14:textId="77777777" w:rsidR="00ED1509" w:rsidRPr="005027DF" w:rsidDel="008B6AF4" w:rsidRDefault="00ED1509">
            <w:pPr>
              <w:pStyle w:val="Heading1Numbered"/>
              <w:rPr>
                <w:del w:id="1292" w:author="Donovan Goode [2]" w:date="2018-11-09T10:04:00Z"/>
                <w:rFonts w:ascii="Consolas" w:eastAsia="Times New Roman" w:hAnsi="Consolas" w:cs="Times New Roman"/>
                <w:color w:val="D4D4D4"/>
                <w:sz w:val="21"/>
                <w:szCs w:val="21"/>
              </w:rPr>
              <w:pPrChange w:id="1293" w:author="Donovan Goode [2]" w:date="2018-11-09T10:05:00Z">
                <w:pPr>
                  <w:framePr w:hSpace="180" w:wrap="around" w:vAnchor="text" w:hAnchor="margin" w:xAlign="center" w:y="130"/>
                  <w:shd w:val="clear" w:color="auto" w:fill="1E1E1E"/>
                  <w:spacing w:line="285" w:lineRule="atLeast"/>
                </w:pPr>
              </w:pPrChange>
            </w:pPr>
            <w:del w:id="1294" w:author="Donovan Goode [2]" w:date="2018-11-09T10:04:00Z">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'body &gt; section.page_section.section-search &gt; div &gt; div &gt; div &gt; form &gt; div &gt; div:nth-child(6) &gt; button'</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append</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'&lt;a id="USBanner" href="/leaving/index.aspx?link=http://www.whitehouse.gov"&gt;&lt;img src="https://www.opm.gov/img/global/Flag.gif" alt="An official website of the United States Government." title="An official website of the United States Government."&gt;&lt;/a&gt;'</w:delText>
              </w:r>
              <w:r w:rsidRPr="005027DF" w:rsidDel="008B6AF4">
                <w:rPr>
                  <w:rFonts w:ascii="Consolas" w:eastAsia="Times New Roman" w:hAnsi="Consolas" w:cs="Times New Roman"/>
                  <w:color w:val="D4D4D4"/>
                  <w:sz w:val="21"/>
                  <w:szCs w:val="21"/>
                </w:rPr>
                <w:delText>);</w:delText>
              </w:r>
            </w:del>
          </w:p>
          <w:p w14:paraId="5F585776" w14:textId="77777777" w:rsidR="00ED1509" w:rsidRPr="005027DF" w:rsidDel="008B6AF4" w:rsidRDefault="00ED1509">
            <w:pPr>
              <w:pStyle w:val="Heading1Numbered"/>
              <w:rPr>
                <w:del w:id="1295" w:author="Donovan Goode [2]" w:date="2018-11-09T10:04:00Z"/>
                <w:rFonts w:ascii="Consolas" w:eastAsia="Times New Roman" w:hAnsi="Consolas" w:cs="Times New Roman"/>
                <w:color w:val="D4D4D4"/>
                <w:sz w:val="21"/>
                <w:szCs w:val="21"/>
              </w:rPr>
              <w:pPrChange w:id="1296" w:author="Donovan Goode [2]" w:date="2018-11-09T10:05:00Z">
                <w:pPr>
                  <w:framePr w:hSpace="180" w:wrap="around" w:vAnchor="text" w:hAnchor="margin" w:xAlign="center" w:y="130"/>
                  <w:shd w:val="clear" w:color="auto" w:fill="1E1E1E"/>
                  <w:spacing w:line="285" w:lineRule="atLeast"/>
                </w:pPr>
              </w:pPrChange>
            </w:pPr>
          </w:p>
          <w:p w14:paraId="5B204100" w14:textId="77777777" w:rsidR="00ED1509" w:rsidRPr="005027DF" w:rsidDel="008B6AF4" w:rsidRDefault="00ED1509">
            <w:pPr>
              <w:pStyle w:val="Heading1Numbered"/>
              <w:rPr>
                <w:del w:id="1297" w:author="Donovan Goode [2]" w:date="2018-11-09T10:04:00Z"/>
                <w:rFonts w:ascii="Consolas" w:eastAsia="Times New Roman" w:hAnsi="Consolas" w:cs="Times New Roman"/>
                <w:color w:val="D4D4D4"/>
                <w:sz w:val="21"/>
                <w:szCs w:val="21"/>
              </w:rPr>
              <w:pPrChange w:id="1298" w:author="Donovan Goode [2]" w:date="2018-11-09T10:05:00Z">
                <w:pPr>
                  <w:framePr w:hSpace="180" w:wrap="around" w:vAnchor="text" w:hAnchor="margin" w:xAlign="center" w:y="130"/>
                  <w:shd w:val="clear" w:color="auto" w:fill="1E1E1E"/>
                  <w:spacing w:line="285" w:lineRule="atLeast"/>
                </w:pPr>
              </w:pPrChange>
            </w:pPr>
            <w:del w:id="1299" w:author="Donovan Goode [2]" w:date="2018-11-09T10:04:00Z">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"#AudienceSelector a"</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live</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"click"</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function</w:delText>
              </w:r>
              <w:r w:rsidRPr="005027DF" w:rsidDel="008B6AF4">
                <w:rPr>
                  <w:rFonts w:ascii="Consolas" w:eastAsia="Times New Roman" w:hAnsi="Consolas" w:cs="Times New Roman"/>
                  <w:color w:val="D4D4D4"/>
                  <w:sz w:val="21"/>
                  <w:szCs w:val="21"/>
                </w:rPr>
                <w:delText xml:space="preserve"> () {</w:delText>
              </w:r>
            </w:del>
          </w:p>
          <w:p w14:paraId="7F6A95DB" w14:textId="77777777" w:rsidR="00ED1509" w:rsidRPr="005027DF" w:rsidDel="008B6AF4" w:rsidRDefault="00ED1509">
            <w:pPr>
              <w:pStyle w:val="Heading1Numbered"/>
              <w:rPr>
                <w:del w:id="1300" w:author="Donovan Goode [2]" w:date="2018-11-09T10:04:00Z"/>
                <w:rFonts w:ascii="Consolas" w:eastAsia="Times New Roman" w:hAnsi="Consolas" w:cs="Times New Roman"/>
                <w:color w:val="D4D4D4"/>
                <w:sz w:val="21"/>
                <w:szCs w:val="21"/>
              </w:rPr>
              <w:pPrChange w:id="1301" w:author="Donovan Goode [2]" w:date="2018-11-09T10:05:00Z">
                <w:pPr>
                  <w:framePr w:hSpace="180" w:wrap="around" w:vAnchor="text" w:hAnchor="margin" w:xAlign="center" w:y="130"/>
                  <w:shd w:val="clear" w:color="auto" w:fill="1E1E1E"/>
                  <w:spacing w:line="285" w:lineRule="atLeast"/>
                </w:pPr>
              </w:pPrChange>
            </w:pPr>
            <w:del w:id="1302"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var</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9CDCFE"/>
                  <w:sz w:val="21"/>
                  <w:szCs w:val="21"/>
                </w:rPr>
                <w:delText>slide</w:delText>
              </w:r>
              <w:r w:rsidRPr="005027DF" w:rsidDel="008B6AF4">
                <w:rPr>
                  <w:rFonts w:ascii="Consolas" w:eastAsia="Times New Roman" w:hAnsi="Consolas" w:cs="Times New Roman"/>
                  <w:color w:val="D4D4D4"/>
                  <w:sz w:val="21"/>
                  <w:szCs w:val="21"/>
                </w:rPr>
                <w:delText xml:space="preserve"> =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attr</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'href'</w:delText>
              </w:r>
              <w:r w:rsidRPr="005027DF" w:rsidDel="008B6AF4">
                <w:rPr>
                  <w:rFonts w:ascii="Consolas" w:eastAsia="Times New Roman" w:hAnsi="Consolas" w:cs="Times New Roman"/>
                  <w:color w:val="D4D4D4"/>
                  <w:sz w:val="21"/>
                  <w:szCs w:val="21"/>
                </w:rPr>
                <w:delText>);</w:delText>
              </w:r>
            </w:del>
          </w:p>
          <w:p w14:paraId="3703F23D" w14:textId="77777777" w:rsidR="00ED1509" w:rsidRPr="005027DF" w:rsidDel="008B6AF4" w:rsidRDefault="00ED1509">
            <w:pPr>
              <w:pStyle w:val="Heading1Numbered"/>
              <w:rPr>
                <w:del w:id="1303" w:author="Donovan Goode [2]" w:date="2018-11-09T10:04:00Z"/>
                <w:rFonts w:ascii="Consolas" w:eastAsia="Times New Roman" w:hAnsi="Consolas" w:cs="Times New Roman"/>
                <w:color w:val="D4D4D4"/>
                <w:sz w:val="21"/>
                <w:szCs w:val="21"/>
              </w:rPr>
              <w:pPrChange w:id="1304" w:author="Donovan Goode [2]" w:date="2018-11-09T10:05:00Z">
                <w:pPr>
                  <w:framePr w:hSpace="180" w:wrap="around" w:vAnchor="text" w:hAnchor="margin" w:xAlign="center" w:y="130"/>
                  <w:shd w:val="clear" w:color="auto" w:fill="1E1E1E"/>
                  <w:spacing w:line="285" w:lineRule="atLeast"/>
                </w:pPr>
              </w:pPrChange>
            </w:pPr>
            <w:del w:id="1305"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addClass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"current"</w:delText>
              </w:r>
              <w:r w:rsidRPr="005027DF" w:rsidDel="008B6AF4">
                <w:rPr>
                  <w:rFonts w:ascii="Consolas" w:eastAsia="Times New Roman" w:hAnsi="Consolas" w:cs="Times New Roman"/>
                  <w:color w:val="D4D4D4"/>
                  <w:sz w:val="21"/>
                  <w:szCs w:val="21"/>
                </w:rPr>
                <w:delText>);</w:delText>
              </w:r>
            </w:del>
          </w:p>
          <w:p w14:paraId="2D70D56B" w14:textId="77777777" w:rsidR="00ED1509" w:rsidRPr="005027DF" w:rsidDel="008B6AF4" w:rsidRDefault="00ED1509">
            <w:pPr>
              <w:pStyle w:val="Heading1Numbered"/>
              <w:rPr>
                <w:del w:id="1306" w:author="Donovan Goode [2]" w:date="2018-11-09T10:04:00Z"/>
                <w:rFonts w:ascii="Consolas" w:eastAsia="Times New Roman" w:hAnsi="Consolas" w:cs="Times New Roman"/>
                <w:color w:val="D4D4D4"/>
                <w:sz w:val="21"/>
                <w:szCs w:val="21"/>
              </w:rPr>
              <w:pPrChange w:id="1307" w:author="Donovan Goode [2]" w:date="2018-11-09T10:05:00Z">
                <w:pPr>
                  <w:framePr w:hSpace="180" w:wrap="around" w:vAnchor="text" w:hAnchor="margin" w:xAlign="center" w:y="130"/>
                  <w:shd w:val="clear" w:color="auto" w:fill="1E1E1E"/>
                  <w:spacing w:line="285" w:lineRule="atLeast"/>
                </w:pPr>
              </w:pPrChange>
            </w:pPr>
            <w:del w:id="1308"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"a"</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parents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"li"</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siblings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"li"</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removeClass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"current"</w:delText>
              </w:r>
              <w:r w:rsidRPr="005027DF" w:rsidDel="008B6AF4">
                <w:rPr>
                  <w:rFonts w:ascii="Consolas" w:eastAsia="Times New Roman" w:hAnsi="Consolas" w:cs="Times New Roman"/>
                  <w:color w:val="D4D4D4"/>
                  <w:sz w:val="21"/>
                  <w:szCs w:val="21"/>
                </w:rPr>
                <w:delText>);</w:delText>
              </w:r>
            </w:del>
          </w:p>
          <w:p w14:paraId="5CB839BE" w14:textId="77777777" w:rsidR="00ED1509" w:rsidRPr="005027DF" w:rsidDel="008B6AF4" w:rsidRDefault="00ED1509">
            <w:pPr>
              <w:pStyle w:val="Heading1Numbered"/>
              <w:rPr>
                <w:del w:id="1309" w:author="Donovan Goode [2]" w:date="2018-11-09T10:04:00Z"/>
                <w:rFonts w:ascii="Consolas" w:eastAsia="Times New Roman" w:hAnsi="Consolas" w:cs="Times New Roman"/>
                <w:color w:val="D4D4D4"/>
                <w:sz w:val="21"/>
                <w:szCs w:val="21"/>
              </w:rPr>
              <w:pPrChange w:id="1310" w:author="Donovan Goode [2]" w:date="2018-11-09T10:05:00Z">
                <w:pPr>
                  <w:framePr w:hSpace="180" w:wrap="around" w:vAnchor="text" w:hAnchor="margin" w:xAlign="center" w:y="130"/>
                  <w:shd w:val="clear" w:color="auto" w:fill="1E1E1E"/>
                  <w:spacing w:line="285" w:lineRule="atLeast"/>
                </w:pPr>
              </w:pPrChange>
            </w:pPr>
            <w:del w:id="1311"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6A9955"/>
                  <w:sz w:val="21"/>
                  <w:szCs w:val="21"/>
                </w:rPr>
                <w:delText>// show slide</w:delText>
              </w:r>
            </w:del>
          </w:p>
          <w:p w14:paraId="228C1FFE" w14:textId="77777777" w:rsidR="00ED1509" w:rsidRPr="005027DF" w:rsidDel="008B6AF4" w:rsidRDefault="00ED1509">
            <w:pPr>
              <w:pStyle w:val="Heading1Numbered"/>
              <w:rPr>
                <w:del w:id="1312" w:author="Donovan Goode [2]" w:date="2018-11-09T10:04:00Z"/>
                <w:rFonts w:ascii="Consolas" w:eastAsia="Times New Roman" w:hAnsi="Consolas" w:cs="Times New Roman"/>
                <w:color w:val="D4D4D4"/>
                <w:sz w:val="21"/>
                <w:szCs w:val="21"/>
              </w:rPr>
              <w:pPrChange w:id="1313" w:author="Donovan Goode [2]" w:date="2018-11-09T10:05:00Z">
                <w:pPr>
                  <w:framePr w:hSpace="180" w:wrap="around" w:vAnchor="text" w:hAnchor="margin" w:xAlign="center" w:y="130"/>
                  <w:shd w:val="clear" w:color="auto" w:fill="1E1E1E"/>
                  <w:spacing w:line="285" w:lineRule="atLeast"/>
                </w:pPr>
              </w:pPrChange>
            </w:pPr>
            <w:del w:id="1314"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parents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"ul"</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siblings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"div"</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hide</w:delText>
              </w:r>
              <w:r w:rsidRPr="005027DF" w:rsidDel="008B6AF4">
                <w:rPr>
                  <w:rFonts w:ascii="Consolas" w:eastAsia="Times New Roman" w:hAnsi="Consolas" w:cs="Times New Roman"/>
                  <w:color w:val="D4D4D4"/>
                  <w:sz w:val="21"/>
                  <w:szCs w:val="21"/>
                </w:rPr>
                <w:delText>();</w:delText>
              </w:r>
            </w:del>
          </w:p>
          <w:p w14:paraId="74B41150" w14:textId="77777777" w:rsidR="00ED1509" w:rsidRPr="005027DF" w:rsidDel="008B6AF4" w:rsidRDefault="00ED1509">
            <w:pPr>
              <w:pStyle w:val="Heading1Numbered"/>
              <w:rPr>
                <w:del w:id="1315" w:author="Donovan Goode [2]" w:date="2018-11-09T10:04:00Z"/>
                <w:rFonts w:ascii="Consolas" w:eastAsia="Times New Roman" w:hAnsi="Consolas" w:cs="Times New Roman"/>
                <w:color w:val="D4D4D4"/>
                <w:sz w:val="21"/>
                <w:szCs w:val="21"/>
              </w:rPr>
              <w:pPrChange w:id="1316" w:author="Donovan Goode [2]" w:date="2018-11-09T10:05:00Z">
                <w:pPr>
                  <w:framePr w:hSpace="180" w:wrap="around" w:vAnchor="text" w:hAnchor="margin" w:xAlign="center" w:y="130"/>
                  <w:shd w:val="clear" w:color="auto" w:fill="1E1E1E"/>
                  <w:spacing w:line="285" w:lineRule="atLeast"/>
                </w:pPr>
              </w:pPrChange>
            </w:pPr>
            <w:del w:id="1317"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9CDCFE"/>
                  <w:sz w:val="21"/>
                  <w:szCs w:val="21"/>
                </w:rPr>
                <w:delText>slide</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show</w:delText>
              </w:r>
              <w:r w:rsidRPr="005027DF" w:rsidDel="008B6AF4">
                <w:rPr>
                  <w:rFonts w:ascii="Consolas" w:eastAsia="Times New Roman" w:hAnsi="Consolas" w:cs="Times New Roman"/>
                  <w:color w:val="D4D4D4"/>
                  <w:sz w:val="21"/>
                  <w:szCs w:val="21"/>
                </w:rPr>
                <w:delText>();</w:delText>
              </w:r>
            </w:del>
          </w:p>
          <w:p w14:paraId="3B091330" w14:textId="77777777" w:rsidR="00ED1509" w:rsidRPr="005027DF" w:rsidDel="008B6AF4" w:rsidRDefault="00ED1509">
            <w:pPr>
              <w:pStyle w:val="Heading1Numbered"/>
              <w:rPr>
                <w:del w:id="1318" w:author="Donovan Goode [2]" w:date="2018-11-09T10:04:00Z"/>
                <w:rFonts w:ascii="Consolas" w:eastAsia="Times New Roman" w:hAnsi="Consolas" w:cs="Times New Roman"/>
                <w:color w:val="D4D4D4"/>
                <w:sz w:val="21"/>
                <w:szCs w:val="21"/>
              </w:rPr>
              <w:pPrChange w:id="1319" w:author="Donovan Goode [2]" w:date="2018-11-09T10:05:00Z">
                <w:pPr>
                  <w:framePr w:hSpace="180" w:wrap="around" w:vAnchor="text" w:hAnchor="margin" w:xAlign="center" w:y="130"/>
                  <w:shd w:val="clear" w:color="auto" w:fill="1E1E1E"/>
                  <w:spacing w:line="285" w:lineRule="atLeast"/>
                </w:pPr>
              </w:pPrChange>
            </w:pPr>
            <w:del w:id="1320" w:author="Donovan Goode [2]"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C586C0"/>
                  <w:sz w:val="21"/>
                  <w:szCs w:val="21"/>
                </w:rPr>
                <w:delText>return</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false</w:delText>
              </w:r>
              <w:r w:rsidRPr="005027DF" w:rsidDel="008B6AF4">
                <w:rPr>
                  <w:rFonts w:ascii="Consolas" w:eastAsia="Times New Roman" w:hAnsi="Consolas" w:cs="Times New Roman"/>
                  <w:color w:val="D4D4D4"/>
                  <w:sz w:val="21"/>
                  <w:szCs w:val="21"/>
                </w:rPr>
                <w:delText>;</w:delText>
              </w:r>
            </w:del>
          </w:p>
          <w:p w14:paraId="6631EC48" w14:textId="77777777" w:rsidR="00ED1509" w:rsidRPr="005027DF" w:rsidDel="008B6AF4" w:rsidRDefault="00ED1509">
            <w:pPr>
              <w:pStyle w:val="Heading1Numbered"/>
              <w:rPr>
                <w:del w:id="1321" w:author="Donovan Goode [2]" w:date="2018-11-09T10:04:00Z"/>
                <w:rFonts w:ascii="Consolas" w:eastAsia="Times New Roman" w:hAnsi="Consolas" w:cs="Times New Roman"/>
                <w:color w:val="D4D4D4"/>
                <w:sz w:val="21"/>
                <w:szCs w:val="21"/>
              </w:rPr>
              <w:pPrChange w:id="1322" w:author="Donovan Goode [2]" w:date="2018-11-09T10:05:00Z">
                <w:pPr>
                  <w:framePr w:hSpace="180" w:wrap="around" w:vAnchor="text" w:hAnchor="margin" w:xAlign="center" w:y="130"/>
                  <w:shd w:val="clear" w:color="auto" w:fill="1E1E1E"/>
                  <w:spacing w:line="285" w:lineRule="atLeast"/>
                </w:pPr>
              </w:pPrChange>
            </w:pPr>
            <w:del w:id="1323" w:author="Donovan Goode [2]" w:date="2018-11-09T10:04:00Z">
              <w:r w:rsidRPr="005027DF" w:rsidDel="008B6AF4">
                <w:rPr>
                  <w:rFonts w:ascii="Consolas" w:eastAsia="Times New Roman" w:hAnsi="Consolas" w:cs="Times New Roman"/>
                  <w:color w:val="D4D4D4"/>
                  <w:sz w:val="21"/>
                  <w:szCs w:val="21"/>
                </w:rPr>
                <w:delText>});</w:delText>
              </w:r>
            </w:del>
          </w:p>
          <w:p w14:paraId="244269D0" w14:textId="77777777" w:rsidR="00ED1509" w:rsidRPr="00806199" w:rsidDel="008B6AF4" w:rsidRDefault="00ED1509">
            <w:pPr>
              <w:pStyle w:val="Heading1Numbered"/>
              <w:rPr>
                <w:del w:id="1324" w:author="Donovan Goode [2]" w:date="2018-11-09T10:04:00Z"/>
                <w:rFonts w:ascii="Consolas" w:eastAsia="Times New Roman" w:hAnsi="Consolas" w:cs="Times New Roman"/>
                <w:color w:val="DCDCAA"/>
                <w:sz w:val="21"/>
                <w:szCs w:val="21"/>
              </w:rPr>
              <w:pPrChange w:id="1325"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2C32CF95" w14:textId="1481FECE" w:rsidTr="00A52519">
        <w:trPr>
          <w:del w:id="1326" w:author="Donovan Goode [2]" w:date="2018-11-09T10:04:00Z"/>
        </w:trPr>
        <w:tc>
          <w:tcPr>
            <w:tcW w:w="1705" w:type="dxa"/>
          </w:tcPr>
          <w:p w14:paraId="571A5EC4" w14:textId="77777777" w:rsidR="00ED1509" w:rsidRPr="00D01E6B" w:rsidDel="008B6AF4" w:rsidRDefault="00ED1509">
            <w:pPr>
              <w:pStyle w:val="Heading1Numbered"/>
              <w:rPr>
                <w:del w:id="1327" w:author="Donovan Goode [2]" w:date="2018-11-09T10:04:00Z"/>
              </w:rPr>
              <w:pPrChange w:id="1328" w:author="Donovan Goode [2]" w:date="2018-11-09T10:05:00Z">
                <w:pPr>
                  <w:framePr w:hSpace="180" w:wrap="around" w:vAnchor="text" w:hAnchor="margin" w:xAlign="center" w:y="130"/>
                  <w:jc w:val="center"/>
                </w:pPr>
              </w:pPrChange>
            </w:pPr>
            <w:del w:id="1329" w:author="Donovan Goode [2]" w:date="2018-11-09T10:04:00Z">
              <w:r w:rsidRPr="001F504B" w:rsidDel="008B6AF4">
                <w:rPr>
                  <w:highlight w:val="yellow"/>
                </w:rPr>
                <w:delText>HR Checklist</w:delText>
              </w:r>
            </w:del>
          </w:p>
        </w:tc>
        <w:tc>
          <w:tcPr>
            <w:tcW w:w="9905" w:type="dxa"/>
          </w:tcPr>
          <w:p w14:paraId="29B25E25" w14:textId="77777777" w:rsidR="00ED1509" w:rsidRPr="00806199" w:rsidDel="008B6AF4" w:rsidRDefault="00ED1509">
            <w:pPr>
              <w:pStyle w:val="Heading1Numbered"/>
              <w:rPr>
                <w:del w:id="1330" w:author="Donovan Goode [2]" w:date="2018-11-09T10:04:00Z"/>
                <w:rFonts w:ascii="Consolas" w:eastAsia="Times New Roman" w:hAnsi="Consolas" w:cs="Times New Roman"/>
                <w:color w:val="D4D4D4"/>
                <w:sz w:val="21"/>
                <w:szCs w:val="21"/>
              </w:rPr>
              <w:pPrChange w:id="1331" w:author="Donovan Goode [2]" w:date="2018-11-09T10:05:00Z">
                <w:pPr>
                  <w:framePr w:hSpace="180" w:wrap="around" w:vAnchor="text" w:hAnchor="margin" w:xAlign="center" w:y="130"/>
                  <w:shd w:val="clear" w:color="auto" w:fill="1E1E1E"/>
                  <w:spacing w:line="285" w:lineRule="atLeast"/>
                </w:pPr>
              </w:pPrChange>
            </w:pPr>
            <w:del w:id="1332" w:author="Donovan Goode [2]" w:date="2018-11-09T10:04:00Z">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9CDCFE"/>
                  <w:sz w:val="21"/>
                  <w:szCs w:val="21"/>
                </w:rPr>
                <w:delText>document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ready</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del>
          </w:p>
          <w:p w14:paraId="3AD27C38" w14:textId="77777777" w:rsidR="00ED1509" w:rsidRPr="00806199" w:rsidDel="008B6AF4" w:rsidRDefault="00ED1509">
            <w:pPr>
              <w:pStyle w:val="Heading1Numbered"/>
              <w:rPr>
                <w:del w:id="1333" w:author="Donovan Goode [2]" w:date="2018-11-09T10:04:00Z"/>
                <w:rFonts w:ascii="Consolas" w:eastAsia="Times New Roman" w:hAnsi="Consolas" w:cs="Times New Roman"/>
                <w:color w:val="D4D4D4"/>
                <w:sz w:val="21"/>
                <w:szCs w:val="21"/>
              </w:rPr>
              <w:pPrChange w:id="1334" w:author="Donovan Goode [2]" w:date="2018-11-09T10:05:00Z">
                <w:pPr>
                  <w:framePr w:hSpace="180" w:wrap="around" w:vAnchor="text" w:hAnchor="margin" w:xAlign="center" w:y="130"/>
                  <w:shd w:val="clear" w:color="auto" w:fill="1E1E1E"/>
                  <w:spacing w:line="285" w:lineRule="atLeast"/>
                </w:pPr>
              </w:pPrChange>
            </w:pPr>
            <w:del w:id="1335"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applicantEligibleHealthBenefits_yes</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'#govmod_hrapplicanteligiblecontinuehealthbenef_1'</w:delText>
              </w:r>
              <w:r w:rsidRPr="00806199" w:rsidDel="008B6AF4">
                <w:rPr>
                  <w:rFonts w:ascii="Consolas" w:eastAsia="Times New Roman" w:hAnsi="Consolas" w:cs="Times New Roman"/>
                  <w:color w:val="D4D4D4"/>
                  <w:sz w:val="21"/>
                  <w:szCs w:val="21"/>
                </w:rPr>
                <w:delText>);</w:delText>
              </w:r>
            </w:del>
          </w:p>
          <w:p w14:paraId="37F454D3" w14:textId="77777777" w:rsidR="00ED1509" w:rsidRPr="00806199" w:rsidDel="008B6AF4" w:rsidRDefault="00ED1509">
            <w:pPr>
              <w:pStyle w:val="Heading1Numbered"/>
              <w:rPr>
                <w:del w:id="1336" w:author="Donovan Goode [2]" w:date="2018-11-09T10:04:00Z"/>
                <w:rFonts w:ascii="Consolas" w:eastAsia="Times New Roman" w:hAnsi="Consolas" w:cs="Times New Roman"/>
                <w:color w:val="D4D4D4"/>
                <w:sz w:val="21"/>
                <w:szCs w:val="21"/>
              </w:rPr>
              <w:pPrChange w:id="1337" w:author="Donovan Goode [2]" w:date="2018-11-09T10:05:00Z">
                <w:pPr>
                  <w:framePr w:hSpace="180" w:wrap="around" w:vAnchor="text" w:hAnchor="margin" w:xAlign="center" w:y="130"/>
                  <w:shd w:val="clear" w:color="auto" w:fill="1E1E1E"/>
                  <w:spacing w:line="285" w:lineRule="atLeast"/>
                </w:pPr>
              </w:pPrChange>
            </w:pPr>
            <w:del w:id="1338"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applicantEligibleHealthBenefits_no</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'#govmod_hrapplicanteligiblecontinuehealthbenef_0'</w:delText>
              </w:r>
              <w:r w:rsidRPr="00806199" w:rsidDel="008B6AF4">
                <w:rPr>
                  <w:rFonts w:ascii="Consolas" w:eastAsia="Times New Roman" w:hAnsi="Consolas" w:cs="Times New Roman"/>
                  <w:color w:val="D4D4D4"/>
                  <w:sz w:val="21"/>
                  <w:szCs w:val="21"/>
                </w:rPr>
                <w:delText>);</w:delText>
              </w:r>
            </w:del>
          </w:p>
          <w:p w14:paraId="3366EC62" w14:textId="77777777" w:rsidR="00ED1509" w:rsidRPr="00806199" w:rsidDel="008B6AF4" w:rsidRDefault="00ED1509">
            <w:pPr>
              <w:pStyle w:val="Heading1Numbered"/>
              <w:rPr>
                <w:del w:id="1339" w:author="Donovan Goode [2]" w:date="2018-11-09T10:04:00Z"/>
                <w:rFonts w:ascii="Consolas" w:eastAsia="Times New Roman" w:hAnsi="Consolas" w:cs="Times New Roman"/>
                <w:color w:val="D4D4D4"/>
                <w:sz w:val="21"/>
                <w:szCs w:val="21"/>
              </w:rPr>
              <w:pPrChange w:id="1340" w:author="Donovan Goode [2]" w:date="2018-11-09T10:05:00Z">
                <w:pPr>
                  <w:framePr w:hSpace="180" w:wrap="around" w:vAnchor="text" w:hAnchor="margin" w:xAlign="center" w:y="130"/>
                  <w:shd w:val="clear" w:color="auto" w:fill="1E1E1E"/>
                  <w:spacing w:line="285" w:lineRule="atLeast"/>
                </w:pPr>
              </w:pPrChange>
            </w:pPr>
            <w:del w:id="1341" w:author="Donovan Goode [2]" w:date="2018-11-09T10:04:00Z">
              <w:r w:rsidRPr="00806199" w:rsidDel="008B6AF4">
                <w:rPr>
                  <w:rFonts w:ascii="Consolas" w:eastAsia="Times New Roman" w:hAnsi="Consolas" w:cs="Times New Roman"/>
                  <w:color w:val="D4D4D4"/>
                  <w:sz w:val="21"/>
                  <w:szCs w:val="21"/>
                </w:rPr>
                <w:delText xml:space="preserve"> </w:delText>
              </w:r>
            </w:del>
          </w:p>
          <w:p w14:paraId="0E873B41" w14:textId="77777777" w:rsidR="00ED1509" w:rsidRPr="00806199" w:rsidDel="008B6AF4" w:rsidRDefault="00ED1509">
            <w:pPr>
              <w:pStyle w:val="Heading1Numbered"/>
              <w:rPr>
                <w:del w:id="1342" w:author="Donovan Goode [2]" w:date="2018-11-09T10:04:00Z"/>
                <w:rFonts w:ascii="Consolas" w:eastAsia="Times New Roman" w:hAnsi="Consolas" w:cs="Times New Roman"/>
                <w:color w:val="D4D4D4"/>
                <w:sz w:val="21"/>
                <w:szCs w:val="21"/>
              </w:rPr>
              <w:pPrChange w:id="1343" w:author="Donovan Goode [2]" w:date="2018-11-09T10:05:00Z">
                <w:pPr>
                  <w:framePr w:hSpace="180" w:wrap="around" w:vAnchor="text" w:hAnchor="margin" w:xAlign="center" w:y="130"/>
                  <w:shd w:val="clear" w:color="auto" w:fill="1E1E1E"/>
                  <w:spacing w:line="285" w:lineRule="atLeast"/>
                </w:pPr>
              </w:pPrChange>
            </w:pPr>
            <w:del w:id="1344"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applicantEligibleHealthBenefits_yes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change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74F8E34F" w14:textId="77777777" w:rsidR="00ED1509" w:rsidRPr="00806199" w:rsidDel="008B6AF4" w:rsidRDefault="00ED1509">
            <w:pPr>
              <w:pStyle w:val="Heading1Numbered"/>
              <w:rPr>
                <w:del w:id="1345" w:author="Donovan Goode [2]" w:date="2018-11-09T10:04:00Z"/>
                <w:rFonts w:ascii="Consolas" w:eastAsia="Times New Roman" w:hAnsi="Consolas" w:cs="Times New Roman"/>
                <w:color w:val="D4D4D4"/>
                <w:sz w:val="21"/>
                <w:szCs w:val="21"/>
              </w:rPr>
              <w:pPrChange w:id="1346" w:author="Donovan Goode [2]" w:date="2018-11-09T10:05:00Z">
                <w:pPr>
                  <w:framePr w:hSpace="180" w:wrap="around" w:vAnchor="text" w:hAnchor="margin" w:xAlign="center" w:y="130"/>
                  <w:shd w:val="clear" w:color="auto" w:fill="1E1E1E"/>
                  <w:spacing w:line="285" w:lineRule="atLeast"/>
                </w:pPr>
              </w:pPrChange>
            </w:pPr>
            <w:del w:id="1347"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applicantEligibleHealthBenefits_no</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change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0B353E78" w14:textId="77777777" w:rsidR="00ED1509" w:rsidRPr="00806199" w:rsidDel="008B6AF4" w:rsidRDefault="00ED1509">
            <w:pPr>
              <w:pStyle w:val="Heading1Numbered"/>
              <w:rPr>
                <w:del w:id="1348" w:author="Donovan Goode [2]" w:date="2018-11-09T10:04:00Z"/>
                <w:rFonts w:ascii="Consolas" w:eastAsia="Times New Roman" w:hAnsi="Consolas" w:cs="Times New Roman"/>
                <w:color w:val="D4D4D4"/>
                <w:sz w:val="21"/>
                <w:szCs w:val="21"/>
              </w:rPr>
              <w:pPrChange w:id="1349" w:author="Donovan Goode [2]" w:date="2018-11-09T10:05:00Z">
                <w:pPr>
                  <w:framePr w:hSpace="180" w:wrap="around" w:vAnchor="text" w:hAnchor="margin" w:xAlign="center" w:y="130"/>
                  <w:shd w:val="clear" w:color="auto" w:fill="1E1E1E"/>
                  <w:spacing w:line="285" w:lineRule="atLeast"/>
                </w:pPr>
              </w:pPrChange>
            </w:pPr>
            <w:del w:id="1350" w:author="Donovan Goode [2]" w:date="2018-11-09T10:04:00Z">
              <w:r w:rsidRPr="00806199" w:rsidDel="008B6AF4">
                <w:rPr>
                  <w:rFonts w:ascii="Consolas" w:eastAsia="Times New Roman" w:hAnsi="Consolas" w:cs="Times New Roman"/>
                  <w:color w:val="D4D4D4"/>
                  <w:sz w:val="21"/>
                  <w:szCs w:val="21"/>
                </w:rPr>
                <w:delText xml:space="preserve">   </w:delText>
              </w:r>
            </w:del>
          </w:p>
          <w:p w14:paraId="14AA434F" w14:textId="77777777" w:rsidR="00ED1509" w:rsidRPr="00806199" w:rsidDel="008B6AF4" w:rsidRDefault="00ED1509">
            <w:pPr>
              <w:pStyle w:val="Heading1Numbered"/>
              <w:rPr>
                <w:del w:id="1351" w:author="Donovan Goode [2]" w:date="2018-11-09T10:04:00Z"/>
                <w:rFonts w:ascii="Consolas" w:eastAsia="Times New Roman" w:hAnsi="Consolas" w:cs="Times New Roman"/>
                <w:color w:val="D4D4D4"/>
                <w:sz w:val="21"/>
                <w:szCs w:val="21"/>
              </w:rPr>
              <w:pPrChange w:id="1352" w:author="Donovan Goode [2]" w:date="2018-11-09T10:05:00Z">
                <w:pPr>
                  <w:framePr w:hSpace="180" w:wrap="around" w:vAnchor="text" w:hAnchor="margin" w:xAlign="center" w:y="130"/>
                  <w:shd w:val="clear" w:color="auto" w:fill="1E1E1E"/>
                  <w:spacing w:line="285" w:lineRule="atLeast"/>
                </w:pPr>
              </w:pPrChange>
            </w:pPr>
            <w:del w:id="1353"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w:delText>
              </w:r>
            </w:del>
          </w:p>
          <w:p w14:paraId="62E4ECA3" w14:textId="77777777" w:rsidR="00ED1509" w:rsidRPr="00806199" w:rsidDel="008B6AF4" w:rsidRDefault="00ED1509">
            <w:pPr>
              <w:pStyle w:val="Heading1Numbered"/>
              <w:rPr>
                <w:del w:id="1354" w:author="Donovan Goode [2]" w:date="2018-11-09T10:04:00Z"/>
                <w:rFonts w:ascii="Consolas" w:eastAsia="Times New Roman" w:hAnsi="Consolas" w:cs="Times New Roman"/>
                <w:color w:val="D4D4D4"/>
                <w:sz w:val="21"/>
                <w:szCs w:val="21"/>
              </w:rPr>
              <w:pPrChange w:id="1355" w:author="Donovan Goode [2]" w:date="2018-11-09T10:05:00Z">
                <w:pPr>
                  <w:framePr w:hSpace="180" w:wrap="around" w:vAnchor="text" w:hAnchor="margin" w:xAlign="center" w:y="130"/>
                  <w:shd w:val="clear" w:color="auto" w:fill="1E1E1E"/>
                  <w:spacing w:line="285" w:lineRule="atLeast"/>
                </w:pPr>
              </w:pPrChange>
            </w:pPr>
          </w:p>
          <w:p w14:paraId="0357193D" w14:textId="77777777" w:rsidR="00ED1509" w:rsidRPr="00806199" w:rsidDel="008B6AF4" w:rsidRDefault="00ED1509">
            <w:pPr>
              <w:pStyle w:val="Heading1Numbered"/>
              <w:rPr>
                <w:del w:id="1356" w:author="Donovan Goode [2]" w:date="2018-11-09T10:04:00Z"/>
                <w:rFonts w:ascii="Consolas" w:eastAsia="Times New Roman" w:hAnsi="Consolas" w:cs="Times New Roman"/>
                <w:color w:val="D4D4D4"/>
                <w:sz w:val="21"/>
                <w:szCs w:val="21"/>
              </w:rPr>
              <w:pPrChange w:id="1357" w:author="Donovan Goode [2]" w:date="2018-11-09T10:05:00Z">
                <w:pPr>
                  <w:framePr w:hSpace="180" w:wrap="around" w:vAnchor="text" w:hAnchor="margin" w:xAlign="center" w:y="130"/>
                  <w:shd w:val="clear" w:color="auto" w:fill="1E1E1E"/>
                  <w:spacing w:line="285" w:lineRule="atLeast"/>
                </w:pPr>
              </w:pPrChange>
            </w:pPr>
            <w:del w:id="1358" w:author="Donovan Goode [2]" w:date="2018-11-09T10:04:00Z">
              <w:r w:rsidRPr="00806199" w:rsidDel="008B6AF4">
                <w:rPr>
                  <w:rFonts w:ascii="Consolas" w:eastAsia="Times New Roman" w:hAnsi="Consolas" w:cs="Times New Roman"/>
                  <w:color w:val="D4D4D4"/>
                  <w:sz w:val="21"/>
                  <w:szCs w:val="21"/>
                </w:rPr>
                <w:delText xml:space="preserve">});   </w:delText>
              </w:r>
            </w:del>
          </w:p>
          <w:p w14:paraId="3F6FDB7A" w14:textId="77777777" w:rsidR="00ED1509" w:rsidRPr="00806199" w:rsidDel="008B6AF4" w:rsidRDefault="00ED1509">
            <w:pPr>
              <w:pStyle w:val="Heading1Numbered"/>
              <w:rPr>
                <w:del w:id="1359" w:author="Donovan Goode [2]" w:date="2018-11-09T10:04:00Z"/>
                <w:rFonts w:ascii="Consolas" w:eastAsia="Times New Roman" w:hAnsi="Consolas" w:cs="Times New Roman"/>
                <w:color w:val="D4D4D4"/>
                <w:sz w:val="21"/>
                <w:szCs w:val="21"/>
              </w:rPr>
              <w:pPrChange w:id="1360" w:author="Donovan Goode [2]" w:date="2018-11-09T10:05:00Z">
                <w:pPr>
                  <w:framePr w:hSpace="180" w:wrap="around" w:vAnchor="text" w:hAnchor="margin" w:xAlign="center" w:y="130"/>
                  <w:shd w:val="clear" w:color="auto" w:fill="1E1E1E"/>
                  <w:spacing w:line="285" w:lineRule="atLeast"/>
                </w:pPr>
              </w:pPrChange>
            </w:pPr>
          </w:p>
          <w:p w14:paraId="4143B881" w14:textId="77777777" w:rsidR="00ED1509" w:rsidRPr="00806199" w:rsidDel="008B6AF4" w:rsidRDefault="00ED1509">
            <w:pPr>
              <w:pStyle w:val="Heading1Numbered"/>
              <w:rPr>
                <w:del w:id="1361" w:author="Donovan Goode [2]" w:date="2018-11-09T10:04:00Z"/>
                <w:rFonts w:ascii="Consolas" w:eastAsia="Times New Roman" w:hAnsi="Consolas" w:cs="Times New Roman"/>
                <w:color w:val="D4D4D4"/>
                <w:sz w:val="21"/>
                <w:szCs w:val="21"/>
              </w:rPr>
              <w:pPrChange w:id="1362" w:author="Donovan Goode [2]" w:date="2018-11-09T10:05:00Z">
                <w:pPr>
                  <w:framePr w:hSpace="180" w:wrap="around" w:vAnchor="text" w:hAnchor="margin" w:xAlign="center" w:y="130"/>
                  <w:shd w:val="clear" w:color="auto" w:fill="1E1E1E"/>
                  <w:spacing w:line="285" w:lineRule="atLeast"/>
                </w:pPr>
              </w:pPrChange>
            </w:pPr>
            <w:del w:id="1363" w:author="Donovan Goode [2]" w:date="2018-11-09T10:04:00Z">
              <w:r w:rsidRPr="00806199" w:rsidDel="008B6AF4">
                <w:rPr>
                  <w:rFonts w:ascii="Consolas" w:eastAsia="Times New Roman" w:hAnsi="Consolas" w:cs="Times New Roman"/>
                  <w:color w:val="6A9955"/>
                  <w:sz w:val="21"/>
                  <w:szCs w:val="21"/>
                </w:rPr>
                <w:delText>//Function to Show and hide the fields</w:delText>
              </w:r>
            </w:del>
          </w:p>
          <w:p w14:paraId="5E09F6E4" w14:textId="77777777" w:rsidR="00ED1509" w:rsidRPr="00806199" w:rsidDel="008B6AF4" w:rsidRDefault="00ED1509">
            <w:pPr>
              <w:pStyle w:val="Heading1Numbered"/>
              <w:rPr>
                <w:del w:id="1364" w:author="Donovan Goode [2]" w:date="2018-11-09T10:04:00Z"/>
                <w:rFonts w:ascii="Consolas" w:eastAsia="Times New Roman" w:hAnsi="Consolas" w:cs="Times New Roman"/>
                <w:color w:val="D4D4D4"/>
                <w:sz w:val="21"/>
                <w:szCs w:val="21"/>
              </w:rPr>
              <w:pPrChange w:id="1365" w:author="Donovan Goode [2]" w:date="2018-11-09T10:05:00Z">
                <w:pPr>
                  <w:framePr w:hSpace="180" w:wrap="around" w:vAnchor="text" w:hAnchor="margin" w:xAlign="center" w:y="130"/>
                  <w:shd w:val="clear" w:color="auto" w:fill="1E1E1E"/>
                  <w:spacing w:line="285" w:lineRule="atLeast"/>
                </w:pPr>
              </w:pPrChange>
            </w:pPr>
            <w:del w:id="1366" w:author="Donovan Goode [2]" w:date="2018-11-09T10:04:00Z">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3F51745A" w14:textId="77777777" w:rsidR="00ED1509" w:rsidRPr="00806199" w:rsidDel="008B6AF4" w:rsidRDefault="00ED1509">
            <w:pPr>
              <w:pStyle w:val="Heading1Numbered"/>
              <w:rPr>
                <w:del w:id="1367" w:author="Donovan Goode [2]" w:date="2018-11-09T10:04:00Z"/>
                <w:rFonts w:ascii="Consolas" w:eastAsia="Times New Roman" w:hAnsi="Consolas" w:cs="Times New Roman"/>
                <w:color w:val="D4D4D4"/>
                <w:sz w:val="21"/>
                <w:szCs w:val="21"/>
              </w:rPr>
              <w:pPrChange w:id="1368" w:author="Donovan Goode [2]" w:date="2018-11-09T10:05:00Z">
                <w:pPr>
                  <w:framePr w:hSpace="180" w:wrap="around" w:vAnchor="text" w:hAnchor="margin" w:xAlign="center" w:y="130"/>
                  <w:shd w:val="clear" w:color="auto" w:fill="1E1E1E"/>
                  <w:spacing w:line="285" w:lineRule="atLeast"/>
                </w:pPr>
              </w:pPrChange>
            </w:pPr>
            <w:del w:id="1369"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closest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'td'</w:delText>
              </w:r>
              <w:r w:rsidRPr="00806199" w:rsidDel="008B6AF4">
                <w:rPr>
                  <w:rFonts w:ascii="Consolas" w:eastAsia="Times New Roman" w:hAnsi="Consolas" w:cs="Times New Roman"/>
                  <w:color w:val="D4D4D4"/>
                  <w:sz w:val="21"/>
                  <w:szCs w:val="21"/>
                </w:rPr>
                <w:delText>);</w:delText>
              </w:r>
            </w:del>
          </w:p>
          <w:p w14:paraId="32E96D46" w14:textId="77777777" w:rsidR="00ED1509" w:rsidRPr="00806199" w:rsidDel="008B6AF4" w:rsidRDefault="00ED1509">
            <w:pPr>
              <w:pStyle w:val="Heading1Numbered"/>
              <w:rPr>
                <w:del w:id="1370" w:author="Donovan Goode [2]" w:date="2018-11-09T10:04:00Z"/>
                <w:rFonts w:ascii="Consolas" w:eastAsia="Times New Roman" w:hAnsi="Consolas" w:cs="Times New Roman"/>
                <w:color w:val="D4D4D4"/>
                <w:sz w:val="21"/>
                <w:szCs w:val="21"/>
              </w:rPr>
              <w:pPrChange w:id="1371" w:author="Donovan Goode [2]" w:date="2018-11-09T10:05:00Z">
                <w:pPr>
                  <w:framePr w:hSpace="180" w:wrap="around" w:vAnchor="text" w:hAnchor="margin" w:xAlign="center" w:y="130"/>
                  <w:shd w:val="clear" w:color="auto" w:fill="1E1E1E"/>
                  <w:spacing w:line="285" w:lineRule="atLeast"/>
                </w:pPr>
              </w:pPrChange>
            </w:pPr>
            <w:del w:id="1372"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closest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'td'</w:delText>
              </w:r>
              <w:r w:rsidRPr="00806199" w:rsidDel="008B6AF4">
                <w:rPr>
                  <w:rFonts w:ascii="Consolas" w:eastAsia="Times New Roman" w:hAnsi="Consolas" w:cs="Times New Roman"/>
                  <w:color w:val="D4D4D4"/>
                  <w:sz w:val="21"/>
                  <w:szCs w:val="21"/>
                </w:rPr>
                <w:delText>);</w:delText>
              </w:r>
            </w:del>
          </w:p>
          <w:p w14:paraId="4011E255" w14:textId="77777777" w:rsidR="00ED1509" w:rsidRPr="00806199" w:rsidDel="008B6AF4" w:rsidRDefault="00ED1509">
            <w:pPr>
              <w:pStyle w:val="Heading1Numbered"/>
              <w:rPr>
                <w:del w:id="1373" w:author="Donovan Goode [2]" w:date="2018-11-09T10:04:00Z"/>
                <w:rFonts w:ascii="Consolas" w:eastAsia="Times New Roman" w:hAnsi="Consolas" w:cs="Times New Roman"/>
                <w:color w:val="D4D4D4"/>
                <w:sz w:val="21"/>
                <w:szCs w:val="21"/>
              </w:rPr>
              <w:pPrChange w:id="1374" w:author="Donovan Goode [2]" w:date="2018-11-09T10:05:00Z">
                <w:pPr>
                  <w:framePr w:hSpace="180" w:wrap="around" w:vAnchor="text" w:hAnchor="margin" w:xAlign="center" w:y="130"/>
                  <w:shd w:val="clear" w:color="auto" w:fill="1E1E1E"/>
                  <w:spacing w:line="285" w:lineRule="atLeast"/>
                </w:pPr>
              </w:pPrChange>
            </w:pPr>
          </w:p>
          <w:p w14:paraId="0924B0CC" w14:textId="77777777" w:rsidR="00ED1509" w:rsidRPr="00806199" w:rsidDel="008B6AF4" w:rsidRDefault="00ED1509">
            <w:pPr>
              <w:pStyle w:val="Heading1Numbered"/>
              <w:rPr>
                <w:del w:id="1375" w:author="Donovan Goode [2]" w:date="2018-11-09T10:04:00Z"/>
                <w:rFonts w:ascii="Consolas" w:eastAsia="Times New Roman" w:hAnsi="Consolas" w:cs="Times New Roman"/>
                <w:color w:val="D4D4D4"/>
                <w:sz w:val="21"/>
                <w:szCs w:val="21"/>
              </w:rPr>
              <w:pPrChange w:id="1376" w:author="Donovan Goode [2]" w:date="2018-11-09T10:05:00Z">
                <w:pPr>
                  <w:framePr w:hSpace="180" w:wrap="around" w:vAnchor="text" w:hAnchor="margin" w:xAlign="center" w:y="130"/>
                  <w:shd w:val="clear" w:color="auto" w:fill="1E1E1E"/>
                  <w:spacing w:line="285" w:lineRule="atLeast"/>
                </w:pPr>
              </w:pPrChange>
            </w:pPr>
            <w:del w:id="1377"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6A9955"/>
                  <w:sz w:val="21"/>
                  <w:szCs w:val="21"/>
                </w:rPr>
                <w:delText>//LOGIC</w:delText>
              </w:r>
            </w:del>
          </w:p>
          <w:p w14:paraId="5F9F3462" w14:textId="77777777" w:rsidR="00ED1509" w:rsidRPr="00806199" w:rsidDel="008B6AF4" w:rsidRDefault="00ED1509">
            <w:pPr>
              <w:pStyle w:val="Heading1Numbered"/>
              <w:rPr>
                <w:del w:id="1378" w:author="Donovan Goode [2]" w:date="2018-11-09T10:04:00Z"/>
                <w:rFonts w:ascii="Consolas" w:eastAsia="Times New Roman" w:hAnsi="Consolas" w:cs="Times New Roman"/>
                <w:color w:val="D4D4D4"/>
                <w:sz w:val="21"/>
                <w:szCs w:val="21"/>
              </w:rPr>
              <w:pPrChange w:id="1379" w:author="Donovan Goode [2]" w:date="2018-11-09T10:05:00Z">
                <w:pPr>
                  <w:framePr w:hSpace="180" w:wrap="around" w:vAnchor="text" w:hAnchor="margin" w:xAlign="center" w:y="130"/>
                  <w:shd w:val="clear" w:color="auto" w:fill="1E1E1E"/>
                  <w:spacing w:line="285" w:lineRule="atLeast"/>
                </w:pPr>
              </w:pPrChange>
            </w:pPr>
            <w:del w:id="1380"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C586C0"/>
                  <w:sz w:val="21"/>
                  <w:szCs w:val="21"/>
                </w:rPr>
                <w:delText>if</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'#govmod_hrapplicanteligiblecontinuehealthbenef_1'</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is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':checked'</w:delText>
              </w:r>
              <w:r w:rsidRPr="00806199" w:rsidDel="008B6AF4">
                <w:rPr>
                  <w:rFonts w:ascii="Consolas" w:eastAsia="Times New Roman" w:hAnsi="Consolas" w:cs="Times New Roman"/>
                  <w:color w:val="D4D4D4"/>
                  <w:sz w:val="21"/>
                  <w:szCs w:val="21"/>
                </w:rPr>
                <w:delText>)) {</w:delText>
              </w:r>
            </w:del>
          </w:p>
          <w:p w14:paraId="79A98F3B" w14:textId="77777777" w:rsidR="00ED1509" w:rsidRPr="00806199" w:rsidDel="008B6AF4" w:rsidRDefault="00ED1509">
            <w:pPr>
              <w:pStyle w:val="Heading1Numbered"/>
              <w:rPr>
                <w:del w:id="1381" w:author="Donovan Goode [2]" w:date="2018-11-09T10:04:00Z"/>
                <w:rFonts w:ascii="Consolas" w:eastAsia="Times New Roman" w:hAnsi="Consolas" w:cs="Times New Roman"/>
                <w:color w:val="D4D4D4"/>
                <w:sz w:val="21"/>
                <w:szCs w:val="21"/>
              </w:rPr>
              <w:pPrChange w:id="1382" w:author="Donovan Goode [2]" w:date="2018-11-09T10:05:00Z">
                <w:pPr>
                  <w:framePr w:hSpace="180" w:wrap="around" w:vAnchor="text" w:hAnchor="margin" w:xAlign="center" w:y="130"/>
                  <w:shd w:val="clear" w:color="auto" w:fill="1E1E1E"/>
                  <w:spacing w:line="285" w:lineRule="atLeast"/>
                </w:pPr>
              </w:pPrChange>
            </w:pPr>
            <w:del w:id="1383"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show</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"slow"</w:delText>
              </w:r>
              <w:r w:rsidRPr="00806199" w:rsidDel="008B6AF4">
                <w:rPr>
                  <w:rFonts w:ascii="Consolas" w:eastAsia="Times New Roman" w:hAnsi="Consolas" w:cs="Times New Roman"/>
                  <w:color w:val="D4D4D4"/>
                  <w:sz w:val="21"/>
                  <w:szCs w:val="21"/>
                </w:rPr>
                <w:delText>);</w:delText>
              </w:r>
            </w:del>
          </w:p>
          <w:p w14:paraId="78E8BF65" w14:textId="77777777" w:rsidR="00ED1509" w:rsidRPr="00806199" w:rsidDel="008B6AF4" w:rsidRDefault="00ED1509">
            <w:pPr>
              <w:pStyle w:val="Heading1Numbered"/>
              <w:rPr>
                <w:del w:id="1384" w:author="Donovan Goode [2]" w:date="2018-11-09T10:04:00Z"/>
                <w:rFonts w:ascii="Consolas" w:eastAsia="Times New Roman" w:hAnsi="Consolas" w:cs="Times New Roman"/>
                <w:color w:val="D4D4D4"/>
                <w:sz w:val="21"/>
                <w:szCs w:val="21"/>
              </w:rPr>
              <w:pPrChange w:id="1385" w:author="Donovan Goode [2]" w:date="2018-11-09T10:05:00Z">
                <w:pPr>
                  <w:framePr w:hSpace="180" w:wrap="around" w:vAnchor="text" w:hAnchor="margin" w:xAlign="center" w:y="130"/>
                  <w:shd w:val="clear" w:color="auto" w:fill="1E1E1E"/>
                  <w:spacing w:line="285" w:lineRule="atLeast"/>
                </w:pPr>
              </w:pPrChange>
            </w:pPr>
            <w:del w:id="1386"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addClass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1403745D" w14:textId="77777777" w:rsidR="00ED1509" w:rsidRPr="00806199" w:rsidDel="008B6AF4" w:rsidRDefault="00ED1509">
            <w:pPr>
              <w:pStyle w:val="Heading1Numbered"/>
              <w:rPr>
                <w:del w:id="1387" w:author="Donovan Goode [2]" w:date="2018-11-09T10:04:00Z"/>
                <w:rFonts w:ascii="Consolas" w:eastAsia="Times New Roman" w:hAnsi="Consolas" w:cs="Times New Roman"/>
                <w:color w:val="D4D4D4"/>
                <w:sz w:val="21"/>
                <w:szCs w:val="21"/>
              </w:rPr>
              <w:pPrChange w:id="1388" w:author="Donovan Goode [2]" w:date="2018-11-09T10:05:00Z">
                <w:pPr>
                  <w:framePr w:hSpace="180" w:wrap="around" w:vAnchor="text" w:hAnchor="margin" w:xAlign="center" w:y="130"/>
                  <w:shd w:val="clear" w:color="auto" w:fill="1E1E1E"/>
                  <w:spacing w:line="285" w:lineRule="atLeast"/>
                </w:pPr>
              </w:pPrChange>
            </w:pPr>
            <w:del w:id="1389"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hide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"fast"</w:delText>
              </w:r>
              <w:r w:rsidRPr="00806199" w:rsidDel="008B6AF4">
                <w:rPr>
                  <w:rFonts w:ascii="Consolas" w:eastAsia="Times New Roman" w:hAnsi="Consolas" w:cs="Times New Roman"/>
                  <w:color w:val="D4D4D4"/>
                  <w:sz w:val="21"/>
                  <w:szCs w:val="21"/>
                </w:rPr>
                <w:delText>);</w:delText>
              </w:r>
            </w:del>
          </w:p>
          <w:p w14:paraId="6393D233" w14:textId="77777777" w:rsidR="00ED1509" w:rsidRPr="00806199" w:rsidDel="008B6AF4" w:rsidRDefault="00ED1509">
            <w:pPr>
              <w:pStyle w:val="Heading1Numbered"/>
              <w:rPr>
                <w:del w:id="1390" w:author="Donovan Goode [2]" w:date="2018-11-09T10:04:00Z"/>
                <w:rFonts w:ascii="Consolas" w:eastAsia="Times New Roman" w:hAnsi="Consolas" w:cs="Times New Roman"/>
                <w:color w:val="D4D4D4"/>
                <w:sz w:val="21"/>
                <w:szCs w:val="21"/>
              </w:rPr>
              <w:pPrChange w:id="1391" w:author="Donovan Goode [2]" w:date="2018-11-09T10:05:00Z">
                <w:pPr>
                  <w:framePr w:hSpace="180" w:wrap="around" w:vAnchor="text" w:hAnchor="margin" w:xAlign="center" w:y="130"/>
                  <w:shd w:val="clear" w:color="auto" w:fill="1E1E1E"/>
                  <w:spacing w:line="285" w:lineRule="atLeast"/>
                </w:pPr>
              </w:pPrChange>
            </w:pPr>
            <w:del w:id="1392"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removeClass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38F3D422" w14:textId="77777777" w:rsidR="00ED1509" w:rsidRPr="00806199" w:rsidDel="008B6AF4" w:rsidRDefault="00ED1509">
            <w:pPr>
              <w:pStyle w:val="Heading1Numbered"/>
              <w:rPr>
                <w:del w:id="1393" w:author="Donovan Goode [2]" w:date="2018-11-09T10:04:00Z"/>
                <w:rFonts w:ascii="Consolas" w:eastAsia="Times New Roman" w:hAnsi="Consolas" w:cs="Times New Roman"/>
                <w:color w:val="D4D4D4"/>
                <w:sz w:val="21"/>
                <w:szCs w:val="21"/>
              </w:rPr>
              <w:pPrChange w:id="1394" w:author="Donovan Goode [2]" w:date="2018-11-09T10:05:00Z">
                <w:pPr>
                  <w:framePr w:hSpace="180" w:wrap="around" w:vAnchor="text" w:hAnchor="margin" w:xAlign="center" w:y="130"/>
                  <w:shd w:val="clear" w:color="auto" w:fill="1E1E1E"/>
                  <w:spacing w:line="285" w:lineRule="atLeast"/>
                </w:pPr>
              </w:pPrChange>
            </w:pPr>
            <w:del w:id="1395" w:author="Donovan Goode [2]" w:date="2018-11-09T10:04:00Z">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C586C0"/>
                  <w:sz w:val="21"/>
                  <w:szCs w:val="21"/>
                </w:rPr>
                <w:delText>else</w:delText>
              </w:r>
              <w:r w:rsidRPr="00806199" w:rsidDel="008B6AF4">
                <w:rPr>
                  <w:rFonts w:ascii="Consolas" w:eastAsia="Times New Roman" w:hAnsi="Consolas" w:cs="Times New Roman"/>
                  <w:color w:val="D4D4D4"/>
                  <w:sz w:val="21"/>
                  <w:szCs w:val="21"/>
                </w:rPr>
                <w:delText xml:space="preserve"> {</w:delText>
              </w:r>
            </w:del>
          </w:p>
          <w:p w14:paraId="7D1DDB83" w14:textId="77777777" w:rsidR="00ED1509" w:rsidRPr="00806199" w:rsidDel="008B6AF4" w:rsidRDefault="00ED1509">
            <w:pPr>
              <w:pStyle w:val="Heading1Numbered"/>
              <w:rPr>
                <w:del w:id="1396" w:author="Donovan Goode [2]" w:date="2018-11-09T10:04:00Z"/>
                <w:rFonts w:ascii="Consolas" w:eastAsia="Times New Roman" w:hAnsi="Consolas" w:cs="Times New Roman"/>
                <w:color w:val="D4D4D4"/>
                <w:sz w:val="21"/>
                <w:szCs w:val="21"/>
              </w:rPr>
              <w:pPrChange w:id="1397" w:author="Donovan Goode [2]" w:date="2018-11-09T10:05:00Z">
                <w:pPr>
                  <w:framePr w:hSpace="180" w:wrap="around" w:vAnchor="text" w:hAnchor="margin" w:xAlign="center" w:y="130"/>
                  <w:shd w:val="clear" w:color="auto" w:fill="1E1E1E"/>
                  <w:spacing w:line="285" w:lineRule="atLeast"/>
                </w:pPr>
              </w:pPrChange>
            </w:pPr>
            <w:del w:id="1398"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hide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"fast"</w:delText>
              </w:r>
              <w:r w:rsidRPr="00806199" w:rsidDel="008B6AF4">
                <w:rPr>
                  <w:rFonts w:ascii="Consolas" w:eastAsia="Times New Roman" w:hAnsi="Consolas" w:cs="Times New Roman"/>
                  <w:color w:val="D4D4D4"/>
                  <w:sz w:val="21"/>
                  <w:szCs w:val="21"/>
                </w:rPr>
                <w:delText>);</w:delText>
              </w:r>
            </w:del>
          </w:p>
          <w:p w14:paraId="7D7B3582" w14:textId="77777777" w:rsidR="00ED1509" w:rsidRPr="00806199" w:rsidDel="008B6AF4" w:rsidRDefault="00ED1509">
            <w:pPr>
              <w:pStyle w:val="Heading1Numbered"/>
              <w:rPr>
                <w:del w:id="1399" w:author="Donovan Goode [2]" w:date="2018-11-09T10:04:00Z"/>
                <w:rFonts w:ascii="Consolas" w:eastAsia="Times New Roman" w:hAnsi="Consolas" w:cs="Times New Roman"/>
                <w:color w:val="D4D4D4"/>
                <w:sz w:val="21"/>
                <w:szCs w:val="21"/>
              </w:rPr>
              <w:pPrChange w:id="1400" w:author="Donovan Goode [2]" w:date="2018-11-09T10:05:00Z">
                <w:pPr>
                  <w:framePr w:hSpace="180" w:wrap="around" w:vAnchor="text" w:hAnchor="margin" w:xAlign="center" w:y="130"/>
                  <w:shd w:val="clear" w:color="auto" w:fill="1E1E1E"/>
                  <w:spacing w:line="285" w:lineRule="atLeast"/>
                </w:pPr>
              </w:pPrChange>
            </w:pPr>
            <w:del w:id="1401"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removeClass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7AC0C56B" w14:textId="77777777" w:rsidR="00ED1509" w:rsidRPr="00806199" w:rsidDel="008B6AF4" w:rsidRDefault="00ED1509">
            <w:pPr>
              <w:pStyle w:val="Heading1Numbered"/>
              <w:rPr>
                <w:del w:id="1402" w:author="Donovan Goode [2]" w:date="2018-11-09T10:04:00Z"/>
                <w:rFonts w:ascii="Consolas" w:eastAsia="Times New Roman" w:hAnsi="Consolas" w:cs="Times New Roman"/>
                <w:color w:val="D4D4D4"/>
                <w:sz w:val="21"/>
                <w:szCs w:val="21"/>
              </w:rPr>
              <w:pPrChange w:id="1403" w:author="Donovan Goode [2]" w:date="2018-11-09T10:05:00Z">
                <w:pPr>
                  <w:framePr w:hSpace="180" w:wrap="around" w:vAnchor="text" w:hAnchor="margin" w:xAlign="center" w:y="130"/>
                  <w:shd w:val="clear" w:color="auto" w:fill="1E1E1E"/>
                  <w:spacing w:line="285" w:lineRule="atLeast"/>
                </w:pPr>
              </w:pPrChange>
            </w:pPr>
            <w:del w:id="1404"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show</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"slow"</w:delText>
              </w:r>
              <w:r w:rsidRPr="00806199" w:rsidDel="008B6AF4">
                <w:rPr>
                  <w:rFonts w:ascii="Consolas" w:eastAsia="Times New Roman" w:hAnsi="Consolas" w:cs="Times New Roman"/>
                  <w:color w:val="D4D4D4"/>
                  <w:sz w:val="21"/>
                  <w:szCs w:val="21"/>
                </w:rPr>
                <w:delText>);</w:delText>
              </w:r>
            </w:del>
          </w:p>
          <w:p w14:paraId="50628A30" w14:textId="77777777" w:rsidR="00ED1509" w:rsidRPr="00806199" w:rsidDel="008B6AF4" w:rsidRDefault="00ED1509">
            <w:pPr>
              <w:pStyle w:val="Heading1Numbered"/>
              <w:rPr>
                <w:del w:id="1405" w:author="Donovan Goode [2]" w:date="2018-11-09T10:04:00Z"/>
                <w:rFonts w:ascii="Consolas" w:eastAsia="Times New Roman" w:hAnsi="Consolas" w:cs="Times New Roman"/>
                <w:color w:val="D4D4D4"/>
                <w:sz w:val="21"/>
                <w:szCs w:val="21"/>
              </w:rPr>
              <w:pPrChange w:id="1406" w:author="Donovan Goode [2]" w:date="2018-11-09T10:05:00Z">
                <w:pPr>
                  <w:framePr w:hSpace="180" w:wrap="around" w:vAnchor="text" w:hAnchor="margin" w:xAlign="center" w:y="130"/>
                  <w:shd w:val="clear" w:color="auto" w:fill="1E1E1E"/>
                  <w:spacing w:line="285" w:lineRule="atLeast"/>
                </w:pPr>
              </w:pPrChange>
            </w:pPr>
            <w:del w:id="1407" w:author="Donovan Goode [2]"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addClass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6F5C3810" w14:textId="77777777" w:rsidR="00ED1509" w:rsidRPr="00806199" w:rsidDel="008B6AF4" w:rsidRDefault="00ED1509">
            <w:pPr>
              <w:pStyle w:val="Heading1Numbered"/>
              <w:rPr>
                <w:del w:id="1408" w:author="Donovan Goode [2]" w:date="2018-11-09T10:04:00Z"/>
                <w:rFonts w:ascii="Consolas" w:eastAsia="Times New Roman" w:hAnsi="Consolas" w:cs="Times New Roman"/>
                <w:color w:val="D4D4D4"/>
                <w:sz w:val="21"/>
                <w:szCs w:val="21"/>
              </w:rPr>
              <w:pPrChange w:id="1409" w:author="Donovan Goode [2]" w:date="2018-11-09T10:05:00Z">
                <w:pPr>
                  <w:framePr w:hSpace="180" w:wrap="around" w:vAnchor="text" w:hAnchor="margin" w:xAlign="center" w:y="130"/>
                  <w:shd w:val="clear" w:color="auto" w:fill="1E1E1E"/>
                  <w:spacing w:line="285" w:lineRule="atLeast"/>
                </w:pPr>
              </w:pPrChange>
            </w:pPr>
            <w:del w:id="1410" w:author="Donovan Goode [2]" w:date="2018-11-09T10:04:00Z">
              <w:r w:rsidRPr="00806199" w:rsidDel="008B6AF4">
                <w:rPr>
                  <w:rFonts w:ascii="Consolas" w:eastAsia="Times New Roman" w:hAnsi="Consolas" w:cs="Times New Roman"/>
                  <w:color w:val="D4D4D4"/>
                  <w:sz w:val="21"/>
                  <w:szCs w:val="21"/>
                </w:rPr>
                <w:delText xml:space="preserve">    }</w:delText>
              </w:r>
            </w:del>
          </w:p>
          <w:p w14:paraId="3FDFBBD8" w14:textId="77777777" w:rsidR="00ED1509" w:rsidRPr="00806199" w:rsidDel="008B6AF4" w:rsidRDefault="00ED1509">
            <w:pPr>
              <w:pStyle w:val="Heading1Numbered"/>
              <w:rPr>
                <w:del w:id="1411" w:author="Donovan Goode [2]" w:date="2018-11-09T10:04:00Z"/>
                <w:rFonts w:ascii="Consolas" w:eastAsia="Times New Roman" w:hAnsi="Consolas" w:cs="Times New Roman"/>
                <w:color w:val="D4D4D4"/>
                <w:sz w:val="21"/>
                <w:szCs w:val="21"/>
              </w:rPr>
              <w:pPrChange w:id="1412" w:author="Donovan Goode [2]" w:date="2018-11-09T10:05:00Z">
                <w:pPr>
                  <w:framePr w:hSpace="180" w:wrap="around" w:vAnchor="text" w:hAnchor="margin" w:xAlign="center" w:y="130"/>
                  <w:shd w:val="clear" w:color="auto" w:fill="1E1E1E"/>
                  <w:spacing w:after="240" w:line="285" w:lineRule="atLeast"/>
                </w:pPr>
              </w:pPrChange>
            </w:pPr>
          </w:p>
          <w:p w14:paraId="05361507" w14:textId="77777777" w:rsidR="00ED1509" w:rsidRPr="00806199" w:rsidDel="008B6AF4" w:rsidRDefault="00ED1509">
            <w:pPr>
              <w:pStyle w:val="Heading1Numbered"/>
              <w:rPr>
                <w:del w:id="1413" w:author="Donovan Goode [2]" w:date="2018-11-09T10:04:00Z"/>
                <w:rFonts w:ascii="Consolas" w:eastAsia="Times New Roman" w:hAnsi="Consolas" w:cs="Times New Roman"/>
                <w:color w:val="D4D4D4"/>
                <w:sz w:val="21"/>
                <w:szCs w:val="21"/>
              </w:rPr>
              <w:pPrChange w:id="1414" w:author="Donovan Goode [2]" w:date="2018-11-09T10:05:00Z">
                <w:pPr>
                  <w:framePr w:hSpace="180" w:wrap="around" w:vAnchor="text" w:hAnchor="margin" w:xAlign="center" w:y="130"/>
                  <w:shd w:val="clear" w:color="auto" w:fill="1E1E1E"/>
                  <w:spacing w:line="285" w:lineRule="atLeast"/>
                </w:pPr>
              </w:pPrChange>
            </w:pPr>
            <w:del w:id="1415" w:author="Donovan Goode [2]" w:date="2018-11-09T10:04:00Z">
              <w:r w:rsidRPr="00806199" w:rsidDel="008B6AF4">
                <w:rPr>
                  <w:rFonts w:ascii="Consolas" w:eastAsia="Times New Roman" w:hAnsi="Consolas" w:cs="Times New Roman"/>
                  <w:color w:val="D4D4D4"/>
                  <w:sz w:val="21"/>
                  <w:szCs w:val="21"/>
                </w:rPr>
                <w:delText>}</w:delText>
              </w:r>
            </w:del>
          </w:p>
          <w:p w14:paraId="06D172EE" w14:textId="77777777" w:rsidR="00ED1509" w:rsidRPr="00D01E6B" w:rsidDel="008B6AF4" w:rsidRDefault="00ED1509">
            <w:pPr>
              <w:pStyle w:val="Heading1Numbered"/>
              <w:rPr>
                <w:del w:id="1416" w:author="Donovan Goode [2]" w:date="2018-11-09T10:04:00Z"/>
              </w:rPr>
              <w:pPrChange w:id="1417" w:author="Donovan Goode [2]" w:date="2018-11-09T10:05:00Z">
                <w:pPr>
                  <w:framePr w:hSpace="180" w:wrap="around" w:vAnchor="text" w:hAnchor="margin" w:xAlign="center" w:y="130"/>
                </w:pPr>
              </w:pPrChange>
            </w:pPr>
          </w:p>
        </w:tc>
      </w:tr>
      <w:tr w:rsidR="00ED1509" w:rsidDel="008B6AF4" w14:paraId="5A2091BD" w14:textId="00A41E78" w:rsidTr="00A52519">
        <w:trPr>
          <w:del w:id="1418" w:author="Donovan Goode [2]" w:date="2018-11-09T10:04:00Z"/>
        </w:trPr>
        <w:tc>
          <w:tcPr>
            <w:tcW w:w="1705" w:type="dxa"/>
          </w:tcPr>
          <w:p w14:paraId="345246AB" w14:textId="77777777" w:rsidR="00ED1509" w:rsidRPr="00430828" w:rsidDel="008B6AF4" w:rsidRDefault="00ED1509">
            <w:pPr>
              <w:pStyle w:val="Heading1Numbered"/>
              <w:rPr>
                <w:del w:id="1419" w:author="Donovan Goode [2]" w:date="2018-11-09T10:04:00Z"/>
                <w:highlight w:val="yellow"/>
              </w:rPr>
              <w:pPrChange w:id="1420" w:author="Donovan Goode [2]" w:date="2018-11-09T10:05:00Z">
                <w:pPr>
                  <w:framePr w:hSpace="180" w:wrap="around" w:vAnchor="text" w:hAnchor="margin" w:xAlign="center" w:y="130"/>
                  <w:jc w:val="center"/>
                </w:pPr>
              </w:pPrChange>
            </w:pPr>
            <w:del w:id="1421" w:author="Donovan Goode [2]" w:date="2018-11-09T10:04:00Z">
              <w:r w:rsidRPr="00430828" w:rsidDel="008B6AF4">
                <w:rPr>
                  <w:highlight w:val="yellow"/>
                </w:rPr>
                <w:delText>Review and Print Application</w:delText>
              </w:r>
            </w:del>
          </w:p>
        </w:tc>
        <w:tc>
          <w:tcPr>
            <w:tcW w:w="9905" w:type="dxa"/>
          </w:tcPr>
          <w:p w14:paraId="536DE928" w14:textId="77777777" w:rsidR="00ED1509" w:rsidRPr="00992B34" w:rsidDel="008B6AF4" w:rsidRDefault="00ED1509">
            <w:pPr>
              <w:pStyle w:val="Heading1Numbered"/>
              <w:rPr>
                <w:del w:id="1422" w:author="Donovan Goode [2]" w:date="2018-11-09T10:04:00Z"/>
                <w:rFonts w:ascii="Consolas" w:eastAsia="Times New Roman" w:hAnsi="Consolas" w:cs="Times New Roman"/>
                <w:color w:val="D4D4D4"/>
                <w:sz w:val="21"/>
                <w:szCs w:val="21"/>
              </w:rPr>
              <w:pPrChange w:id="1423" w:author="Donovan Goode [2]" w:date="2018-11-09T10:05:00Z">
                <w:pPr>
                  <w:framePr w:hSpace="180" w:wrap="around" w:vAnchor="text" w:hAnchor="margin" w:xAlign="center" w:y="130"/>
                  <w:shd w:val="clear" w:color="auto" w:fill="1E1E1E"/>
                  <w:spacing w:line="285" w:lineRule="atLeast"/>
                </w:pPr>
              </w:pPrChange>
            </w:pPr>
            <w:del w:id="1424" w:author="Donovan Goode [2]" w:date="2018-11-09T10:04:00Z">
              <w:r w:rsidRPr="00992B34" w:rsidDel="008B6AF4">
                <w:rPr>
                  <w:rFonts w:ascii="Consolas" w:eastAsia="Times New Roman" w:hAnsi="Consolas" w:cs="Times New Roman"/>
                  <w:color w:val="DCDCAA"/>
                  <w:sz w:val="21"/>
                  <w:szCs w:val="21"/>
                </w:rPr>
                <w:delTex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9CDCFE"/>
                  <w:sz w:val="21"/>
                  <w:szCs w:val="21"/>
                </w:rPr>
                <w:delText>document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DCDCAA"/>
                  <w:sz w:val="21"/>
                  <w:szCs w:val="21"/>
                </w:rPr>
                <w:delText>ready</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569CD6"/>
                  <w:sz w:val="21"/>
                  <w:szCs w:val="21"/>
                </w:rPr>
                <w:delText>function</w:delText>
              </w:r>
              <w:r w:rsidRPr="00992B34" w:rsidDel="008B6AF4">
                <w:rPr>
                  <w:rFonts w:ascii="Consolas" w:eastAsia="Times New Roman" w:hAnsi="Consolas" w:cs="Times New Roman"/>
                  <w:color w:val="D4D4D4"/>
                  <w:sz w:val="21"/>
                  <w:szCs w:val="21"/>
                </w:rPr>
                <w:delText xml:space="preserve"> () {</w:delText>
              </w:r>
            </w:del>
          </w:p>
          <w:p w14:paraId="3A9697F8" w14:textId="77777777" w:rsidR="00ED1509" w:rsidRPr="00992B34" w:rsidDel="008B6AF4" w:rsidRDefault="00ED1509">
            <w:pPr>
              <w:pStyle w:val="Heading1Numbered"/>
              <w:rPr>
                <w:del w:id="1425" w:author="Donovan Goode [2]" w:date="2018-11-09T10:04:00Z"/>
                <w:rFonts w:ascii="Consolas" w:eastAsia="Times New Roman" w:hAnsi="Consolas" w:cs="Times New Roman"/>
                <w:color w:val="D4D4D4"/>
                <w:sz w:val="21"/>
                <w:szCs w:val="21"/>
              </w:rPr>
              <w:pPrChange w:id="1426" w:author="Donovan Goode [2]" w:date="2018-11-09T10:05:00Z">
                <w:pPr>
                  <w:framePr w:hSpace="180" w:wrap="around" w:vAnchor="text" w:hAnchor="margin" w:xAlign="center" w:y="130"/>
                  <w:shd w:val="clear" w:color="auto" w:fill="1E1E1E"/>
                  <w:spacing w:line="285" w:lineRule="atLeast"/>
                </w:pPr>
              </w:pPrChange>
            </w:pPr>
            <w:del w:id="1427" w:author="Donovan Goode [2]"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DCDCAA"/>
                  <w:sz w:val="21"/>
                  <w:szCs w:val="21"/>
                </w:rPr>
                <w:delTex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CE9178"/>
                  <w:sz w:val="21"/>
                  <w:szCs w:val="21"/>
                </w:rPr>
                <w:delText>'#EntityFormControl_19331e3684bfe811a95c000d3a3acde0_EntityFormView &gt; h2:nth-child(8)'</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DCDCAA"/>
                  <w:sz w:val="21"/>
                  <w:szCs w:val="21"/>
                </w:rPr>
                <w:delText>prepend</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CE9178"/>
                  <w:sz w:val="21"/>
                  <w:szCs w:val="21"/>
                </w:rPr>
                <w:delText>'&lt;h3 class="alert alert-info" id="agencyemployeelistlabel" style="background-color:#000; border-color: #000; text-align:center; color:#FFF"&gt;&lt;strong&gt;Online Retirement Application Review&lt;/strong&gt;&lt;/h3&gt;'</w:delText>
              </w:r>
              <w:r w:rsidRPr="00992B34" w:rsidDel="008B6AF4">
                <w:rPr>
                  <w:rFonts w:ascii="Consolas" w:eastAsia="Times New Roman" w:hAnsi="Consolas" w:cs="Times New Roman"/>
                  <w:color w:val="D4D4D4"/>
                  <w:sz w:val="21"/>
                  <w:szCs w:val="21"/>
                </w:rPr>
                <w:delText>);</w:delText>
              </w:r>
            </w:del>
          </w:p>
          <w:p w14:paraId="3E50E946" w14:textId="77777777" w:rsidR="00ED1509" w:rsidRPr="00992B34" w:rsidDel="008B6AF4" w:rsidRDefault="00ED1509">
            <w:pPr>
              <w:pStyle w:val="Heading1Numbered"/>
              <w:rPr>
                <w:del w:id="1428" w:author="Donovan Goode [2]" w:date="2018-11-09T10:04:00Z"/>
                <w:rFonts w:ascii="Consolas" w:eastAsia="Times New Roman" w:hAnsi="Consolas" w:cs="Times New Roman"/>
                <w:color w:val="D4D4D4"/>
                <w:sz w:val="21"/>
                <w:szCs w:val="21"/>
              </w:rPr>
              <w:pPrChange w:id="1429" w:author="Donovan Goode [2]" w:date="2018-11-09T10:05:00Z">
                <w:pPr>
                  <w:framePr w:hSpace="180" w:wrap="around" w:vAnchor="text" w:hAnchor="margin" w:xAlign="center" w:y="130"/>
                  <w:shd w:val="clear" w:color="auto" w:fill="1E1E1E"/>
                  <w:spacing w:line="285" w:lineRule="atLeast"/>
                </w:pPr>
              </w:pPrChange>
            </w:pPr>
            <w:del w:id="1430" w:author="Donovan Goode [2]"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6A9955"/>
                  <w:sz w:val="21"/>
                  <w:szCs w:val="21"/>
                </w:rPr>
                <w:delText>//var printreviewBanner = $('&lt;h3 class="alert alert-info" id="agencyemployeelistlabel" style="background-color:#000; text-align:center; color:#FFF"&gt;&lt;strong&gt;Online Retirement Application Review&lt;/strong&gt;&lt;/h3&gt;');</w:delText>
              </w:r>
            </w:del>
          </w:p>
          <w:p w14:paraId="4111F6A6" w14:textId="77777777" w:rsidR="00ED1509" w:rsidRPr="00992B34" w:rsidDel="008B6AF4" w:rsidRDefault="00ED1509">
            <w:pPr>
              <w:pStyle w:val="Heading1Numbered"/>
              <w:rPr>
                <w:del w:id="1431" w:author="Donovan Goode [2]" w:date="2018-11-09T10:04:00Z"/>
                <w:rFonts w:ascii="Consolas" w:eastAsia="Times New Roman" w:hAnsi="Consolas" w:cs="Times New Roman"/>
                <w:color w:val="D4D4D4"/>
                <w:sz w:val="21"/>
                <w:szCs w:val="21"/>
              </w:rPr>
              <w:pPrChange w:id="1432" w:author="Donovan Goode [2]" w:date="2018-11-09T10:05:00Z">
                <w:pPr>
                  <w:framePr w:hSpace="180" w:wrap="around" w:vAnchor="text" w:hAnchor="margin" w:xAlign="center" w:y="130"/>
                  <w:shd w:val="clear" w:color="auto" w:fill="1E1E1E"/>
                  <w:spacing w:line="285" w:lineRule="atLeast"/>
                </w:pPr>
              </w:pPrChange>
            </w:pPr>
            <w:del w:id="1433" w:author="Donovan Goode [2]"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6A9955"/>
                  <w:sz w:val="21"/>
                  <w:szCs w:val="21"/>
                </w:rPr>
                <w:delText>//var applicationHeader = $('#EntityFormControl_19331e3684bfe811a95c000d3a3acde0_EntityFormView &gt; h2:nth-child(8)');</w:delText>
              </w:r>
            </w:del>
          </w:p>
          <w:p w14:paraId="69301E6F" w14:textId="77777777" w:rsidR="00ED1509" w:rsidRPr="00992B34" w:rsidDel="008B6AF4" w:rsidRDefault="00ED1509">
            <w:pPr>
              <w:pStyle w:val="Heading1Numbered"/>
              <w:rPr>
                <w:del w:id="1434" w:author="Donovan Goode [2]" w:date="2018-11-09T10:04:00Z"/>
                <w:rFonts w:ascii="Consolas" w:eastAsia="Times New Roman" w:hAnsi="Consolas" w:cs="Times New Roman"/>
                <w:color w:val="D4D4D4"/>
                <w:sz w:val="21"/>
                <w:szCs w:val="21"/>
              </w:rPr>
              <w:pPrChange w:id="1435" w:author="Donovan Goode [2]" w:date="2018-11-09T10:05:00Z">
                <w:pPr>
                  <w:framePr w:hSpace="180" w:wrap="around" w:vAnchor="text" w:hAnchor="margin" w:xAlign="center" w:y="130"/>
                  <w:shd w:val="clear" w:color="auto" w:fill="1E1E1E"/>
                  <w:spacing w:line="285" w:lineRule="atLeast"/>
                </w:pPr>
              </w:pPrChange>
            </w:pPr>
            <w:del w:id="1436" w:author="Donovan Goode [2]" w:date="2018-11-09T10:04:00Z">
              <w:r w:rsidRPr="00992B34" w:rsidDel="008B6AF4">
                <w:rPr>
                  <w:rFonts w:ascii="Consolas" w:eastAsia="Times New Roman" w:hAnsi="Consolas" w:cs="Times New Roman"/>
                  <w:color w:val="D4D4D4"/>
                  <w:sz w:val="21"/>
                  <w:szCs w:val="21"/>
                </w:rPr>
                <w:delText xml:space="preserve">  });</w:delText>
              </w:r>
            </w:del>
          </w:p>
          <w:p w14:paraId="760C8A3F" w14:textId="77777777" w:rsidR="00ED1509" w:rsidRPr="00806199" w:rsidDel="008B6AF4" w:rsidRDefault="00ED1509">
            <w:pPr>
              <w:pStyle w:val="Heading1Numbered"/>
              <w:rPr>
                <w:del w:id="1437" w:author="Donovan Goode [2]" w:date="2018-11-09T10:04:00Z"/>
                <w:rFonts w:ascii="Consolas" w:eastAsia="Times New Roman" w:hAnsi="Consolas" w:cs="Times New Roman"/>
                <w:color w:val="DCDCAA"/>
                <w:sz w:val="21"/>
                <w:szCs w:val="21"/>
              </w:rPr>
              <w:pPrChange w:id="1438"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58573ED" w14:textId="2B55C316" w:rsidTr="00A52519">
        <w:trPr>
          <w:del w:id="1439" w:author="Donovan Goode [2]" w:date="2018-11-09T10:04:00Z"/>
        </w:trPr>
        <w:tc>
          <w:tcPr>
            <w:tcW w:w="1705" w:type="dxa"/>
          </w:tcPr>
          <w:p w14:paraId="2E83ED6E" w14:textId="77777777" w:rsidR="00ED1509" w:rsidRPr="00430828" w:rsidDel="008B6AF4" w:rsidRDefault="00ED1509">
            <w:pPr>
              <w:pStyle w:val="Heading1Numbered"/>
              <w:rPr>
                <w:del w:id="1440" w:author="Donovan Goode [2]" w:date="2018-11-09T10:04:00Z"/>
                <w:highlight w:val="yellow"/>
              </w:rPr>
              <w:pPrChange w:id="1441" w:author="Donovan Goode [2]" w:date="2018-11-09T10:05:00Z">
                <w:pPr>
                  <w:framePr w:hSpace="180" w:wrap="around" w:vAnchor="text" w:hAnchor="margin" w:xAlign="center" w:y="130"/>
                  <w:jc w:val="center"/>
                </w:pPr>
              </w:pPrChange>
            </w:pPr>
            <w:del w:id="1442" w:author="Donovan Goode [2]" w:date="2018-11-09T10:04:00Z">
              <w:r w:rsidRPr="00430828" w:rsidDel="008B6AF4">
                <w:rPr>
                  <w:highlight w:val="yellow"/>
                </w:rPr>
                <w:delText>Online Retirement Submission Acknowledgment</w:delText>
              </w:r>
            </w:del>
          </w:p>
        </w:tc>
        <w:tc>
          <w:tcPr>
            <w:tcW w:w="9905" w:type="dxa"/>
          </w:tcPr>
          <w:p w14:paraId="163872C6" w14:textId="77777777" w:rsidR="00ED1509" w:rsidRPr="005564BB" w:rsidDel="008B6AF4" w:rsidRDefault="00ED1509">
            <w:pPr>
              <w:pStyle w:val="Heading1Numbered"/>
              <w:rPr>
                <w:del w:id="1443" w:author="Donovan Goode [2]" w:date="2018-11-09T10:04:00Z"/>
                <w:rFonts w:ascii="Consolas" w:eastAsia="Times New Roman" w:hAnsi="Consolas" w:cs="Times New Roman"/>
                <w:color w:val="D4D4D4"/>
                <w:sz w:val="21"/>
                <w:szCs w:val="21"/>
              </w:rPr>
              <w:pPrChange w:id="1444" w:author="Donovan Goode [2]" w:date="2018-11-09T10:05:00Z">
                <w:pPr>
                  <w:framePr w:hSpace="180" w:wrap="around" w:vAnchor="text" w:hAnchor="margin" w:xAlign="center" w:y="130"/>
                  <w:shd w:val="clear" w:color="auto" w:fill="1E1E1E"/>
                  <w:spacing w:line="285" w:lineRule="atLeast"/>
                </w:pPr>
              </w:pPrChange>
            </w:pPr>
            <w:del w:id="1445" w:author="Donovan Goode [2]" w:date="2018-11-09T10:04:00Z">
              <w:r w:rsidRPr="005564BB" w:rsidDel="008B6AF4">
                <w:rPr>
                  <w:rFonts w:ascii="Consolas" w:eastAsia="Times New Roman" w:hAnsi="Consolas" w:cs="Times New Roman"/>
                  <w:color w:val="6A9955"/>
                  <w:sz w:val="21"/>
                  <w:szCs w:val="21"/>
                </w:rPr>
                <w:delText>// Total seconds to wait</w:delText>
              </w:r>
            </w:del>
          </w:p>
          <w:p w14:paraId="0E97D94B" w14:textId="77777777" w:rsidR="00ED1509" w:rsidRPr="005564BB" w:rsidDel="008B6AF4" w:rsidRDefault="00ED1509">
            <w:pPr>
              <w:pStyle w:val="Heading1Numbered"/>
              <w:rPr>
                <w:del w:id="1446" w:author="Donovan Goode [2]" w:date="2018-11-09T10:04:00Z"/>
                <w:rFonts w:ascii="Consolas" w:eastAsia="Times New Roman" w:hAnsi="Consolas" w:cs="Times New Roman"/>
                <w:color w:val="D4D4D4"/>
                <w:sz w:val="21"/>
                <w:szCs w:val="21"/>
              </w:rPr>
              <w:pPrChange w:id="1447" w:author="Donovan Goode [2]" w:date="2018-11-09T10:05:00Z">
                <w:pPr>
                  <w:framePr w:hSpace="180" w:wrap="around" w:vAnchor="text" w:hAnchor="margin" w:xAlign="center" w:y="130"/>
                  <w:shd w:val="clear" w:color="auto" w:fill="1E1E1E"/>
                  <w:spacing w:line="285" w:lineRule="atLeast"/>
                </w:pPr>
              </w:pPrChange>
            </w:pPr>
            <w:del w:id="1448" w:author="Donovan Goode [2]" w:date="2018-11-09T10:04:00Z">
              <w:r w:rsidRPr="005564BB" w:rsidDel="008B6AF4">
                <w:rPr>
                  <w:rFonts w:ascii="Consolas" w:eastAsia="Times New Roman" w:hAnsi="Consolas" w:cs="Times New Roman"/>
                  <w:color w:val="569CD6"/>
                  <w:sz w:val="21"/>
                  <w:szCs w:val="21"/>
                </w:rPr>
                <w:delText>var</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60</w:delText>
              </w:r>
              <w:r w:rsidRPr="005564BB" w:rsidDel="008B6AF4">
                <w:rPr>
                  <w:rFonts w:ascii="Consolas" w:eastAsia="Times New Roman" w:hAnsi="Consolas" w:cs="Times New Roman"/>
                  <w:color w:val="D4D4D4"/>
                  <w:sz w:val="21"/>
                  <w:szCs w:val="21"/>
                </w:rPr>
                <w:delText>;</w:delText>
              </w:r>
            </w:del>
          </w:p>
          <w:p w14:paraId="7277D109" w14:textId="77777777" w:rsidR="00ED1509" w:rsidRPr="005564BB" w:rsidDel="008B6AF4" w:rsidRDefault="00ED1509">
            <w:pPr>
              <w:pStyle w:val="Heading1Numbered"/>
              <w:rPr>
                <w:del w:id="1449" w:author="Donovan Goode [2]" w:date="2018-11-09T10:04:00Z"/>
                <w:rFonts w:ascii="Consolas" w:eastAsia="Times New Roman" w:hAnsi="Consolas" w:cs="Times New Roman"/>
                <w:color w:val="D4D4D4"/>
                <w:sz w:val="21"/>
                <w:szCs w:val="21"/>
              </w:rPr>
              <w:pPrChange w:id="1450" w:author="Donovan Goode [2]" w:date="2018-11-09T10:05:00Z">
                <w:pPr>
                  <w:framePr w:hSpace="180" w:wrap="around" w:vAnchor="text" w:hAnchor="margin" w:xAlign="center" w:y="130"/>
                  <w:shd w:val="clear" w:color="auto" w:fill="1E1E1E"/>
                  <w:spacing w:line="285" w:lineRule="atLeast"/>
                </w:pPr>
              </w:pPrChange>
            </w:pPr>
          </w:p>
          <w:p w14:paraId="799B2859" w14:textId="77777777" w:rsidR="00ED1509" w:rsidRPr="005564BB" w:rsidDel="008B6AF4" w:rsidRDefault="00ED1509">
            <w:pPr>
              <w:pStyle w:val="Heading1Numbered"/>
              <w:rPr>
                <w:del w:id="1451" w:author="Donovan Goode [2]" w:date="2018-11-09T10:04:00Z"/>
                <w:rFonts w:ascii="Consolas" w:eastAsia="Times New Roman" w:hAnsi="Consolas" w:cs="Times New Roman"/>
                <w:color w:val="D4D4D4"/>
                <w:sz w:val="21"/>
                <w:szCs w:val="21"/>
              </w:rPr>
              <w:pPrChange w:id="1452" w:author="Donovan Goode [2]" w:date="2018-11-09T10:05:00Z">
                <w:pPr>
                  <w:framePr w:hSpace="180" w:wrap="around" w:vAnchor="text" w:hAnchor="margin" w:xAlign="center" w:y="130"/>
                  <w:shd w:val="clear" w:color="auto" w:fill="1E1E1E"/>
                  <w:spacing w:line="285" w:lineRule="atLeast"/>
                </w:pPr>
              </w:pPrChange>
            </w:pPr>
            <w:del w:id="1453" w:author="Donovan Goode [2]" w:date="2018-11-09T10:04:00Z">
              <w:r w:rsidRPr="005564BB" w:rsidDel="008B6AF4">
                <w:rPr>
                  <w:rFonts w:ascii="Consolas" w:eastAsia="Times New Roman" w:hAnsi="Consolas" w:cs="Times New Roman"/>
                  <w:color w:val="569CD6"/>
                  <w:sz w:val="21"/>
                  <w:szCs w:val="21"/>
                </w:rPr>
                <w:delText>function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 {</w:delText>
              </w:r>
            </w:del>
          </w:p>
          <w:p w14:paraId="5067D5B1" w14:textId="77777777" w:rsidR="00ED1509" w:rsidRPr="005564BB" w:rsidDel="008B6AF4" w:rsidRDefault="00ED1509">
            <w:pPr>
              <w:pStyle w:val="Heading1Numbered"/>
              <w:rPr>
                <w:del w:id="1454" w:author="Donovan Goode [2]" w:date="2018-11-09T10:04:00Z"/>
                <w:rFonts w:ascii="Consolas" w:eastAsia="Times New Roman" w:hAnsi="Consolas" w:cs="Times New Roman"/>
                <w:color w:val="D4D4D4"/>
                <w:sz w:val="21"/>
                <w:szCs w:val="21"/>
              </w:rPr>
              <w:pPrChange w:id="1455" w:author="Donovan Goode [2]" w:date="2018-11-09T10:05:00Z">
                <w:pPr>
                  <w:framePr w:hSpace="180" w:wrap="around" w:vAnchor="text" w:hAnchor="margin" w:xAlign="center" w:y="130"/>
                  <w:shd w:val="clear" w:color="auto" w:fill="1E1E1E"/>
                  <w:spacing w:line="285" w:lineRule="atLeast"/>
                </w:pPr>
              </w:pPrChange>
            </w:pPr>
            <w:del w:id="1456"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1</w:delText>
              </w:r>
              <w:r w:rsidRPr="005564BB" w:rsidDel="008B6AF4">
                <w:rPr>
                  <w:rFonts w:ascii="Consolas" w:eastAsia="Times New Roman" w:hAnsi="Consolas" w:cs="Times New Roman"/>
                  <w:color w:val="D4D4D4"/>
                  <w:sz w:val="21"/>
                  <w:szCs w:val="21"/>
                </w:rPr>
                <w:delText>;</w:delText>
              </w:r>
            </w:del>
          </w:p>
          <w:p w14:paraId="3A7DCEC7" w14:textId="77777777" w:rsidR="00ED1509" w:rsidRPr="005564BB" w:rsidDel="008B6AF4" w:rsidRDefault="00ED1509">
            <w:pPr>
              <w:pStyle w:val="Heading1Numbered"/>
              <w:rPr>
                <w:del w:id="1457" w:author="Donovan Goode [2]" w:date="2018-11-09T10:04:00Z"/>
                <w:rFonts w:ascii="Consolas" w:eastAsia="Times New Roman" w:hAnsi="Consolas" w:cs="Times New Roman"/>
                <w:color w:val="D4D4D4"/>
                <w:sz w:val="21"/>
                <w:szCs w:val="21"/>
              </w:rPr>
              <w:pPrChange w:id="1458" w:author="Donovan Goode [2]" w:date="2018-11-09T10:05:00Z">
                <w:pPr>
                  <w:framePr w:hSpace="180" w:wrap="around" w:vAnchor="text" w:hAnchor="margin" w:xAlign="center" w:y="130"/>
                  <w:shd w:val="clear" w:color="auto" w:fill="1E1E1E"/>
                  <w:spacing w:line="285" w:lineRule="atLeast"/>
                </w:pPr>
              </w:pPrChange>
            </w:pPr>
            <w:del w:id="1459"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C586C0"/>
                  <w:sz w:val="21"/>
                  <w:szCs w:val="21"/>
                </w:rPr>
                <w:delText>if</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&lt; </w:delText>
              </w:r>
              <w:r w:rsidRPr="005564BB" w:rsidDel="008B6AF4">
                <w:rPr>
                  <w:rFonts w:ascii="Consolas" w:eastAsia="Times New Roman" w:hAnsi="Consolas" w:cs="Times New Roman"/>
                  <w:color w:val="B5CEA8"/>
                  <w:sz w:val="21"/>
                  <w:szCs w:val="21"/>
                </w:rPr>
                <w:delText>0</w:delText>
              </w:r>
              <w:r w:rsidRPr="005564BB" w:rsidDel="008B6AF4">
                <w:rPr>
                  <w:rFonts w:ascii="Consolas" w:eastAsia="Times New Roman" w:hAnsi="Consolas" w:cs="Times New Roman"/>
                  <w:color w:val="D4D4D4"/>
                  <w:sz w:val="21"/>
                  <w:szCs w:val="21"/>
                </w:rPr>
                <w:delText>) {</w:delText>
              </w:r>
            </w:del>
          </w:p>
          <w:p w14:paraId="07727C37" w14:textId="77777777" w:rsidR="00ED1509" w:rsidRPr="005564BB" w:rsidDel="008B6AF4" w:rsidRDefault="00ED1509">
            <w:pPr>
              <w:pStyle w:val="Heading1Numbered"/>
              <w:rPr>
                <w:del w:id="1460" w:author="Donovan Goode [2]" w:date="2018-11-09T10:04:00Z"/>
                <w:rFonts w:ascii="Consolas" w:eastAsia="Times New Roman" w:hAnsi="Consolas" w:cs="Times New Roman"/>
                <w:color w:val="D4D4D4"/>
                <w:sz w:val="21"/>
                <w:szCs w:val="21"/>
              </w:rPr>
              <w:pPrChange w:id="1461" w:author="Donovan Goode [2]" w:date="2018-11-09T10:05:00Z">
                <w:pPr>
                  <w:framePr w:hSpace="180" w:wrap="around" w:vAnchor="text" w:hAnchor="margin" w:xAlign="center" w:y="130"/>
                  <w:shd w:val="clear" w:color="auto" w:fill="1E1E1E"/>
                  <w:spacing w:line="285" w:lineRule="atLeast"/>
                </w:pPr>
              </w:pPrChange>
            </w:pPr>
            <w:del w:id="1462"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Chnage your redirection link here</w:delText>
              </w:r>
            </w:del>
          </w:p>
          <w:p w14:paraId="4E140E3D" w14:textId="77777777" w:rsidR="00ED1509" w:rsidRPr="005564BB" w:rsidDel="008B6AF4" w:rsidRDefault="00ED1509">
            <w:pPr>
              <w:pStyle w:val="Heading1Numbered"/>
              <w:rPr>
                <w:del w:id="1463" w:author="Donovan Goode [2]" w:date="2018-11-09T10:04:00Z"/>
                <w:rFonts w:ascii="Consolas" w:eastAsia="Times New Roman" w:hAnsi="Consolas" w:cs="Times New Roman"/>
                <w:color w:val="D4D4D4"/>
                <w:sz w:val="21"/>
                <w:szCs w:val="21"/>
              </w:rPr>
              <w:pPrChange w:id="1464" w:author="Donovan Goode [2]" w:date="2018-11-09T10:05:00Z">
                <w:pPr>
                  <w:framePr w:hSpace="180" w:wrap="around" w:vAnchor="text" w:hAnchor="margin" w:xAlign="center" w:y="130"/>
                  <w:shd w:val="clear" w:color="auto" w:fill="1E1E1E"/>
                  <w:spacing w:line="285" w:lineRule="atLeast"/>
                </w:pPr>
              </w:pPrChange>
            </w:pPr>
            <w:del w:id="1465"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location</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E9178"/>
                  <w:sz w:val="21"/>
                  <w:szCs w:val="21"/>
                </w:rPr>
                <w:delText>"/retirement/online-retirement-application/"</w:delText>
              </w:r>
              <w:r w:rsidRPr="005564BB" w:rsidDel="008B6AF4">
                <w:rPr>
                  <w:rFonts w:ascii="Consolas" w:eastAsia="Times New Roman" w:hAnsi="Consolas" w:cs="Times New Roman"/>
                  <w:color w:val="D4D4D4"/>
                  <w:sz w:val="21"/>
                  <w:szCs w:val="21"/>
                </w:rPr>
                <w:delText>;</w:delText>
              </w:r>
            </w:del>
          </w:p>
          <w:p w14:paraId="72732634" w14:textId="77777777" w:rsidR="00ED1509" w:rsidRPr="005564BB" w:rsidDel="008B6AF4" w:rsidRDefault="00ED1509">
            <w:pPr>
              <w:pStyle w:val="Heading1Numbered"/>
              <w:rPr>
                <w:del w:id="1466" w:author="Donovan Goode [2]" w:date="2018-11-09T10:04:00Z"/>
                <w:rFonts w:ascii="Consolas" w:eastAsia="Times New Roman" w:hAnsi="Consolas" w:cs="Times New Roman"/>
                <w:color w:val="D4D4D4"/>
                <w:sz w:val="21"/>
                <w:szCs w:val="21"/>
              </w:rPr>
              <w:pPrChange w:id="1467" w:author="Donovan Goode [2]" w:date="2018-11-09T10:05:00Z">
                <w:pPr>
                  <w:framePr w:hSpace="180" w:wrap="around" w:vAnchor="text" w:hAnchor="margin" w:xAlign="center" w:y="130"/>
                  <w:shd w:val="clear" w:color="auto" w:fill="1E1E1E"/>
                  <w:spacing w:line="285" w:lineRule="atLeast"/>
                </w:pPr>
              </w:pPrChange>
            </w:pPr>
            <w:del w:id="1468" w:author="Donovan Goode [2]" w:date="2018-11-09T10:04:00Z">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586C0"/>
                  <w:sz w:val="21"/>
                  <w:szCs w:val="21"/>
                </w:rPr>
                <w:delText>else</w:delText>
              </w:r>
              <w:r w:rsidRPr="005564BB" w:rsidDel="008B6AF4">
                <w:rPr>
                  <w:rFonts w:ascii="Consolas" w:eastAsia="Times New Roman" w:hAnsi="Consolas" w:cs="Times New Roman"/>
                  <w:color w:val="D4D4D4"/>
                  <w:sz w:val="21"/>
                  <w:szCs w:val="21"/>
                </w:rPr>
                <w:delText xml:space="preserve"> {</w:delText>
              </w:r>
            </w:del>
          </w:p>
          <w:p w14:paraId="468D963F" w14:textId="77777777" w:rsidR="00ED1509" w:rsidRPr="005564BB" w:rsidDel="008B6AF4" w:rsidRDefault="00ED1509">
            <w:pPr>
              <w:pStyle w:val="Heading1Numbered"/>
              <w:rPr>
                <w:del w:id="1469" w:author="Donovan Goode [2]" w:date="2018-11-09T10:04:00Z"/>
                <w:rFonts w:ascii="Consolas" w:eastAsia="Times New Roman" w:hAnsi="Consolas" w:cs="Times New Roman"/>
                <w:color w:val="D4D4D4"/>
                <w:sz w:val="21"/>
                <w:szCs w:val="21"/>
              </w:rPr>
              <w:pPrChange w:id="1470" w:author="Donovan Goode [2]" w:date="2018-11-09T10:05:00Z">
                <w:pPr>
                  <w:framePr w:hSpace="180" w:wrap="around" w:vAnchor="text" w:hAnchor="margin" w:xAlign="center" w:y="130"/>
                  <w:shd w:val="clear" w:color="auto" w:fill="1E1E1E"/>
                  <w:spacing w:line="285" w:lineRule="atLeast"/>
                </w:pPr>
              </w:pPrChange>
            </w:pPr>
            <w:del w:id="1471"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Update remaining seconds</w:delText>
              </w:r>
            </w:del>
          </w:p>
          <w:p w14:paraId="40C9C461" w14:textId="77777777" w:rsidR="00ED1509" w:rsidRPr="005564BB" w:rsidDel="008B6AF4" w:rsidRDefault="00ED1509">
            <w:pPr>
              <w:pStyle w:val="Heading1Numbered"/>
              <w:rPr>
                <w:del w:id="1472" w:author="Donovan Goode [2]" w:date="2018-11-09T10:04:00Z"/>
                <w:rFonts w:ascii="Consolas" w:eastAsia="Times New Roman" w:hAnsi="Consolas" w:cs="Times New Roman"/>
                <w:color w:val="D4D4D4"/>
                <w:sz w:val="21"/>
                <w:szCs w:val="21"/>
              </w:rPr>
              <w:pPrChange w:id="1473" w:author="Donovan Goode [2]" w:date="2018-11-09T10:05:00Z">
                <w:pPr>
                  <w:framePr w:hSpace="180" w:wrap="around" w:vAnchor="text" w:hAnchor="margin" w:xAlign="center" w:y="130"/>
                  <w:shd w:val="clear" w:color="auto" w:fill="1E1E1E"/>
                  <w:spacing w:line="285" w:lineRule="atLeast"/>
                </w:pPr>
              </w:pPrChange>
            </w:pPr>
            <w:del w:id="1474"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document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getElementById</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innerHTML</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w:delText>
              </w:r>
            </w:del>
          </w:p>
          <w:p w14:paraId="177FA0BF" w14:textId="77777777" w:rsidR="00ED1509" w:rsidRPr="005564BB" w:rsidDel="008B6AF4" w:rsidRDefault="00ED1509">
            <w:pPr>
              <w:pStyle w:val="Heading1Numbered"/>
              <w:rPr>
                <w:del w:id="1475" w:author="Donovan Goode [2]" w:date="2018-11-09T10:04:00Z"/>
                <w:rFonts w:ascii="Consolas" w:eastAsia="Times New Roman" w:hAnsi="Consolas" w:cs="Times New Roman"/>
                <w:color w:val="D4D4D4"/>
                <w:sz w:val="21"/>
                <w:szCs w:val="21"/>
              </w:rPr>
              <w:pPrChange w:id="1476" w:author="Donovan Goode [2]" w:date="2018-11-09T10:05:00Z">
                <w:pPr>
                  <w:framePr w:hSpace="180" w:wrap="around" w:vAnchor="text" w:hAnchor="margin" w:xAlign="center" w:y="130"/>
                  <w:shd w:val="clear" w:color="auto" w:fill="1E1E1E"/>
                  <w:spacing w:line="285" w:lineRule="atLeast"/>
                </w:pPr>
              </w:pPrChange>
            </w:pPr>
            <w:del w:id="1477"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Count down using javascript</w:delText>
              </w:r>
            </w:del>
          </w:p>
          <w:p w14:paraId="16467B42" w14:textId="77777777" w:rsidR="00ED1509" w:rsidRPr="005564BB" w:rsidDel="008B6AF4" w:rsidRDefault="00ED1509">
            <w:pPr>
              <w:pStyle w:val="Heading1Numbered"/>
              <w:rPr>
                <w:del w:id="1478" w:author="Donovan Goode [2]" w:date="2018-11-09T10:04:00Z"/>
                <w:rFonts w:ascii="Consolas" w:eastAsia="Times New Roman" w:hAnsi="Consolas" w:cs="Times New Roman"/>
                <w:color w:val="D4D4D4"/>
                <w:sz w:val="21"/>
                <w:szCs w:val="21"/>
              </w:rPr>
              <w:pPrChange w:id="1479" w:author="Donovan Goode [2]" w:date="2018-11-09T10:05:00Z">
                <w:pPr>
                  <w:framePr w:hSpace="180" w:wrap="around" w:vAnchor="text" w:hAnchor="margin" w:xAlign="center" w:y="130"/>
                  <w:shd w:val="clear" w:color="auto" w:fill="1E1E1E"/>
                  <w:spacing w:line="285" w:lineRule="atLeast"/>
                </w:pPr>
              </w:pPrChange>
            </w:pPr>
            <w:del w:id="1480"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setTimeout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B5CEA8"/>
                  <w:sz w:val="21"/>
                  <w:szCs w:val="21"/>
                </w:rPr>
                <w:delText>1000</w:delText>
              </w:r>
              <w:r w:rsidRPr="005564BB" w:rsidDel="008B6AF4">
                <w:rPr>
                  <w:rFonts w:ascii="Consolas" w:eastAsia="Times New Roman" w:hAnsi="Consolas" w:cs="Times New Roman"/>
                  <w:color w:val="D4D4D4"/>
                  <w:sz w:val="21"/>
                  <w:szCs w:val="21"/>
                </w:rPr>
                <w:delText>);</w:delText>
              </w:r>
            </w:del>
          </w:p>
          <w:p w14:paraId="28F34B79" w14:textId="77777777" w:rsidR="00ED1509" w:rsidRPr="005564BB" w:rsidDel="008B6AF4" w:rsidRDefault="00ED1509">
            <w:pPr>
              <w:pStyle w:val="Heading1Numbered"/>
              <w:rPr>
                <w:del w:id="1481" w:author="Donovan Goode [2]" w:date="2018-11-09T10:04:00Z"/>
                <w:rFonts w:ascii="Consolas" w:eastAsia="Times New Roman" w:hAnsi="Consolas" w:cs="Times New Roman"/>
                <w:color w:val="D4D4D4"/>
                <w:sz w:val="21"/>
                <w:szCs w:val="21"/>
              </w:rPr>
              <w:pPrChange w:id="1482" w:author="Donovan Goode [2]" w:date="2018-11-09T10:05:00Z">
                <w:pPr>
                  <w:framePr w:hSpace="180" w:wrap="around" w:vAnchor="text" w:hAnchor="margin" w:xAlign="center" w:y="130"/>
                  <w:shd w:val="clear" w:color="auto" w:fill="1E1E1E"/>
                  <w:spacing w:line="285" w:lineRule="atLeast"/>
                </w:pPr>
              </w:pPrChange>
            </w:pPr>
            <w:del w:id="1483" w:author="Donovan Goode [2]" w:date="2018-11-09T10:04:00Z">
              <w:r w:rsidRPr="005564BB" w:rsidDel="008B6AF4">
                <w:rPr>
                  <w:rFonts w:ascii="Consolas" w:eastAsia="Times New Roman" w:hAnsi="Consolas" w:cs="Times New Roman"/>
                  <w:color w:val="D4D4D4"/>
                  <w:sz w:val="21"/>
                  <w:szCs w:val="21"/>
                </w:rPr>
                <w:delText xml:space="preserve">    }</w:delText>
              </w:r>
            </w:del>
          </w:p>
          <w:p w14:paraId="18A33926" w14:textId="77777777" w:rsidR="00ED1509" w:rsidRPr="005564BB" w:rsidDel="008B6AF4" w:rsidRDefault="00ED1509">
            <w:pPr>
              <w:pStyle w:val="Heading1Numbered"/>
              <w:rPr>
                <w:del w:id="1484" w:author="Donovan Goode [2]" w:date="2018-11-09T10:04:00Z"/>
                <w:rFonts w:ascii="Consolas" w:eastAsia="Times New Roman" w:hAnsi="Consolas" w:cs="Times New Roman"/>
                <w:color w:val="D4D4D4"/>
                <w:sz w:val="21"/>
                <w:szCs w:val="21"/>
              </w:rPr>
              <w:pPrChange w:id="1485" w:author="Donovan Goode [2]" w:date="2018-11-09T10:05:00Z">
                <w:pPr>
                  <w:framePr w:hSpace="180" w:wrap="around" w:vAnchor="text" w:hAnchor="margin" w:xAlign="center" w:y="130"/>
                  <w:shd w:val="clear" w:color="auto" w:fill="1E1E1E"/>
                  <w:spacing w:line="285" w:lineRule="atLeast"/>
                </w:pPr>
              </w:pPrChange>
            </w:pPr>
            <w:del w:id="1486" w:author="Donovan Goode [2]" w:date="2018-11-09T10:04:00Z">
              <w:r w:rsidRPr="005564BB" w:rsidDel="008B6AF4">
                <w:rPr>
                  <w:rFonts w:ascii="Consolas" w:eastAsia="Times New Roman" w:hAnsi="Consolas" w:cs="Times New Roman"/>
                  <w:color w:val="D4D4D4"/>
                  <w:sz w:val="21"/>
                  <w:szCs w:val="21"/>
                </w:rPr>
                <w:delText>}</w:delText>
              </w:r>
            </w:del>
          </w:p>
          <w:p w14:paraId="48D438A0" w14:textId="77777777" w:rsidR="00ED1509" w:rsidRPr="005564BB" w:rsidDel="008B6AF4" w:rsidRDefault="00ED1509">
            <w:pPr>
              <w:pStyle w:val="Heading1Numbered"/>
              <w:rPr>
                <w:del w:id="1487" w:author="Donovan Goode [2]" w:date="2018-11-09T10:04:00Z"/>
                <w:rFonts w:ascii="Consolas" w:eastAsia="Times New Roman" w:hAnsi="Consolas" w:cs="Times New Roman"/>
                <w:color w:val="D4D4D4"/>
                <w:sz w:val="21"/>
                <w:szCs w:val="21"/>
              </w:rPr>
              <w:pPrChange w:id="1488" w:author="Donovan Goode [2]" w:date="2018-11-09T10:05:00Z">
                <w:pPr>
                  <w:framePr w:hSpace="180" w:wrap="around" w:vAnchor="text" w:hAnchor="margin" w:xAlign="center" w:y="130"/>
                  <w:shd w:val="clear" w:color="auto" w:fill="1E1E1E"/>
                  <w:spacing w:line="285" w:lineRule="atLeast"/>
                </w:pPr>
              </w:pPrChange>
            </w:pPr>
          </w:p>
          <w:p w14:paraId="108D3974" w14:textId="77777777" w:rsidR="00ED1509" w:rsidRPr="005564BB" w:rsidDel="008B6AF4" w:rsidRDefault="00ED1509">
            <w:pPr>
              <w:pStyle w:val="Heading1Numbered"/>
              <w:rPr>
                <w:del w:id="1489" w:author="Donovan Goode [2]" w:date="2018-11-09T10:04:00Z"/>
                <w:rFonts w:ascii="Consolas" w:eastAsia="Times New Roman" w:hAnsi="Consolas" w:cs="Times New Roman"/>
                <w:color w:val="D4D4D4"/>
                <w:sz w:val="21"/>
                <w:szCs w:val="21"/>
              </w:rPr>
              <w:pPrChange w:id="1490" w:author="Donovan Goode [2]" w:date="2018-11-09T10:05:00Z">
                <w:pPr>
                  <w:framePr w:hSpace="180" w:wrap="around" w:vAnchor="text" w:hAnchor="margin" w:xAlign="center" w:y="130"/>
                  <w:shd w:val="clear" w:color="auto" w:fill="1E1E1E"/>
                  <w:spacing w:line="285" w:lineRule="atLeast"/>
                </w:pPr>
              </w:pPrChange>
            </w:pPr>
            <w:del w:id="1491" w:author="Donovan Goode [2]" w:date="2018-11-09T10:04:00Z">
              <w:r w:rsidRPr="005564BB" w:rsidDel="008B6AF4">
                <w:rPr>
                  <w:rFonts w:ascii="Consolas" w:eastAsia="Times New Roman" w:hAnsi="Consolas" w:cs="Times New Roman"/>
                  <w:color w:val="6A9955"/>
                  <w:sz w:val="21"/>
                  <w:szCs w:val="21"/>
                </w:rPr>
                <w:delText>// Run countdown function</w:delText>
              </w:r>
            </w:del>
          </w:p>
          <w:p w14:paraId="14E1DD20" w14:textId="77777777" w:rsidR="00ED1509" w:rsidRPr="005564BB" w:rsidDel="008B6AF4" w:rsidRDefault="00ED1509">
            <w:pPr>
              <w:pStyle w:val="Heading1Numbered"/>
              <w:rPr>
                <w:del w:id="1492" w:author="Donovan Goode [2]" w:date="2018-11-09T10:04:00Z"/>
                <w:rFonts w:ascii="Consolas" w:eastAsia="Times New Roman" w:hAnsi="Consolas" w:cs="Times New Roman"/>
                <w:color w:val="D4D4D4"/>
                <w:sz w:val="21"/>
                <w:szCs w:val="21"/>
              </w:rPr>
              <w:pPrChange w:id="1493" w:author="Donovan Goode [2]" w:date="2018-11-09T10:05:00Z">
                <w:pPr>
                  <w:framePr w:hSpace="180" w:wrap="around" w:vAnchor="text" w:hAnchor="margin" w:xAlign="center" w:y="130"/>
                  <w:shd w:val="clear" w:color="auto" w:fill="1E1E1E"/>
                  <w:spacing w:line="285" w:lineRule="atLeast"/>
                </w:pPr>
              </w:pPrChange>
            </w:pPr>
            <w:del w:id="1494" w:author="Donovan Goode [2]" w:date="2018-11-09T10:04:00Z">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w:delText>
              </w:r>
            </w:del>
          </w:p>
          <w:p w14:paraId="37ECE121" w14:textId="77777777" w:rsidR="00ED1509" w:rsidRPr="00992B34" w:rsidDel="008B6AF4" w:rsidRDefault="00ED1509">
            <w:pPr>
              <w:pStyle w:val="Heading1Numbered"/>
              <w:rPr>
                <w:del w:id="1495" w:author="Donovan Goode [2]" w:date="2018-11-09T10:04:00Z"/>
                <w:rFonts w:ascii="Consolas" w:eastAsia="Times New Roman" w:hAnsi="Consolas" w:cs="Times New Roman"/>
                <w:color w:val="DCDCAA"/>
                <w:sz w:val="21"/>
                <w:szCs w:val="21"/>
              </w:rPr>
              <w:pPrChange w:id="1496"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75804D3B" w14:textId="4E8818A8" w:rsidTr="00A52519">
        <w:trPr>
          <w:del w:id="1497" w:author="Donovan Goode [2]" w:date="2018-11-09T10:04:00Z"/>
        </w:trPr>
        <w:tc>
          <w:tcPr>
            <w:tcW w:w="1705" w:type="dxa"/>
          </w:tcPr>
          <w:p w14:paraId="3BBD02C5" w14:textId="77777777" w:rsidR="00ED1509" w:rsidRPr="00430828" w:rsidDel="008B6AF4" w:rsidRDefault="00ED1509">
            <w:pPr>
              <w:pStyle w:val="Heading1Numbered"/>
              <w:rPr>
                <w:del w:id="1498" w:author="Donovan Goode [2]" w:date="2018-11-09T10:04:00Z"/>
                <w:highlight w:val="yellow"/>
              </w:rPr>
              <w:pPrChange w:id="1499" w:author="Donovan Goode [2]" w:date="2018-11-09T10:05:00Z">
                <w:pPr>
                  <w:framePr w:hSpace="180" w:wrap="around" w:vAnchor="text" w:hAnchor="margin" w:xAlign="center" w:y="130"/>
                  <w:jc w:val="center"/>
                </w:pPr>
              </w:pPrChange>
            </w:pPr>
            <w:del w:id="1500" w:author="Donovan Goode [2]" w:date="2018-11-09T10:04:00Z">
              <w:r w:rsidRPr="007E3AC7" w:rsidDel="008B6AF4">
                <w:rPr>
                  <w:highlight w:val="yellow"/>
                </w:rPr>
                <w:delText>Certify Summary of Service Certification Acknowledgment</w:delText>
              </w:r>
            </w:del>
          </w:p>
        </w:tc>
        <w:tc>
          <w:tcPr>
            <w:tcW w:w="9905" w:type="dxa"/>
          </w:tcPr>
          <w:p w14:paraId="5D2017D5" w14:textId="77777777" w:rsidR="00ED1509" w:rsidRPr="005564BB" w:rsidDel="008B6AF4" w:rsidRDefault="00ED1509">
            <w:pPr>
              <w:pStyle w:val="Heading1Numbered"/>
              <w:rPr>
                <w:del w:id="1501" w:author="Donovan Goode [2]" w:date="2018-11-09T10:04:00Z"/>
                <w:rFonts w:ascii="Consolas" w:eastAsia="Times New Roman" w:hAnsi="Consolas" w:cs="Times New Roman"/>
                <w:color w:val="D4D4D4"/>
                <w:sz w:val="21"/>
                <w:szCs w:val="21"/>
              </w:rPr>
              <w:pPrChange w:id="1502" w:author="Donovan Goode [2]" w:date="2018-11-09T10:05:00Z">
                <w:pPr>
                  <w:framePr w:hSpace="180" w:wrap="around" w:vAnchor="text" w:hAnchor="margin" w:xAlign="center" w:y="130"/>
                  <w:shd w:val="clear" w:color="auto" w:fill="1E1E1E"/>
                  <w:spacing w:line="285" w:lineRule="atLeast"/>
                </w:pPr>
              </w:pPrChange>
            </w:pPr>
            <w:del w:id="1503" w:author="Donovan Goode [2]" w:date="2018-11-09T10:04:00Z">
              <w:r w:rsidRPr="005564BB" w:rsidDel="008B6AF4">
                <w:rPr>
                  <w:rFonts w:ascii="Consolas" w:eastAsia="Times New Roman" w:hAnsi="Consolas" w:cs="Times New Roman"/>
                  <w:color w:val="6A9955"/>
                  <w:sz w:val="21"/>
                  <w:szCs w:val="21"/>
                </w:rPr>
                <w:delText>// Total seconds to wait</w:delText>
              </w:r>
            </w:del>
          </w:p>
          <w:p w14:paraId="333F1F2C" w14:textId="77777777" w:rsidR="00ED1509" w:rsidRPr="005564BB" w:rsidDel="008B6AF4" w:rsidRDefault="00ED1509">
            <w:pPr>
              <w:pStyle w:val="Heading1Numbered"/>
              <w:rPr>
                <w:del w:id="1504" w:author="Donovan Goode [2]" w:date="2018-11-09T10:04:00Z"/>
                <w:rFonts w:ascii="Consolas" w:eastAsia="Times New Roman" w:hAnsi="Consolas" w:cs="Times New Roman"/>
                <w:color w:val="D4D4D4"/>
                <w:sz w:val="21"/>
                <w:szCs w:val="21"/>
              </w:rPr>
              <w:pPrChange w:id="1505" w:author="Donovan Goode [2]" w:date="2018-11-09T10:05:00Z">
                <w:pPr>
                  <w:framePr w:hSpace="180" w:wrap="around" w:vAnchor="text" w:hAnchor="margin" w:xAlign="center" w:y="130"/>
                  <w:shd w:val="clear" w:color="auto" w:fill="1E1E1E"/>
                  <w:spacing w:line="285" w:lineRule="atLeast"/>
                </w:pPr>
              </w:pPrChange>
            </w:pPr>
            <w:del w:id="1506" w:author="Donovan Goode [2]" w:date="2018-11-09T10:04:00Z">
              <w:r w:rsidRPr="005564BB" w:rsidDel="008B6AF4">
                <w:rPr>
                  <w:rFonts w:ascii="Consolas" w:eastAsia="Times New Roman" w:hAnsi="Consolas" w:cs="Times New Roman"/>
                  <w:color w:val="569CD6"/>
                  <w:sz w:val="21"/>
                  <w:szCs w:val="21"/>
                </w:rPr>
                <w:delText>var</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60</w:delText>
              </w:r>
              <w:r w:rsidRPr="005564BB" w:rsidDel="008B6AF4">
                <w:rPr>
                  <w:rFonts w:ascii="Consolas" w:eastAsia="Times New Roman" w:hAnsi="Consolas" w:cs="Times New Roman"/>
                  <w:color w:val="D4D4D4"/>
                  <w:sz w:val="21"/>
                  <w:szCs w:val="21"/>
                </w:rPr>
                <w:delText>;</w:delText>
              </w:r>
            </w:del>
          </w:p>
          <w:p w14:paraId="179B97D4" w14:textId="77777777" w:rsidR="00ED1509" w:rsidRPr="005564BB" w:rsidDel="008B6AF4" w:rsidRDefault="00ED1509">
            <w:pPr>
              <w:pStyle w:val="Heading1Numbered"/>
              <w:rPr>
                <w:del w:id="1507" w:author="Donovan Goode [2]" w:date="2018-11-09T10:04:00Z"/>
                <w:rFonts w:ascii="Consolas" w:eastAsia="Times New Roman" w:hAnsi="Consolas" w:cs="Times New Roman"/>
                <w:color w:val="D4D4D4"/>
                <w:sz w:val="21"/>
                <w:szCs w:val="21"/>
              </w:rPr>
              <w:pPrChange w:id="1508" w:author="Donovan Goode [2]" w:date="2018-11-09T10:05:00Z">
                <w:pPr>
                  <w:framePr w:hSpace="180" w:wrap="around" w:vAnchor="text" w:hAnchor="margin" w:xAlign="center" w:y="130"/>
                  <w:shd w:val="clear" w:color="auto" w:fill="1E1E1E"/>
                  <w:spacing w:line="285" w:lineRule="atLeast"/>
                </w:pPr>
              </w:pPrChange>
            </w:pPr>
          </w:p>
          <w:p w14:paraId="471C6660" w14:textId="77777777" w:rsidR="00ED1509" w:rsidRPr="005564BB" w:rsidDel="008B6AF4" w:rsidRDefault="00ED1509">
            <w:pPr>
              <w:pStyle w:val="Heading1Numbered"/>
              <w:rPr>
                <w:del w:id="1509" w:author="Donovan Goode [2]" w:date="2018-11-09T10:04:00Z"/>
                <w:rFonts w:ascii="Consolas" w:eastAsia="Times New Roman" w:hAnsi="Consolas" w:cs="Times New Roman"/>
                <w:color w:val="D4D4D4"/>
                <w:sz w:val="21"/>
                <w:szCs w:val="21"/>
              </w:rPr>
              <w:pPrChange w:id="1510" w:author="Donovan Goode [2]" w:date="2018-11-09T10:05:00Z">
                <w:pPr>
                  <w:framePr w:hSpace="180" w:wrap="around" w:vAnchor="text" w:hAnchor="margin" w:xAlign="center" w:y="130"/>
                  <w:shd w:val="clear" w:color="auto" w:fill="1E1E1E"/>
                  <w:spacing w:line="285" w:lineRule="atLeast"/>
                </w:pPr>
              </w:pPrChange>
            </w:pPr>
            <w:del w:id="1511" w:author="Donovan Goode [2]" w:date="2018-11-09T10:04:00Z">
              <w:r w:rsidRPr="005564BB" w:rsidDel="008B6AF4">
                <w:rPr>
                  <w:rFonts w:ascii="Consolas" w:eastAsia="Times New Roman" w:hAnsi="Consolas" w:cs="Times New Roman"/>
                  <w:color w:val="569CD6"/>
                  <w:sz w:val="21"/>
                  <w:szCs w:val="21"/>
                </w:rPr>
                <w:delText>function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 {</w:delText>
              </w:r>
            </w:del>
          </w:p>
          <w:p w14:paraId="279039DB" w14:textId="77777777" w:rsidR="00ED1509" w:rsidRPr="005564BB" w:rsidDel="008B6AF4" w:rsidRDefault="00ED1509">
            <w:pPr>
              <w:pStyle w:val="Heading1Numbered"/>
              <w:rPr>
                <w:del w:id="1512" w:author="Donovan Goode [2]" w:date="2018-11-09T10:04:00Z"/>
                <w:rFonts w:ascii="Consolas" w:eastAsia="Times New Roman" w:hAnsi="Consolas" w:cs="Times New Roman"/>
                <w:color w:val="D4D4D4"/>
                <w:sz w:val="21"/>
                <w:szCs w:val="21"/>
              </w:rPr>
              <w:pPrChange w:id="1513" w:author="Donovan Goode [2]" w:date="2018-11-09T10:05:00Z">
                <w:pPr>
                  <w:framePr w:hSpace="180" w:wrap="around" w:vAnchor="text" w:hAnchor="margin" w:xAlign="center" w:y="130"/>
                  <w:shd w:val="clear" w:color="auto" w:fill="1E1E1E"/>
                  <w:spacing w:line="285" w:lineRule="atLeast"/>
                </w:pPr>
              </w:pPrChange>
            </w:pPr>
            <w:del w:id="1514"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1</w:delText>
              </w:r>
              <w:r w:rsidRPr="005564BB" w:rsidDel="008B6AF4">
                <w:rPr>
                  <w:rFonts w:ascii="Consolas" w:eastAsia="Times New Roman" w:hAnsi="Consolas" w:cs="Times New Roman"/>
                  <w:color w:val="D4D4D4"/>
                  <w:sz w:val="21"/>
                  <w:szCs w:val="21"/>
                </w:rPr>
                <w:delText>;</w:delText>
              </w:r>
            </w:del>
          </w:p>
          <w:p w14:paraId="63085D40" w14:textId="77777777" w:rsidR="00ED1509" w:rsidRPr="005564BB" w:rsidDel="008B6AF4" w:rsidRDefault="00ED1509">
            <w:pPr>
              <w:pStyle w:val="Heading1Numbered"/>
              <w:rPr>
                <w:del w:id="1515" w:author="Donovan Goode [2]" w:date="2018-11-09T10:04:00Z"/>
                <w:rFonts w:ascii="Consolas" w:eastAsia="Times New Roman" w:hAnsi="Consolas" w:cs="Times New Roman"/>
                <w:color w:val="D4D4D4"/>
                <w:sz w:val="21"/>
                <w:szCs w:val="21"/>
              </w:rPr>
              <w:pPrChange w:id="1516" w:author="Donovan Goode [2]" w:date="2018-11-09T10:05:00Z">
                <w:pPr>
                  <w:framePr w:hSpace="180" w:wrap="around" w:vAnchor="text" w:hAnchor="margin" w:xAlign="center" w:y="130"/>
                  <w:shd w:val="clear" w:color="auto" w:fill="1E1E1E"/>
                  <w:spacing w:line="285" w:lineRule="atLeast"/>
                </w:pPr>
              </w:pPrChange>
            </w:pPr>
            <w:del w:id="1517"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C586C0"/>
                  <w:sz w:val="21"/>
                  <w:szCs w:val="21"/>
                </w:rPr>
                <w:delText>if</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&lt; </w:delText>
              </w:r>
              <w:r w:rsidRPr="005564BB" w:rsidDel="008B6AF4">
                <w:rPr>
                  <w:rFonts w:ascii="Consolas" w:eastAsia="Times New Roman" w:hAnsi="Consolas" w:cs="Times New Roman"/>
                  <w:color w:val="B5CEA8"/>
                  <w:sz w:val="21"/>
                  <w:szCs w:val="21"/>
                </w:rPr>
                <w:delText>0</w:delText>
              </w:r>
              <w:r w:rsidRPr="005564BB" w:rsidDel="008B6AF4">
                <w:rPr>
                  <w:rFonts w:ascii="Consolas" w:eastAsia="Times New Roman" w:hAnsi="Consolas" w:cs="Times New Roman"/>
                  <w:color w:val="D4D4D4"/>
                  <w:sz w:val="21"/>
                  <w:szCs w:val="21"/>
                </w:rPr>
                <w:delText>) {</w:delText>
              </w:r>
            </w:del>
          </w:p>
          <w:p w14:paraId="52EE4028" w14:textId="77777777" w:rsidR="00ED1509" w:rsidRPr="005564BB" w:rsidDel="008B6AF4" w:rsidRDefault="00ED1509">
            <w:pPr>
              <w:pStyle w:val="Heading1Numbered"/>
              <w:rPr>
                <w:del w:id="1518" w:author="Donovan Goode [2]" w:date="2018-11-09T10:04:00Z"/>
                <w:rFonts w:ascii="Consolas" w:eastAsia="Times New Roman" w:hAnsi="Consolas" w:cs="Times New Roman"/>
                <w:color w:val="D4D4D4"/>
                <w:sz w:val="21"/>
                <w:szCs w:val="21"/>
              </w:rPr>
              <w:pPrChange w:id="1519" w:author="Donovan Goode [2]" w:date="2018-11-09T10:05:00Z">
                <w:pPr>
                  <w:framePr w:hSpace="180" w:wrap="around" w:vAnchor="text" w:hAnchor="margin" w:xAlign="center" w:y="130"/>
                  <w:shd w:val="clear" w:color="auto" w:fill="1E1E1E"/>
                  <w:spacing w:line="285" w:lineRule="atLeast"/>
                </w:pPr>
              </w:pPrChange>
            </w:pPr>
            <w:del w:id="1520"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Chnage your redirection link here</w:delText>
              </w:r>
            </w:del>
          </w:p>
          <w:p w14:paraId="19202B8E" w14:textId="77777777" w:rsidR="00ED1509" w:rsidRPr="005564BB" w:rsidDel="008B6AF4" w:rsidRDefault="00ED1509">
            <w:pPr>
              <w:pStyle w:val="Heading1Numbered"/>
              <w:rPr>
                <w:del w:id="1521" w:author="Donovan Goode [2]" w:date="2018-11-09T10:04:00Z"/>
                <w:rFonts w:ascii="Consolas" w:eastAsia="Times New Roman" w:hAnsi="Consolas" w:cs="Times New Roman"/>
                <w:color w:val="D4D4D4"/>
                <w:sz w:val="21"/>
                <w:szCs w:val="21"/>
              </w:rPr>
              <w:pPrChange w:id="1522" w:author="Donovan Goode [2]" w:date="2018-11-09T10:05:00Z">
                <w:pPr>
                  <w:framePr w:hSpace="180" w:wrap="around" w:vAnchor="text" w:hAnchor="margin" w:xAlign="center" w:y="130"/>
                  <w:shd w:val="clear" w:color="auto" w:fill="1E1E1E"/>
                  <w:spacing w:line="285" w:lineRule="atLeast"/>
                </w:pPr>
              </w:pPrChange>
            </w:pPr>
            <w:del w:id="1523"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location</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E9178"/>
                  <w:sz w:val="21"/>
                  <w:szCs w:val="21"/>
                </w:rPr>
                <w:delText>"/retirement/online-retirement-application/"</w:delText>
              </w:r>
              <w:r w:rsidRPr="005564BB" w:rsidDel="008B6AF4">
                <w:rPr>
                  <w:rFonts w:ascii="Consolas" w:eastAsia="Times New Roman" w:hAnsi="Consolas" w:cs="Times New Roman"/>
                  <w:color w:val="D4D4D4"/>
                  <w:sz w:val="21"/>
                  <w:szCs w:val="21"/>
                </w:rPr>
                <w:delText>;</w:delText>
              </w:r>
            </w:del>
          </w:p>
          <w:p w14:paraId="0233A515" w14:textId="77777777" w:rsidR="00ED1509" w:rsidRPr="005564BB" w:rsidDel="008B6AF4" w:rsidRDefault="00ED1509">
            <w:pPr>
              <w:pStyle w:val="Heading1Numbered"/>
              <w:rPr>
                <w:del w:id="1524" w:author="Donovan Goode [2]" w:date="2018-11-09T10:04:00Z"/>
                <w:rFonts w:ascii="Consolas" w:eastAsia="Times New Roman" w:hAnsi="Consolas" w:cs="Times New Roman"/>
                <w:color w:val="D4D4D4"/>
                <w:sz w:val="21"/>
                <w:szCs w:val="21"/>
              </w:rPr>
              <w:pPrChange w:id="1525" w:author="Donovan Goode [2]" w:date="2018-11-09T10:05:00Z">
                <w:pPr>
                  <w:framePr w:hSpace="180" w:wrap="around" w:vAnchor="text" w:hAnchor="margin" w:xAlign="center" w:y="130"/>
                  <w:shd w:val="clear" w:color="auto" w:fill="1E1E1E"/>
                  <w:spacing w:line="285" w:lineRule="atLeast"/>
                </w:pPr>
              </w:pPrChange>
            </w:pPr>
            <w:del w:id="1526" w:author="Donovan Goode [2]" w:date="2018-11-09T10:04:00Z">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586C0"/>
                  <w:sz w:val="21"/>
                  <w:szCs w:val="21"/>
                </w:rPr>
                <w:delText>else</w:delText>
              </w:r>
              <w:r w:rsidRPr="005564BB" w:rsidDel="008B6AF4">
                <w:rPr>
                  <w:rFonts w:ascii="Consolas" w:eastAsia="Times New Roman" w:hAnsi="Consolas" w:cs="Times New Roman"/>
                  <w:color w:val="D4D4D4"/>
                  <w:sz w:val="21"/>
                  <w:szCs w:val="21"/>
                </w:rPr>
                <w:delText xml:space="preserve"> {</w:delText>
              </w:r>
            </w:del>
          </w:p>
          <w:p w14:paraId="1250B67A" w14:textId="77777777" w:rsidR="00ED1509" w:rsidRPr="005564BB" w:rsidDel="008B6AF4" w:rsidRDefault="00ED1509">
            <w:pPr>
              <w:pStyle w:val="Heading1Numbered"/>
              <w:rPr>
                <w:del w:id="1527" w:author="Donovan Goode [2]" w:date="2018-11-09T10:04:00Z"/>
                <w:rFonts w:ascii="Consolas" w:eastAsia="Times New Roman" w:hAnsi="Consolas" w:cs="Times New Roman"/>
                <w:color w:val="D4D4D4"/>
                <w:sz w:val="21"/>
                <w:szCs w:val="21"/>
              </w:rPr>
              <w:pPrChange w:id="1528" w:author="Donovan Goode [2]" w:date="2018-11-09T10:05:00Z">
                <w:pPr>
                  <w:framePr w:hSpace="180" w:wrap="around" w:vAnchor="text" w:hAnchor="margin" w:xAlign="center" w:y="130"/>
                  <w:shd w:val="clear" w:color="auto" w:fill="1E1E1E"/>
                  <w:spacing w:line="285" w:lineRule="atLeast"/>
                </w:pPr>
              </w:pPrChange>
            </w:pPr>
            <w:del w:id="1529"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Update remaining seconds</w:delText>
              </w:r>
            </w:del>
          </w:p>
          <w:p w14:paraId="3D75215E" w14:textId="77777777" w:rsidR="00ED1509" w:rsidRPr="005564BB" w:rsidDel="008B6AF4" w:rsidRDefault="00ED1509">
            <w:pPr>
              <w:pStyle w:val="Heading1Numbered"/>
              <w:rPr>
                <w:del w:id="1530" w:author="Donovan Goode [2]" w:date="2018-11-09T10:04:00Z"/>
                <w:rFonts w:ascii="Consolas" w:eastAsia="Times New Roman" w:hAnsi="Consolas" w:cs="Times New Roman"/>
                <w:color w:val="D4D4D4"/>
                <w:sz w:val="21"/>
                <w:szCs w:val="21"/>
              </w:rPr>
              <w:pPrChange w:id="1531" w:author="Donovan Goode [2]" w:date="2018-11-09T10:05:00Z">
                <w:pPr>
                  <w:framePr w:hSpace="180" w:wrap="around" w:vAnchor="text" w:hAnchor="margin" w:xAlign="center" w:y="130"/>
                  <w:shd w:val="clear" w:color="auto" w:fill="1E1E1E"/>
                  <w:spacing w:line="285" w:lineRule="atLeast"/>
                </w:pPr>
              </w:pPrChange>
            </w:pPr>
            <w:del w:id="1532"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document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getElementById</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innerHTML</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w:delText>
              </w:r>
            </w:del>
          </w:p>
          <w:p w14:paraId="518DE2B9" w14:textId="77777777" w:rsidR="00ED1509" w:rsidRPr="005564BB" w:rsidDel="008B6AF4" w:rsidRDefault="00ED1509">
            <w:pPr>
              <w:pStyle w:val="Heading1Numbered"/>
              <w:rPr>
                <w:del w:id="1533" w:author="Donovan Goode [2]" w:date="2018-11-09T10:04:00Z"/>
                <w:rFonts w:ascii="Consolas" w:eastAsia="Times New Roman" w:hAnsi="Consolas" w:cs="Times New Roman"/>
                <w:color w:val="D4D4D4"/>
                <w:sz w:val="21"/>
                <w:szCs w:val="21"/>
              </w:rPr>
              <w:pPrChange w:id="1534" w:author="Donovan Goode [2]" w:date="2018-11-09T10:05:00Z">
                <w:pPr>
                  <w:framePr w:hSpace="180" w:wrap="around" w:vAnchor="text" w:hAnchor="margin" w:xAlign="center" w:y="130"/>
                  <w:shd w:val="clear" w:color="auto" w:fill="1E1E1E"/>
                  <w:spacing w:line="285" w:lineRule="atLeast"/>
                </w:pPr>
              </w:pPrChange>
            </w:pPr>
            <w:del w:id="1535"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Count down using javascript</w:delText>
              </w:r>
            </w:del>
          </w:p>
          <w:p w14:paraId="4B3FA94D" w14:textId="77777777" w:rsidR="00ED1509" w:rsidRPr="005564BB" w:rsidDel="008B6AF4" w:rsidRDefault="00ED1509">
            <w:pPr>
              <w:pStyle w:val="Heading1Numbered"/>
              <w:rPr>
                <w:del w:id="1536" w:author="Donovan Goode [2]" w:date="2018-11-09T10:04:00Z"/>
                <w:rFonts w:ascii="Consolas" w:eastAsia="Times New Roman" w:hAnsi="Consolas" w:cs="Times New Roman"/>
                <w:color w:val="D4D4D4"/>
                <w:sz w:val="21"/>
                <w:szCs w:val="21"/>
              </w:rPr>
              <w:pPrChange w:id="1537" w:author="Donovan Goode [2]" w:date="2018-11-09T10:05:00Z">
                <w:pPr>
                  <w:framePr w:hSpace="180" w:wrap="around" w:vAnchor="text" w:hAnchor="margin" w:xAlign="center" w:y="130"/>
                  <w:shd w:val="clear" w:color="auto" w:fill="1E1E1E"/>
                  <w:spacing w:line="285" w:lineRule="atLeast"/>
                </w:pPr>
              </w:pPrChange>
            </w:pPr>
            <w:del w:id="1538" w:author="Donovan Goode [2]"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setTimeout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B5CEA8"/>
                  <w:sz w:val="21"/>
                  <w:szCs w:val="21"/>
                </w:rPr>
                <w:delText>1000</w:delText>
              </w:r>
              <w:r w:rsidRPr="005564BB" w:rsidDel="008B6AF4">
                <w:rPr>
                  <w:rFonts w:ascii="Consolas" w:eastAsia="Times New Roman" w:hAnsi="Consolas" w:cs="Times New Roman"/>
                  <w:color w:val="D4D4D4"/>
                  <w:sz w:val="21"/>
                  <w:szCs w:val="21"/>
                </w:rPr>
                <w:delText>);</w:delText>
              </w:r>
            </w:del>
          </w:p>
          <w:p w14:paraId="644EBD7F" w14:textId="77777777" w:rsidR="00ED1509" w:rsidRPr="005564BB" w:rsidDel="008B6AF4" w:rsidRDefault="00ED1509">
            <w:pPr>
              <w:pStyle w:val="Heading1Numbered"/>
              <w:rPr>
                <w:del w:id="1539" w:author="Donovan Goode [2]" w:date="2018-11-09T10:04:00Z"/>
                <w:rFonts w:ascii="Consolas" w:eastAsia="Times New Roman" w:hAnsi="Consolas" w:cs="Times New Roman"/>
                <w:color w:val="D4D4D4"/>
                <w:sz w:val="21"/>
                <w:szCs w:val="21"/>
              </w:rPr>
              <w:pPrChange w:id="1540" w:author="Donovan Goode [2]" w:date="2018-11-09T10:05:00Z">
                <w:pPr>
                  <w:framePr w:hSpace="180" w:wrap="around" w:vAnchor="text" w:hAnchor="margin" w:xAlign="center" w:y="130"/>
                  <w:shd w:val="clear" w:color="auto" w:fill="1E1E1E"/>
                  <w:spacing w:line="285" w:lineRule="atLeast"/>
                </w:pPr>
              </w:pPrChange>
            </w:pPr>
            <w:del w:id="1541" w:author="Donovan Goode [2]" w:date="2018-11-09T10:04:00Z">
              <w:r w:rsidRPr="005564BB" w:rsidDel="008B6AF4">
                <w:rPr>
                  <w:rFonts w:ascii="Consolas" w:eastAsia="Times New Roman" w:hAnsi="Consolas" w:cs="Times New Roman"/>
                  <w:color w:val="D4D4D4"/>
                  <w:sz w:val="21"/>
                  <w:szCs w:val="21"/>
                </w:rPr>
                <w:delText xml:space="preserve">    }</w:delText>
              </w:r>
            </w:del>
          </w:p>
          <w:p w14:paraId="3BC898C3" w14:textId="77777777" w:rsidR="00ED1509" w:rsidRPr="005564BB" w:rsidDel="008B6AF4" w:rsidRDefault="00ED1509">
            <w:pPr>
              <w:pStyle w:val="Heading1Numbered"/>
              <w:rPr>
                <w:del w:id="1542" w:author="Donovan Goode [2]" w:date="2018-11-09T10:04:00Z"/>
                <w:rFonts w:ascii="Consolas" w:eastAsia="Times New Roman" w:hAnsi="Consolas" w:cs="Times New Roman"/>
                <w:color w:val="D4D4D4"/>
                <w:sz w:val="21"/>
                <w:szCs w:val="21"/>
              </w:rPr>
              <w:pPrChange w:id="1543" w:author="Donovan Goode [2]" w:date="2018-11-09T10:05:00Z">
                <w:pPr>
                  <w:framePr w:hSpace="180" w:wrap="around" w:vAnchor="text" w:hAnchor="margin" w:xAlign="center" w:y="130"/>
                  <w:shd w:val="clear" w:color="auto" w:fill="1E1E1E"/>
                  <w:spacing w:line="285" w:lineRule="atLeast"/>
                </w:pPr>
              </w:pPrChange>
            </w:pPr>
            <w:del w:id="1544" w:author="Donovan Goode [2]" w:date="2018-11-09T10:04:00Z">
              <w:r w:rsidRPr="005564BB" w:rsidDel="008B6AF4">
                <w:rPr>
                  <w:rFonts w:ascii="Consolas" w:eastAsia="Times New Roman" w:hAnsi="Consolas" w:cs="Times New Roman"/>
                  <w:color w:val="D4D4D4"/>
                  <w:sz w:val="21"/>
                  <w:szCs w:val="21"/>
                </w:rPr>
                <w:delText>}</w:delText>
              </w:r>
            </w:del>
          </w:p>
          <w:p w14:paraId="199952B3" w14:textId="77777777" w:rsidR="00ED1509" w:rsidRPr="005564BB" w:rsidDel="008B6AF4" w:rsidRDefault="00ED1509">
            <w:pPr>
              <w:pStyle w:val="Heading1Numbered"/>
              <w:rPr>
                <w:del w:id="1545" w:author="Donovan Goode [2]" w:date="2018-11-09T10:04:00Z"/>
                <w:rFonts w:ascii="Consolas" w:eastAsia="Times New Roman" w:hAnsi="Consolas" w:cs="Times New Roman"/>
                <w:color w:val="D4D4D4"/>
                <w:sz w:val="21"/>
                <w:szCs w:val="21"/>
              </w:rPr>
              <w:pPrChange w:id="1546" w:author="Donovan Goode [2]" w:date="2018-11-09T10:05:00Z">
                <w:pPr>
                  <w:framePr w:hSpace="180" w:wrap="around" w:vAnchor="text" w:hAnchor="margin" w:xAlign="center" w:y="130"/>
                  <w:shd w:val="clear" w:color="auto" w:fill="1E1E1E"/>
                  <w:spacing w:line="285" w:lineRule="atLeast"/>
                </w:pPr>
              </w:pPrChange>
            </w:pPr>
          </w:p>
          <w:p w14:paraId="2A06590C" w14:textId="77777777" w:rsidR="00ED1509" w:rsidRPr="005564BB" w:rsidDel="008B6AF4" w:rsidRDefault="00ED1509">
            <w:pPr>
              <w:pStyle w:val="Heading1Numbered"/>
              <w:rPr>
                <w:del w:id="1547" w:author="Donovan Goode [2]" w:date="2018-11-09T10:04:00Z"/>
                <w:rFonts w:ascii="Consolas" w:eastAsia="Times New Roman" w:hAnsi="Consolas" w:cs="Times New Roman"/>
                <w:color w:val="D4D4D4"/>
                <w:sz w:val="21"/>
                <w:szCs w:val="21"/>
              </w:rPr>
              <w:pPrChange w:id="1548" w:author="Donovan Goode [2]" w:date="2018-11-09T10:05:00Z">
                <w:pPr>
                  <w:framePr w:hSpace="180" w:wrap="around" w:vAnchor="text" w:hAnchor="margin" w:xAlign="center" w:y="130"/>
                  <w:shd w:val="clear" w:color="auto" w:fill="1E1E1E"/>
                  <w:spacing w:line="285" w:lineRule="atLeast"/>
                </w:pPr>
              </w:pPrChange>
            </w:pPr>
            <w:del w:id="1549" w:author="Donovan Goode [2]" w:date="2018-11-09T10:04:00Z">
              <w:r w:rsidRPr="005564BB" w:rsidDel="008B6AF4">
                <w:rPr>
                  <w:rFonts w:ascii="Consolas" w:eastAsia="Times New Roman" w:hAnsi="Consolas" w:cs="Times New Roman"/>
                  <w:color w:val="6A9955"/>
                  <w:sz w:val="21"/>
                  <w:szCs w:val="21"/>
                </w:rPr>
                <w:delText>// Run countdown function</w:delText>
              </w:r>
            </w:del>
          </w:p>
          <w:p w14:paraId="5092E7CB" w14:textId="77777777" w:rsidR="00ED1509" w:rsidRPr="005564BB" w:rsidDel="008B6AF4" w:rsidRDefault="00ED1509">
            <w:pPr>
              <w:pStyle w:val="Heading1Numbered"/>
              <w:rPr>
                <w:del w:id="1550" w:author="Donovan Goode [2]" w:date="2018-11-09T10:04:00Z"/>
                <w:rFonts w:ascii="Consolas" w:eastAsia="Times New Roman" w:hAnsi="Consolas" w:cs="Times New Roman"/>
                <w:color w:val="D4D4D4"/>
                <w:sz w:val="21"/>
                <w:szCs w:val="21"/>
              </w:rPr>
              <w:pPrChange w:id="1551" w:author="Donovan Goode [2]" w:date="2018-11-09T10:05:00Z">
                <w:pPr>
                  <w:framePr w:hSpace="180" w:wrap="around" w:vAnchor="text" w:hAnchor="margin" w:xAlign="center" w:y="130"/>
                  <w:shd w:val="clear" w:color="auto" w:fill="1E1E1E"/>
                  <w:spacing w:line="285" w:lineRule="atLeast"/>
                </w:pPr>
              </w:pPrChange>
            </w:pPr>
            <w:del w:id="1552" w:author="Donovan Goode [2]" w:date="2018-11-09T10:04:00Z">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w:delText>
              </w:r>
            </w:del>
          </w:p>
          <w:p w14:paraId="2ED326B2" w14:textId="77777777" w:rsidR="00ED1509" w:rsidRPr="005564BB" w:rsidDel="008B6AF4" w:rsidRDefault="00ED1509">
            <w:pPr>
              <w:pStyle w:val="Heading1Numbered"/>
              <w:rPr>
                <w:del w:id="1553" w:author="Donovan Goode [2]" w:date="2018-11-09T10:04:00Z"/>
                <w:rFonts w:ascii="Consolas" w:eastAsia="Times New Roman" w:hAnsi="Consolas" w:cs="Times New Roman"/>
                <w:color w:val="6A9955"/>
                <w:sz w:val="21"/>
                <w:szCs w:val="21"/>
              </w:rPr>
              <w:pPrChange w:id="1554"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4EF6618" w14:textId="296740F7" w:rsidTr="00A52519">
        <w:trPr>
          <w:del w:id="1555" w:author="Donovan Goode [2]" w:date="2018-11-09T10:04:00Z"/>
        </w:trPr>
        <w:tc>
          <w:tcPr>
            <w:tcW w:w="1705" w:type="dxa"/>
          </w:tcPr>
          <w:p w14:paraId="561FD714" w14:textId="77777777" w:rsidR="00ED1509" w:rsidRPr="007E3AC7" w:rsidDel="008B6AF4" w:rsidRDefault="00ED1509">
            <w:pPr>
              <w:pStyle w:val="Heading1Numbered"/>
              <w:rPr>
                <w:del w:id="1556" w:author="Donovan Goode [2]" w:date="2018-11-09T10:04:00Z"/>
                <w:highlight w:val="yellow"/>
              </w:rPr>
              <w:pPrChange w:id="1557" w:author="Donovan Goode [2]" w:date="2018-11-09T10:05:00Z">
                <w:pPr>
                  <w:framePr w:hSpace="180" w:wrap="around" w:vAnchor="text" w:hAnchor="margin" w:xAlign="center" w:y="130"/>
                  <w:jc w:val="center"/>
                </w:pPr>
              </w:pPrChange>
            </w:pPr>
            <w:del w:id="1558" w:author="Donovan Goode [2]" w:date="2018-11-09T10:04:00Z">
              <w:r w:rsidDel="008B6AF4">
                <w:rPr>
                  <w:highlight w:val="yellow"/>
                </w:rPr>
                <w:delText>Agency Certify Summary of Service</w:delText>
              </w:r>
            </w:del>
          </w:p>
        </w:tc>
        <w:tc>
          <w:tcPr>
            <w:tcW w:w="9905" w:type="dxa"/>
          </w:tcPr>
          <w:p w14:paraId="1E8B03D8" w14:textId="77777777" w:rsidR="00ED1509" w:rsidRPr="002368B7" w:rsidDel="008B6AF4" w:rsidRDefault="00ED1509">
            <w:pPr>
              <w:pStyle w:val="Heading1Numbered"/>
              <w:rPr>
                <w:del w:id="1559" w:author="Donovan Goode [2]" w:date="2018-11-09T10:04:00Z"/>
                <w:rFonts w:ascii="Consolas" w:eastAsia="Times New Roman" w:hAnsi="Consolas" w:cs="Times New Roman"/>
                <w:color w:val="D4D4D4"/>
                <w:sz w:val="21"/>
                <w:szCs w:val="21"/>
              </w:rPr>
              <w:pPrChange w:id="1560" w:author="Donovan Goode [2]" w:date="2018-11-09T10:05:00Z">
                <w:pPr>
                  <w:framePr w:hSpace="180" w:wrap="around" w:vAnchor="text" w:hAnchor="margin" w:xAlign="center" w:y="130"/>
                  <w:shd w:val="clear" w:color="auto" w:fill="1E1E1E"/>
                  <w:spacing w:line="285" w:lineRule="atLeast"/>
                </w:pPr>
              </w:pPrChange>
            </w:pPr>
            <w:del w:id="1561" w:author="Donovan Goode [2]" w:date="2018-11-09T10:04:00Z">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9CDCFE"/>
                  <w:sz w:val="21"/>
                  <w:szCs w:val="21"/>
                </w:rPr>
                <w:delText>document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ready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function</w:delText>
              </w:r>
              <w:r w:rsidRPr="002368B7" w:rsidDel="008B6AF4">
                <w:rPr>
                  <w:rFonts w:ascii="Consolas" w:eastAsia="Times New Roman" w:hAnsi="Consolas" w:cs="Times New Roman"/>
                  <w:color w:val="D4D4D4"/>
                  <w:sz w:val="21"/>
                  <w:szCs w:val="21"/>
                </w:rPr>
                <w:delText xml:space="preserve"> () {</w:delText>
              </w:r>
            </w:del>
          </w:p>
          <w:p w14:paraId="561F2652" w14:textId="77777777" w:rsidR="00ED1509" w:rsidRPr="002368B7" w:rsidDel="008B6AF4" w:rsidRDefault="00ED1509">
            <w:pPr>
              <w:pStyle w:val="Heading1Numbered"/>
              <w:rPr>
                <w:del w:id="1562" w:author="Donovan Goode [2]" w:date="2018-11-09T10:04:00Z"/>
                <w:rFonts w:ascii="Consolas" w:eastAsia="Times New Roman" w:hAnsi="Consolas" w:cs="Times New Roman"/>
                <w:color w:val="D4D4D4"/>
                <w:sz w:val="21"/>
                <w:szCs w:val="21"/>
              </w:rPr>
              <w:pPrChange w:id="1563" w:author="Donovan Goode [2]" w:date="2018-11-09T10:05:00Z">
                <w:pPr>
                  <w:framePr w:hSpace="180" w:wrap="around" w:vAnchor="text" w:hAnchor="margin" w:xAlign="center" w:y="130"/>
                  <w:shd w:val="clear" w:color="auto" w:fill="1E1E1E"/>
                  <w:spacing w:line="285" w:lineRule="atLeast"/>
                </w:pPr>
              </w:pPrChange>
            </w:pPr>
            <w:del w:id="1564"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receiveMilitaryRetiredPay</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'#govmod_applicanteligibleformilitaryretiredpay'</w:delText>
              </w:r>
              <w:r w:rsidRPr="002368B7" w:rsidDel="008B6AF4">
                <w:rPr>
                  <w:rFonts w:ascii="Consolas" w:eastAsia="Times New Roman" w:hAnsi="Consolas" w:cs="Times New Roman"/>
                  <w:color w:val="D4D4D4"/>
                  <w:sz w:val="21"/>
                  <w:szCs w:val="21"/>
                </w:rPr>
                <w:delText>);</w:delText>
              </w:r>
            </w:del>
          </w:p>
          <w:p w14:paraId="040E021E" w14:textId="77777777" w:rsidR="00ED1509" w:rsidRPr="002368B7" w:rsidDel="008B6AF4" w:rsidRDefault="00ED1509">
            <w:pPr>
              <w:pStyle w:val="Heading1Numbered"/>
              <w:rPr>
                <w:del w:id="1565" w:author="Donovan Goode [2]" w:date="2018-11-09T10:04:00Z"/>
                <w:rFonts w:ascii="Consolas" w:eastAsia="Times New Roman" w:hAnsi="Consolas" w:cs="Times New Roman"/>
                <w:color w:val="D4D4D4"/>
                <w:sz w:val="21"/>
                <w:szCs w:val="21"/>
              </w:rPr>
              <w:pPrChange w:id="1566" w:author="Donovan Goode [2]" w:date="2018-11-09T10:05:00Z">
                <w:pPr>
                  <w:framePr w:hSpace="180" w:wrap="around" w:vAnchor="text" w:hAnchor="margin" w:xAlign="center" w:y="130"/>
                  <w:shd w:val="clear" w:color="auto" w:fill="1E1E1E"/>
                  <w:spacing w:line="285" w:lineRule="atLeast"/>
                </w:pPr>
              </w:pPrChange>
            </w:pPr>
            <w:del w:id="1567"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'#govmod_waivedmilitarypay'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closest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'td'</w:delText>
              </w:r>
              <w:r w:rsidRPr="002368B7" w:rsidDel="008B6AF4">
                <w:rPr>
                  <w:rFonts w:ascii="Consolas" w:eastAsia="Times New Roman" w:hAnsi="Consolas" w:cs="Times New Roman"/>
                  <w:color w:val="D4D4D4"/>
                  <w:sz w:val="21"/>
                  <w:szCs w:val="21"/>
                </w:rPr>
                <w:delText>);</w:delText>
              </w:r>
            </w:del>
          </w:p>
          <w:p w14:paraId="2873E2B6" w14:textId="77777777" w:rsidR="00ED1509" w:rsidRPr="002368B7" w:rsidDel="008B6AF4" w:rsidRDefault="00ED1509">
            <w:pPr>
              <w:pStyle w:val="Heading1Numbered"/>
              <w:rPr>
                <w:del w:id="1568" w:author="Donovan Goode [2]" w:date="2018-11-09T10:04:00Z"/>
                <w:rFonts w:ascii="Consolas" w:eastAsia="Times New Roman" w:hAnsi="Consolas" w:cs="Times New Roman"/>
                <w:color w:val="D4D4D4"/>
                <w:sz w:val="21"/>
                <w:szCs w:val="21"/>
              </w:rPr>
              <w:pPrChange w:id="1569" w:author="Donovan Goode [2]" w:date="2018-11-09T10:05:00Z">
                <w:pPr>
                  <w:framePr w:hSpace="180" w:wrap="around" w:vAnchor="text" w:hAnchor="margin" w:xAlign="center" w:y="130"/>
                  <w:shd w:val="clear" w:color="auto" w:fill="1E1E1E"/>
                  <w:spacing w:line="285" w:lineRule="atLeast"/>
                </w:pPr>
              </w:pPrChange>
            </w:pPr>
            <w:del w:id="1570"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select</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569CD6"/>
                  <w:sz w:val="21"/>
                  <w:szCs w:val="21"/>
                </w:rPr>
                <w:delText>this</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9CDCFE"/>
                  <w:sz w:val="21"/>
                  <w:szCs w:val="21"/>
                </w:rPr>
                <w:delText>value</w:delText>
              </w:r>
              <w:r w:rsidRPr="002368B7" w:rsidDel="008B6AF4">
                <w:rPr>
                  <w:rFonts w:ascii="Consolas" w:eastAsia="Times New Roman" w:hAnsi="Consolas" w:cs="Times New Roman"/>
                  <w:color w:val="D4D4D4"/>
                  <w:sz w:val="21"/>
                  <w:szCs w:val="21"/>
                </w:rPr>
                <w:delText>;</w:delText>
              </w:r>
            </w:del>
          </w:p>
          <w:p w14:paraId="00CD213C" w14:textId="77777777" w:rsidR="00ED1509" w:rsidRPr="002368B7" w:rsidDel="008B6AF4" w:rsidRDefault="00ED1509">
            <w:pPr>
              <w:pStyle w:val="Heading1Numbered"/>
              <w:rPr>
                <w:del w:id="1571" w:author="Donovan Goode [2]" w:date="2018-11-09T10:04:00Z"/>
                <w:rFonts w:ascii="Consolas" w:eastAsia="Times New Roman" w:hAnsi="Consolas" w:cs="Times New Roman"/>
                <w:color w:val="D4D4D4"/>
                <w:sz w:val="21"/>
                <w:szCs w:val="21"/>
              </w:rPr>
              <w:pPrChange w:id="1572" w:author="Donovan Goode [2]" w:date="2018-11-09T10:05:00Z">
                <w:pPr>
                  <w:framePr w:hSpace="180" w:wrap="around" w:vAnchor="text" w:hAnchor="margin" w:xAlign="center" w:y="130"/>
                  <w:shd w:val="clear" w:color="auto" w:fill="1E1E1E"/>
                  <w:spacing w:line="285" w:lineRule="atLeast"/>
                </w:pPr>
              </w:pPrChange>
            </w:pPr>
            <w:del w:id="1573"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6A9955"/>
                  <w:sz w:val="21"/>
                  <w:szCs w:val="21"/>
                </w:rPr>
                <w:delText>//Hide on page load</w:delText>
              </w:r>
            </w:del>
          </w:p>
          <w:p w14:paraId="5880A85A" w14:textId="77777777" w:rsidR="00ED1509" w:rsidRPr="002368B7" w:rsidDel="008B6AF4" w:rsidRDefault="00ED1509">
            <w:pPr>
              <w:pStyle w:val="Heading1Numbered"/>
              <w:rPr>
                <w:del w:id="1574" w:author="Donovan Goode [2]" w:date="2018-11-09T10:04:00Z"/>
                <w:rFonts w:ascii="Consolas" w:eastAsia="Times New Roman" w:hAnsi="Consolas" w:cs="Times New Roman"/>
                <w:color w:val="D4D4D4"/>
                <w:sz w:val="21"/>
                <w:szCs w:val="21"/>
              </w:rPr>
              <w:pPrChange w:id="1575" w:author="Donovan Goode [2]" w:date="2018-11-09T10:05:00Z">
                <w:pPr>
                  <w:framePr w:hSpace="180" w:wrap="around" w:vAnchor="text" w:hAnchor="margin" w:xAlign="center" w:y="130"/>
                  <w:shd w:val="clear" w:color="auto" w:fill="1E1E1E"/>
                  <w:spacing w:line="285" w:lineRule="atLeast"/>
                </w:pPr>
              </w:pPrChange>
            </w:pPr>
            <w:del w:id="1576"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hide</w:delText>
              </w:r>
              <w:r w:rsidRPr="002368B7" w:rsidDel="008B6AF4">
                <w:rPr>
                  <w:rFonts w:ascii="Consolas" w:eastAsia="Times New Roman" w:hAnsi="Consolas" w:cs="Times New Roman"/>
                  <w:color w:val="D4D4D4"/>
                  <w:sz w:val="21"/>
                  <w:szCs w:val="21"/>
                </w:rPr>
                <w:delText>();</w:delText>
              </w:r>
            </w:del>
          </w:p>
          <w:p w14:paraId="5AC76F51" w14:textId="77777777" w:rsidR="00ED1509" w:rsidRPr="002368B7" w:rsidDel="008B6AF4" w:rsidRDefault="00ED1509">
            <w:pPr>
              <w:pStyle w:val="Heading1Numbered"/>
              <w:rPr>
                <w:del w:id="1577" w:author="Donovan Goode [2]" w:date="2018-11-09T10:04:00Z"/>
                <w:rFonts w:ascii="Consolas" w:eastAsia="Times New Roman" w:hAnsi="Consolas" w:cs="Times New Roman"/>
                <w:color w:val="D4D4D4"/>
                <w:sz w:val="21"/>
                <w:szCs w:val="21"/>
              </w:rPr>
              <w:pPrChange w:id="1578" w:author="Donovan Goode [2]" w:date="2018-11-09T10:05:00Z">
                <w:pPr>
                  <w:framePr w:hSpace="180" w:wrap="around" w:vAnchor="text" w:hAnchor="margin" w:xAlign="center" w:y="130"/>
                  <w:shd w:val="clear" w:color="auto" w:fill="1E1E1E"/>
                  <w:spacing w:line="285" w:lineRule="atLeast"/>
                </w:pPr>
              </w:pPrChange>
            </w:pPr>
          </w:p>
          <w:p w14:paraId="30066DF0" w14:textId="77777777" w:rsidR="00ED1509" w:rsidRPr="002368B7" w:rsidDel="008B6AF4" w:rsidRDefault="00ED1509">
            <w:pPr>
              <w:pStyle w:val="Heading1Numbered"/>
              <w:rPr>
                <w:del w:id="1579" w:author="Donovan Goode [2]" w:date="2018-11-09T10:04:00Z"/>
                <w:rFonts w:ascii="Consolas" w:eastAsia="Times New Roman" w:hAnsi="Consolas" w:cs="Times New Roman"/>
                <w:color w:val="D4D4D4"/>
                <w:sz w:val="21"/>
                <w:szCs w:val="21"/>
              </w:rPr>
              <w:pPrChange w:id="1580" w:author="Donovan Goode [2]" w:date="2018-11-09T10:05:00Z">
                <w:pPr>
                  <w:framePr w:hSpace="180" w:wrap="around" w:vAnchor="text" w:hAnchor="margin" w:xAlign="center" w:y="130"/>
                  <w:shd w:val="clear" w:color="auto" w:fill="1E1E1E"/>
                  <w:spacing w:line="285" w:lineRule="atLeast"/>
                </w:pPr>
              </w:pPrChange>
            </w:pPr>
            <w:del w:id="1581"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receiveMilitaryRetiredPay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change</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function</w:delText>
              </w:r>
              <w:r w:rsidRPr="002368B7" w:rsidDel="008B6AF4">
                <w:rPr>
                  <w:rFonts w:ascii="Consolas" w:eastAsia="Times New Roman" w:hAnsi="Consolas" w:cs="Times New Roman"/>
                  <w:color w:val="D4D4D4"/>
                  <w:sz w:val="21"/>
                  <w:szCs w:val="21"/>
                </w:rPr>
                <w:delText>() {</w:delText>
              </w:r>
            </w:del>
          </w:p>
          <w:p w14:paraId="01B45F2B" w14:textId="77777777" w:rsidR="00ED1509" w:rsidRPr="002368B7" w:rsidDel="008B6AF4" w:rsidRDefault="00ED1509">
            <w:pPr>
              <w:pStyle w:val="Heading1Numbered"/>
              <w:rPr>
                <w:del w:id="1582" w:author="Donovan Goode [2]" w:date="2018-11-09T10:04:00Z"/>
                <w:rFonts w:ascii="Consolas" w:eastAsia="Times New Roman" w:hAnsi="Consolas" w:cs="Times New Roman"/>
                <w:color w:val="D4D4D4"/>
                <w:sz w:val="21"/>
                <w:szCs w:val="21"/>
              </w:rPr>
              <w:pPrChange w:id="1583" w:author="Donovan Goode [2]" w:date="2018-11-09T10:05:00Z">
                <w:pPr>
                  <w:framePr w:hSpace="180" w:wrap="around" w:vAnchor="text" w:hAnchor="margin" w:xAlign="center" w:y="130"/>
                  <w:shd w:val="clear" w:color="auto" w:fill="1E1E1E"/>
                  <w:spacing w:line="285" w:lineRule="atLeast"/>
                </w:pPr>
              </w:pPrChange>
            </w:pPr>
            <w:del w:id="1584"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C586C0"/>
                  <w:sz w:val="21"/>
                  <w:szCs w:val="21"/>
                </w:rPr>
                <w:delText>if</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this</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val</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CE9178"/>
                  <w:sz w:val="21"/>
                  <w:szCs w:val="21"/>
                </w:rPr>
                <w:delText>'100000001'</w:delText>
              </w:r>
              <w:r w:rsidRPr="002368B7" w:rsidDel="008B6AF4">
                <w:rPr>
                  <w:rFonts w:ascii="Consolas" w:eastAsia="Times New Roman" w:hAnsi="Consolas" w:cs="Times New Roman"/>
                  <w:color w:val="D4D4D4"/>
                  <w:sz w:val="21"/>
                  <w:szCs w:val="21"/>
                </w:rPr>
                <w:delText>) {</w:delText>
              </w:r>
            </w:del>
          </w:p>
          <w:p w14:paraId="7FB392F7" w14:textId="77777777" w:rsidR="00ED1509" w:rsidRPr="002368B7" w:rsidDel="008B6AF4" w:rsidRDefault="00ED1509">
            <w:pPr>
              <w:pStyle w:val="Heading1Numbered"/>
              <w:rPr>
                <w:del w:id="1585" w:author="Donovan Goode [2]" w:date="2018-11-09T10:04:00Z"/>
                <w:rFonts w:ascii="Consolas" w:eastAsia="Times New Roman" w:hAnsi="Consolas" w:cs="Times New Roman"/>
                <w:color w:val="D4D4D4"/>
                <w:sz w:val="21"/>
                <w:szCs w:val="21"/>
              </w:rPr>
              <w:pPrChange w:id="1586" w:author="Donovan Goode [2]" w:date="2018-11-09T10:05:00Z">
                <w:pPr>
                  <w:framePr w:hSpace="180" w:wrap="around" w:vAnchor="text" w:hAnchor="margin" w:xAlign="center" w:y="130"/>
                  <w:shd w:val="clear" w:color="auto" w:fill="1E1E1E"/>
                  <w:spacing w:line="285" w:lineRule="atLeast"/>
                </w:pPr>
              </w:pPrChange>
            </w:pPr>
            <w:del w:id="1587"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show</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"slow"</w:delText>
              </w:r>
              <w:r w:rsidRPr="002368B7" w:rsidDel="008B6AF4">
                <w:rPr>
                  <w:rFonts w:ascii="Consolas" w:eastAsia="Times New Roman" w:hAnsi="Consolas" w:cs="Times New Roman"/>
                  <w:color w:val="D4D4D4"/>
                  <w:sz w:val="21"/>
                  <w:szCs w:val="21"/>
                </w:rPr>
                <w:delText>);</w:delText>
              </w:r>
            </w:del>
          </w:p>
          <w:p w14:paraId="2719FD3A" w14:textId="77777777" w:rsidR="00ED1509" w:rsidRPr="002368B7" w:rsidDel="008B6AF4" w:rsidRDefault="00ED1509">
            <w:pPr>
              <w:pStyle w:val="Heading1Numbered"/>
              <w:rPr>
                <w:del w:id="1588" w:author="Donovan Goode [2]" w:date="2018-11-09T10:04:00Z"/>
                <w:rFonts w:ascii="Consolas" w:eastAsia="Times New Roman" w:hAnsi="Consolas" w:cs="Times New Roman"/>
                <w:color w:val="D4D4D4"/>
                <w:sz w:val="21"/>
                <w:szCs w:val="21"/>
              </w:rPr>
              <w:pPrChange w:id="1589" w:author="Donovan Goode [2]" w:date="2018-11-09T10:05:00Z">
                <w:pPr>
                  <w:framePr w:hSpace="180" w:wrap="around" w:vAnchor="text" w:hAnchor="margin" w:xAlign="center" w:y="130"/>
                  <w:shd w:val="clear" w:color="auto" w:fill="1E1E1E"/>
                  <w:spacing w:line="285" w:lineRule="atLeast"/>
                </w:pPr>
              </w:pPrChange>
            </w:pPr>
            <w:del w:id="1590" w:author="Donovan Goode [2]" w:date="2018-11-09T10:04:00Z">
              <w:r w:rsidRPr="002368B7" w:rsidDel="008B6AF4">
                <w:rPr>
                  <w:rFonts w:ascii="Consolas" w:eastAsia="Times New Roman" w:hAnsi="Consolas" w:cs="Times New Roman"/>
                  <w:color w:val="D4D4D4"/>
                  <w:sz w:val="21"/>
                  <w:szCs w:val="21"/>
                </w:rPr>
                <w:delText xml:space="preserve">        }</w:delText>
              </w:r>
            </w:del>
          </w:p>
          <w:p w14:paraId="2B146F6A" w14:textId="77777777" w:rsidR="00ED1509" w:rsidRPr="002368B7" w:rsidDel="008B6AF4" w:rsidRDefault="00ED1509">
            <w:pPr>
              <w:pStyle w:val="Heading1Numbered"/>
              <w:rPr>
                <w:del w:id="1591" w:author="Donovan Goode [2]" w:date="2018-11-09T10:04:00Z"/>
                <w:rFonts w:ascii="Consolas" w:eastAsia="Times New Roman" w:hAnsi="Consolas" w:cs="Times New Roman"/>
                <w:color w:val="D4D4D4"/>
                <w:sz w:val="21"/>
                <w:szCs w:val="21"/>
              </w:rPr>
              <w:pPrChange w:id="1592" w:author="Donovan Goode [2]" w:date="2018-11-09T10:05:00Z">
                <w:pPr>
                  <w:framePr w:hSpace="180" w:wrap="around" w:vAnchor="text" w:hAnchor="margin" w:xAlign="center" w:y="130"/>
                  <w:shd w:val="clear" w:color="auto" w:fill="1E1E1E"/>
                  <w:spacing w:line="285" w:lineRule="atLeast"/>
                </w:pPr>
              </w:pPrChange>
            </w:pPr>
            <w:del w:id="1593"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C586C0"/>
                  <w:sz w:val="21"/>
                  <w:szCs w:val="21"/>
                </w:rPr>
                <w:delText>else</w:delText>
              </w:r>
              <w:r w:rsidRPr="002368B7" w:rsidDel="008B6AF4">
                <w:rPr>
                  <w:rFonts w:ascii="Consolas" w:eastAsia="Times New Roman" w:hAnsi="Consolas" w:cs="Times New Roman"/>
                  <w:color w:val="D4D4D4"/>
                  <w:sz w:val="21"/>
                  <w:szCs w:val="21"/>
                </w:rPr>
                <w:delText>{</w:delText>
              </w:r>
            </w:del>
          </w:p>
          <w:p w14:paraId="4A030B13" w14:textId="77777777" w:rsidR="00ED1509" w:rsidRPr="002368B7" w:rsidDel="008B6AF4" w:rsidRDefault="00ED1509">
            <w:pPr>
              <w:pStyle w:val="Heading1Numbered"/>
              <w:rPr>
                <w:del w:id="1594" w:author="Donovan Goode [2]" w:date="2018-11-09T10:04:00Z"/>
                <w:rFonts w:ascii="Consolas" w:eastAsia="Times New Roman" w:hAnsi="Consolas" w:cs="Times New Roman"/>
                <w:color w:val="D4D4D4"/>
                <w:sz w:val="21"/>
                <w:szCs w:val="21"/>
              </w:rPr>
              <w:pPrChange w:id="1595" w:author="Donovan Goode [2]" w:date="2018-11-09T10:05:00Z">
                <w:pPr>
                  <w:framePr w:hSpace="180" w:wrap="around" w:vAnchor="text" w:hAnchor="margin" w:xAlign="center" w:y="130"/>
                  <w:shd w:val="clear" w:color="auto" w:fill="1E1E1E"/>
                  <w:spacing w:line="285" w:lineRule="atLeast"/>
                </w:pPr>
              </w:pPrChange>
            </w:pPr>
            <w:del w:id="1596" w:author="Donovan Goode [2]"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hide</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"slow"</w:delText>
              </w:r>
              <w:r w:rsidRPr="002368B7" w:rsidDel="008B6AF4">
                <w:rPr>
                  <w:rFonts w:ascii="Consolas" w:eastAsia="Times New Roman" w:hAnsi="Consolas" w:cs="Times New Roman"/>
                  <w:color w:val="D4D4D4"/>
                  <w:sz w:val="21"/>
                  <w:szCs w:val="21"/>
                </w:rPr>
                <w:delText>);</w:delText>
              </w:r>
            </w:del>
          </w:p>
          <w:p w14:paraId="71CCC25F" w14:textId="77777777" w:rsidR="00ED1509" w:rsidRPr="002368B7" w:rsidDel="008B6AF4" w:rsidRDefault="00ED1509">
            <w:pPr>
              <w:pStyle w:val="Heading1Numbered"/>
              <w:rPr>
                <w:del w:id="1597" w:author="Donovan Goode [2]" w:date="2018-11-09T10:04:00Z"/>
                <w:rFonts w:ascii="Consolas" w:eastAsia="Times New Roman" w:hAnsi="Consolas" w:cs="Times New Roman"/>
                <w:color w:val="D4D4D4"/>
                <w:sz w:val="21"/>
                <w:szCs w:val="21"/>
              </w:rPr>
              <w:pPrChange w:id="1598" w:author="Donovan Goode [2]" w:date="2018-11-09T10:05:00Z">
                <w:pPr>
                  <w:framePr w:hSpace="180" w:wrap="around" w:vAnchor="text" w:hAnchor="margin" w:xAlign="center" w:y="130"/>
                  <w:shd w:val="clear" w:color="auto" w:fill="1E1E1E"/>
                  <w:spacing w:line="285" w:lineRule="atLeast"/>
                </w:pPr>
              </w:pPrChange>
            </w:pPr>
            <w:del w:id="1599" w:author="Donovan Goode [2]" w:date="2018-11-09T10:04:00Z">
              <w:r w:rsidRPr="002368B7" w:rsidDel="008B6AF4">
                <w:rPr>
                  <w:rFonts w:ascii="Consolas" w:eastAsia="Times New Roman" w:hAnsi="Consolas" w:cs="Times New Roman"/>
                  <w:color w:val="D4D4D4"/>
                  <w:sz w:val="21"/>
                  <w:szCs w:val="21"/>
                </w:rPr>
                <w:delText xml:space="preserve">        } </w:delText>
              </w:r>
            </w:del>
          </w:p>
          <w:p w14:paraId="5749BAFC" w14:textId="77777777" w:rsidR="00ED1509" w:rsidRPr="002368B7" w:rsidDel="008B6AF4" w:rsidRDefault="00ED1509">
            <w:pPr>
              <w:pStyle w:val="Heading1Numbered"/>
              <w:rPr>
                <w:del w:id="1600" w:author="Donovan Goode [2]" w:date="2018-11-09T10:04:00Z"/>
                <w:rFonts w:ascii="Consolas" w:eastAsia="Times New Roman" w:hAnsi="Consolas" w:cs="Times New Roman"/>
                <w:color w:val="D4D4D4"/>
                <w:sz w:val="21"/>
                <w:szCs w:val="21"/>
              </w:rPr>
              <w:pPrChange w:id="1601" w:author="Donovan Goode [2]" w:date="2018-11-09T10:05:00Z">
                <w:pPr>
                  <w:framePr w:hSpace="180" w:wrap="around" w:vAnchor="text" w:hAnchor="margin" w:xAlign="center" w:y="130"/>
                  <w:shd w:val="clear" w:color="auto" w:fill="1E1E1E"/>
                  <w:spacing w:line="285" w:lineRule="atLeast"/>
                </w:pPr>
              </w:pPrChange>
            </w:pPr>
            <w:del w:id="1602" w:author="Donovan Goode [2]" w:date="2018-11-09T10:04:00Z">
              <w:r w:rsidRPr="002368B7" w:rsidDel="008B6AF4">
                <w:rPr>
                  <w:rFonts w:ascii="Consolas" w:eastAsia="Times New Roman" w:hAnsi="Consolas" w:cs="Times New Roman"/>
                  <w:color w:val="D4D4D4"/>
                  <w:sz w:val="21"/>
                  <w:szCs w:val="21"/>
                </w:rPr>
                <w:delText xml:space="preserve">   });</w:delText>
              </w:r>
            </w:del>
          </w:p>
          <w:p w14:paraId="429734C8" w14:textId="77777777" w:rsidR="00ED1509" w:rsidRPr="002368B7" w:rsidDel="008B6AF4" w:rsidRDefault="00ED1509">
            <w:pPr>
              <w:pStyle w:val="Heading1Numbered"/>
              <w:rPr>
                <w:del w:id="1603" w:author="Donovan Goode [2]" w:date="2018-11-09T10:04:00Z"/>
                <w:rFonts w:ascii="Consolas" w:eastAsia="Times New Roman" w:hAnsi="Consolas" w:cs="Times New Roman"/>
                <w:color w:val="D4D4D4"/>
                <w:sz w:val="21"/>
                <w:szCs w:val="21"/>
              </w:rPr>
              <w:pPrChange w:id="1604" w:author="Donovan Goode [2]" w:date="2018-11-09T10:05:00Z">
                <w:pPr>
                  <w:framePr w:hSpace="180" w:wrap="around" w:vAnchor="text" w:hAnchor="margin" w:xAlign="center" w:y="130"/>
                  <w:shd w:val="clear" w:color="auto" w:fill="1E1E1E"/>
                  <w:spacing w:line="285" w:lineRule="atLeast"/>
                </w:pPr>
              </w:pPrChange>
            </w:pPr>
            <w:del w:id="1605" w:author="Donovan Goode [2]" w:date="2018-11-09T10:04:00Z">
              <w:r w:rsidRPr="002368B7" w:rsidDel="008B6AF4">
                <w:rPr>
                  <w:rFonts w:ascii="Consolas" w:eastAsia="Times New Roman" w:hAnsi="Consolas" w:cs="Times New Roman"/>
                  <w:color w:val="D4D4D4"/>
                  <w:sz w:val="21"/>
                  <w:szCs w:val="21"/>
                </w:rPr>
                <w:delText xml:space="preserve">   </w:delText>
              </w:r>
            </w:del>
          </w:p>
          <w:p w14:paraId="3DD0B153" w14:textId="77777777" w:rsidR="00ED1509" w:rsidRPr="002368B7" w:rsidDel="008B6AF4" w:rsidRDefault="00ED1509">
            <w:pPr>
              <w:pStyle w:val="Heading1Numbered"/>
              <w:rPr>
                <w:del w:id="1606" w:author="Donovan Goode [2]" w:date="2018-11-09T10:04:00Z"/>
                <w:rFonts w:ascii="Consolas" w:eastAsia="Times New Roman" w:hAnsi="Consolas" w:cs="Times New Roman"/>
                <w:color w:val="D4D4D4"/>
                <w:sz w:val="21"/>
                <w:szCs w:val="21"/>
              </w:rPr>
              <w:pPrChange w:id="1607" w:author="Donovan Goode [2]" w:date="2018-11-09T10:05:00Z">
                <w:pPr>
                  <w:framePr w:hSpace="180" w:wrap="around" w:vAnchor="text" w:hAnchor="margin" w:xAlign="center" w:y="130"/>
                  <w:shd w:val="clear" w:color="auto" w:fill="1E1E1E"/>
                  <w:spacing w:line="285" w:lineRule="atLeast"/>
                </w:pPr>
              </w:pPrChange>
            </w:pPr>
            <w:del w:id="1608" w:author="Donovan Goode [2]" w:date="2018-11-09T10:04:00Z">
              <w:r w:rsidRPr="002368B7" w:rsidDel="008B6AF4">
                <w:rPr>
                  <w:rFonts w:ascii="Consolas" w:eastAsia="Times New Roman" w:hAnsi="Consolas" w:cs="Times New Roman"/>
                  <w:color w:val="D4D4D4"/>
                  <w:sz w:val="21"/>
                  <w:szCs w:val="21"/>
                </w:rPr>
                <w:delText xml:space="preserve"> });     </w:delText>
              </w:r>
            </w:del>
          </w:p>
          <w:p w14:paraId="0A2FA0BC" w14:textId="77777777" w:rsidR="00ED1509" w:rsidRPr="002368B7" w:rsidDel="008B6AF4" w:rsidRDefault="00ED1509">
            <w:pPr>
              <w:pStyle w:val="Heading1Numbered"/>
              <w:rPr>
                <w:del w:id="1609" w:author="Donovan Goode [2]" w:date="2018-11-09T10:04:00Z"/>
                <w:rFonts w:ascii="Consolas" w:eastAsia="Times New Roman" w:hAnsi="Consolas" w:cs="Times New Roman"/>
                <w:color w:val="D4D4D4"/>
                <w:sz w:val="21"/>
                <w:szCs w:val="21"/>
              </w:rPr>
              <w:pPrChange w:id="1610" w:author="Donovan Goode [2]" w:date="2018-11-09T10:05:00Z">
                <w:pPr>
                  <w:framePr w:hSpace="180" w:wrap="around" w:vAnchor="text" w:hAnchor="margin" w:xAlign="center" w:y="130"/>
                  <w:shd w:val="clear" w:color="auto" w:fill="1E1E1E"/>
                  <w:spacing w:line="285" w:lineRule="atLeast"/>
                </w:pPr>
              </w:pPrChange>
            </w:pPr>
          </w:p>
          <w:p w14:paraId="60360F22" w14:textId="77777777" w:rsidR="00ED1509" w:rsidRPr="005564BB" w:rsidDel="008B6AF4" w:rsidRDefault="00ED1509">
            <w:pPr>
              <w:pStyle w:val="Heading1Numbered"/>
              <w:rPr>
                <w:del w:id="1611" w:author="Donovan Goode [2]" w:date="2018-11-09T10:04:00Z"/>
                <w:rFonts w:ascii="Consolas" w:eastAsia="Times New Roman" w:hAnsi="Consolas" w:cs="Times New Roman"/>
                <w:color w:val="6A9955"/>
                <w:sz w:val="21"/>
                <w:szCs w:val="21"/>
              </w:rPr>
              <w:pPrChange w:id="1612"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496EBBF" w14:textId="09695300" w:rsidTr="00A52519">
        <w:trPr>
          <w:del w:id="1613" w:author="Donovan Goode [2]" w:date="2018-11-09T10:04:00Z"/>
        </w:trPr>
        <w:tc>
          <w:tcPr>
            <w:tcW w:w="1705" w:type="dxa"/>
          </w:tcPr>
          <w:p w14:paraId="3F2C58EC" w14:textId="52985A16" w:rsidR="00ED1509" w:rsidRPr="007E3AC7" w:rsidDel="008B6AF4" w:rsidRDefault="00ED1509">
            <w:pPr>
              <w:pStyle w:val="Heading1Numbered"/>
              <w:rPr>
                <w:del w:id="1614" w:author="Donovan Goode [2]" w:date="2018-11-09T10:04:00Z"/>
                <w:highlight w:val="yellow"/>
              </w:rPr>
              <w:pPrChange w:id="1615" w:author="Donovan Goode [2]" w:date="2018-11-09T10:05:00Z">
                <w:pPr>
                  <w:framePr w:hSpace="180" w:wrap="around" w:vAnchor="text" w:hAnchor="margin" w:xAlign="center" w:y="130"/>
                  <w:jc w:val="center"/>
                </w:pPr>
              </w:pPrChange>
            </w:pPr>
            <w:del w:id="1616" w:author="Donovan Goode [2]" w:date="2018-11-09T10:04:00Z">
              <w:r w:rsidDel="008B6AF4">
                <w:rPr>
                  <w:highlight w:val="yellow"/>
                </w:rPr>
                <w:delText>Payrol</w:delText>
              </w:r>
            </w:del>
            <w:ins w:id="1617" w:author="Chris Geer" w:date="2018-10-08T13:51:00Z">
              <w:del w:id="1618" w:author="Donovan Goode [2]" w:date="2018-11-09T10:04:00Z">
                <w:r w:rsidR="00EE2004" w:rsidDel="008B6AF4">
                  <w:rPr>
                    <w:highlight w:val="yellow"/>
                  </w:rPr>
                  <w:delText>l</w:delText>
                </w:r>
              </w:del>
            </w:ins>
          </w:p>
        </w:tc>
        <w:tc>
          <w:tcPr>
            <w:tcW w:w="9905" w:type="dxa"/>
          </w:tcPr>
          <w:p w14:paraId="235C2409" w14:textId="77777777" w:rsidR="00ED1509" w:rsidRPr="00CC0FB0" w:rsidDel="008B6AF4" w:rsidRDefault="00ED1509">
            <w:pPr>
              <w:pStyle w:val="Heading1Numbered"/>
              <w:rPr>
                <w:del w:id="1619" w:author="Donovan Goode [2]" w:date="2018-11-09T10:04:00Z"/>
                <w:rFonts w:ascii="Consolas" w:eastAsia="Times New Roman" w:hAnsi="Consolas" w:cs="Times New Roman"/>
                <w:color w:val="D4D4D4"/>
                <w:sz w:val="21"/>
                <w:szCs w:val="21"/>
              </w:rPr>
              <w:pPrChange w:id="1620" w:author="Donovan Goode [2]" w:date="2018-11-09T10:05:00Z">
                <w:pPr>
                  <w:framePr w:hSpace="180" w:wrap="around" w:vAnchor="text" w:hAnchor="margin" w:xAlign="center" w:y="130"/>
                  <w:shd w:val="clear" w:color="auto" w:fill="1E1E1E"/>
                  <w:spacing w:line="285" w:lineRule="atLeast"/>
                </w:pPr>
              </w:pPrChange>
            </w:pPr>
            <w:del w:id="1621" w:author="Donovan Goode [2]" w:date="2018-11-09T10:04:00Z">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9CDCFE"/>
                  <w:sz w:val="21"/>
                  <w:szCs w:val="21"/>
                </w:rPr>
                <w:delText>document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ready</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del>
          </w:p>
          <w:p w14:paraId="20DF3FFE" w14:textId="77777777" w:rsidR="00ED1509" w:rsidRPr="00CC0FB0" w:rsidDel="008B6AF4" w:rsidRDefault="00ED1509">
            <w:pPr>
              <w:pStyle w:val="Heading1Numbered"/>
              <w:rPr>
                <w:del w:id="1622" w:author="Donovan Goode [2]" w:date="2018-11-09T10:04:00Z"/>
                <w:rFonts w:ascii="Consolas" w:eastAsia="Times New Roman" w:hAnsi="Consolas" w:cs="Times New Roman"/>
                <w:color w:val="D4D4D4"/>
                <w:sz w:val="21"/>
                <w:szCs w:val="21"/>
              </w:rPr>
              <w:pPrChange w:id="1623" w:author="Donovan Goode [2]" w:date="2018-11-09T10:05:00Z">
                <w:pPr>
                  <w:framePr w:hSpace="180" w:wrap="around" w:vAnchor="text" w:hAnchor="margin" w:xAlign="center" w:y="130"/>
                  <w:shd w:val="clear" w:color="auto" w:fill="1E1E1E"/>
                  <w:spacing w:line="285" w:lineRule="atLeast"/>
                </w:pPr>
              </w:pPrChange>
            </w:pPr>
            <w:del w:id="1624"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sickLeaveBalance_no</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'#govmod_prquestion3_0'</w:delText>
              </w:r>
              <w:r w:rsidRPr="00CC0FB0" w:rsidDel="008B6AF4">
                <w:rPr>
                  <w:rFonts w:ascii="Consolas" w:eastAsia="Times New Roman" w:hAnsi="Consolas" w:cs="Times New Roman"/>
                  <w:color w:val="D4D4D4"/>
                  <w:sz w:val="21"/>
                  <w:szCs w:val="21"/>
                </w:rPr>
                <w:delText>);</w:delText>
              </w:r>
            </w:del>
          </w:p>
          <w:p w14:paraId="2FA6BB22" w14:textId="77777777" w:rsidR="00ED1509" w:rsidRPr="00CC0FB0" w:rsidDel="008B6AF4" w:rsidRDefault="00ED1509">
            <w:pPr>
              <w:pStyle w:val="Heading1Numbered"/>
              <w:rPr>
                <w:del w:id="1625" w:author="Donovan Goode [2]" w:date="2018-11-09T10:04:00Z"/>
                <w:rFonts w:ascii="Consolas" w:eastAsia="Times New Roman" w:hAnsi="Consolas" w:cs="Times New Roman"/>
                <w:color w:val="D4D4D4"/>
                <w:sz w:val="21"/>
                <w:szCs w:val="21"/>
              </w:rPr>
              <w:pPrChange w:id="1626" w:author="Donovan Goode [2]" w:date="2018-11-09T10:05:00Z">
                <w:pPr>
                  <w:framePr w:hSpace="180" w:wrap="around" w:vAnchor="text" w:hAnchor="margin" w:xAlign="center" w:y="130"/>
                  <w:shd w:val="clear" w:color="auto" w:fill="1E1E1E"/>
                  <w:spacing w:line="285" w:lineRule="atLeast"/>
                </w:pPr>
              </w:pPrChange>
            </w:pPr>
            <w:del w:id="1627"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sickLeaveBalance_yes</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'#govmod_prquestion3_1'</w:delText>
              </w:r>
              <w:r w:rsidRPr="00CC0FB0" w:rsidDel="008B6AF4">
                <w:rPr>
                  <w:rFonts w:ascii="Consolas" w:eastAsia="Times New Roman" w:hAnsi="Consolas" w:cs="Times New Roman"/>
                  <w:color w:val="D4D4D4"/>
                  <w:sz w:val="21"/>
                  <w:szCs w:val="21"/>
                </w:rPr>
                <w:delText>);</w:delText>
              </w:r>
            </w:del>
          </w:p>
          <w:p w14:paraId="2A65C23F" w14:textId="77777777" w:rsidR="00ED1509" w:rsidRPr="00CC0FB0" w:rsidDel="008B6AF4" w:rsidRDefault="00ED1509">
            <w:pPr>
              <w:pStyle w:val="Heading1Numbered"/>
              <w:rPr>
                <w:del w:id="1628" w:author="Donovan Goode [2]" w:date="2018-11-09T10:04:00Z"/>
                <w:rFonts w:ascii="Consolas" w:eastAsia="Times New Roman" w:hAnsi="Consolas" w:cs="Times New Roman"/>
                <w:color w:val="D4D4D4"/>
                <w:sz w:val="21"/>
                <w:szCs w:val="21"/>
              </w:rPr>
              <w:pPrChange w:id="1629" w:author="Donovan Goode [2]" w:date="2018-11-09T10:05:00Z">
                <w:pPr>
                  <w:framePr w:hSpace="180" w:wrap="around" w:vAnchor="text" w:hAnchor="margin" w:xAlign="center" w:y="130"/>
                  <w:shd w:val="clear" w:color="auto" w:fill="1E1E1E"/>
                  <w:spacing w:line="285" w:lineRule="atLeast"/>
                </w:pPr>
              </w:pPrChange>
            </w:pPr>
            <w:del w:id="1630"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sickLeaveBalance_na</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'#govmod_prquestion3_2'</w:delText>
              </w:r>
              <w:r w:rsidRPr="00CC0FB0" w:rsidDel="008B6AF4">
                <w:rPr>
                  <w:rFonts w:ascii="Consolas" w:eastAsia="Times New Roman" w:hAnsi="Consolas" w:cs="Times New Roman"/>
                  <w:color w:val="D4D4D4"/>
                  <w:sz w:val="21"/>
                  <w:szCs w:val="21"/>
                </w:rPr>
                <w:delText>);</w:delText>
              </w:r>
            </w:del>
          </w:p>
          <w:p w14:paraId="1CD9BBE3" w14:textId="77777777" w:rsidR="00ED1509" w:rsidRPr="00CC0FB0" w:rsidDel="008B6AF4" w:rsidRDefault="00ED1509">
            <w:pPr>
              <w:pStyle w:val="Heading1Numbered"/>
              <w:rPr>
                <w:del w:id="1631" w:author="Donovan Goode [2]" w:date="2018-11-09T10:04:00Z"/>
                <w:rFonts w:ascii="Consolas" w:eastAsia="Times New Roman" w:hAnsi="Consolas" w:cs="Times New Roman"/>
                <w:color w:val="D4D4D4"/>
                <w:sz w:val="21"/>
                <w:szCs w:val="21"/>
              </w:rPr>
              <w:pPrChange w:id="1632" w:author="Donovan Goode [2]" w:date="2018-11-09T10:05:00Z">
                <w:pPr>
                  <w:framePr w:hSpace="180" w:wrap="around" w:vAnchor="text" w:hAnchor="margin" w:xAlign="center" w:y="130"/>
                  <w:shd w:val="clear" w:color="auto" w:fill="1E1E1E"/>
                  <w:spacing w:line="285" w:lineRule="atLeast"/>
                </w:pPr>
              </w:pPrChange>
            </w:pPr>
            <w:del w:id="1633"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closest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'td'</w:delText>
              </w:r>
              <w:r w:rsidRPr="00CC0FB0" w:rsidDel="008B6AF4">
                <w:rPr>
                  <w:rFonts w:ascii="Consolas" w:eastAsia="Times New Roman" w:hAnsi="Consolas" w:cs="Times New Roman"/>
                  <w:color w:val="D4D4D4"/>
                  <w:sz w:val="21"/>
                  <w:szCs w:val="21"/>
                </w:rPr>
                <w:delText>);</w:delText>
              </w:r>
            </w:del>
          </w:p>
          <w:p w14:paraId="6809B480" w14:textId="77777777" w:rsidR="00ED1509" w:rsidRPr="00CC0FB0" w:rsidDel="008B6AF4" w:rsidRDefault="00ED1509">
            <w:pPr>
              <w:pStyle w:val="Heading1Numbered"/>
              <w:rPr>
                <w:del w:id="1634" w:author="Donovan Goode [2]" w:date="2018-11-09T10:04:00Z"/>
                <w:rFonts w:ascii="Consolas" w:eastAsia="Times New Roman" w:hAnsi="Consolas" w:cs="Times New Roman"/>
                <w:color w:val="D4D4D4"/>
                <w:sz w:val="21"/>
                <w:szCs w:val="21"/>
              </w:rPr>
              <w:pPrChange w:id="1635" w:author="Donovan Goode [2]" w:date="2018-11-09T10:05:00Z">
                <w:pPr>
                  <w:framePr w:hSpace="180" w:wrap="around" w:vAnchor="text" w:hAnchor="margin" w:xAlign="center" w:y="130"/>
                  <w:shd w:val="clear" w:color="auto" w:fill="1E1E1E"/>
                  <w:spacing w:line="285" w:lineRule="atLeast"/>
                </w:pPr>
              </w:pPrChange>
            </w:pPr>
            <w:del w:id="1636"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//Hide on page load</w:delText>
              </w:r>
            </w:del>
          </w:p>
          <w:p w14:paraId="575E85D0" w14:textId="77777777" w:rsidR="00ED1509" w:rsidRPr="00CC0FB0" w:rsidDel="008B6AF4" w:rsidRDefault="00ED1509">
            <w:pPr>
              <w:pStyle w:val="Heading1Numbered"/>
              <w:rPr>
                <w:del w:id="1637" w:author="Donovan Goode [2]" w:date="2018-11-09T10:04:00Z"/>
                <w:rFonts w:ascii="Consolas" w:eastAsia="Times New Roman" w:hAnsi="Consolas" w:cs="Times New Roman"/>
                <w:color w:val="D4D4D4"/>
                <w:sz w:val="21"/>
                <w:szCs w:val="21"/>
              </w:rPr>
              <w:pPrChange w:id="1638" w:author="Donovan Goode [2]" w:date="2018-11-09T10:05:00Z">
                <w:pPr>
                  <w:framePr w:hSpace="180" w:wrap="around" w:vAnchor="text" w:hAnchor="margin" w:xAlign="center" w:y="130"/>
                  <w:shd w:val="clear" w:color="auto" w:fill="1E1E1E"/>
                  <w:spacing w:line="285" w:lineRule="atLeast"/>
                </w:pPr>
              </w:pPrChange>
            </w:pPr>
            <w:del w:id="1639"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del>
          </w:p>
          <w:p w14:paraId="60406B4E" w14:textId="77777777" w:rsidR="00ED1509" w:rsidRPr="00CC0FB0" w:rsidDel="008B6AF4" w:rsidRDefault="00ED1509">
            <w:pPr>
              <w:pStyle w:val="Heading1Numbered"/>
              <w:rPr>
                <w:del w:id="1640" w:author="Donovan Goode [2]" w:date="2018-11-09T10:04:00Z"/>
                <w:rFonts w:ascii="Consolas" w:eastAsia="Times New Roman" w:hAnsi="Consolas" w:cs="Times New Roman"/>
                <w:color w:val="D4D4D4"/>
                <w:sz w:val="21"/>
                <w:szCs w:val="21"/>
              </w:rPr>
              <w:pPrChange w:id="1641" w:author="Donovan Goode [2]" w:date="2018-11-09T10:05:00Z">
                <w:pPr>
                  <w:framePr w:hSpace="180" w:wrap="around" w:vAnchor="text" w:hAnchor="margin" w:xAlign="center" w:y="130"/>
                  <w:shd w:val="clear" w:color="auto" w:fill="1E1E1E"/>
                  <w:spacing w:line="285" w:lineRule="atLeast"/>
                </w:pPr>
              </w:pPrChange>
            </w:pPr>
            <w:del w:id="1642"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sickLeaveBalance_no</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22617B03" w14:textId="77777777" w:rsidR="00ED1509" w:rsidRPr="00CC0FB0" w:rsidDel="008B6AF4" w:rsidRDefault="00ED1509">
            <w:pPr>
              <w:pStyle w:val="Heading1Numbered"/>
              <w:rPr>
                <w:del w:id="1643" w:author="Donovan Goode [2]" w:date="2018-11-09T10:04:00Z"/>
                <w:rFonts w:ascii="Consolas" w:eastAsia="Times New Roman" w:hAnsi="Consolas" w:cs="Times New Roman"/>
                <w:color w:val="D4D4D4"/>
                <w:sz w:val="21"/>
                <w:szCs w:val="21"/>
              </w:rPr>
              <w:pPrChange w:id="1644" w:author="Donovan Goode [2]" w:date="2018-11-09T10:05:00Z">
                <w:pPr>
                  <w:framePr w:hSpace="180" w:wrap="around" w:vAnchor="text" w:hAnchor="margin" w:xAlign="center" w:y="130"/>
                  <w:shd w:val="clear" w:color="auto" w:fill="1E1E1E"/>
                  <w:spacing w:line="285" w:lineRule="atLeast"/>
                </w:pPr>
              </w:pPrChange>
            </w:pPr>
            <w:del w:id="1645"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sickLeaveBalance_yes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10B8D63E" w14:textId="77777777" w:rsidR="00ED1509" w:rsidRPr="00CC0FB0" w:rsidDel="008B6AF4" w:rsidRDefault="00ED1509">
            <w:pPr>
              <w:pStyle w:val="Heading1Numbered"/>
              <w:rPr>
                <w:del w:id="1646" w:author="Donovan Goode [2]" w:date="2018-11-09T10:04:00Z"/>
                <w:rFonts w:ascii="Consolas" w:eastAsia="Times New Roman" w:hAnsi="Consolas" w:cs="Times New Roman"/>
                <w:color w:val="D4D4D4"/>
                <w:sz w:val="21"/>
                <w:szCs w:val="21"/>
              </w:rPr>
              <w:pPrChange w:id="1647" w:author="Donovan Goode [2]" w:date="2018-11-09T10:05:00Z">
                <w:pPr>
                  <w:framePr w:hSpace="180" w:wrap="around" w:vAnchor="text" w:hAnchor="margin" w:xAlign="center" w:y="130"/>
                  <w:shd w:val="clear" w:color="auto" w:fill="1E1E1E"/>
                  <w:spacing w:line="285" w:lineRule="atLeast"/>
                </w:pPr>
              </w:pPrChange>
            </w:pPr>
            <w:del w:id="1648"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ickLeaveBalance_na</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1DFFCC30" w14:textId="77777777" w:rsidR="00ED1509" w:rsidRPr="00CC0FB0" w:rsidDel="008B6AF4" w:rsidRDefault="00ED1509">
            <w:pPr>
              <w:pStyle w:val="Heading1Numbered"/>
              <w:rPr>
                <w:del w:id="1649" w:author="Donovan Goode [2]" w:date="2018-11-09T10:04:00Z"/>
                <w:rFonts w:ascii="Consolas" w:eastAsia="Times New Roman" w:hAnsi="Consolas" w:cs="Times New Roman"/>
                <w:color w:val="D4D4D4"/>
                <w:sz w:val="21"/>
                <w:szCs w:val="21"/>
              </w:rPr>
              <w:pPrChange w:id="1650" w:author="Donovan Goode [2]" w:date="2018-11-09T10:05:00Z">
                <w:pPr>
                  <w:framePr w:hSpace="180" w:wrap="around" w:vAnchor="text" w:hAnchor="margin" w:xAlign="center" w:y="130"/>
                  <w:shd w:val="clear" w:color="auto" w:fill="1E1E1E"/>
                  <w:spacing w:line="285" w:lineRule="atLeast"/>
                </w:pPr>
              </w:pPrChange>
            </w:pPr>
            <w:del w:id="1651" w:author="Donovan Goode [2]" w:date="2018-11-09T10:04:00Z">
              <w:r w:rsidRPr="00CC0FB0" w:rsidDel="008B6AF4">
                <w:rPr>
                  <w:rFonts w:ascii="Consolas" w:eastAsia="Times New Roman" w:hAnsi="Consolas" w:cs="Times New Roman"/>
                  <w:color w:val="D4D4D4"/>
                  <w:sz w:val="21"/>
                  <w:szCs w:val="21"/>
                </w:rPr>
                <w:delText xml:space="preserve">   </w:delText>
              </w:r>
            </w:del>
          </w:p>
          <w:p w14:paraId="794901BC" w14:textId="77777777" w:rsidR="00ED1509" w:rsidRPr="00CC0FB0" w:rsidDel="008B6AF4" w:rsidRDefault="00ED1509">
            <w:pPr>
              <w:pStyle w:val="Heading1Numbered"/>
              <w:rPr>
                <w:del w:id="1652" w:author="Donovan Goode [2]" w:date="2018-11-09T10:04:00Z"/>
                <w:rFonts w:ascii="Consolas" w:eastAsia="Times New Roman" w:hAnsi="Consolas" w:cs="Times New Roman"/>
                <w:color w:val="D4D4D4"/>
                <w:sz w:val="21"/>
                <w:szCs w:val="21"/>
              </w:rPr>
              <w:pPrChange w:id="1653" w:author="Donovan Goode [2]" w:date="2018-11-09T10:05:00Z">
                <w:pPr>
                  <w:framePr w:hSpace="180" w:wrap="around" w:vAnchor="text" w:hAnchor="margin" w:xAlign="center" w:y="130"/>
                  <w:shd w:val="clear" w:color="auto" w:fill="1E1E1E"/>
                  <w:spacing w:line="285" w:lineRule="atLeast"/>
                </w:pPr>
              </w:pPrChange>
            </w:pPr>
            <w:del w:id="1654"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w:delText>
              </w:r>
            </w:del>
          </w:p>
          <w:p w14:paraId="00D48143" w14:textId="77777777" w:rsidR="00ED1509" w:rsidRPr="00CC0FB0" w:rsidDel="008B6AF4" w:rsidRDefault="00ED1509">
            <w:pPr>
              <w:pStyle w:val="Heading1Numbered"/>
              <w:rPr>
                <w:del w:id="1655" w:author="Donovan Goode [2]" w:date="2018-11-09T10:04:00Z"/>
                <w:rFonts w:ascii="Consolas" w:eastAsia="Times New Roman" w:hAnsi="Consolas" w:cs="Times New Roman"/>
                <w:color w:val="D4D4D4"/>
                <w:sz w:val="21"/>
                <w:szCs w:val="21"/>
              </w:rPr>
              <w:pPrChange w:id="1656" w:author="Donovan Goode [2]" w:date="2018-11-09T10:05:00Z">
                <w:pPr>
                  <w:framePr w:hSpace="180" w:wrap="around" w:vAnchor="text" w:hAnchor="margin" w:xAlign="center" w:y="130"/>
                  <w:shd w:val="clear" w:color="auto" w:fill="1E1E1E"/>
                  <w:spacing w:line="285" w:lineRule="atLeast"/>
                </w:pPr>
              </w:pPrChange>
            </w:pPr>
          </w:p>
          <w:p w14:paraId="736F9378" w14:textId="77777777" w:rsidR="00ED1509" w:rsidRPr="00CC0FB0" w:rsidDel="008B6AF4" w:rsidRDefault="00ED1509">
            <w:pPr>
              <w:pStyle w:val="Heading1Numbered"/>
              <w:rPr>
                <w:del w:id="1657" w:author="Donovan Goode [2]" w:date="2018-11-09T10:04:00Z"/>
                <w:rFonts w:ascii="Consolas" w:eastAsia="Times New Roman" w:hAnsi="Consolas" w:cs="Times New Roman"/>
                <w:color w:val="D4D4D4"/>
                <w:sz w:val="21"/>
                <w:szCs w:val="21"/>
              </w:rPr>
              <w:pPrChange w:id="1658" w:author="Donovan Goode [2]" w:date="2018-11-09T10:05:00Z">
                <w:pPr>
                  <w:framePr w:hSpace="180" w:wrap="around" w:vAnchor="text" w:hAnchor="margin" w:xAlign="center" w:y="130"/>
                  <w:shd w:val="clear" w:color="auto" w:fill="1E1E1E"/>
                  <w:spacing w:line="285" w:lineRule="atLeast"/>
                </w:pPr>
              </w:pPrChange>
            </w:pPr>
            <w:del w:id="1659" w:author="Donovan Goode [2]" w:date="2018-11-09T10:04:00Z">
              <w:r w:rsidRPr="00CC0FB0" w:rsidDel="008B6AF4">
                <w:rPr>
                  <w:rFonts w:ascii="Consolas" w:eastAsia="Times New Roman" w:hAnsi="Consolas" w:cs="Times New Roman"/>
                  <w:color w:val="D4D4D4"/>
                  <w:sz w:val="21"/>
                  <w:szCs w:val="21"/>
                </w:rPr>
                <w:delText xml:space="preserve">});   </w:delText>
              </w:r>
            </w:del>
          </w:p>
          <w:p w14:paraId="1A796246" w14:textId="77777777" w:rsidR="00ED1509" w:rsidRPr="00CC0FB0" w:rsidDel="008B6AF4" w:rsidRDefault="00ED1509">
            <w:pPr>
              <w:pStyle w:val="Heading1Numbered"/>
              <w:rPr>
                <w:del w:id="1660" w:author="Donovan Goode [2]" w:date="2018-11-09T10:04:00Z"/>
                <w:rFonts w:ascii="Consolas" w:eastAsia="Times New Roman" w:hAnsi="Consolas" w:cs="Times New Roman"/>
                <w:color w:val="D4D4D4"/>
                <w:sz w:val="21"/>
                <w:szCs w:val="21"/>
              </w:rPr>
              <w:pPrChange w:id="1661" w:author="Donovan Goode [2]" w:date="2018-11-09T10:05:00Z">
                <w:pPr>
                  <w:framePr w:hSpace="180" w:wrap="around" w:vAnchor="text" w:hAnchor="margin" w:xAlign="center" w:y="130"/>
                  <w:shd w:val="clear" w:color="auto" w:fill="1E1E1E"/>
                  <w:spacing w:line="285" w:lineRule="atLeast"/>
                </w:pPr>
              </w:pPrChange>
            </w:pPr>
          </w:p>
          <w:p w14:paraId="3DBBEA3A" w14:textId="77777777" w:rsidR="00ED1509" w:rsidRPr="00CC0FB0" w:rsidDel="008B6AF4" w:rsidRDefault="00ED1509">
            <w:pPr>
              <w:pStyle w:val="Heading1Numbered"/>
              <w:rPr>
                <w:del w:id="1662" w:author="Donovan Goode [2]" w:date="2018-11-09T10:04:00Z"/>
                <w:rFonts w:ascii="Consolas" w:eastAsia="Times New Roman" w:hAnsi="Consolas" w:cs="Times New Roman"/>
                <w:color w:val="D4D4D4"/>
                <w:sz w:val="21"/>
                <w:szCs w:val="21"/>
              </w:rPr>
              <w:pPrChange w:id="1663" w:author="Donovan Goode [2]" w:date="2018-11-09T10:05:00Z">
                <w:pPr>
                  <w:framePr w:hSpace="180" w:wrap="around" w:vAnchor="text" w:hAnchor="margin" w:xAlign="center" w:y="130"/>
                  <w:shd w:val="clear" w:color="auto" w:fill="1E1E1E"/>
                  <w:spacing w:line="285" w:lineRule="atLeast"/>
                </w:pPr>
              </w:pPrChange>
            </w:pPr>
            <w:del w:id="1664" w:author="Donovan Goode [2]" w:date="2018-11-09T10:04:00Z">
              <w:r w:rsidRPr="00CC0FB0" w:rsidDel="008B6AF4">
                <w:rPr>
                  <w:rFonts w:ascii="Consolas" w:eastAsia="Times New Roman" w:hAnsi="Consolas" w:cs="Times New Roman"/>
                  <w:color w:val="6A9955"/>
                  <w:sz w:val="21"/>
                  <w:szCs w:val="21"/>
                </w:rPr>
                <w:delText>//Function to Show and hide the fields</w:delText>
              </w:r>
            </w:del>
          </w:p>
          <w:p w14:paraId="6D1581E4" w14:textId="77777777" w:rsidR="00ED1509" w:rsidRPr="00CC0FB0" w:rsidDel="008B6AF4" w:rsidRDefault="00ED1509">
            <w:pPr>
              <w:pStyle w:val="Heading1Numbered"/>
              <w:rPr>
                <w:del w:id="1665" w:author="Donovan Goode [2]" w:date="2018-11-09T10:04:00Z"/>
                <w:rFonts w:ascii="Consolas" w:eastAsia="Times New Roman" w:hAnsi="Consolas" w:cs="Times New Roman"/>
                <w:color w:val="D4D4D4"/>
                <w:sz w:val="21"/>
                <w:szCs w:val="21"/>
              </w:rPr>
              <w:pPrChange w:id="1666" w:author="Donovan Goode [2]" w:date="2018-11-09T10:05:00Z">
                <w:pPr>
                  <w:framePr w:hSpace="180" w:wrap="around" w:vAnchor="text" w:hAnchor="margin" w:xAlign="center" w:y="130"/>
                  <w:shd w:val="clear" w:color="auto" w:fill="1E1E1E"/>
                  <w:spacing w:line="285" w:lineRule="atLeast"/>
                </w:pPr>
              </w:pPrChange>
            </w:pPr>
            <w:del w:id="1667" w:author="Donovan Goode [2]" w:date="2018-11-09T10:04:00Z">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6D250B53" w14:textId="77777777" w:rsidR="00ED1509" w:rsidRPr="00CC0FB0" w:rsidDel="008B6AF4" w:rsidRDefault="00ED1509">
            <w:pPr>
              <w:pStyle w:val="Heading1Numbered"/>
              <w:rPr>
                <w:del w:id="1668" w:author="Donovan Goode [2]" w:date="2018-11-09T10:04:00Z"/>
                <w:rFonts w:ascii="Consolas" w:eastAsia="Times New Roman" w:hAnsi="Consolas" w:cs="Times New Roman"/>
                <w:color w:val="D4D4D4"/>
                <w:sz w:val="21"/>
                <w:szCs w:val="21"/>
              </w:rPr>
              <w:pPrChange w:id="1669" w:author="Donovan Goode [2]" w:date="2018-11-09T10:05:00Z">
                <w:pPr>
                  <w:framePr w:hSpace="180" w:wrap="around" w:vAnchor="text" w:hAnchor="margin" w:xAlign="center" w:y="130"/>
                  <w:shd w:val="clear" w:color="auto" w:fill="1E1E1E"/>
                  <w:spacing w:line="285" w:lineRule="atLeast"/>
                </w:pPr>
              </w:pPrChange>
            </w:pPr>
            <w:del w:id="1670"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closest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'td'</w:delText>
              </w:r>
              <w:r w:rsidRPr="00CC0FB0" w:rsidDel="008B6AF4">
                <w:rPr>
                  <w:rFonts w:ascii="Consolas" w:eastAsia="Times New Roman" w:hAnsi="Consolas" w:cs="Times New Roman"/>
                  <w:color w:val="D4D4D4"/>
                  <w:sz w:val="21"/>
                  <w:szCs w:val="21"/>
                </w:rPr>
                <w:delText>);</w:delText>
              </w:r>
            </w:del>
          </w:p>
          <w:p w14:paraId="413066F7" w14:textId="77777777" w:rsidR="00ED1509" w:rsidRPr="00CC0FB0" w:rsidDel="008B6AF4" w:rsidRDefault="00ED1509">
            <w:pPr>
              <w:pStyle w:val="Heading1Numbered"/>
              <w:rPr>
                <w:del w:id="1671" w:author="Donovan Goode [2]" w:date="2018-11-09T10:04:00Z"/>
                <w:rFonts w:ascii="Consolas" w:eastAsia="Times New Roman" w:hAnsi="Consolas" w:cs="Times New Roman"/>
                <w:color w:val="D4D4D4"/>
                <w:sz w:val="21"/>
                <w:szCs w:val="21"/>
              </w:rPr>
              <w:pPrChange w:id="1672" w:author="Donovan Goode [2]" w:date="2018-11-09T10:05:00Z">
                <w:pPr>
                  <w:framePr w:hSpace="180" w:wrap="around" w:vAnchor="text" w:hAnchor="margin" w:xAlign="center" w:y="130"/>
                  <w:shd w:val="clear" w:color="auto" w:fill="1E1E1E"/>
                  <w:spacing w:line="285" w:lineRule="atLeast"/>
                </w:pPr>
              </w:pPrChange>
            </w:pPr>
            <w:del w:id="1673"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//LOGIC</w:delText>
              </w:r>
            </w:del>
          </w:p>
          <w:p w14:paraId="78EAD649" w14:textId="77777777" w:rsidR="00ED1509" w:rsidRPr="00CC0FB0" w:rsidDel="008B6AF4" w:rsidRDefault="00ED1509">
            <w:pPr>
              <w:pStyle w:val="Heading1Numbered"/>
              <w:rPr>
                <w:del w:id="1674" w:author="Donovan Goode [2]" w:date="2018-11-09T10:04:00Z"/>
                <w:rFonts w:ascii="Consolas" w:eastAsia="Times New Roman" w:hAnsi="Consolas" w:cs="Times New Roman"/>
                <w:color w:val="D4D4D4"/>
                <w:sz w:val="21"/>
                <w:szCs w:val="21"/>
              </w:rPr>
              <w:pPrChange w:id="1675" w:author="Donovan Goode [2]" w:date="2018-11-09T10:05:00Z">
                <w:pPr>
                  <w:framePr w:hSpace="180" w:wrap="around" w:vAnchor="text" w:hAnchor="margin" w:xAlign="center" w:y="130"/>
                  <w:shd w:val="clear" w:color="auto" w:fill="1E1E1E"/>
                  <w:spacing w:line="285" w:lineRule="atLeast"/>
                </w:pPr>
              </w:pPrChange>
            </w:pPr>
            <w:del w:id="1676"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'#govmod_prquestion3_1'</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642BB670" w14:textId="77777777" w:rsidR="00ED1509" w:rsidRPr="00CC0FB0" w:rsidDel="008B6AF4" w:rsidRDefault="00ED1509">
            <w:pPr>
              <w:pStyle w:val="Heading1Numbered"/>
              <w:rPr>
                <w:del w:id="1677" w:author="Donovan Goode [2]" w:date="2018-11-09T10:04:00Z"/>
                <w:rFonts w:ascii="Consolas" w:eastAsia="Times New Roman" w:hAnsi="Consolas" w:cs="Times New Roman"/>
                <w:color w:val="D4D4D4"/>
                <w:sz w:val="21"/>
                <w:szCs w:val="21"/>
              </w:rPr>
              <w:pPrChange w:id="1678" w:author="Donovan Goode [2]" w:date="2018-11-09T10:05:00Z">
                <w:pPr>
                  <w:framePr w:hSpace="180" w:wrap="around" w:vAnchor="text" w:hAnchor="margin" w:xAlign="center" w:y="130"/>
                  <w:shd w:val="clear" w:color="auto" w:fill="1E1E1E"/>
                  <w:spacing w:line="285" w:lineRule="atLeast"/>
                </w:pPr>
              </w:pPrChange>
            </w:pPr>
            <w:del w:id="1679"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show</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7C02D3B4" w14:textId="77777777" w:rsidR="00ED1509" w:rsidRPr="00CC0FB0" w:rsidDel="008B6AF4" w:rsidRDefault="00ED1509">
            <w:pPr>
              <w:pStyle w:val="Heading1Numbered"/>
              <w:rPr>
                <w:del w:id="1680" w:author="Donovan Goode [2]" w:date="2018-11-09T10:04:00Z"/>
                <w:rFonts w:ascii="Consolas" w:eastAsia="Times New Roman" w:hAnsi="Consolas" w:cs="Times New Roman"/>
                <w:color w:val="D4D4D4"/>
                <w:sz w:val="21"/>
                <w:szCs w:val="21"/>
              </w:rPr>
              <w:pPrChange w:id="1681" w:author="Donovan Goode [2]" w:date="2018-11-09T10:05:00Z">
                <w:pPr>
                  <w:framePr w:hSpace="180" w:wrap="around" w:vAnchor="text" w:hAnchor="margin" w:xAlign="center" w:y="130"/>
                  <w:shd w:val="clear" w:color="auto" w:fill="1E1E1E"/>
                  <w:spacing w:line="285" w:lineRule="atLeast"/>
                </w:pPr>
              </w:pPrChange>
            </w:pPr>
            <w:del w:id="1682"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addClass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1380AB9C" w14:textId="77777777" w:rsidR="00ED1509" w:rsidRPr="00CC0FB0" w:rsidDel="008B6AF4" w:rsidRDefault="00ED1509">
            <w:pPr>
              <w:pStyle w:val="Heading1Numbered"/>
              <w:rPr>
                <w:del w:id="1683" w:author="Donovan Goode [2]" w:date="2018-11-09T10:04:00Z"/>
                <w:rFonts w:ascii="Consolas" w:eastAsia="Times New Roman" w:hAnsi="Consolas" w:cs="Times New Roman"/>
                <w:color w:val="D4D4D4"/>
                <w:sz w:val="21"/>
                <w:szCs w:val="21"/>
              </w:rPr>
              <w:pPrChange w:id="1684" w:author="Donovan Goode [2]" w:date="2018-11-09T10:05:00Z">
                <w:pPr>
                  <w:framePr w:hSpace="180" w:wrap="around" w:vAnchor="text" w:hAnchor="margin" w:xAlign="center" w:y="130"/>
                  <w:shd w:val="clear" w:color="auto" w:fill="1E1E1E"/>
                  <w:spacing w:line="285" w:lineRule="atLeast"/>
                </w:pPr>
              </w:pPrChange>
            </w:pPr>
            <w:del w:id="1685" w:author="Donovan Goode [2]" w:date="2018-11-09T10:04:00Z">
              <w:r w:rsidRPr="00CC0FB0" w:rsidDel="008B6AF4">
                <w:rPr>
                  <w:rFonts w:ascii="Consolas" w:eastAsia="Times New Roman" w:hAnsi="Consolas" w:cs="Times New Roman"/>
                  <w:color w:val="D4D4D4"/>
                  <w:sz w:val="21"/>
                  <w:szCs w:val="21"/>
                </w:rPr>
                <w:delText xml:space="preserve">    }</w:delText>
              </w:r>
            </w:del>
          </w:p>
          <w:p w14:paraId="4A444607" w14:textId="77777777" w:rsidR="00ED1509" w:rsidRPr="00CC0FB0" w:rsidDel="008B6AF4" w:rsidRDefault="00ED1509">
            <w:pPr>
              <w:pStyle w:val="Heading1Numbered"/>
              <w:rPr>
                <w:del w:id="1686" w:author="Donovan Goode [2]" w:date="2018-11-09T10:04:00Z"/>
                <w:rFonts w:ascii="Consolas" w:eastAsia="Times New Roman" w:hAnsi="Consolas" w:cs="Times New Roman"/>
                <w:color w:val="D4D4D4"/>
                <w:sz w:val="21"/>
                <w:szCs w:val="21"/>
              </w:rPr>
              <w:pPrChange w:id="1687" w:author="Donovan Goode [2]" w:date="2018-11-09T10:05:00Z">
                <w:pPr>
                  <w:framePr w:hSpace="180" w:wrap="around" w:vAnchor="text" w:hAnchor="margin" w:xAlign="center" w:y="130"/>
                  <w:shd w:val="clear" w:color="auto" w:fill="1E1E1E"/>
                  <w:spacing w:line="285" w:lineRule="atLeast"/>
                </w:pPr>
              </w:pPrChange>
            </w:pPr>
            <w:del w:id="1688"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'#govmod_prquestion3_0'</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383F69E3" w14:textId="77777777" w:rsidR="00ED1509" w:rsidRPr="00CC0FB0" w:rsidDel="008B6AF4" w:rsidRDefault="00ED1509">
            <w:pPr>
              <w:pStyle w:val="Heading1Numbered"/>
              <w:rPr>
                <w:del w:id="1689" w:author="Donovan Goode [2]" w:date="2018-11-09T10:04:00Z"/>
                <w:rFonts w:ascii="Consolas" w:eastAsia="Times New Roman" w:hAnsi="Consolas" w:cs="Times New Roman"/>
                <w:color w:val="D4D4D4"/>
                <w:sz w:val="21"/>
                <w:szCs w:val="21"/>
              </w:rPr>
              <w:pPrChange w:id="1690" w:author="Donovan Goode [2]" w:date="2018-11-09T10:05:00Z">
                <w:pPr>
                  <w:framePr w:hSpace="180" w:wrap="around" w:vAnchor="text" w:hAnchor="margin" w:xAlign="center" w:y="130"/>
                  <w:shd w:val="clear" w:color="auto" w:fill="1E1E1E"/>
                  <w:spacing w:line="285" w:lineRule="atLeast"/>
                </w:pPr>
              </w:pPrChange>
            </w:pPr>
            <w:del w:id="1691"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73CE0027" w14:textId="77777777" w:rsidR="00ED1509" w:rsidRPr="00CC0FB0" w:rsidDel="008B6AF4" w:rsidRDefault="00ED1509">
            <w:pPr>
              <w:pStyle w:val="Heading1Numbered"/>
              <w:rPr>
                <w:del w:id="1692" w:author="Donovan Goode [2]" w:date="2018-11-09T10:04:00Z"/>
                <w:rFonts w:ascii="Consolas" w:eastAsia="Times New Roman" w:hAnsi="Consolas" w:cs="Times New Roman"/>
                <w:color w:val="D4D4D4"/>
                <w:sz w:val="21"/>
                <w:szCs w:val="21"/>
              </w:rPr>
              <w:pPrChange w:id="1693" w:author="Donovan Goode [2]" w:date="2018-11-09T10:05:00Z">
                <w:pPr>
                  <w:framePr w:hSpace="180" w:wrap="around" w:vAnchor="text" w:hAnchor="margin" w:xAlign="center" w:y="130"/>
                  <w:shd w:val="clear" w:color="auto" w:fill="1E1E1E"/>
                  <w:spacing w:line="285" w:lineRule="atLeast"/>
                </w:pPr>
              </w:pPrChange>
            </w:pPr>
            <w:del w:id="1694"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removeClass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40E8DE71" w14:textId="77777777" w:rsidR="00ED1509" w:rsidRPr="00CC0FB0" w:rsidDel="008B6AF4" w:rsidRDefault="00ED1509">
            <w:pPr>
              <w:pStyle w:val="Heading1Numbered"/>
              <w:rPr>
                <w:del w:id="1695" w:author="Donovan Goode [2]" w:date="2018-11-09T10:04:00Z"/>
                <w:rFonts w:ascii="Consolas" w:eastAsia="Times New Roman" w:hAnsi="Consolas" w:cs="Times New Roman"/>
                <w:color w:val="D4D4D4"/>
                <w:sz w:val="21"/>
                <w:szCs w:val="21"/>
              </w:rPr>
              <w:pPrChange w:id="1696" w:author="Donovan Goode [2]" w:date="2018-11-09T10:05:00Z">
                <w:pPr>
                  <w:framePr w:hSpace="180" w:wrap="around" w:vAnchor="text" w:hAnchor="margin" w:xAlign="center" w:y="130"/>
                  <w:shd w:val="clear" w:color="auto" w:fill="1E1E1E"/>
                  <w:spacing w:line="285" w:lineRule="atLeast"/>
                </w:pPr>
              </w:pPrChange>
            </w:pPr>
            <w:del w:id="1697" w:author="Donovan Goode [2]" w:date="2018-11-09T10:04:00Z">
              <w:r w:rsidRPr="00CC0FB0" w:rsidDel="008B6AF4">
                <w:rPr>
                  <w:rFonts w:ascii="Consolas" w:eastAsia="Times New Roman" w:hAnsi="Consolas" w:cs="Times New Roman"/>
                  <w:color w:val="D4D4D4"/>
                  <w:sz w:val="21"/>
                  <w:szCs w:val="21"/>
                </w:rPr>
                <w:delText xml:space="preserve">    }</w:delText>
              </w:r>
            </w:del>
          </w:p>
          <w:p w14:paraId="40AA5BB5" w14:textId="77777777" w:rsidR="00ED1509" w:rsidRPr="00CC0FB0" w:rsidDel="008B6AF4" w:rsidRDefault="00ED1509">
            <w:pPr>
              <w:pStyle w:val="Heading1Numbered"/>
              <w:rPr>
                <w:del w:id="1698" w:author="Donovan Goode [2]" w:date="2018-11-09T10:04:00Z"/>
                <w:rFonts w:ascii="Consolas" w:eastAsia="Times New Roman" w:hAnsi="Consolas" w:cs="Times New Roman"/>
                <w:color w:val="D4D4D4"/>
                <w:sz w:val="21"/>
                <w:szCs w:val="21"/>
              </w:rPr>
              <w:pPrChange w:id="1699" w:author="Donovan Goode [2]" w:date="2018-11-09T10:05:00Z">
                <w:pPr>
                  <w:framePr w:hSpace="180" w:wrap="around" w:vAnchor="text" w:hAnchor="margin" w:xAlign="center" w:y="130"/>
                  <w:shd w:val="clear" w:color="auto" w:fill="1E1E1E"/>
                  <w:spacing w:line="285" w:lineRule="atLeast"/>
                </w:pPr>
              </w:pPrChange>
            </w:pPr>
            <w:del w:id="1700"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'#govmod_prquestion3_2'</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628D139B" w14:textId="77777777" w:rsidR="00ED1509" w:rsidRPr="00CC0FB0" w:rsidDel="008B6AF4" w:rsidRDefault="00ED1509">
            <w:pPr>
              <w:pStyle w:val="Heading1Numbered"/>
              <w:rPr>
                <w:del w:id="1701" w:author="Donovan Goode [2]" w:date="2018-11-09T10:04:00Z"/>
                <w:rFonts w:ascii="Consolas" w:eastAsia="Times New Roman" w:hAnsi="Consolas" w:cs="Times New Roman"/>
                <w:color w:val="D4D4D4"/>
                <w:sz w:val="21"/>
                <w:szCs w:val="21"/>
              </w:rPr>
              <w:pPrChange w:id="1702" w:author="Donovan Goode [2]" w:date="2018-11-09T10:05:00Z">
                <w:pPr>
                  <w:framePr w:hSpace="180" w:wrap="around" w:vAnchor="text" w:hAnchor="margin" w:xAlign="center" w:y="130"/>
                  <w:shd w:val="clear" w:color="auto" w:fill="1E1E1E"/>
                  <w:spacing w:line="285" w:lineRule="atLeast"/>
                </w:pPr>
              </w:pPrChange>
            </w:pPr>
            <w:del w:id="1703"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59360DE1" w14:textId="77777777" w:rsidR="00ED1509" w:rsidRPr="00CC0FB0" w:rsidDel="008B6AF4" w:rsidRDefault="00ED1509">
            <w:pPr>
              <w:pStyle w:val="Heading1Numbered"/>
              <w:rPr>
                <w:del w:id="1704" w:author="Donovan Goode [2]" w:date="2018-11-09T10:04:00Z"/>
                <w:rFonts w:ascii="Consolas" w:eastAsia="Times New Roman" w:hAnsi="Consolas" w:cs="Times New Roman"/>
                <w:color w:val="D4D4D4"/>
                <w:sz w:val="21"/>
                <w:szCs w:val="21"/>
              </w:rPr>
              <w:pPrChange w:id="1705" w:author="Donovan Goode [2]" w:date="2018-11-09T10:05:00Z">
                <w:pPr>
                  <w:framePr w:hSpace="180" w:wrap="around" w:vAnchor="text" w:hAnchor="margin" w:xAlign="center" w:y="130"/>
                  <w:shd w:val="clear" w:color="auto" w:fill="1E1E1E"/>
                  <w:spacing w:line="285" w:lineRule="atLeast"/>
                </w:pPr>
              </w:pPrChange>
            </w:pPr>
            <w:del w:id="1706"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removeClass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09BF5226" w14:textId="77777777" w:rsidR="00ED1509" w:rsidRPr="00CC0FB0" w:rsidDel="008B6AF4" w:rsidRDefault="00ED1509">
            <w:pPr>
              <w:pStyle w:val="Heading1Numbered"/>
              <w:rPr>
                <w:del w:id="1707" w:author="Donovan Goode [2]" w:date="2018-11-09T10:04:00Z"/>
                <w:rFonts w:ascii="Consolas" w:eastAsia="Times New Roman" w:hAnsi="Consolas" w:cs="Times New Roman"/>
                <w:color w:val="D4D4D4"/>
                <w:sz w:val="21"/>
                <w:szCs w:val="21"/>
              </w:rPr>
              <w:pPrChange w:id="1708" w:author="Donovan Goode [2]" w:date="2018-11-09T10:05:00Z">
                <w:pPr>
                  <w:framePr w:hSpace="180" w:wrap="around" w:vAnchor="text" w:hAnchor="margin" w:xAlign="center" w:y="130"/>
                  <w:shd w:val="clear" w:color="auto" w:fill="1E1E1E"/>
                  <w:spacing w:line="285" w:lineRule="atLeast"/>
                </w:pPr>
              </w:pPrChange>
            </w:pPr>
            <w:del w:id="1709" w:author="Donovan Goode [2]" w:date="2018-11-09T10:04:00Z">
              <w:r w:rsidRPr="00CC0FB0" w:rsidDel="008B6AF4">
                <w:rPr>
                  <w:rFonts w:ascii="Consolas" w:eastAsia="Times New Roman" w:hAnsi="Consolas" w:cs="Times New Roman"/>
                  <w:color w:val="D4D4D4"/>
                  <w:sz w:val="21"/>
                  <w:szCs w:val="21"/>
                </w:rPr>
                <w:delText xml:space="preserve">    }</w:delText>
              </w:r>
            </w:del>
          </w:p>
          <w:p w14:paraId="0BBF3461" w14:textId="77777777" w:rsidR="00ED1509" w:rsidRPr="00CC0FB0" w:rsidDel="008B6AF4" w:rsidRDefault="00ED1509">
            <w:pPr>
              <w:pStyle w:val="Heading1Numbered"/>
              <w:rPr>
                <w:del w:id="1710" w:author="Donovan Goode [2]" w:date="2018-11-09T10:04:00Z"/>
                <w:rFonts w:ascii="Consolas" w:eastAsia="Times New Roman" w:hAnsi="Consolas" w:cs="Times New Roman"/>
                <w:color w:val="D4D4D4"/>
                <w:sz w:val="21"/>
                <w:szCs w:val="21"/>
              </w:rPr>
              <w:pPrChange w:id="1711" w:author="Donovan Goode [2]" w:date="2018-11-09T10:05:00Z">
                <w:pPr>
                  <w:framePr w:hSpace="180" w:wrap="around" w:vAnchor="text" w:hAnchor="margin" w:xAlign="center" w:y="130"/>
                  <w:shd w:val="clear" w:color="auto" w:fill="1E1E1E"/>
                  <w:spacing w:line="285" w:lineRule="atLeast"/>
                </w:pPr>
              </w:pPrChange>
            </w:pPr>
            <w:del w:id="1712" w:author="Donovan Goode [2]"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/*else {</w:delText>
              </w:r>
            </w:del>
          </w:p>
          <w:p w14:paraId="41492609" w14:textId="77777777" w:rsidR="00ED1509" w:rsidRPr="00CC0FB0" w:rsidDel="008B6AF4" w:rsidRDefault="00ED1509">
            <w:pPr>
              <w:pStyle w:val="Heading1Numbered"/>
              <w:rPr>
                <w:del w:id="1713" w:author="Donovan Goode [2]" w:date="2018-11-09T10:04:00Z"/>
                <w:rFonts w:ascii="Consolas" w:eastAsia="Times New Roman" w:hAnsi="Consolas" w:cs="Times New Roman"/>
                <w:color w:val="D4D4D4"/>
                <w:sz w:val="21"/>
                <w:szCs w:val="21"/>
              </w:rPr>
              <w:pPrChange w:id="1714" w:author="Donovan Goode [2]" w:date="2018-11-09T10:05:00Z">
                <w:pPr>
                  <w:framePr w:hSpace="180" w:wrap="around" w:vAnchor="text" w:hAnchor="margin" w:xAlign="center" w:y="130"/>
                  <w:shd w:val="clear" w:color="auto" w:fill="1E1E1E"/>
                  <w:spacing w:line="285" w:lineRule="atLeast"/>
                </w:pPr>
              </w:pPrChange>
            </w:pPr>
            <w:del w:id="1715" w:author="Donovan Goode [2]" w:date="2018-11-09T10:04:00Z">
              <w:r w:rsidRPr="00CC0FB0" w:rsidDel="008B6AF4">
                <w:rPr>
                  <w:rFonts w:ascii="Consolas" w:eastAsia="Times New Roman" w:hAnsi="Consolas" w:cs="Times New Roman"/>
                  <w:color w:val="6A9955"/>
                  <w:sz w:val="21"/>
                  <w:szCs w:val="21"/>
                </w:rPr>
                <w:delText xml:space="preserve">        sickLeave.hide("slow");</w:delText>
              </w:r>
            </w:del>
          </w:p>
          <w:p w14:paraId="2E44F4F9" w14:textId="77777777" w:rsidR="00ED1509" w:rsidRPr="00CC0FB0" w:rsidDel="008B6AF4" w:rsidRDefault="00ED1509">
            <w:pPr>
              <w:pStyle w:val="Heading1Numbered"/>
              <w:rPr>
                <w:del w:id="1716" w:author="Donovan Goode [2]" w:date="2018-11-09T10:04:00Z"/>
                <w:rFonts w:ascii="Consolas" w:eastAsia="Times New Roman" w:hAnsi="Consolas" w:cs="Times New Roman"/>
                <w:color w:val="D4D4D4"/>
                <w:sz w:val="21"/>
                <w:szCs w:val="21"/>
              </w:rPr>
              <w:pPrChange w:id="1717" w:author="Donovan Goode [2]" w:date="2018-11-09T10:05:00Z">
                <w:pPr>
                  <w:framePr w:hSpace="180" w:wrap="around" w:vAnchor="text" w:hAnchor="margin" w:xAlign="center" w:y="130"/>
                  <w:shd w:val="clear" w:color="auto" w:fill="1E1E1E"/>
                  <w:spacing w:line="285" w:lineRule="atLeast"/>
                </w:pPr>
              </w:pPrChange>
            </w:pPr>
            <w:del w:id="1718" w:author="Donovan Goode [2]" w:date="2018-11-09T10:04:00Z">
              <w:r w:rsidRPr="00CC0FB0" w:rsidDel="008B6AF4">
                <w:rPr>
                  <w:rFonts w:ascii="Consolas" w:eastAsia="Times New Roman" w:hAnsi="Consolas" w:cs="Times New Roman"/>
                  <w:color w:val="6A9955"/>
                  <w:sz w:val="21"/>
                  <w:szCs w:val="21"/>
                </w:rPr>
                <w:delText xml:space="preserve">        $("#govmod_prquestion4_label").parent().removeClass('required');</w:delText>
              </w:r>
            </w:del>
          </w:p>
          <w:p w14:paraId="2676B5CC" w14:textId="77777777" w:rsidR="00ED1509" w:rsidRPr="00CC0FB0" w:rsidDel="008B6AF4" w:rsidRDefault="00ED1509">
            <w:pPr>
              <w:pStyle w:val="Heading1Numbered"/>
              <w:rPr>
                <w:del w:id="1719" w:author="Donovan Goode [2]" w:date="2018-11-09T10:04:00Z"/>
                <w:rFonts w:ascii="Consolas" w:eastAsia="Times New Roman" w:hAnsi="Consolas" w:cs="Times New Roman"/>
                <w:color w:val="D4D4D4"/>
                <w:sz w:val="21"/>
                <w:szCs w:val="21"/>
              </w:rPr>
              <w:pPrChange w:id="1720" w:author="Donovan Goode [2]" w:date="2018-11-09T10:05:00Z">
                <w:pPr>
                  <w:framePr w:hSpace="180" w:wrap="around" w:vAnchor="text" w:hAnchor="margin" w:xAlign="center" w:y="130"/>
                  <w:shd w:val="clear" w:color="auto" w:fill="1E1E1E"/>
                  <w:spacing w:line="285" w:lineRule="atLeast"/>
                </w:pPr>
              </w:pPrChange>
            </w:pPr>
            <w:del w:id="1721" w:author="Donovan Goode [2]" w:date="2018-11-09T10:04:00Z">
              <w:r w:rsidRPr="00CC0FB0" w:rsidDel="008B6AF4">
                <w:rPr>
                  <w:rFonts w:ascii="Consolas" w:eastAsia="Times New Roman" w:hAnsi="Consolas" w:cs="Times New Roman"/>
                  <w:color w:val="6A9955"/>
                  <w:sz w:val="21"/>
                  <w:szCs w:val="21"/>
                </w:rPr>
                <w:delText xml:space="preserve">    }</w:delText>
              </w:r>
            </w:del>
          </w:p>
          <w:p w14:paraId="33291592" w14:textId="77777777" w:rsidR="00ED1509" w:rsidRPr="00CC0FB0" w:rsidDel="008B6AF4" w:rsidRDefault="00ED1509">
            <w:pPr>
              <w:pStyle w:val="Heading1Numbered"/>
              <w:rPr>
                <w:del w:id="1722" w:author="Donovan Goode [2]" w:date="2018-11-09T10:04:00Z"/>
                <w:rFonts w:ascii="Consolas" w:eastAsia="Times New Roman" w:hAnsi="Consolas" w:cs="Times New Roman"/>
                <w:color w:val="D4D4D4"/>
                <w:sz w:val="21"/>
                <w:szCs w:val="21"/>
              </w:rPr>
              <w:pPrChange w:id="1723" w:author="Donovan Goode [2]" w:date="2018-11-09T10:05:00Z">
                <w:pPr>
                  <w:framePr w:hSpace="180" w:wrap="around" w:vAnchor="text" w:hAnchor="margin" w:xAlign="center" w:y="130"/>
                  <w:shd w:val="clear" w:color="auto" w:fill="1E1E1E"/>
                  <w:spacing w:line="285" w:lineRule="atLeast"/>
                </w:pPr>
              </w:pPrChange>
            </w:pPr>
            <w:del w:id="1724" w:author="Donovan Goode [2]" w:date="2018-11-09T10:04:00Z">
              <w:r w:rsidRPr="00CC0FB0" w:rsidDel="008B6AF4">
                <w:rPr>
                  <w:rFonts w:ascii="Consolas" w:eastAsia="Times New Roman" w:hAnsi="Consolas" w:cs="Times New Roman"/>
                  <w:color w:val="6A9955"/>
                  <w:sz w:val="21"/>
                  <w:szCs w:val="21"/>
                </w:rPr>
                <w:delText xml:space="preserve">    */</w:delText>
              </w:r>
            </w:del>
          </w:p>
          <w:p w14:paraId="4A2D604C" w14:textId="77777777" w:rsidR="00ED1509" w:rsidRPr="00CC0FB0" w:rsidDel="008B6AF4" w:rsidRDefault="00ED1509">
            <w:pPr>
              <w:pStyle w:val="Heading1Numbered"/>
              <w:rPr>
                <w:del w:id="1725" w:author="Donovan Goode [2]" w:date="2018-11-09T10:04:00Z"/>
                <w:rFonts w:ascii="Consolas" w:eastAsia="Times New Roman" w:hAnsi="Consolas" w:cs="Times New Roman"/>
                <w:color w:val="D4D4D4"/>
                <w:sz w:val="21"/>
                <w:szCs w:val="21"/>
              </w:rPr>
              <w:pPrChange w:id="1726" w:author="Donovan Goode [2]" w:date="2018-11-09T10:05:00Z">
                <w:pPr>
                  <w:framePr w:hSpace="180" w:wrap="around" w:vAnchor="text" w:hAnchor="margin" w:xAlign="center" w:y="130"/>
                  <w:shd w:val="clear" w:color="auto" w:fill="1E1E1E"/>
                  <w:spacing w:line="285" w:lineRule="atLeast"/>
                </w:pPr>
              </w:pPrChange>
            </w:pPr>
            <w:del w:id="1727" w:author="Donovan Goode [2]" w:date="2018-11-09T10:04:00Z">
              <w:r w:rsidRPr="00CC0FB0" w:rsidDel="008B6AF4">
                <w:rPr>
                  <w:rFonts w:ascii="Consolas" w:eastAsia="Times New Roman" w:hAnsi="Consolas" w:cs="Times New Roman"/>
                  <w:color w:val="D4D4D4"/>
                  <w:sz w:val="21"/>
                  <w:szCs w:val="21"/>
                </w:rPr>
                <w:delText>}</w:delText>
              </w:r>
            </w:del>
          </w:p>
          <w:p w14:paraId="49D430C8" w14:textId="77777777" w:rsidR="00ED1509" w:rsidRPr="00CC0FB0" w:rsidDel="008B6AF4" w:rsidRDefault="00ED1509">
            <w:pPr>
              <w:pStyle w:val="Heading1Numbered"/>
              <w:rPr>
                <w:del w:id="1728" w:author="Donovan Goode [2]" w:date="2018-11-09T10:04:00Z"/>
                <w:rFonts w:ascii="Consolas" w:eastAsia="Times New Roman" w:hAnsi="Consolas" w:cs="Times New Roman"/>
                <w:color w:val="D4D4D4"/>
                <w:sz w:val="21"/>
                <w:szCs w:val="21"/>
              </w:rPr>
              <w:pPrChange w:id="1729" w:author="Donovan Goode [2]" w:date="2018-11-09T10:05:00Z">
                <w:pPr>
                  <w:framePr w:hSpace="180" w:wrap="around" w:vAnchor="text" w:hAnchor="margin" w:xAlign="center" w:y="130"/>
                  <w:shd w:val="clear" w:color="auto" w:fill="1E1E1E"/>
                  <w:spacing w:line="285" w:lineRule="atLeast"/>
                </w:pPr>
              </w:pPrChange>
            </w:pPr>
            <w:del w:id="1730" w:author="Donovan Goode [2]" w:date="2018-11-09T10:04:00Z">
              <w:r w:rsidRPr="00CC0FB0" w:rsidDel="008B6AF4">
                <w:rPr>
                  <w:rFonts w:ascii="Consolas" w:eastAsia="Times New Roman" w:hAnsi="Consolas" w:cs="Times New Roman"/>
                  <w:color w:val="6A9955"/>
                  <w:sz w:val="21"/>
                  <w:szCs w:val="21"/>
                </w:rPr>
                <w:delText>/************************JS for regular optionset picklist***************************************/</w:delText>
              </w:r>
            </w:del>
          </w:p>
          <w:p w14:paraId="6C603515" w14:textId="77777777" w:rsidR="00ED1509" w:rsidRPr="00CC0FB0" w:rsidDel="008B6AF4" w:rsidRDefault="00ED1509">
            <w:pPr>
              <w:pStyle w:val="Heading1Numbered"/>
              <w:rPr>
                <w:del w:id="1731" w:author="Donovan Goode [2]" w:date="2018-11-09T10:04:00Z"/>
                <w:rFonts w:ascii="Consolas" w:eastAsia="Times New Roman" w:hAnsi="Consolas" w:cs="Times New Roman"/>
                <w:color w:val="D4D4D4"/>
                <w:sz w:val="21"/>
                <w:szCs w:val="21"/>
              </w:rPr>
              <w:pPrChange w:id="1732" w:author="Donovan Goode [2]" w:date="2018-11-09T10:05:00Z">
                <w:pPr>
                  <w:framePr w:hSpace="180" w:wrap="around" w:vAnchor="text" w:hAnchor="margin" w:xAlign="center" w:y="130"/>
                  <w:shd w:val="clear" w:color="auto" w:fill="1E1E1E"/>
                  <w:spacing w:line="285" w:lineRule="atLeast"/>
                </w:pPr>
              </w:pPrChange>
            </w:pPr>
            <w:del w:id="1733" w:author="Donovan Goode [2]" w:date="2018-11-09T10:04:00Z">
              <w:r w:rsidRPr="00CC0FB0" w:rsidDel="008B6AF4">
                <w:rPr>
                  <w:rFonts w:ascii="Consolas" w:eastAsia="Times New Roman" w:hAnsi="Consolas" w:cs="Times New Roman"/>
                  <w:color w:val="6A9955"/>
                  <w:sz w:val="21"/>
                  <w:szCs w:val="21"/>
                </w:rPr>
                <w:delText>/*$(document).ready(function () {</w:delText>
              </w:r>
            </w:del>
          </w:p>
          <w:p w14:paraId="41E14AF5" w14:textId="77777777" w:rsidR="00ED1509" w:rsidRPr="00CC0FB0" w:rsidDel="008B6AF4" w:rsidRDefault="00ED1509">
            <w:pPr>
              <w:pStyle w:val="Heading1Numbered"/>
              <w:rPr>
                <w:del w:id="1734" w:author="Donovan Goode [2]" w:date="2018-11-09T10:04:00Z"/>
                <w:rFonts w:ascii="Consolas" w:eastAsia="Times New Roman" w:hAnsi="Consolas" w:cs="Times New Roman"/>
                <w:color w:val="D4D4D4"/>
                <w:sz w:val="21"/>
                <w:szCs w:val="21"/>
              </w:rPr>
              <w:pPrChange w:id="1735" w:author="Donovan Goode [2]" w:date="2018-11-09T10:05:00Z">
                <w:pPr>
                  <w:framePr w:hSpace="180" w:wrap="around" w:vAnchor="text" w:hAnchor="margin" w:xAlign="center" w:y="130"/>
                  <w:shd w:val="clear" w:color="auto" w:fill="1E1E1E"/>
                  <w:spacing w:line="285" w:lineRule="atLeast"/>
                </w:pPr>
              </w:pPrChange>
            </w:pPr>
            <w:del w:id="1736" w:author="Donovan Goode [2]" w:date="2018-11-09T10:04:00Z">
              <w:r w:rsidRPr="00CC0FB0" w:rsidDel="008B6AF4">
                <w:rPr>
                  <w:rFonts w:ascii="Consolas" w:eastAsia="Times New Roman" w:hAnsi="Consolas" w:cs="Times New Roman"/>
                  <w:color w:val="6A9955"/>
                  <w:sz w:val="21"/>
                  <w:szCs w:val="21"/>
                </w:rPr>
                <w:delText xml:space="preserve">    var sickLeaveBalance = $('#govmod_prquestion3');</w:delText>
              </w:r>
            </w:del>
          </w:p>
          <w:p w14:paraId="7B057B3B" w14:textId="77777777" w:rsidR="00ED1509" w:rsidRPr="00CC0FB0" w:rsidDel="008B6AF4" w:rsidRDefault="00ED1509">
            <w:pPr>
              <w:pStyle w:val="Heading1Numbered"/>
              <w:rPr>
                <w:del w:id="1737" w:author="Donovan Goode [2]" w:date="2018-11-09T10:04:00Z"/>
                <w:rFonts w:ascii="Consolas" w:eastAsia="Times New Roman" w:hAnsi="Consolas" w:cs="Times New Roman"/>
                <w:color w:val="D4D4D4"/>
                <w:sz w:val="21"/>
                <w:szCs w:val="21"/>
              </w:rPr>
              <w:pPrChange w:id="1738" w:author="Donovan Goode [2]" w:date="2018-11-09T10:05:00Z">
                <w:pPr>
                  <w:framePr w:hSpace="180" w:wrap="around" w:vAnchor="text" w:hAnchor="margin" w:xAlign="center" w:y="130"/>
                  <w:shd w:val="clear" w:color="auto" w:fill="1E1E1E"/>
                  <w:spacing w:line="285" w:lineRule="atLeast"/>
                </w:pPr>
              </w:pPrChange>
            </w:pPr>
            <w:del w:id="1739" w:author="Donovan Goode [2]" w:date="2018-11-09T10:04:00Z">
              <w:r w:rsidRPr="00CC0FB0" w:rsidDel="008B6AF4">
                <w:rPr>
                  <w:rFonts w:ascii="Consolas" w:eastAsia="Times New Roman" w:hAnsi="Consolas" w:cs="Times New Roman"/>
                  <w:color w:val="6A9955"/>
                  <w:sz w:val="21"/>
                  <w:szCs w:val="21"/>
                </w:rPr>
                <w:delText xml:space="preserve">    var sickLeave = $('#govmod_prquestion4').closest('td');</w:delText>
              </w:r>
            </w:del>
          </w:p>
          <w:p w14:paraId="1C558BA9" w14:textId="77777777" w:rsidR="00ED1509" w:rsidRPr="00CC0FB0" w:rsidDel="008B6AF4" w:rsidRDefault="00ED1509">
            <w:pPr>
              <w:pStyle w:val="Heading1Numbered"/>
              <w:rPr>
                <w:del w:id="1740" w:author="Donovan Goode [2]" w:date="2018-11-09T10:04:00Z"/>
                <w:rFonts w:ascii="Consolas" w:eastAsia="Times New Roman" w:hAnsi="Consolas" w:cs="Times New Roman"/>
                <w:color w:val="D4D4D4"/>
                <w:sz w:val="21"/>
                <w:szCs w:val="21"/>
              </w:rPr>
              <w:pPrChange w:id="1741" w:author="Donovan Goode [2]" w:date="2018-11-09T10:05:00Z">
                <w:pPr>
                  <w:framePr w:hSpace="180" w:wrap="around" w:vAnchor="text" w:hAnchor="margin" w:xAlign="center" w:y="130"/>
                  <w:shd w:val="clear" w:color="auto" w:fill="1E1E1E"/>
                  <w:spacing w:line="285" w:lineRule="atLeast"/>
                </w:pPr>
              </w:pPrChange>
            </w:pPr>
            <w:del w:id="1742" w:author="Donovan Goode [2]" w:date="2018-11-09T10:04:00Z">
              <w:r w:rsidRPr="00CC0FB0" w:rsidDel="008B6AF4">
                <w:rPr>
                  <w:rFonts w:ascii="Consolas" w:eastAsia="Times New Roman" w:hAnsi="Consolas" w:cs="Times New Roman"/>
                  <w:color w:val="6A9955"/>
                  <w:sz w:val="21"/>
                  <w:szCs w:val="21"/>
                </w:rPr>
                <w:delText xml:space="preserve">    var select = this.value;</w:delText>
              </w:r>
            </w:del>
          </w:p>
          <w:p w14:paraId="18DB8460" w14:textId="77777777" w:rsidR="00ED1509" w:rsidRPr="00CC0FB0" w:rsidDel="008B6AF4" w:rsidRDefault="00ED1509">
            <w:pPr>
              <w:pStyle w:val="Heading1Numbered"/>
              <w:rPr>
                <w:del w:id="1743" w:author="Donovan Goode [2]" w:date="2018-11-09T10:04:00Z"/>
                <w:rFonts w:ascii="Consolas" w:eastAsia="Times New Roman" w:hAnsi="Consolas" w:cs="Times New Roman"/>
                <w:color w:val="D4D4D4"/>
                <w:sz w:val="21"/>
                <w:szCs w:val="21"/>
              </w:rPr>
              <w:pPrChange w:id="1744" w:author="Donovan Goode [2]" w:date="2018-11-09T10:05:00Z">
                <w:pPr>
                  <w:framePr w:hSpace="180" w:wrap="around" w:vAnchor="text" w:hAnchor="margin" w:xAlign="center" w:y="130"/>
                  <w:shd w:val="clear" w:color="auto" w:fill="1E1E1E"/>
                  <w:spacing w:line="285" w:lineRule="atLeast"/>
                </w:pPr>
              </w:pPrChange>
            </w:pPr>
            <w:del w:id="1745" w:author="Donovan Goode [2]" w:date="2018-11-09T10:04:00Z">
              <w:r w:rsidRPr="00CC0FB0" w:rsidDel="008B6AF4">
                <w:rPr>
                  <w:rFonts w:ascii="Consolas" w:eastAsia="Times New Roman" w:hAnsi="Consolas" w:cs="Times New Roman"/>
                  <w:color w:val="6A9955"/>
                  <w:sz w:val="21"/>
                  <w:szCs w:val="21"/>
                </w:rPr>
                <w:delText xml:space="preserve">    //Hide on page load</w:delText>
              </w:r>
            </w:del>
          </w:p>
          <w:p w14:paraId="38721045" w14:textId="77777777" w:rsidR="00ED1509" w:rsidRPr="00CC0FB0" w:rsidDel="008B6AF4" w:rsidRDefault="00ED1509">
            <w:pPr>
              <w:pStyle w:val="Heading1Numbered"/>
              <w:rPr>
                <w:del w:id="1746" w:author="Donovan Goode [2]" w:date="2018-11-09T10:04:00Z"/>
                <w:rFonts w:ascii="Consolas" w:eastAsia="Times New Roman" w:hAnsi="Consolas" w:cs="Times New Roman"/>
                <w:color w:val="D4D4D4"/>
                <w:sz w:val="21"/>
                <w:szCs w:val="21"/>
              </w:rPr>
              <w:pPrChange w:id="1747" w:author="Donovan Goode [2]" w:date="2018-11-09T10:05:00Z">
                <w:pPr>
                  <w:framePr w:hSpace="180" w:wrap="around" w:vAnchor="text" w:hAnchor="margin" w:xAlign="center" w:y="130"/>
                  <w:shd w:val="clear" w:color="auto" w:fill="1E1E1E"/>
                  <w:spacing w:line="285" w:lineRule="atLeast"/>
                </w:pPr>
              </w:pPrChange>
            </w:pPr>
            <w:del w:id="1748" w:author="Donovan Goode [2]" w:date="2018-11-09T10:04:00Z">
              <w:r w:rsidRPr="00CC0FB0" w:rsidDel="008B6AF4">
                <w:rPr>
                  <w:rFonts w:ascii="Consolas" w:eastAsia="Times New Roman" w:hAnsi="Consolas" w:cs="Times New Roman"/>
                  <w:color w:val="6A9955"/>
                  <w:sz w:val="21"/>
                  <w:szCs w:val="21"/>
                </w:rPr>
                <w:delText xml:space="preserve">    sickLeave.hide();</w:delText>
              </w:r>
            </w:del>
          </w:p>
          <w:p w14:paraId="0AE70627" w14:textId="77777777" w:rsidR="00ED1509" w:rsidRPr="00CC0FB0" w:rsidDel="008B6AF4" w:rsidRDefault="00ED1509">
            <w:pPr>
              <w:pStyle w:val="Heading1Numbered"/>
              <w:rPr>
                <w:del w:id="1749" w:author="Donovan Goode [2]" w:date="2018-11-09T10:04:00Z"/>
                <w:rFonts w:ascii="Consolas" w:eastAsia="Times New Roman" w:hAnsi="Consolas" w:cs="Times New Roman"/>
                <w:color w:val="D4D4D4"/>
                <w:sz w:val="21"/>
                <w:szCs w:val="21"/>
              </w:rPr>
              <w:pPrChange w:id="1750" w:author="Donovan Goode [2]" w:date="2018-11-09T10:05:00Z">
                <w:pPr>
                  <w:framePr w:hSpace="180" w:wrap="around" w:vAnchor="text" w:hAnchor="margin" w:xAlign="center" w:y="130"/>
                  <w:shd w:val="clear" w:color="auto" w:fill="1E1E1E"/>
                  <w:spacing w:line="285" w:lineRule="atLeast"/>
                </w:pPr>
              </w:pPrChange>
            </w:pPr>
          </w:p>
          <w:p w14:paraId="5BE3CCE6" w14:textId="77777777" w:rsidR="00ED1509" w:rsidRPr="00CC0FB0" w:rsidDel="008B6AF4" w:rsidRDefault="00ED1509">
            <w:pPr>
              <w:pStyle w:val="Heading1Numbered"/>
              <w:rPr>
                <w:del w:id="1751" w:author="Donovan Goode [2]" w:date="2018-11-09T10:04:00Z"/>
                <w:rFonts w:ascii="Consolas" w:eastAsia="Times New Roman" w:hAnsi="Consolas" w:cs="Times New Roman"/>
                <w:color w:val="D4D4D4"/>
                <w:sz w:val="21"/>
                <w:szCs w:val="21"/>
              </w:rPr>
              <w:pPrChange w:id="1752" w:author="Donovan Goode [2]" w:date="2018-11-09T10:05:00Z">
                <w:pPr>
                  <w:framePr w:hSpace="180" w:wrap="around" w:vAnchor="text" w:hAnchor="margin" w:xAlign="center" w:y="130"/>
                  <w:shd w:val="clear" w:color="auto" w:fill="1E1E1E"/>
                  <w:spacing w:line="285" w:lineRule="atLeast"/>
                </w:pPr>
              </w:pPrChange>
            </w:pPr>
            <w:del w:id="1753" w:author="Donovan Goode [2]" w:date="2018-11-09T10:04:00Z">
              <w:r w:rsidRPr="00CC0FB0" w:rsidDel="008B6AF4">
                <w:rPr>
                  <w:rFonts w:ascii="Consolas" w:eastAsia="Times New Roman" w:hAnsi="Consolas" w:cs="Times New Roman"/>
                  <w:color w:val="6A9955"/>
                  <w:sz w:val="21"/>
                  <w:szCs w:val="21"/>
                </w:rPr>
                <w:delText xml:space="preserve">    sickLeaveBalance.change(function() {</w:delText>
              </w:r>
            </w:del>
          </w:p>
          <w:p w14:paraId="4D387F60" w14:textId="77777777" w:rsidR="00ED1509" w:rsidRPr="00CC0FB0" w:rsidDel="008B6AF4" w:rsidRDefault="00ED1509">
            <w:pPr>
              <w:pStyle w:val="Heading1Numbered"/>
              <w:rPr>
                <w:del w:id="1754" w:author="Donovan Goode [2]" w:date="2018-11-09T10:04:00Z"/>
                <w:rFonts w:ascii="Consolas" w:eastAsia="Times New Roman" w:hAnsi="Consolas" w:cs="Times New Roman"/>
                <w:color w:val="D4D4D4"/>
                <w:sz w:val="21"/>
                <w:szCs w:val="21"/>
              </w:rPr>
              <w:pPrChange w:id="1755" w:author="Donovan Goode [2]" w:date="2018-11-09T10:05:00Z">
                <w:pPr>
                  <w:framePr w:hSpace="180" w:wrap="around" w:vAnchor="text" w:hAnchor="margin" w:xAlign="center" w:y="130"/>
                  <w:shd w:val="clear" w:color="auto" w:fill="1E1E1E"/>
                  <w:spacing w:line="285" w:lineRule="atLeast"/>
                </w:pPr>
              </w:pPrChange>
            </w:pPr>
            <w:del w:id="1756" w:author="Donovan Goode [2]" w:date="2018-11-09T10:04:00Z">
              <w:r w:rsidRPr="00CC0FB0" w:rsidDel="008B6AF4">
                <w:rPr>
                  <w:rFonts w:ascii="Consolas" w:eastAsia="Times New Roman" w:hAnsi="Consolas" w:cs="Times New Roman"/>
                  <w:color w:val="6A9955"/>
                  <w:sz w:val="21"/>
                  <w:szCs w:val="21"/>
                </w:rPr>
                <w:delText xml:space="preserve">        if ($(this).val() == '100000001') {</w:delText>
              </w:r>
            </w:del>
          </w:p>
          <w:p w14:paraId="0B7B6E54" w14:textId="77777777" w:rsidR="00ED1509" w:rsidRPr="00CC0FB0" w:rsidDel="008B6AF4" w:rsidRDefault="00ED1509">
            <w:pPr>
              <w:pStyle w:val="Heading1Numbered"/>
              <w:rPr>
                <w:del w:id="1757" w:author="Donovan Goode [2]" w:date="2018-11-09T10:04:00Z"/>
                <w:rFonts w:ascii="Consolas" w:eastAsia="Times New Roman" w:hAnsi="Consolas" w:cs="Times New Roman"/>
                <w:color w:val="D4D4D4"/>
                <w:sz w:val="21"/>
                <w:szCs w:val="21"/>
              </w:rPr>
              <w:pPrChange w:id="1758" w:author="Donovan Goode [2]" w:date="2018-11-09T10:05:00Z">
                <w:pPr>
                  <w:framePr w:hSpace="180" w:wrap="around" w:vAnchor="text" w:hAnchor="margin" w:xAlign="center" w:y="130"/>
                  <w:shd w:val="clear" w:color="auto" w:fill="1E1E1E"/>
                  <w:spacing w:line="285" w:lineRule="atLeast"/>
                </w:pPr>
              </w:pPrChange>
            </w:pPr>
            <w:del w:id="1759" w:author="Donovan Goode [2]" w:date="2018-11-09T10:04:00Z">
              <w:r w:rsidRPr="00CC0FB0" w:rsidDel="008B6AF4">
                <w:rPr>
                  <w:rFonts w:ascii="Consolas" w:eastAsia="Times New Roman" w:hAnsi="Consolas" w:cs="Times New Roman"/>
                  <w:color w:val="6A9955"/>
                  <w:sz w:val="21"/>
                  <w:szCs w:val="21"/>
                </w:rPr>
                <w:delText xml:space="preserve">            sickLeave.show("slow");</w:delText>
              </w:r>
            </w:del>
          </w:p>
          <w:p w14:paraId="194447F0" w14:textId="77777777" w:rsidR="00ED1509" w:rsidRPr="00CC0FB0" w:rsidDel="008B6AF4" w:rsidRDefault="00ED1509">
            <w:pPr>
              <w:pStyle w:val="Heading1Numbered"/>
              <w:rPr>
                <w:del w:id="1760" w:author="Donovan Goode [2]" w:date="2018-11-09T10:04:00Z"/>
                <w:rFonts w:ascii="Consolas" w:eastAsia="Times New Roman" w:hAnsi="Consolas" w:cs="Times New Roman"/>
                <w:color w:val="D4D4D4"/>
                <w:sz w:val="21"/>
                <w:szCs w:val="21"/>
              </w:rPr>
              <w:pPrChange w:id="1761" w:author="Donovan Goode [2]" w:date="2018-11-09T10:05:00Z">
                <w:pPr>
                  <w:framePr w:hSpace="180" w:wrap="around" w:vAnchor="text" w:hAnchor="margin" w:xAlign="center" w:y="130"/>
                  <w:shd w:val="clear" w:color="auto" w:fill="1E1E1E"/>
                  <w:spacing w:line="285" w:lineRule="atLeast"/>
                </w:pPr>
              </w:pPrChange>
            </w:pPr>
            <w:del w:id="1762" w:author="Donovan Goode [2]" w:date="2018-11-09T10:04:00Z">
              <w:r w:rsidRPr="00CC0FB0" w:rsidDel="008B6AF4">
                <w:rPr>
                  <w:rFonts w:ascii="Consolas" w:eastAsia="Times New Roman" w:hAnsi="Consolas" w:cs="Times New Roman"/>
                  <w:color w:val="6A9955"/>
                  <w:sz w:val="21"/>
                  <w:szCs w:val="21"/>
                </w:rPr>
                <w:delText xml:space="preserve">        }</w:delText>
              </w:r>
            </w:del>
          </w:p>
          <w:p w14:paraId="6B88773C" w14:textId="77777777" w:rsidR="00ED1509" w:rsidRPr="00CC0FB0" w:rsidDel="008B6AF4" w:rsidRDefault="00ED1509">
            <w:pPr>
              <w:pStyle w:val="Heading1Numbered"/>
              <w:rPr>
                <w:del w:id="1763" w:author="Donovan Goode [2]" w:date="2018-11-09T10:04:00Z"/>
                <w:rFonts w:ascii="Consolas" w:eastAsia="Times New Roman" w:hAnsi="Consolas" w:cs="Times New Roman"/>
                <w:color w:val="D4D4D4"/>
                <w:sz w:val="21"/>
                <w:szCs w:val="21"/>
              </w:rPr>
              <w:pPrChange w:id="1764" w:author="Donovan Goode [2]" w:date="2018-11-09T10:05:00Z">
                <w:pPr>
                  <w:framePr w:hSpace="180" w:wrap="around" w:vAnchor="text" w:hAnchor="margin" w:xAlign="center" w:y="130"/>
                  <w:shd w:val="clear" w:color="auto" w:fill="1E1E1E"/>
                  <w:spacing w:line="285" w:lineRule="atLeast"/>
                </w:pPr>
              </w:pPrChange>
            </w:pPr>
            <w:del w:id="1765" w:author="Donovan Goode [2]" w:date="2018-11-09T10:04:00Z">
              <w:r w:rsidRPr="00CC0FB0" w:rsidDel="008B6AF4">
                <w:rPr>
                  <w:rFonts w:ascii="Consolas" w:eastAsia="Times New Roman" w:hAnsi="Consolas" w:cs="Times New Roman"/>
                  <w:color w:val="6A9955"/>
                  <w:sz w:val="21"/>
                  <w:szCs w:val="21"/>
                </w:rPr>
                <w:delText xml:space="preserve">        else{</w:delText>
              </w:r>
            </w:del>
          </w:p>
          <w:p w14:paraId="6D5329B6" w14:textId="77777777" w:rsidR="00ED1509" w:rsidRPr="00CC0FB0" w:rsidDel="008B6AF4" w:rsidRDefault="00ED1509">
            <w:pPr>
              <w:pStyle w:val="Heading1Numbered"/>
              <w:rPr>
                <w:del w:id="1766" w:author="Donovan Goode [2]" w:date="2018-11-09T10:04:00Z"/>
                <w:rFonts w:ascii="Consolas" w:eastAsia="Times New Roman" w:hAnsi="Consolas" w:cs="Times New Roman"/>
                <w:color w:val="D4D4D4"/>
                <w:sz w:val="21"/>
                <w:szCs w:val="21"/>
              </w:rPr>
              <w:pPrChange w:id="1767" w:author="Donovan Goode [2]" w:date="2018-11-09T10:05:00Z">
                <w:pPr>
                  <w:framePr w:hSpace="180" w:wrap="around" w:vAnchor="text" w:hAnchor="margin" w:xAlign="center" w:y="130"/>
                  <w:shd w:val="clear" w:color="auto" w:fill="1E1E1E"/>
                  <w:spacing w:line="285" w:lineRule="atLeast"/>
                </w:pPr>
              </w:pPrChange>
            </w:pPr>
            <w:del w:id="1768" w:author="Donovan Goode [2]" w:date="2018-11-09T10:04:00Z">
              <w:r w:rsidRPr="00CC0FB0" w:rsidDel="008B6AF4">
                <w:rPr>
                  <w:rFonts w:ascii="Consolas" w:eastAsia="Times New Roman" w:hAnsi="Consolas" w:cs="Times New Roman"/>
                  <w:color w:val="6A9955"/>
                  <w:sz w:val="21"/>
                  <w:szCs w:val="21"/>
                </w:rPr>
                <w:delText xml:space="preserve">            sickLeave.hide("slow");</w:delText>
              </w:r>
            </w:del>
          </w:p>
          <w:p w14:paraId="2A742122" w14:textId="77777777" w:rsidR="00ED1509" w:rsidRPr="00CC0FB0" w:rsidDel="008B6AF4" w:rsidRDefault="00ED1509">
            <w:pPr>
              <w:pStyle w:val="Heading1Numbered"/>
              <w:rPr>
                <w:del w:id="1769" w:author="Donovan Goode [2]" w:date="2018-11-09T10:04:00Z"/>
                <w:rFonts w:ascii="Consolas" w:eastAsia="Times New Roman" w:hAnsi="Consolas" w:cs="Times New Roman"/>
                <w:color w:val="D4D4D4"/>
                <w:sz w:val="21"/>
                <w:szCs w:val="21"/>
              </w:rPr>
              <w:pPrChange w:id="1770" w:author="Donovan Goode [2]" w:date="2018-11-09T10:05:00Z">
                <w:pPr>
                  <w:framePr w:hSpace="180" w:wrap="around" w:vAnchor="text" w:hAnchor="margin" w:xAlign="center" w:y="130"/>
                  <w:shd w:val="clear" w:color="auto" w:fill="1E1E1E"/>
                  <w:spacing w:line="285" w:lineRule="atLeast"/>
                </w:pPr>
              </w:pPrChange>
            </w:pPr>
            <w:del w:id="1771" w:author="Donovan Goode [2]" w:date="2018-11-09T10:04:00Z">
              <w:r w:rsidRPr="00CC0FB0" w:rsidDel="008B6AF4">
                <w:rPr>
                  <w:rFonts w:ascii="Consolas" w:eastAsia="Times New Roman" w:hAnsi="Consolas" w:cs="Times New Roman"/>
                  <w:color w:val="6A9955"/>
                  <w:sz w:val="21"/>
                  <w:szCs w:val="21"/>
                </w:rPr>
                <w:delText xml:space="preserve">        } </w:delText>
              </w:r>
            </w:del>
          </w:p>
          <w:p w14:paraId="4427CC20" w14:textId="77777777" w:rsidR="00ED1509" w:rsidRPr="00CC0FB0" w:rsidDel="008B6AF4" w:rsidRDefault="00ED1509">
            <w:pPr>
              <w:pStyle w:val="Heading1Numbered"/>
              <w:rPr>
                <w:del w:id="1772" w:author="Donovan Goode [2]" w:date="2018-11-09T10:04:00Z"/>
                <w:rFonts w:ascii="Consolas" w:eastAsia="Times New Roman" w:hAnsi="Consolas" w:cs="Times New Roman"/>
                <w:color w:val="D4D4D4"/>
                <w:sz w:val="21"/>
                <w:szCs w:val="21"/>
              </w:rPr>
              <w:pPrChange w:id="1773" w:author="Donovan Goode [2]" w:date="2018-11-09T10:05:00Z">
                <w:pPr>
                  <w:framePr w:hSpace="180" w:wrap="around" w:vAnchor="text" w:hAnchor="margin" w:xAlign="center" w:y="130"/>
                  <w:shd w:val="clear" w:color="auto" w:fill="1E1E1E"/>
                  <w:spacing w:line="285" w:lineRule="atLeast"/>
                </w:pPr>
              </w:pPrChange>
            </w:pPr>
            <w:del w:id="1774" w:author="Donovan Goode [2]" w:date="2018-11-09T10:04:00Z">
              <w:r w:rsidRPr="00CC0FB0" w:rsidDel="008B6AF4">
                <w:rPr>
                  <w:rFonts w:ascii="Consolas" w:eastAsia="Times New Roman" w:hAnsi="Consolas" w:cs="Times New Roman"/>
                  <w:color w:val="6A9955"/>
                  <w:sz w:val="21"/>
                  <w:szCs w:val="21"/>
                </w:rPr>
                <w:delText xml:space="preserve">   });</w:delText>
              </w:r>
            </w:del>
          </w:p>
          <w:p w14:paraId="45CEB8FF" w14:textId="77777777" w:rsidR="00ED1509" w:rsidRPr="00CC0FB0" w:rsidDel="008B6AF4" w:rsidRDefault="00ED1509">
            <w:pPr>
              <w:pStyle w:val="Heading1Numbered"/>
              <w:rPr>
                <w:del w:id="1775" w:author="Donovan Goode [2]" w:date="2018-11-09T10:04:00Z"/>
                <w:rFonts w:ascii="Consolas" w:eastAsia="Times New Roman" w:hAnsi="Consolas" w:cs="Times New Roman"/>
                <w:color w:val="D4D4D4"/>
                <w:sz w:val="21"/>
                <w:szCs w:val="21"/>
              </w:rPr>
              <w:pPrChange w:id="1776" w:author="Donovan Goode [2]" w:date="2018-11-09T10:05:00Z">
                <w:pPr>
                  <w:framePr w:hSpace="180" w:wrap="around" w:vAnchor="text" w:hAnchor="margin" w:xAlign="center" w:y="130"/>
                  <w:shd w:val="clear" w:color="auto" w:fill="1E1E1E"/>
                  <w:spacing w:line="285" w:lineRule="atLeast"/>
                </w:pPr>
              </w:pPrChange>
            </w:pPr>
            <w:del w:id="1777" w:author="Donovan Goode [2]" w:date="2018-11-09T10:04:00Z">
              <w:r w:rsidRPr="00CC0FB0" w:rsidDel="008B6AF4">
                <w:rPr>
                  <w:rFonts w:ascii="Consolas" w:eastAsia="Times New Roman" w:hAnsi="Consolas" w:cs="Times New Roman"/>
                  <w:color w:val="6A9955"/>
                  <w:sz w:val="21"/>
                  <w:szCs w:val="21"/>
                </w:rPr>
                <w:delText xml:space="preserve">   </w:delText>
              </w:r>
            </w:del>
          </w:p>
          <w:p w14:paraId="269BF285" w14:textId="77777777" w:rsidR="00ED1509" w:rsidRPr="00CC0FB0" w:rsidDel="008B6AF4" w:rsidRDefault="00ED1509">
            <w:pPr>
              <w:pStyle w:val="Heading1Numbered"/>
              <w:rPr>
                <w:del w:id="1778" w:author="Donovan Goode [2]" w:date="2018-11-09T10:04:00Z"/>
                <w:rFonts w:ascii="Consolas" w:eastAsia="Times New Roman" w:hAnsi="Consolas" w:cs="Times New Roman"/>
                <w:color w:val="D4D4D4"/>
                <w:sz w:val="21"/>
                <w:szCs w:val="21"/>
              </w:rPr>
              <w:pPrChange w:id="1779" w:author="Donovan Goode [2]" w:date="2018-11-09T10:05:00Z">
                <w:pPr>
                  <w:framePr w:hSpace="180" w:wrap="around" w:vAnchor="text" w:hAnchor="margin" w:xAlign="center" w:y="130"/>
                  <w:shd w:val="clear" w:color="auto" w:fill="1E1E1E"/>
                  <w:spacing w:line="285" w:lineRule="atLeast"/>
                </w:pPr>
              </w:pPrChange>
            </w:pPr>
            <w:del w:id="1780" w:author="Donovan Goode [2]" w:date="2018-11-09T10:04:00Z">
              <w:r w:rsidRPr="00CC0FB0" w:rsidDel="008B6AF4">
                <w:rPr>
                  <w:rFonts w:ascii="Consolas" w:eastAsia="Times New Roman" w:hAnsi="Consolas" w:cs="Times New Roman"/>
                  <w:color w:val="6A9955"/>
                  <w:sz w:val="21"/>
                  <w:szCs w:val="21"/>
                </w:rPr>
                <w:delText xml:space="preserve"> });     </w:delText>
              </w:r>
            </w:del>
          </w:p>
          <w:p w14:paraId="47B390AA" w14:textId="77777777" w:rsidR="00ED1509" w:rsidRPr="00CC0FB0" w:rsidDel="008B6AF4" w:rsidRDefault="00ED1509">
            <w:pPr>
              <w:pStyle w:val="Heading1Numbered"/>
              <w:rPr>
                <w:del w:id="1781" w:author="Donovan Goode [2]" w:date="2018-11-09T10:04:00Z"/>
                <w:rFonts w:ascii="Consolas" w:eastAsia="Times New Roman" w:hAnsi="Consolas" w:cs="Times New Roman"/>
                <w:color w:val="D4D4D4"/>
                <w:sz w:val="21"/>
                <w:szCs w:val="21"/>
              </w:rPr>
              <w:pPrChange w:id="1782" w:author="Donovan Goode [2]" w:date="2018-11-09T10:05:00Z">
                <w:pPr>
                  <w:framePr w:hSpace="180" w:wrap="around" w:vAnchor="text" w:hAnchor="margin" w:xAlign="center" w:y="130"/>
                  <w:shd w:val="clear" w:color="auto" w:fill="1E1E1E"/>
                  <w:spacing w:line="285" w:lineRule="atLeast"/>
                </w:pPr>
              </w:pPrChange>
            </w:pPr>
            <w:del w:id="1783" w:author="Donovan Goode [2]" w:date="2018-11-09T10:04:00Z">
              <w:r w:rsidRPr="00CC0FB0" w:rsidDel="008B6AF4">
                <w:rPr>
                  <w:rFonts w:ascii="Consolas" w:eastAsia="Times New Roman" w:hAnsi="Consolas" w:cs="Times New Roman"/>
                  <w:color w:val="6A9955"/>
                  <w:sz w:val="21"/>
                  <w:szCs w:val="21"/>
                </w:rPr>
                <w:delText>*/</w:delText>
              </w:r>
            </w:del>
          </w:p>
          <w:p w14:paraId="4EC19403" w14:textId="77777777" w:rsidR="00ED1509" w:rsidRPr="00CC0FB0" w:rsidDel="008B6AF4" w:rsidRDefault="00ED1509">
            <w:pPr>
              <w:pStyle w:val="Heading1Numbered"/>
              <w:rPr>
                <w:del w:id="1784" w:author="Donovan Goode [2]" w:date="2018-11-09T10:04:00Z"/>
                <w:rFonts w:ascii="Consolas" w:eastAsia="Times New Roman" w:hAnsi="Consolas" w:cs="Times New Roman"/>
                <w:color w:val="D4D4D4"/>
                <w:sz w:val="21"/>
                <w:szCs w:val="21"/>
              </w:rPr>
              <w:pPrChange w:id="1785" w:author="Donovan Goode [2]" w:date="2018-11-09T10:05:00Z">
                <w:pPr>
                  <w:framePr w:hSpace="180" w:wrap="around" w:vAnchor="text" w:hAnchor="margin" w:xAlign="center" w:y="130"/>
                  <w:shd w:val="clear" w:color="auto" w:fill="1E1E1E"/>
                  <w:spacing w:line="285" w:lineRule="atLeast"/>
                </w:pPr>
              </w:pPrChange>
            </w:pPr>
            <w:del w:id="1786" w:author="Donovan Goode [2]" w:date="2018-11-09T10:04:00Z">
              <w:r w:rsidRPr="00CC0FB0" w:rsidDel="008B6AF4">
                <w:rPr>
                  <w:rFonts w:ascii="Consolas" w:eastAsia="Times New Roman" w:hAnsi="Consolas" w:cs="Times New Roman"/>
                  <w:color w:val="6A9955"/>
                  <w:sz w:val="21"/>
                  <w:szCs w:val="21"/>
                </w:rPr>
                <w:delText>/************************JS for Metadata Radio Buttons***************************************/</w:delText>
              </w:r>
            </w:del>
          </w:p>
          <w:p w14:paraId="73581127" w14:textId="77777777" w:rsidR="00ED1509" w:rsidRPr="005564BB" w:rsidDel="008B6AF4" w:rsidRDefault="00ED1509">
            <w:pPr>
              <w:pStyle w:val="Heading1Numbered"/>
              <w:rPr>
                <w:del w:id="1787" w:author="Donovan Goode [2]" w:date="2018-11-09T10:04:00Z"/>
                <w:rFonts w:ascii="Consolas" w:eastAsia="Times New Roman" w:hAnsi="Consolas" w:cs="Times New Roman"/>
                <w:color w:val="6A9955"/>
                <w:sz w:val="21"/>
                <w:szCs w:val="21"/>
              </w:rPr>
              <w:pPrChange w:id="1788" w:author="Donovan Goode [2]" w:date="2018-11-09T10:05:00Z">
                <w:pPr>
                  <w:framePr w:hSpace="180" w:wrap="around" w:vAnchor="text" w:hAnchor="margin" w:xAlign="center" w:y="130"/>
                  <w:shd w:val="clear" w:color="auto" w:fill="1E1E1E"/>
                  <w:spacing w:line="285" w:lineRule="atLeast"/>
                </w:pPr>
              </w:pPrChange>
            </w:pPr>
          </w:p>
        </w:tc>
      </w:tr>
    </w:tbl>
    <w:p w14:paraId="7CDECB7C" w14:textId="77777777" w:rsidR="00ED1509" w:rsidRPr="008C3FF1" w:rsidDel="008B6AF4" w:rsidRDefault="00ED1509">
      <w:pPr>
        <w:pStyle w:val="Heading1Numbered"/>
        <w:rPr>
          <w:del w:id="1789" w:author="Donovan Goode [2]" w:date="2018-11-09T10:04:00Z"/>
        </w:rPr>
        <w:pPrChange w:id="1790" w:author="Donovan Goode [2]" w:date="2018-11-09T10:05:00Z">
          <w:pPr/>
        </w:pPrChange>
      </w:pPr>
    </w:p>
    <w:p w14:paraId="0A3150BB" w14:textId="77777777" w:rsidR="00ED1509" w:rsidDel="008B6AF4" w:rsidRDefault="00ED1509">
      <w:pPr>
        <w:pStyle w:val="Heading1Numbered"/>
        <w:rPr>
          <w:del w:id="1791" w:author="Donovan Goode [2]" w:date="2018-11-09T10:04:00Z"/>
          <w:u w:val="single"/>
        </w:rPr>
        <w:pPrChange w:id="1792" w:author="Donovan Goode [2]" w:date="2018-11-09T10:05:00Z">
          <w:pPr>
            <w:pStyle w:val="Heading2Numbered"/>
            <w:numPr>
              <w:numId w:val="28"/>
            </w:numPr>
            <w:ind w:left="216"/>
          </w:pPr>
        </w:pPrChange>
      </w:pPr>
      <w:del w:id="1793" w:author="Donovan Goode [2]" w:date="2018-11-09T10:04:00Z">
        <w:r w:rsidRPr="009C0436" w:rsidDel="008B6AF4">
          <w:rPr>
            <w:u w:val="single"/>
          </w:rPr>
          <w:delText>Custom Liquid Templates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201"/>
        <w:gridCol w:w="11189"/>
      </w:tblGrid>
      <w:tr w:rsidR="00ED1509" w:rsidDel="008B6AF4" w14:paraId="68B32751" w14:textId="63D1E6E8" w:rsidTr="00A52519">
        <w:trPr>
          <w:cnfStyle w:val="100000000000" w:firstRow="1" w:lastRow="0" w:firstColumn="0" w:lastColumn="0" w:oddVBand="0" w:evenVBand="0" w:oddHBand="0" w:evenHBand="0" w:firstRowFirstColumn="0" w:firstRowLastColumn="0" w:lastRowFirstColumn="0" w:lastRowLastColumn="0"/>
          <w:del w:id="1794" w:author="Donovan Goode [2]" w:date="2018-11-09T10:04:00Z"/>
        </w:trPr>
        <w:tc>
          <w:tcPr>
            <w:tcW w:w="1705" w:type="dxa"/>
          </w:tcPr>
          <w:p w14:paraId="20F2D301" w14:textId="77777777" w:rsidR="00ED1509" w:rsidRPr="00D01E6B" w:rsidDel="008B6AF4" w:rsidRDefault="00ED1509">
            <w:pPr>
              <w:pStyle w:val="Heading1Numbered"/>
              <w:rPr>
                <w:del w:id="1795" w:author="Donovan Goode [2]" w:date="2018-11-09T10:04:00Z"/>
                <w:b/>
              </w:rPr>
              <w:pPrChange w:id="1796" w:author="Donovan Goode [2]" w:date="2018-11-09T10:05:00Z">
                <w:pPr>
                  <w:framePr w:hSpace="180" w:wrap="around" w:vAnchor="text" w:hAnchor="margin" w:xAlign="center" w:y="130"/>
                  <w:jc w:val="center"/>
                </w:pPr>
              </w:pPrChange>
            </w:pPr>
            <w:del w:id="1797" w:author="Donovan Goode [2]" w:date="2018-11-09T10:04:00Z">
              <w:r w:rsidDel="008B6AF4">
                <w:rPr>
                  <w:b/>
                </w:rPr>
                <w:delText>Web Template</w:delText>
              </w:r>
              <w:r w:rsidRPr="00D01E6B" w:rsidDel="008B6AF4">
                <w:rPr>
                  <w:b/>
                </w:rPr>
                <w:delText xml:space="preserve"> Name</w:delText>
              </w:r>
            </w:del>
          </w:p>
        </w:tc>
        <w:tc>
          <w:tcPr>
            <w:tcW w:w="9905" w:type="dxa"/>
          </w:tcPr>
          <w:p w14:paraId="1E958244" w14:textId="77777777" w:rsidR="00ED1509" w:rsidRPr="00D01E6B" w:rsidDel="008B6AF4" w:rsidRDefault="00ED1509">
            <w:pPr>
              <w:pStyle w:val="Heading1Numbered"/>
              <w:rPr>
                <w:del w:id="1798" w:author="Donovan Goode [2]" w:date="2018-11-09T10:04:00Z"/>
                <w:b/>
              </w:rPr>
              <w:pPrChange w:id="1799" w:author="Donovan Goode [2]" w:date="2018-11-09T10:05:00Z">
                <w:pPr>
                  <w:framePr w:hSpace="180" w:wrap="around" w:vAnchor="text" w:hAnchor="margin" w:xAlign="center" w:y="130"/>
                  <w:jc w:val="center"/>
                </w:pPr>
              </w:pPrChange>
            </w:pPr>
            <w:del w:id="1800" w:author="Donovan Goode [2]" w:date="2018-11-09T10:04:00Z">
              <w:r w:rsidDel="008B6AF4">
                <w:rPr>
                  <w:b/>
                </w:rPr>
                <w:delText>Web Template Code (Liquid, HTML, CSS, JavaScript)</w:delText>
              </w:r>
            </w:del>
          </w:p>
        </w:tc>
      </w:tr>
      <w:tr w:rsidR="00ED1509" w:rsidDel="008B6AF4" w14:paraId="3EF7DFF2" w14:textId="3260EA62" w:rsidTr="00A52519">
        <w:trPr>
          <w:del w:id="1801" w:author="Donovan Goode [2]" w:date="2018-11-09T10:04:00Z"/>
        </w:trPr>
        <w:tc>
          <w:tcPr>
            <w:tcW w:w="1705" w:type="dxa"/>
          </w:tcPr>
          <w:p w14:paraId="3BF84C9B" w14:textId="77777777" w:rsidR="00ED1509" w:rsidRPr="00D01E6B" w:rsidDel="008B6AF4" w:rsidRDefault="00ED1509">
            <w:pPr>
              <w:pStyle w:val="Heading1Numbered"/>
              <w:rPr>
                <w:del w:id="1802" w:author="Donovan Goode [2]" w:date="2018-11-09T10:04:00Z"/>
              </w:rPr>
              <w:pPrChange w:id="1803" w:author="Donovan Goode [2]" w:date="2018-11-09T10:05:00Z">
                <w:pPr>
                  <w:framePr w:hSpace="180" w:wrap="around" w:vAnchor="text" w:hAnchor="margin" w:xAlign="center" w:y="130"/>
                  <w:jc w:val="center"/>
                </w:pPr>
              </w:pPrChange>
            </w:pPr>
            <w:del w:id="1804" w:author="Donovan Goode [2]" w:date="2018-11-09T10:04:00Z">
              <w:r w:rsidRPr="003F3F82" w:rsidDel="008B6AF4">
                <w:rPr>
                  <w:highlight w:val="yellow"/>
                </w:rPr>
                <w:delText>Agency Services</w:delText>
              </w:r>
            </w:del>
          </w:p>
        </w:tc>
        <w:tc>
          <w:tcPr>
            <w:tcW w:w="9905" w:type="dxa"/>
          </w:tcPr>
          <w:p w14:paraId="3F9FABA7" w14:textId="77777777" w:rsidR="00ED1509" w:rsidRPr="00114013" w:rsidDel="008B6AF4" w:rsidRDefault="00ED1509">
            <w:pPr>
              <w:pStyle w:val="Heading1Numbered"/>
              <w:rPr>
                <w:del w:id="1805" w:author="Donovan Goode [2]" w:date="2018-11-09T10:04:00Z"/>
                <w:rFonts w:ascii="Consolas" w:eastAsia="Times New Roman" w:hAnsi="Consolas" w:cs="Times New Roman"/>
                <w:color w:val="D4D4D4"/>
                <w:sz w:val="21"/>
                <w:szCs w:val="21"/>
              </w:rPr>
              <w:pPrChange w:id="1806" w:author="Donovan Goode [2]" w:date="2018-11-09T10:05:00Z">
                <w:pPr>
                  <w:framePr w:hSpace="180" w:wrap="around" w:vAnchor="text" w:hAnchor="margin" w:xAlign="center" w:y="130"/>
                  <w:shd w:val="clear" w:color="auto" w:fill="1E1E1E"/>
                  <w:spacing w:line="285" w:lineRule="atLeast"/>
                </w:pPr>
              </w:pPrChange>
            </w:pPr>
            <w:del w:id="1807"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"portal dashboard container"</w:delText>
              </w:r>
              <w:r w:rsidRPr="00114013" w:rsidDel="008B6AF4">
                <w:rPr>
                  <w:rFonts w:ascii="Consolas" w:eastAsia="Times New Roman" w:hAnsi="Consolas" w:cs="Times New Roman"/>
                  <w:color w:val="808080"/>
                  <w:sz w:val="21"/>
                  <w:szCs w:val="21"/>
                </w:rPr>
                <w:delText>&gt;</w:delText>
              </w:r>
            </w:del>
          </w:p>
          <w:p w14:paraId="6B88FB3C" w14:textId="77777777" w:rsidR="00ED1509" w:rsidRPr="00114013" w:rsidDel="008B6AF4" w:rsidRDefault="00ED1509">
            <w:pPr>
              <w:pStyle w:val="Heading1Numbered"/>
              <w:rPr>
                <w:del w:id="1808" w:author="Donovan Goode [2]" w:date="2018-11-09T10:04:00Z"/>
                <w:rFonts w:ascii="Consolas" w:eastAsia="Times New Roman" w:hAnsi="Consolas" w:cs="Times New Roman"/>
                <w:color w:val="D4D4D4"/>
                <w:sz w:val="21"/>
                <w:szCs w:val="21"/>
              </w:rPr>
              <w:pPrChange w:id="1809" w:author="Donovan Goode [2]" w:date="2018-11-09T10:05:00Z">
                <w:pPr>
                  <w:framePr w:hSpace="180" w:wrap="around" w:vAnchor="text" w:hAnchor="margin" w:xAlign="center" w:y="130"/>
                  <w:shd w:val="clear" w:color="auto" w:fill="1E1E1E"/>
                  <w:spacing w:line="285" w:lineRule="atLeast"/>
                </w:pPr>
              </w:pPrChange>
            </w:pPr>
            <w:del w:id="1810" w:author="Donovan Goode [2]" w:date="2018-11-09T10:04:00Z">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'page copy'</w:delText>
              </w:r>
              <w:r w:rsidRPr="00114013" w:rsidDel="008B6AF4">
                <w:rPr>
                  <w:rFonts w:ascii="Consolas" w:eastAsia="Times New Roman" w:hAnsi="Consolas" w:cs="Times New Roman"/>
                  <w:color w:val="D4D4D4"/>
                  <w:sz w:val="21"/>
                  <w:szCs w:val="21"/>
                </w:rPr>
                <w:delText>%}</w:delText>
              </w:r>
            </w:del>
          </w:p>
          <w:p w14:paraId="011B1746" w14:textId="77777777" w:rsidR="00ED1509" w:rsidRPr="00114013" w:rsidDel="008B6AF4" w:rsidRDefault="00ED1509">
            <w:pPr>
              <w:pStyle w:val="Heading1Numbered"/>
              <w:rPr>
                <w:del w:id="1811" w:author="Donovan Goode [2]" w:date="2018-11-09T10:04:00Z"/>
                <w:rFonts w:ascii="Consolas" w:eastAsia="Times New Roman" w:hAnsi="Consolas" w:cs="Times New Roman"/>
                <w:color w:val="D4D4D4"/>
                <w:sz w:val="21"/>
                <w:szCs w:val="21"/>
              </w:rPr>
              <w:pPrChange w:id="1812" w:author="Donovan Goode [2]" w:date="2018-11-09T10:05:00Z">
                <w:pPr>
                  <w:framePr w:hSpace="180" w:wrap="around" w:vAnchor="text" w:hAnchor="margin" w:xAlign="center" w:y="130"/>
                  <w:shd w:val="clear" w:color="auto" w:fill="1E1E1E"/>
                  <w:spacing w:line="285" w:lineRule="atLeast"/>
                </w:pPr>
              </w:pPrChange>
            </w:pPr>
            <w:del w:id="1813"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"page-header"</w:delText>
              </w:r>
              <w:r w:rsidRPr="00114013" w:rsidDel="008B6AF4">
                <w:rPr>
                  <w:rFonts w:ascii="Consolas" w:eastAsia="Times New Roman" w:hAnsi="Consolas" w:cs="Times New Roman"/>
                  <w:color w:val="808080"/>
                  <w:sz w:val="21"/>
                  <w:szCs w:val="21"/>
                </w:rPr>
                <w:delText>&gt;</w:delText>
              </w:r>
            </w:del>
          </w:p>
          <w:p w14:paraId="07589041" w14:textId="77777777" w:rsidR="00ED1509" w:rsidRPr="00114013" w:rsidDel="008B6AF4" w:rsidRDefault="00ED1509">
            <w:pPr>
              <w:pStyle w:val="Heading1Numbered"/>
              <w:rPr>
                <w:del w:id="1814" w:author="Donovan Goode [2]" w:date="2018-11-09T10:04:00Z"/>
                <w:rFonts w:ascii="Consolas" w:eastAsia="Times New Roman" w:hAnsi="Consolas" w:cs="Times New Roman"/>
                <w:color w:val="D4D4D4"/>
                <w:sz w:val="21"/>
                <w:szCs w:val="21"/>
              </w:rPr>
              <w:pPrChange w:id="1815" w:author="Donovan Goode [2]" w:date="2018-11-09T10:05:00Z">
                <w:pPr>
                  <w:framePr w:hSpace="180" w:wrap="around" w:vAnchor="text" w:hAnchor="margin" w:xAlign="center" w:y="130"/>
                  <w:shd w:val="clear" w:color="auto" w:fill="1E1E1E"/>
                  <w:spacing w:line="285" w:lineRule="atLeast"/>
                </w:pPr>
              </w:pPrChange>
            </w:pPr>
          </w:p>
          <w:p w14:paraId="6BA2CD73" w14:textId="77777777" w:rsidR="00ED1509" w:rsidRPr="00114013" w:rsidDel="008B6AF4" w:rsidRDefault="00ED1509">
            <w:pPr>
              <w:pStyle w:val="Heading1Numbered"/>
              <w:rPr>
                <w:del w:id="1816" w:author="Donovan Goode [2]" w:date="2018-11-09T10:04:00Z"/>
                <w:rFonts w:ascii="Consolas" w:eastAsia="Times New Roman" w:hAnsi="Consolas" w:cs="Times New Roman"/>
                <w:color w:val="D4D4D4"/>
                <w:sz w:val="21"/>
                <w:szCs w:val="21"/>
              </w:rPr>
              <w:pPrChange w:id="1817" w:author="Donovan Goode [2]" w:date="2018-11-09T10:05:00Z">
                <w:pPr>
                  <w:framePr w:hSpace="180" w:wrap="around" w:vAnchor="text" w:hAnchor="margin" w:xAlign="center" w:y="130"/>
                  <w:shd w:val="clear" w:color="auto" w:fill="1E1E1E"/>
                  <w:spacing w:line="285" w:lineRule="atLeast"/>
                </w:pPr>
              </w:pPrChange>
            </w:pPr>
            <w:del w:id="1818"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h1</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aria-label</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 snippets['Agency Services Portal Dashboard Title'] | default: resx['Agency_Services_Portal_Dashboard_Title'] | h }}"</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 xml:space="preserve"> editable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snippets</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"Agency Services Portal Dashboard Title"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default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resx</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"Agency_Services_Portal_Dashboard_Title"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type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'text'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tag</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'span'</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h1</w:delText>
              </w:r>
              <w:r w:rsidRPr="00114013" w:rsidDel="008B6AF4">
                <w:rPr>
                  <w:rFonts w:ascii="Consolas" w:eastAsia="Times New Roman" w:hAnsi="Consolas" w:cs="Times New Roman"/>
                  <w:color w:val="808080"/>
                  <w:sz w:val="21"/>
                  <w:szCs w:val="21"/>
                </w:rPr>
                <w:delText>&gt;</w:delText>
              </w:r>
            </w:del>
          </w:p>
          <w:p w14:paraId="5FB0B730" w14:textId="77777777" w:rsidR="00ED1509" w:rsidRPr="00114013" w:rsidDel="008B6AF4" w:rsidRDefault="00ED1509">
            <w:pPr>
              <w:pStyle w:val="Heading1Numbered"/>
              <w:rPr>
                <w:del w:id="1819" w:author="Donovan Goode [2]" w:date="2018-11-09T10:04:00Z"/>
                <w:rFonts w:ascii="Consolas" w:eastAsia="Times New Roman" w:hAnsi="Consolas" w:cs="Times New Roman"/>
                <w:color w:val="D4D4D4"/>
                <w:sz w:val="21"/>
                <w:szCs w:val="21"/>
              </w:rPr>
              <w:pPrChange w:id="1820" w:author="Donovan Goode [2]" w:date="2018-11-09T10:05:00Z">
                <w:pPr>
                  <w:framePr w:hSpace="180" w:wrap="around" w:vAnchor="text" w:hAnchor="margin" w:xAlign="center" w:y="130"/>
                  <w:shd w:val="clear" w:color="auto" w:fill="1E1E1E"/>
                  <w:spacing w:line="285" w:lineRule="atLeast"/>
                </w:pPr>
              </w:pPrChange>
            </w:pPr>
          </w:p>
          <w:p w14:paraId="19709F28" w14:textId="77777777" w:rsidR="00ED1509" w:rsidRPr="00114013" w:rsidDel="008B6AF4" w:rsidRDefault="00ED1509">
            <w:pPr>
              <w:pStyle w:val="Heading1Numbered"/>
              <w:rPr>
                <w:del w:id="1821" w:author="Donovan Goode [2]" w:date="2018-11-09T10:04:00Z"/>
                <w:rFonts w:ascii="Consolas" w:eastAsia="Times New Roman" w:hAnsi="Consolas" w:cs="Times New Roman"/>
                <w:color w:val="D4D4D4"/>
                <w:sz w:val="21"/>
                <w:szCs w:val="21"/>
              </w:rPr>
              <w:pPrChange w:id="1822" w:author="Donovan Goode [2]" w:date="2018-11-09T10:05:00Z">
                <w:pPr>
                  <w:framePr w:hSpace="180" w:wrap="around" w:vAnchor="text" w:hAnchor="margin" w:xAlign="center" w:y="130"/>
                  <w:shd w:val="clear" w:color="auto" w:fill="1E1E1E"/>
                  <w:spacing w:line="285" w:lineRule="atLeast"/>
                </w:pPr>
              </w:pPrChange>
            </w:pPr>
            <w:del w:id="1823"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 xml:space="preserve">    </w:delText>
              </w:r>
            </w:del>
          </w:p>
          <w:p w14:paraId="10967888" w14:textId="77777777" w:rsidR="00ED1509" w:rsidRPr="00114013" w:rsidDel="008B6AF4" w:rsidRDefault="00ED1509">
            <w:pPr>
              <w:pStyle w:val="Heading1Numbered"/>
              <w:rPr>
                <w:del w:id="1824" w:author="Donovan Goode [2]" w:date="2018-11-09T10:04:00Z"/>
                <w:rFonts w:ascii="Consolas" w:eastAsia="Times New Roman" w:hAnsi="Consolas" w:cs="Times New Roman"/>
                <w:color w:val="D4D4D4"/>
                <w:sz w:val="21"/>
                <w:szCs w:val="21"/>
              </w:rPr>
              <w:pPrChange w:id="1825" w:author="Donovan Goode [2]" w:date="2018-11-09T10:05:00Z">
                <w:pPr>
                  <w:framePr w:hSpace="180" w:wrap="around" w:vAnchor="text" w:hAnchor="margin" w:xAlign="center" w:y="130"/>
                  <w:shd w:val="clear" w:color="auto" w:fill="1E1E1E"/>
                  <w:spacing w:after="240" w:line="285" w:lineRule="atLeast"/>
                </w:pPr>
              </w:pPrChange>
            </w:pPr>
          </w:p>
          <w:p w14:paraId="779AB951" w14:textId="77777777" w:rsidR="00ED1509" w:rsidRPr="00114013" w:rsidDel="008B6AF4" w:rsidRDefault="00ED1509">
            <w:pPr>
              <w:pStyle w:val="Heading1Numbered"/>
              <w:rPr>
                <w:del w:id="1826" w:author="Donovan Goode [2]" w:date="2018-11-09T10:04:00Z"/>
                <w:rFonts w:ascii="Consolas" w:eastAsia="Times New Roman" w:hAnsi="Consolas" w:cs="Times New Roman"/>
                <w:color w:val="D4D4D4"/>
                <w:sz w:val="21"/>
                <w:szCs w:val="21"/>
              </w:rPr>
              <w:pPrChange w:id="1827" w:author="Donovan Goode [2]" w:date="2018-11-09T10:05:00Z">
                <w:pPr>
                  <w:framePr w:hSpace="180" w:wrap="around" w:vAnchor="text" w:hAnchor="margin" w:xAlign="center" w:y="130"/>
                  <w:shd w:val="clear" w:color="auto" w:fill="1E1E1E"/>
                  <w:spacing w:line="285" w:lineRule="atLeast"/>
                </w:pPr>
              </w:pPrChange>
            </w:pPr>
            <w:del w:id="1828" w:author="Donovan Goode [2]" w:date="2018-11-09T10:04:00Z">
              <w:r w:rsidRPr="00114013" w:rsidDel="008B6AF4">
                <w:rPr>
                  <w:rFonts w:ascii="Consolas" w:eastAsia="Times New Roman" w:hAnsi="Consolas" w:cs="Times New Roman"/>
                  <w:color w:val="6A9955"/>
                  <w:sz w:val="21"/>
                  <w:szCs w:val="21"/>
                </w:rPr>
                <w:delText>&lt;!-- Code block for the build of the Dashboard --&gt;</w:delText>
              </w:r>
            </w:del>
          </w:p>
          <w:p w14:paraId="05C4564F" w14:textId="77777777" w:rsidR="00ED1509" w:rsidRPr="00114013" w:rsidDel="008B6AF4" w:rsidRDefault="00ED1509">
            <w:pPr>
              <w:pStyle w:val="Heading1Numbered"/>
              <w:rPr>
                <w:del w:id="1829" w:author="Donovan Goode [2]" w:date="2018-11-09T10:04:00Z"/>
                <w:rFonts w:ascii="Consolas" w:eastAsia="Times New Roman" w:hAnsi="Consolas" w:cs="Times New Roman"/>
                <w:color w:val="D4D4D4"/>
                <w:sz w:val="21"/>
                <w:szCs w:val="21"/>
              </w:rPr>
              <w:pPrChange w:id="1830" w:author="Donovan Goode [2]" w:date="2018-11-09T10:05:00Z">
                <w:pPr>
                  <w:framePr w:hSpace="180" w:wrap="around" w:vAnchor="text" w:hAnchor="margin" w:xAlign="center" w:y="130"/>
                  <w:shd w:val="clear" w:color="auto" w:fill="1E1E1E"/>
                  <w:spacing w:line="285" w:lineRule="atLeast"/>
                </w:pPr>
              </w:pPrChange>
            </w:pPr>
            <w:del w:id="183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"row"</w:delText>
              </w:r>
              <w:r w:rsidRPr="00114013" w:rsidDel="008B6AF4">
                <w:rPr>
                  <w:rFonts w:ascii="Consolas" w:eastAsia="Times New Roman" w:hAnsi="Consolas" w:cs="Times New Roman"/>
                  <w:color w:val="808080"/>
                  <w:sz w:val="21"/>
                  <w:szCs w:val="21"/>
                </w:rPr>
                <w:delText>&gt;</w:delText>
              </w:r>
            </w:del>
          </w:p>
          <w:p w14:paraId="582FCE2B" w14:textId="77777777" w:rsidR="00ED1509" w:rsidRPr="00114013" w:rsidDel="008B6AF4" w:rsidRDefault="00ED1509">
            <w:pPr>
              <w:pStyle w:val="Heading1Numbered"/>
              <w:rPr>
                <w:del w:id="1832" w:author="Donovan Goode [2]" w:date="2018-11-09T10:04:00Z"/>
                <w:rFonts w:ascii="Consolas" w:eastAsia="Times New Roman" w:hAnsi="Consolas" w:cs="Times New Roman"/>
                <w:color w:val="D4D4D4"/>
                <w:sz w:val="21"/>
                <w:szCs w:val="21"/>
              </w:rPr>
              <w:pPrChange w:id="1833" w:author="Donovan Goode [2]" w:date="2018-11-09T10:05:00Z">
                <w:pPr>
                  <w:framePr w:hSpace="180" w:wrap="around" w:vAnchor="text" w:hAnchor="margin" w:xAlign="center" w:y="130"/>
                  <w:shd w:val="clear" w:color="auto" w:fill="1E1E1E"/>
                  <w:spacing w:line="285" w:lineRule="atLeast"/>
                </w:pPr>
              </w:pPrChange>
            </w:pPr>
          </w:p>
          <w:p w14:paraId="3D052DAD" w14:textId="77777777" w:rsidR="00ED1509" w:rsidRPr="00114013" w:rsidDel="008B6AF4" w:rsidRDefault="00ED1509">
            <w:pPr>
              <w:pStyle w:val="Heading1Numbered"/>
              <w:rPr>
                <w:del w:id="1834" w:author="Donovan Goode [2]" w:date="2018-11-09T10:04:00Z"/>
                <w:rFonts w:ascii="Consolas" w:eastAsia="Times New Roman" w:hAnsi="Consolas" w:cs="Times New Roman"/>
                <w:color w:val="D4D4D4"/>
                <w:sz w:val="21"/>
                <w:szCs w:val="21"/>
              </w:rPr>
              <w:pPrChange w:id="1835" w:author="Donovan Goode [2]" w:date="2018-11-09T10:05:00Z">
                <w:pPr>
                  <w:framePr w:hSpace="180" w:wrap="around" w:vAnchor="text" w:hAnchor="margin" w:xAlign="center" w:y="130"/>
                  <w:shd w:val="clear" w:color="auto" w:fill="1E1E1E"/>
                  <w:spacing w:line="285" w:lineRule="atLeast"/>
                </w:pPr>
              </w:pPrChange>
            </w:pPr>
            <w:del w:id="1836"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"col-md-4 large"</w:delText>
              </w:r>
              <w:r w:rsidRPr="00114013" w:rsidDel="008B6AF4">
                <w:rPr>
                  <w:rFonts w:ascii="Consolas" w:eastAsia="Times New Roman" w:hAnsi="Consolas" w:cs="Times New Roman"/>
                  <w:color w:val="808080"/>
                  <w:sz w:val="21"/>
                  <w:szCs w:val="21"/>
                </w:rPr>
                <w:delText>&gt;</w:delText>
              </w:r>
            </w:del>
          </w:p>
          <w:p w14:paraId="0AB60876" w14:textId="77777777" w:rsidR="00ED1509" w:rsidRPr="00114013" w:rsidDel="008B6AF4" w:rsidRDefault="00ED1509">
            <w:pPr>
              <w:pStyle w:val="Heading1Numbered"/>
              <w:rPr>
                <w:del w:id="1837" w:author="Donovan Goode [2]" w:date="2018-11-09T10:04:00Z"/>
                <w:rFonts w:ascii="Consolas" w:eastAsia="Times New Roman" w:hAnsi="Consolas" w:cs="Times New Roman"/>
                <w:color w:val="D4D4D4"/>
                <w:sz w:val="21"/>
                <w:szCs w:val="21"/>
              </w:rPr>
              <w:pPrChange w:id="1838" w:author="Donovan Goode [2]" w:date="2018-11-09T10:05:00Z">
                <w:pPr>
                  <w:framePr w:hSpace="180" w:wrap="around" w:vAnchor="text" w:hAnchor="margin" w:xAlign="center" w:y="130"/>
                  <w:shd w:val="clear" w:color="auto" w:fill="1E1E1E"/>
                  <w:spacing w:line="285" w:lineRule="atLeast"/>
                </w:pPr>
              </w:pPrChange>
            </w:pPr>
          </w:p>
          <w:p w14:paraId="046F5CB4" w14:textId="77777777" w:rsidR="00ED1509" w:rsidRPr="00114013" w:rsidDel="008B6AF4" w:rsidRDefault="00ED1509">
            <w:pPr>
              <w:pStyle w:val="Heading1Numbered"/>
              <w:rPr>
                <w:del w:id="1839" w:author="Donovan Goode [2]" w:date="2018-11-09T10:04:00Z"/>
                <w:rFonts w:ascii="Consolas" w:eastAsia="Times New Roman" w:hAnsi="Consolas" w:cs="Times New Roman"/>
                <w:color w:val="D4D4D4"/>
                <w:sz w:val="21"/>
                <w:szCs w:val="21"/>
              </w:rPr>
              <w:pPrChange w:id="1840" w:author="Donovan Goode [2]" w:date="2018-11-09T10:05:00Z">
                <w:pPr>
                  <w:framePr w:hSpace="180" w:wrap="around" w:vAnchor="text" w:hAnchor="margin" w:xAlign="center" w:y="130"/>
                  <w:shd w:val="clear" w:color="auto" w:fill="1E1E1E"/>
                  <w:spacing w:line="285" w:lineRule="atLeast"/>
                </w:pPr>
              </w:pPrChange>
            </w:pPr>
            <w:del w:id="184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Pie Chart- Packages: Retirement Application by Application Status--&gt;</w:delText>
              </w:r>
            </w:del>
          </w:p>
          <w:p w14:paraId="3F4423F5" w14:textId="77777777" w:rsidR="00ED1509" w:rsidRPr="00114013" w:rsidDel="008B6AF4" w:rsidRDefault="00ED1509">
            <w:pPr>
              <w:pStyle w:val="Heading1Numbered"/>
              <w:rPr>
                <w:del w:id="1842" w:author="Donovan Goode [2]" w:date="2018-11-09T10:04:00Z"/>
                <w:rFonts w:ascii="Consolas" w:eastAsia="Times New Roman" w:hAnsi="Consolas" w:cs="Times New Roman"/>
                <w:color w:val="D4D4D4"/>
                <w:sz w:val="21"/>
                <w:szCs w:val="21"/>
              </w:rPr>
              <w:pPrChange w:id="1843" w:author="Donovan Goode [2]" w:date="2018-11-09T10:05:00Z">
                <w:pPr>
                  <w:framePr w:hSpace="180" w:wrap="around" w:vAnchor="text" w:hAnchor="margin" w:xAlign="center" w:y="130"/>
                  <w:shd w:val="clear" w:color="auto" w:fill="1E1E1E"/>
                  <w:spacing w:line="285" w:lineRule="atLeast"/>
                </w:pPr>
              </w:pPrChange>
            </w:pPr>
          </w:p>
          <w:p w14:paraId="34243B2E" w14:textId="77777777" w:rsidR="00ED1509" w:rsidRPr="00114013" w:rsidDel="008B6AF4" w:rsidRDefault="00ED1509">
            <w:pPr>
              <w:pStyle w:val="Heading1Numbered"/>
              <w:rPr>
                <w:del w:id="1844" w:author="Donovan Goode [2]" w:date="2018-11-09T10:04:00Z"/>
                <w:rFonts w:ascii="Consolas" w:eastAsia="Times New Roman" w:hAnsi="Consolas" w:cs="Times New Roman"/>
                <w:color w:val="D4D4D4"/>
                <w:sz w:val="21"/>
                <w:szCs w:val="21"/>
              </w:rPr>
              <w:pPrChange w:id="1845" w:author="Donovan Goode [2]" w:date="2018-11-09T10:05:00Z">
                <w:pPr>
                  <w:framePr w:hSpace="180" w:wrap="around" w:vAnchor="text" w:hAnchor="margin" w:xAlign="center" w:y="130"/>
                  <w:shd w:val="clear" w:color="auto" w:fill="1E1E1E"/>
                  <w:spacing w:line="285" w:lineRule="atLeast"/>
                </w:pPr>
              </w:pPrChange>
            </w:pPr>
            <w:del w:id="1846"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chart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"79150EFB-C6BA-E811-A95B-000D3A3AC3F8"</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viewid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"AADA76B0-B6BB-E811-A95B-000D3A3AC3F8"</w:delText>
              </w:r>
              <w:r w:rsidRPr="00114013" w:rsidDel="008B6AF4">
                <w:rPr>
                  <w:rFonts w:ascii="Consolas" w:eastAsia="Times New Roman" w:hAnsi="Consolas" w:cs="Times New Roman"/>
                  <w:color w:val="D4D4D4"/>
                  <w:sz w:val="21"/>
                  <w:szCs w:val="21"/>
                </w:rPr>
                <w:delText xml:space="preserve"> %}</w:delText>
              </w:r>
            </w:del>
          </w:p>
          <w:p w14:paraId="6CFF30FF" w14:textId="77777777" w:rsidR="00ED1509" w:rsidRPr="00114013" w:rsidDel="008B6AF4" w:rsidRDefault="00ED1509">
            <w:pPr>
              <w:pStyle w:val="Heading1Numbered"/>
              <w:rPr>
                <w:del w:id="1847" w:author="Donovan Goode [2]" w:date="2018-11-09T10:04:00Z"/>
                <w:rFonts w:ascii="Consolas" w:eastAsia="Times New Roman" w:hAnsi="Consolas" w:cs="Times New Roman"/>
                <w:color w:val="D4D4D4"/>
                <w:sz w:val="21"/>
                <w:szCs w:val="21"/>
              </w:rPr>
              <w:pPrChange w:id="1848" w:author="Donovan Goode [2]" w:date="2018-11-09T10:05:00Z">
                <w:pPr>
                  <w:framePr w:hSpace="180" w:wrap="around" w:vAnchor="text" w:hAnchor="margin" w:xAlign="center" w:y="130"/>
                  <w:shd w:val="clear" w:color="auto" w:fill="1E1E1E"/>
                  <w:spacing w:line="285" w:lineRule="atLeast"/>
                </w:pPr>
              </w:pPrChange>
            </w:pPr>
          </w:p>
          <w:p w14:paraId="150785F3" w14:textId="77777777" w:rsidR="00ED1509" w:rsidRPr="00114013" w:rsidDel="008B6AF4" w:rsidRDefault="00ED1509">
            <w:pPr>
              <w:pStyle w:val="Heading1Numbered"/>
              <w:rPr>
                <w:del w:id="1849" w:author="Donovan Goode [2]" w:date="2018-11-09T10:04:00Z"/>
                <w:rFonts w:ascii="Consolas" w:eastAsia="Times New Roman" w:hAnsi="Consolas" w:cs="Times New Roman"/>
                <w:color w:val="D4D4D4"/>
                <w:sz w:val="21"/>
                <w:szCs w:val="21"/>
              </w:rPr>
              <w:pPrChange w:id="1850" w:author="Donovan Goode [2]" w:date="2018-11-09T10:05:00Z">
                <w:pPr>
                  <w:framePr w:hSpace="180" w:wrap="around" w:vAnchor="text" w:hAnchor="margin" w:xAlign="center" w:y="130"/>
                  <w:shd w:val="clear" w:color="auto" w:fill="1E1E1E"/>
                  <w:spacing w:line="285" w:lineRule="atLeast"/>
                </w:pPr>
              </w:pPrChange>
            </w:pPr>
            <w:del w:id="185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CAA708D" w14:textId="77777777" w:rsidR="00ED1509" w:rsidRPr="00114013" w:rsidDel="008B6AF4" w:rsidRDefault="00ED1509">
            <w:pPr>
              <w:pStyle w:val="Heading1Numbered"/>
              <w:rPr>
                <w:del w:id="1852" w:author="Donovan Goode [2]" w:date="2018-11-09T10:04:00Z"/>
                <w:rFonts w:ascii="Consolas" w:eastAsia="Times New Roman" w:hAnsi="Consolas" w:cs="Times New Roman"/>
                <w:color w:val="D4D4D4"/>
                <w:sz w:val="21"/>
                <w:szCs w:val="21"/>
              </w:rPr>
              <w:pPrChange w:id="1853" w:author="Donovan Goode [2]" w:date="2018-11-09T10:05:00Z">
                <w:pPr>
                  <w:framePr w:hSpace="180" w:wrap="around" w:vAnchor="text" w:hAnchor="margin" w:xAlign="center" w:y="130"/>
                  <w:shd w:val="clear" w:color="auto" w:fill="1E1E1E"/>
                  <w:spacing w:line="285" w:lineRule="atLeast"/>
                </w:pPr>
              </w:pPrChange>
            </w:pPr>
            <w:del w:id="1854" w:author="Donovan Goode [2]" w:date="2018-11-09T10:04:00Z">
              <w:r w:rsidRPr="00114013" w:rsidDel="008B6AF4">
                <w:rPr>
                  <w:rFonts w:ascii="Consolas" w:eastAsia="Times New Roman" w:hAnsi="Consolas" w:cs="Times New Roman"/>
                  <w:color w:val="D4D4D4"/>
                  <w:sz w:val="21"/>
                  <w:szCs w:val="21"/>
                </w:rPr>
                <w:delText xml:space="preserve">   </w:delText>
              </w:r>
            </w:del>
          </w:p>
          <w:p w14:paraId="11ACB0AF" w14:textId="77777777" w:rsidR="00ED1509" w:rsidRPr="00114013" w:rsidDel="008B6AF4" w:rsidRDefault="00ED1509">
            <w:pPr>
              <w:pStyle w:val="Heading1Numbered"/>
              <w:rPr>
                <w:del w:id="1855" w:author="Donovan Goode [2]" w:date="2018-11-09T10:04:00Z"/>
                <w:rFonts w:ascii="Consolas" w:eastAsia="Times New Roman" w:hAnsi="Consolas" w:cs="Times New Roman"/>
                <w:color w:val="D4D4D4"/>
                <w:sz w:val="21"/>
                <w:szCs w:val="21"/>
              </w:rPr>
              <w:pPrChange w:id="1856" w:author="Donovan Goode [2]" w:date="2018-11-09T10:05:00Z">
                <w:pPr>
                  <w:framePr w:hSpace="180" w:wrap="around" w:vAnchor="text" w:hAnchor="margin" w:xAlign="center" w:y="130"/>
                  <w:shd w:val="clear" w:color="auto" w:fill="1E1E1E"/>
                  <w:spacing w:line="285" w:lineRule="atLeast"/>
                </w:pPr>
              </w:pPrChange>
            </w:pPr>
            <w:del w:id="1857"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"col-md-4 large"</w:delText>
              </w:r>
              <w:r w:rsidRPr="00114013" w:rsidDel="008B6AF4">
                <w:rPr>
                  <w:rFonts w:ascii="Consolas" w:eastAsia="Times New Roman" w:hAnsi="Consolas" w:cs="Times New Roman"/>
                  <w:color w:val="808080"/>
                  <w:sz w:val="21"/>
                  <w:szCs w:val="21"/>
                </w:rPr>
                <w:delText>&gt;</w:delText>
              </w:r>
            </w:del>
          </w:p>
          <w:p w14:paraId="2902ECC9" w14:textId="77777777" w:rsidR="00ED1509" w:rsidRPr="00114013" w:rsidDel="008B6AF4" w:rsidRDefault="00ED1509">
            <w:pPr>
              <w:pStyle w:val="Heading1Numbered"/>
              <w:rPr>
                <w:del w:id="1858" w:author="Donovan Goode [2]" w:date="2018-11-09T10:04:00Z"/>
                <w:rFonts w:ascii="Consolas" w:eastAsia="Times New Roman" w:hAnsi="Consolas" w:cs="Times New Roman"/>
                <w:color w:val="D4D4D4"/>
                <w:sz w:val="21"/>
                <w:szCs w:val="21"/>
              </w:rPr>
              <w:pPrChange w:id="1859" w:author="Donovan Goode [2]" w:date="2018-11-09T10:05:00Z">
                <w:pPr>
                  <w:framePr w:hSpace="180" w:wrap="around" w:vAnchor="text" w:hAnchor="margin" w:xAlign="center" w:y="130"/>
                  <w:shd w:val="clear" w:color="auto" w:fill="1E1E1E"/>
                  <w:spacing w:line="285" w:lineRule="atLeast"/>
                </w:pPr>
              </w:pPrChange>
            </w:pPr>
          </w:p>
          <w:p w14:paraId="7042B23C" w14:textId="77777777" w:rsidR="00ED1509" w:rsidRPr="00114013" w:rsidDel="008B6AF4" w:rsidRDefault="00ED1509">
            <w:pPr>
              <w:pStyle w:val="Heading1Numbered"/>
              <w:rPr>
                <w:del w:id="1860" w:author="Donovan Goode [2]" w:date="2018-11-09T10:04:00Z"/>
                <w:rFonts w:ascii="Consolas" w:eastAsia="Times New Roman" w:hAnsi="Consolas" w:cs="Times New Roman"/>
                <w:color w:val="D4D4D4"/>
                <w:sz w:val="21"/>
                <w:szCs w:val="21"/>
              </w:rPr>
              <w:pPrChange w:id="1861" w:author="Donovan Goode [2]" w:date="2018-11-09T10:05:00Z">
                <w:pPr>
                  <w:framePr w:hSpace="180" w:wrap="around" w:vAnchor="text" w:hAnchor="margin" w:xAlign="center" w:y="130"/>
                  <w:shd w:val="clear" w:color="auto" w:fill="1E1E1E"/>
                  <w:spacing w:line="285" w:lineRule="atLeast"/>
                </w:pPr>
              </w:pPrChange>
            </w:pPr>
            <w:del w:id="1862"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Bar Graph - Packages: ORA Oackges  by Agency--&gt;</w:delText>
              </w:r>
            </w:del>
          </w:p>
          <w:p w14:paraId="49BC921F" w14:textId="77777777" w:rsidR="00ED1509" w:rsidRPr="00114013" w:rsidDel="008B6AF4" w:rsidRDefault="00ED1509">
            <w:pPr>
              <w:pStyle w:val="Heading1Numbered"/>
              <w:rPr>
                <w:del w:id="1863" w:author="Donovan Goode [2]" w:date="2018-11-09T10:04:00Z"/>
                <w:rFonts w:ascii="Consolas" w:eastAsia="Times New Roman" w:hAnsi="Consolas" w:cs="Times New Roman"/>
                <w:color w:val="D4D4D4"/>
                <w:sz w:val="21"/>
                <w:szCs w:val="21"/>
              </w:rPr>
              <w:pPrChange w:id="1864" w:author="Donovan Goode [2]" w:date="2018-11-09T10:05:00Z">
                <w:pPr>
                  <w:framePr w:hSpace="180" w:wrap="around" w:vAnchor="text" w:hAnchor="margin" w:xAlign="center" w:y="130"/>
                  <w:shd w:val="clear" w:color="auto" w:fill="1E1E1E"/>
                  <w:spacing w:line="285" w:lineRule="atLeast"/>
                </w:pPr>
              </w:pPrChange>
            </w:pPr>
          </w:p>
          <w:p w14:paraId="623E7F82" w14:textId="77777777" w:rsidR="00ED1509" w:rsidRPr="00114013" w:rsidDel="008B6AF4" w:rsidRDefault="00ED1509">
            <w:pPr>
              <w:pStyle w:val="Heading1Numbered"/>
              <w:rPr>
                <w:del w:id="1865" w:author="Donovan Goode [2]" w:date="2018-11-09T10:04:00Z"/>
                <w:rFonts w:ascii="Consolas" w:eastAsia="Times New Roman" w:hAnsi="Consolas" w:cs="Times New Roman"/>
                <w:color w:val="D4D4D4"/>
                <w:sz w:val="21"/>
                <w:szCs w:val="21"/>
              </w:rPr>
              <w:pPrChange w:id="1866" w:author="Donovan Goode [2]" w:date="2018-11-09T10:05:00Z">
                <w:pPr>
                  <w:framePr w:hSpace="180" w:wrap="around" w:vAnchor="text" w:hAnchor="margin" w:xAlign="center" w:y="130"/>
                  <w:shd w:val="clear" w:color="auto" w:fill="1E1E1E"/>
                  <w:spacing w:line="285" w:lineRule="atLeast"/>
                </w:pPr>
              </w:pPrChange>
            </w:pPr>
            <w:del w:id="1867"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chart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"CEDCC5B1-C0BB-E811-A95B-000D3A3AC3F8"</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viewid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"AADA76B0-B6BB-E811-A95B-000D3A3AC3F8"</w:delText>
              </w:r>
              <w:r w:rsidRPr="00114013" w:rsidDel="008B6AF4">
                <w:rPr>
                  <w:rFonts w:ascii="Consolas" w:eastAsia="Times New Roman" w:hAnsi="Consolas" w:cs="Times New Roman"/>
                  <w:color w:val="D4D4D4"/>
                  <w:sz w:val="21"/>
                  <w:szCs w:val="21"/>
                </w:rPr>
                <w:delText xml:space="preserve"> %}</w:delText>
              </w:r>
            </w:del>
          </w:p>
          <w:p w14:paraId="12AE8CAD" w14:textId="77777777" w:rsidR="00ED1509" w:rsidRPr="00114013" w:rsidDel="008B6AF4" w:rsidRDefault="00ED1509">
            <w:pPr>
              <w:pStyle w:val="Heading1Numbered"/>
              <w:rPr>
                <w:del w:id="1868" w:author="Donovan Goode [2]" w:date="2018-11-09T10:04:00Z"/>
                <w:rFonts w:ascii="Consolas" w:eastAsia="Times New Roman" w:hAnsi="Consolas" w:cs="Times New Roman"/>
                <w:color w:val="D4D4D4"/>
                <w:sz w:val="21"/>
                <w:szCs w:val="21"/>
              </w:rPr>
              <w:pPrChange w:id="1869" w:author="Donovan Goode [2]" w:date="2018-11-09T10:05:00Z">
                <w:pPr>
                  <w:framePr w:hSpace="180" w:wrap="around" w:vAnchor="text" w:hAnchor="margin" w:xAlign="center" w:y="130"/>
                  <w:shd w:val="clear" w:color="auto" w:fill="1E1E1E"/>
                  <w:spacing w:line="285" w:lineRule="atLeast"/>
                </w:pPr>
              </w:pPrChange>
            </w:pPr>
          </w:p>
          <w:p w14:paraId="4D577248" w14:textId="77777777" w:rsidR="00ED1509" w:rsidRPr="00114013" w:rsidDel="008B6AF4" w:rsidRDefault="00ED1509">
            <w:pPr>
              <w:pStyle w:val="Heading1Numbered"/>
              <w:rPr>
                <w:del w:id="1870" w:author="Donovan Goode [2]" w:date="2018-11-09T10:04:00Z"/>
                <w:rFonts w:ascii="Consolas" w:eastAsia="Times New Roman" w:hAnsi="Consolas" w:cs="Times New Roman"/>
                <w:color w:val="D4D4D4"/>
                <w:sz w:val="21"/>
                <w:szCs w:val="21"/>
              </w:rPr>
              <w:pPrChange w:id="1871" w:author="Donovan Goode [2]" w:date="2018-11-09T10:05:00Z">
                <w:pPr>
                  <w:framePr w:hSpace="180" w:wrap="around" w:vAnchor="text" w:hAnchor="margin" w:xAlign="center" w:y="130"/>
                  <w:shd w:val="clear" w:color="auto" w:fill="1E1E1E"/>
                  <w:spacing w:line="285" w:lineRule="atLeast"/>
                </w:pPr>
              </w:pPrChange>
            </w:pPr>
            <w:del w:id="1872"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EC81F28" w14:textId="77777777" w:rsidR="00ED1509" w:rsidRPr="00114013" w:rsidDel="008B6AF4" w:rsidRDefault="00ED1509">
            <w:pPr>
              <w:pStyle w:val="Heading1Numbered"/>
              <w:rPr>
                <w:del w:id="1873" w:author="Donovan Goode [2]" w:date="2018-11-09T10:04:00Z"/>
                <w:rFonts w:ascii="Consolas" w:eastAsia="Times New Roman" w:hAnsi="Consolas" w:cs="Times New Roman"/>
                <w:color w:val="D4D4D4"/>
                <w:sz w:val="21"/>
                <w:szCs w:val="21"/>
              </w:rPr>
              <w:pPrChange w:id="1874" w:author="Donovan Goode [2]" w:date="2018-11-09T10:05:00Z">
                <w:pPr>
                  <w:framePr w:hSpace="180" w:wrap="around" w:vAnchor="text" w:hAnchor="margin" w:xAlign="center" w:y="130"/>
                  <w:shd w:val="clear" w:color="auto" w:fill="1E1E1E"/>
                  <w:spacing w:line="285" w:lineRule="atLeast"/>
                </w:pPr>
              </w:pPrChange>
            </w:pPr>
            <w:del w:id="1875"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4E6003B1" w14:textId="77777777" w:rsidR="00ED1509" w:rsidRPr="00114013" w:rsidDel="008B6AF4" w:rsidRDefault="00ED1509">
            <w:pPr>
              <w:pStyle w:val="Heading1Numbered"/>
              <w:rPr>
                <w:del w:id="1876" w:author="Donovan Goode [2]" w:date="2018-11-09T10:04:00Z"/>
                <w:rFonts w:ascii="Consolas" w:eastAsia="Times New Roman" w:hAnsi="Consolas" w:cs="Times New Roman"/>
                <w:color w:val="D4D4D4"/>
                <w:sz w:val="21"/>
                <w:szCs w:val="21"/>
              </w:rPr>
              <w:pPrChange w:id="1877" w:author="Donovan Goode [2]" w:date="2018-11-09T10:05:00Z">
                <w:pPr>
                  <w:framePr w:hSpace="180" w:wrap="around" w:vAnchor="text" w:hAnchor="margin" w:xAlign="center" w:y="130"/>
                  <w:shd w:val="clear" w:color="auto" w:fill="1E1E1E"/>
                  <w:spacing w:line="285" w:lineRule="atLeast"/>
                </w:pPr>
              </w:pPrChange>
            </w:pPr>
            <w:del w:id="1878" w:author="Donovan Goode [2]" w:date="2018-11-09T10:04:00Z">
              <w:r w:rsidRPr="00114013" w:rsidDel="008B6AF4">
                <w:rPr>
                  <w:rFonts w:ascii="Consolas" w:eastAsia="Times New Roman" w:hAnsi="Consolas" w:cs="Times New Roman"/>
                  <w:color w:val="6A9955"/>
                  <w:sz w:val="21"/>
                  <w:szCs w:val="21"/>
                </w:rPr>
                <w:delText>{%comment%}</w:delText>
              </w:r>
            </w:del>
          </w:p>
          <w:p w14:paraId="547A860D" w14:textId="77777777" w:rsidR="00ED1509" w:rsidRPr="00114013" w:rsidDel="008B6AF4" w:rsidRDefault="00ED1509">
            <w:pPr>
              <w:pStyle w:val="Heading1Numbered"/>
              <w:rPr>
                <w:del w:id="1879" w:author="Donovan Goode [2]" w:date="2018-11-09T10:04:00Z"/>
                <w:rFonts w:ascii="Consolas" w:eastAsia="Times New Roman" w:hAnsi="Consolas" w:cs="Times New Roman"/>
                <w:color w:val="D4D4D4"/>
                <w:sz w:val="21"/>
                <w:szCs w:val="21"/>
              </w:rPr>
              <w:pPrChange w:id="1880" w:author="Donovan Goode [2]" w:date="2018-11-09T10:05:00Z">
                <w:pPr>
                  <w:framePr w:hSpace="180" w:wrap="around" w:vAnchor="text" w:hAnchor="margin" w:xAlign="center" w:y="130"/>
                  <w:shd w:val="clear" w:color="auto" w:fill="1E1E1E"/>
                  <w:spacing w:line="285" w:lineRule="atLeast"/>
                </w:pPr>
              </w:pPrChange>
            </w:pPr>
            <w:del w:id="1881" w:author="Donovan Goode [2]" w:date="2018-11-09T10:04:00Z">
              <w:r w:rsidRPr="00114013" w:rsidDel="008B6AF4">
                <w:rPr>
                  <w:rFonts w:ascii="Consolas" w:eastAsia="Times New Roman" w:hAnsi="Consolas" w:cs="Times New Roman"/>
                  <w:color w:val="6A9955"/>
                  <w:sz w:val="21"/>
                  <w:szCs w:val="21"/>
                </w:rPr>
                <w:delText xml:space="preserve">    &lt;div class="col-md-6 small"&gt;</w:delText>
              </w:r>
            </w:del>
          </w:p>
          <w:p w14:paraId="7B757803" w14:textId="77777777" w:rsidR="00ED1509" w:rsidRPr="00114013" w:rsidDel="008B6AF4" w:rsidRDefault="00ED1509">
            <w:pPr>
              <w:pStyle w:val="Heading1Numbered"/>
              <w:rPr>
                <w:del w:id="1882" w:author="Donovan Goode [2]" w:date="2018-11-09T10:04:00Z"/>
                <w:rFonts w:ascii="Consolas" w:eastAsia="Times New Roman" w:hAnsi="Consolas" w:cs="Times New Roman"/>
                <w:color w:val="D4D4D4"/>
                <w:sz w:val="21"/>
                <w:szCs w:val="21"/>
              </w:rPr>
              <w:pPrChange w:id="1883" w:author="Donovan Goode [2]" w:date="2018-11-09T10:05:00Z">
                <w:pPr>
                  <w:framePr w:hSpace="180" w:wrap="around" w:vAnchor="text" w:hAnchor="margin" w:xAlign="center" w:y="130"/>
                  <w:shd w:val="clear" w:color="auto" w:fill="1E1E1E"/>
                  <w:spacing w:line="285" w:lineRule="atLeast"/>
                </w:pPr>
              </w:pPrChange>
            </w:pPr>
          </w:p>
          <w:p w14:paraId="6489FC61" w14:textId="77777777" w:rsidR="00ED1509" w:rsidRPr="00114013" w:rsidDel="008B6AF4" w:rsidRDefault="00ED1509">
            <w:pPr>
              <w:pStyle w:val="Heading1Numbered"/>
              <w:rPr>
                <w:del w:id="1884" w:author="Donovan Goode [2]" w:date="2018-11-09T10:04:00Z"/>
                <w:rFonts w:ascii="Consolas" w:eastAsia="Times New Roman" w:hAnsi="Consolas" w:cs="Times New Roman"/>
                <w:color w:val="D4D4D4"/>
                <w:sz w:val="21"/>
                <w:szCs w:val="21"/>
              </w:rPr>
              <w:pPrChange w:id="1885" w:author="Donovan Goode [2]" w:date="2018-11-09T10:05:00Z">
                <w:pPr>
                  <w:framePr w:hSpace="180" w:wrap="around" w:vAnchor="text" w:hAnchor="margin" w:xAlign="center" w:y="130"/>
                  <w:shd w:val="clear" w:color="auto" w:fill="1E1E1E"/>
                  <w:spacing w:line="285" w:lineRule="atLeast"/>
                </w:pPr>
              </w:pPrChange>
            </w:pPr>
            <w:del w:id="1886" w:author="Donovan Goode [2]" w:date="2018-11-09T10:04:00Z">
              <w:r w:rsidRPr="00114013" w:rsidDel="008B6AF4">
                <w:rPr>
                  <w:rFonts w:ascii="Consolas" w:eastAsia="Times New Roman" w:hAnsi="Consolas" w:cs="Times New Roman"/>
                  <w:color w:val="6A9955"/>
                  <w:sz w:val="21"/>
                  <w:szCs w:val="21"/>
                </w:rPr>
                <w:delText xml:space="preserve">     &lt;!-- Bar Graph - Packages: Retirement Application by Retirement Types--&gt;</w:delText>
              </w:r>
            </w:del>
          </w:p>
          <w:p w14:paraId="1CA407A8" w14:textId="77777777" w:rsidR="00ED1509" w:rsidRPr="00114013" w:rsidDel="008B6AF4" w:rsidRDefault="00ED1509">
            <w:pPr>
              <w:pStyle w:val="Heading1Numbered"/>
              <w:rPr>
                <w:del w:id="1887" w:author="Donovan Goode [2]" w:date="2018-11-09T10:04:00Z"/>
                <w:rFonts w:ascii="Consolas" w:eastAsia="Times New Roman" w:hAnsi="Consolas" w:cs="Times New Roman"/>
                <w:color w:val="D4D4D4"/>
                <w:sz w:val="21"/>
                <w:szCs w:val="21"/>
              </w:rPr>
              <w:pPrChange w:id="1888" w:author="Donovan Goode [2]" w:date="2018-11-09T10:05:00Z">
                <w:pPr>
                  <w:framePr w:hSpace="180" w:wrap="around" w:vAnchor="text" w:hAnchor="margin" w:xAlign="center" w:y="130"/>
                  <w:shd w:val="clear" w:color="auto" w:fill="1E1E1E"/>
                  <w:spacing w:line="285" w:lineRule="atLeast"/>
                </w:pPr>
              </w:pPrChange>
            </w:pPr>
          </w:p>
          <w:p w14:paraId="5BC67984" w14:textId="77777777" w:rsidR="00ED1509" w:rsidRPr="00114013" w:rsidDel="008B6AF4" w:rsidRDefault="00ED1509">
            <w:pPr>
              <w:pStyle w:val="Heading1Numbered"/>
              <w:rPr>
                <w:del w:id="1889" w:author="Donovan Goode [2]" w:date="2018-11-09T10:04:00Z"/>
                <w:rFonts w:ascii="Consolas" w:eastAsia="Times New Roman" w:hAnsi="Consolas" w:cs="Times New Roman"/>
                <w:color w:val="D4D4D4"/>
                <w:sz w:val="21"/>
                <w:szCs w:val="21"/>
              </w:rPr>
              <w:pPrChange w:id="1890" w:author="Donovan Goode [2]" w:date="2018-11-09T10:05:00Z">
                <w:pPr>
                  <w:framePr w:hSpace="180" w:wrap="around" w:vAnchor="text" w:hAnchor="margin" w:xAlign="center" w:y="130"/>
                  <w:shd w:val="clear" w:color="auto" w:fill="1E1E1E"/>
                  <w:spacing w:line="285" w:lineRule="atLeast"/>
                </w:pPr>
              </w:pPrChange>
            </w:pPr>
            <w:del w:id="1891" w:author="Donovan Goode [2]" w:date="2018-11-09T10:04:00Z">
              <w:r w:rsidRPr="00114013" w:rsidDel="008B6AF4">
                <w:rPr>
                  <w:rFonts w:ascii="Consolas" w:eastAsia="Times New Roman" w:hAnsi="Consolas" w:cs="Times New Roman"/>
                  <w:color w:val="6A9955"/>
                  <w:sz w:val="21"/>
                  <w:szCs w:val="21"/>
                </w:rPr>
                <w:delText xml:space="preserve">     {% chart id:"" viewid:"" %}</w:delText>
              </w:r>
            </w:del>
          </w:p>
          <w:p w14:paraId="6830B3B6" w14:textId="77777777" w:rsidR="00ED1509" w:rsidRPr="00114013" w:rsidDel="008B6AF4" w:rsidRDefault="00ED1509">
            <w:pPr>
              <w:pStyle w:val="Heading1Numbered"/>
              <w:rPr>
                <w:del w:id="1892" w:author="Donovan Goode [2]" w:date="2018-11-09T10:04:00Z"/>
                <w:rFonts w:ascii="Consolas" w:eastAsia="Times New Roman" w:hAnsi="Consolas" w:cs="Times New Roman"/>
                <w:color w:val="D4D4D4"/>
                <w:sz w:val="21"/>
                <w:szCs w:val="21"/>
              </w:rPr>
              <w:pPrChange w:id="1893" w:author="Donovan Goode [2]" w:date="2018-11-09T10:05:00Z">
                <w:pPr>
                  <w:framePr w:hSpace="180" w:wrap="around" w:vAnchor="text" w:hAnchor="margin" w:xAlign="center" w:y="130"/>
                  <w:shd w:val="clear" w:color="auto" w:fill="1E1E1E"/>
                  <w:spacing w:line="285" w:lineRule="atLeast"/>
                </w:pPr>
              </w:pPrChange>
            </w:pPr>
          </w:p>
          <w:p w14:paraId="2F6B4980" w14:textId="77777777" w:rsidR="00ED1509" w:rsidRPr="00114013" w:rsidDel="008B6AF4" w:rsidRDefault="00ED1509">
            <w:pPr>
              <w:pStyle w:val="Heading1Numbered"/>
              <w:rPr>
                <w:del w:id="1894" w:author="Donovan Goode [2]" w:date="2018-11-09T10:04:00Z"/>
                <w:rFonts w:ascii="Consolas" w:eastAsia="Times New Roman" w:hAnsi="Consolas" w:cs="Times New Roman"/>
                <w:color w:val="D4D4D4"/>
                <w:sz w:val="21"/>
                <w:szCs w:val="21"/>
              </w:rPr>
              <w:pPrChange w:id="1895" w:author="Donovan Goode [2]" w:date="2018-11-09T10:05:00Z">
                <w:pPr>
                  <w:framePr w:hSpace="180" w:wrap="around" w:vAnchor="text" w:hAnchor="margin" w:xAlign="center" w:y="130"/>
                  <w:shd w:val="clear" w:color="auto" w:fill="1E1E1E"/>
                  <w:spacing w:line="285" w:lineRule="atLeast"/>
                </w:pPr>
              </w:pPrChange>
            </w:pPr>
            <w:del w:id="1896" w:author="Donovan Goode [2]" w:date="2018-11-09T10:04:00Z">
              <w:r w:rsidRPr="00114013" w:rsidDel="008B6AF4">
                <w:rPr>
                  <w:rFonts w:ascii="Consolas" w:eastAsia="Times New Roman" w:hAnsi="Consolas" w:cs="Times New Roman"/>
                  <w:color w:val="6A9955"/>
                  <w:sz w:val="21"/>
                  <w:szCs w:val="21"/>
                </w:rPr>
                <w:delText xml:space="preserve">   &lt;/div&gt;</w:delText>
              </w:r>
            </w:del>
          </w:p>
          <w:p w14:paraId="41EF7B0F" w14:textId="77777777" w:rsidR="00ED1509" w:rsidRPr="00114013" w:rsidDel="008B6AF4" w:rsidRDefault="00ED1509">
            <w:pPr>
              <w:pStyle w:val="Heading1Numbered"/>
              <w:rPr>
                <w:del w:id="1897" w:author="Donovan Goode [2]" w:date="2018-11-09T10:04:00Z"/>
                <w:rFonts w:ascii="Consolas" w:eastAsia="Times New Roman" w:hAnsi="Consolas" w:cs="Times New Roman"/>
                <w:color w:val="D4D4D4"/>
                <w:sz w:val="21"/>
                <w:szCs w:val="21"/>
              </w:rPr>
              <w:pPrChange w:id="1898" w:author="Donovan Goode [2]" w:date="2018-11-09T10:05:00Z">
                <w:pPr>
                  <w:framePr w:hSpace="180" w:wrap="around" w:vAnchor="text" w:hAnchor="margin" w:xAlign="center" w:y="130"/>
                  <w:shd w:val="clear" w:color="auto" w:fill="1E1E1E"/>
                  <w:spacing w:line="285" w:lineRule="atLeast"/>
                </w:pPr>
              </w:pPrChange>
            </w:pPr>
            <w:del w:id="1899" w:author="Donovan Goode [2]" w:date="2018-11-09T10:04:00Z">
              <w:r w:rsidRPr="00114013" w:rsidDel="008B6AF4">
                <w:rPr>
                  <w:rFonts w:ascii="Consolas" w:eastAsia="Times New Roman" w:hAnsi="Consolas" w:cs="Times New Roman"/>
                  <w:color w:val="6A9955"/>
                  <w:sz w:val="21"/>
                  <w:szCs w:val="21"/>
                </w:rPr>
                <w:delText xml:space="preserve">   </w:delText>
              </w:r>
            </w:del>
          </w:p>
          <w:p w14:paraId="1B50B3D6" w14:textId="77777777" w:rsidR="00ED1509" w:rsidRPr="00114013" w:rsidDel="008B6AF4" w:rsidRDefault="00ED1509">
            <w:pPr>
              <w:pStyle w:val="Heading1Numbered"/>
              <w:rPr>
                <w:del w:id="1900" w:author="Donovan Goode [2]" w:date="2018-11-09T10:04:00Z"/>
                <w:rFonts w:ascii="Consolas" w:eastAsia="Times New Roman" w:hAnsi="Consolas" w:cs="Times New Roman"/>
                <w:color w:val="D4D4D4"/>
                <w:sz w:val="21"/>
                <w:szCs w:val="21"/>
              </w:rPr>
              <w:pPrChange w:id="1901" w:author="Donovan Goode [2]" w:date="2018-11-09T10:05:00Z">
                <w:pPr>
                  <w:framePr w:hSpace="180" w:wrap="around" w:vAnchor="text" w:hAnchor="margin" w:xAlign="center" w:y="130"/>
                  <w:shd w:val="clear" w:color="auto" w:fill="1E1E1E"/>
                  <w:spacing w:line="285" w:lineRule="atLeast"/>
                </w:pPr>
              </w:pPrChange>
            </w:pPr>
            <w:del w:id="1902" w:author="Donovan Goode [2]" w:date="2018-11-09T10:04:00Z">
              <w:r w:rsidRPr="00114013" w:rsidDel="008B6AF4">
                <w:rPr>
                  <w:rFonts w:ascii="Consolas" w:eastAsia="Times New Roman" w:hAnsi="Consolas" w:cs="Times New Roman"/>
                  <w:color w:val="6A9955"/>
                  <w:sz w:val="21"/>
                  <w:szCs w:val="21"/>
                </w:rPr>
                <w:delText xml:space="preserve">   &lt;div class="col-md-6 small"&gt;</w:delText>
              </w:r>
            </w:del>
          </w:p>
          <w:p w14:paraId="020FD3DD" w14:textId="77777777" w:rsidR="00ED1509" w:rsidRPr="00114013" w:rsidDel="008B6AF4" w:rsidRDefault="00ED1509">
            <w:pPr>
              <w:pStyle w:val="Heading1Numbered"/>
              <w:rPr>
                <w:del w:id="1903" w:author="Donovan Goode [2]" w:date="2018-11-09T10:04:00Z"/>
                <w:rFonts w:ascii="Consolas" w:eastAsia="Times New Roman" w:hAnsi="Consolas" w:cs="Times New Roman"/>
                <w:color w:val="D4D4D4"/>
                <w:sz w:val="21"/>
                <w:szCs w:val="21"/>
              </w:rPr>
              <w:pPrChange w:id="1904" w:author="Donovan Goode [2]" w:date="2018-11-09T10:05:00Z">
                <w:pPr>
                  <w:framePr w:hSpace="180" w:wrap="around" w:vAnchor="text" w:hAnchor="margin" w:xAlign="center" w:y="130"/>
                  <w:shd w:val="clear" w:color="auto" w:fill="1E1E1E"/>
                  <w:spacing w:line="285" w:lineRule="atLeast"/>
                </w:pPr>
              </w:pPrChange>
            </w:pPr>
          </w:p>
          <w:p w14:paraId="343F84D3" w14:textId="77777777" w:rsidR="00ED1509" w:rsidRPr="00114013" w:rsidDel="008B6AF4" w:rsidRDefault="00ED1509">
            <w:pPr>
              <w:pStyle w:val="Heading1Numbered"/>
              <w:rPr>
                <w:del w:id="1905" w:author="Donovan Goode [2]" w:date="2018-11-09T10:04:00Z"/>
                <w:rFonts w:ascii="Consolas" w:eastAsia="Times New Roman" w:hAnsi="Consolas" w:cs="Times New Roman"/>
                <w:color w:val="D4D4D4"/>
                <w:sz w:val="21"/>
                <w:szCs w:val="21"/>
              </w:rPr>
              <w:pPrChange w:id="1906" w:author="Donovan Goode [2]" w:date="2018-11-09T10:05:00Z">
                <w:pPr>
                  <w:framePr w:hSpace="180" w:wrap="around" w:vAnchor="text" w:hAnchor="margin" w:xAlign="center" w:y="130"/>
                  <w:shd w:val="clear" w:color="auto" w:fill="1E1E1E"/>
                  <w:spacing w:line="285" w:lineRule="atLeast"/>
                </w:pPr>
              </w:pPrChange>
            </w:pPr>
            <w:del w:id="1907" w:author="Donovan Goode [2]" w:date="2018-11-09T10:04:00Z">
              <w:r w:rsidRPr="00114013" w:rsidDel="008B6AF4">
                <w:rPr>
                  <w:rFonts w:ascii="Consolas" w:eastAsia="Times New Roman" w:hAnsi="Consolas" w:cs="Times New Roman"/>
                  <w:color w:val="6A9955"/>
                  <w:sz w:val="21"/>
                  <w:szCs w:val="21"/>
                </w:rPr>
                <w:delText xml:space="preserve">     &lt;!-- Purchase Requests By Request Type --&gt;</w:delText>
              </w:r>
            </w:del>
          </w:p>
          <w:p w14:paraId="03D76DB2" w14:textId="77777777" w:rsidR="00ED1509" w:rsidRPr="00114013" w:rsidDel="008B6AF4" w:rsidRDefault="00ED1509">
            <w:pPr>
              <w:pStyle w:val="Heading1Numbered"/>
              <w:rPr>
                <w:del w:id="1908" w:author="Donovan Goode [2]" w:date="2018-11-09T10:04:00Z"/>
                <w:rFonts w:ascii="Consolas" w:eastAsia="Times New Roman" w:hAnsi="Consolas" w:cs="Times New Roman"/>
                <w:color w:val="D4D4D4"/>
                <w:sz w:val="21"/>
                <w:szCs w:val="21"/>
              </w:rPr>
              <w:pPrChange w:id="1909" w:author="Donovan Goode [2]" w:date="2018-11-09T10:05:00Z">
                <w:pPr>
                  <w:framePr w:hSpace="180" w:wrap="around" w:vAnchor="text" w:hAnchor="margin" w:xAlign="center" w:y="130"/>
                  <w:shd w:val="clear" w:color="auto" w:fill="1E1E1E"/>
                  <w:spacing w:line="285" w:lineRule="atLeast"/>
                </w:pPr>
              </w:pPrChange>
            </w:pPr>
          </w:p>
          <w:p w14:paraId="7A980460" w14:textId="77777777" w:rsidR="00ED1509" w:rsidRPr="00114013" w:rsidDel="008B6AF4" w:rsidRDefault="00ED1509">
            <w:pPr>
              <w:pStyle w:val="Heading1Numbered"/>
              <w:rPr>
                <w:del w:id="1910" w:author="Donovan Goode [2]" w:date="2018-11-09T10:04:00Z"/>
                <w:rFonts w:ascii="Consolas" w:eastAsia="Times New Roman" w:hAnsi="Consolas" w:cs="Times New Roman"/>
                <w:color w:val="D4D4D4"/>
                <w:sz w:val="21"/>
                <w:szCs w:val="21"/>
              </w:rPr>
              <w:pPrChange w:id="1911" w:author="Donovan Goode [2]" w:date="2018-11-09T10:05:00Z">
                <w:pPr>
                  <w:framePr w:hSpace="180" w:wrap="around" w:vAnchor="text" w:hAnchor="margin" w:xAlign="center" w:y="130"/>
                  <w:shd w:val="clear" w:color="auto" w:fill="1E1E1E"/>
                  <w:spacing w:line="285" w:lineRule="atLeast"/>
                </w:pPr>
              </w:pPrChange>
            </w:pPr>
            <w:del w:id="1912" w:author="Donovan Goode [2]" w:date="2018-11-09T10:04:00Z">
              <w:r w:rsidRPr="00114013" w:rsidDel="008B6AF4">
                <w:rPr>
                  <w:rFonts w:ascii="Consolas" w:eastAsia="Times New Roman" w:hAnsi="Consolas" w:cs="Times New Roman"/>
                  <w:color w:val="6A9955"/>
                  <w:sz w:val="21"/>
                  <w:szCs w:val="21"/>
                </w:rPr>
                <w:delText xml:space="preserve">     {% chart id:"" viewid:"" %}</w:delText>
              </w:r>
            </w:del>
          </w:p>
          <w:p w14:paraId="34ECD85A" w14:textId="77777777" w:rsidR="00ED1509" w:rsidRPr="00114013" w:rsidDel="008B6AF4" w:rsidRDefault="00ED1509">
            <w:pPr>
              <w:pStyle w:val="Heading1Numbered"/>
              <w:rPr>
                <w:del w:id="1913" w:author="Donovan Goode [2]" w:date="2018-11-09T10:04:00Z"/>
                <w:rFonts w:ascii="Consolas" w:eastAsia="Times New Roman" w:hAnsi="Consolas" w:cs="Times New Roman"/>
                <w:color w:val="D4D4D4"/>
                <w:sz w:val="21"/>
                <w:szCs w:val="21"/>
              </w:rPr>
              <w:pPrChange w:id="1914" w:author="Donovan Goode [2]" w:date="2018-11-09T10:05:00Z">
                <w:pPr>
                  <w:framePr w:hSpace="180" w:wrap="around" w:vAnchor="text" w:hAnchor="margin" w:xAlign="center" w:y="130"/>
                  <w:shd w:val="clear" w:color="auto" w:fill="1E1E1E"/>
                  <w:spacing w:line="285" w:lineRule="atLeast"/>
                </w:pPr>
              </w:pPrChange>
            </w:pPr>
          </w:p>
          <w:p w14:paraId="7D34C9BC" w14:textId="77777777" w:rsidR="00ED1509" w:rsidRPr="00114013" w:rsidDel="008B6AF4" w:rsidRDefault="00ED1509">
            <w:pPr>
              <w:pStyle w:val="Heading1Numbered"/>
              <w:rPr>
                <w:del w:id="1915" w:author="Donovan Goode [2]" w:date="2018-11-09T10:04:00Z"/>
                <w:rFonts w:ascii="Consolas" w:eastAsia="Times New Roman" w:hAnsi="Consolas" w:cs="Times New Roman"/>
                <w:color w:val="D4D4D4"/>
                <w:sz w:val="21"/>
                <w:szCs w:val="21"/>
              </w:rPr>
              <w:pPrChange w:id="1916" w:author="Donovan Goode [2]" w:date="2018-11-09T10:05:00Z">
                <w:pPr>
                  <w:framePr w:hSpace="180" w:wrap="around" w:vAnchor="text" w:hAnchor="margin" w:xAlign="center" w:y="130"/>
                  <w:shd w:val="clear" w:color="auto" w:fill="1E1E1E"/>
                  <w:spacing w:line="285" w:lineRule="atLeast"/>
                </w:pPr>
              </w:pPrChange>
            </w:pPr>
            <w:del w:id="1917" w:author="Donovan Goode [2]" w:date="2018-11-09T10:04:00Z">
              <w:r w:rsidRPr="00114013" w:rsidDel="008B6AF4">
                <w:rPr>
                  <w:rFonts w:ascii="Consolas" w:eastAsia="Times New Roman" w:hAnsi="Consolas" w:cs="Times New Roman"/>
                  <w:color w:val="6A9955"/>
                  <w:sz w:val="21"/>
                  <w:szCs w:val="21"/>
                </w:rPr>
                <w:delText xml:space="preserve">   &lt;/div&gt;</w:delText>
              </w:r>
            </w:del>
          </w:p>
          <w:p w14:paraId="6D2C37B7" w14:textId="77777777" w:rsidR="00ED1509" w:rsidRPr="00114013" w:rsidDel="008B6AF4" w:rsidRDefault="00ED1509">
            <w:pPr>
              <w:pStyle w:val="Heading1Numbered"/>
              <w:rPr>
                <w:del w:id="1918" w:author="Donovan Goode [2]" w:date="2018-11-09T10:04:00Z"/>
                <w:rFonts w:ascii="Consolas" w:eastAsia="Times New Roman" w:hAnsi="Consolas" w:cs="Times New Roman"/>
                <w:color w:val="D4D4D4"/>
                <w:sz w:val="21"/>
                <w:szCs w:val="21"/>
              </w:rPr>
              <w:pPrChange w:id="1919" w:author="Donovan Goode [2]" w:date="2018-11-09T10:05:00Z">
                <w:pPr>
                  <w:framePr w:hSpace="180" w:wrap="around" w:vAnchor="text" w:hAnchor="margin" w:xAlign="center" w:y="130"/>
                  <w:shd w:val="clear" w:color="auto" w:fill="1E1E1E"/>
                  <w:spacing w:line="285" w:lineRule="atLeast"/>
                </w:pPr>
              </w:pPrChange>
            </w:pPr>
            <w:del w:id="1920" w:author="Donovan Goode [2]" w:date="2018-11-09T10:04:00Z">
              <w:r w:rsidRPr="00114013" w:rsidDel="008B6AF4">
                <w:rPr>
                  <w:rFonts w:ascii="Consolas" w:eastAsia="Times New Roman" w:hAnsi="Consolas" w:cs="Times New Roman"/>
                  <w:color w:val="6A9955"/>
                  <w:sz w:val="21"/>
                  <w:szCs w:val="21"/>
                </w:rPr>
                <w:delText xml:space="preserve">   </w:delText>
              </w:r>
            </w:del>
          </w:p>
          <w:p w14:paraId="54626296" w14:textId="77777777" w:rsidR="00ED1509" w:rsidRPr="00114013" w:rsidDel="008B6AF4" w:rsidRDefault="00ED1509">
            <w:pPr>
              <w:pStyle w:val="Heading1Numbered"/>
              <w:rPr>
                <w:del w:id="1921" w:author="Donovan Goode [2]" w:date="2018-11-09T10:04:00Z"/>
                <w:rFonts w:ascii="Consolas" w:eastAsia="Times New Roman" w:hAnsi="Consolas" w:cs="Times New Roman"/>
                <w:color w:val="D4D4D4"/>
                <w:sz w:val="21"/>
                <w:szCs w:val="21"/>
              </w:rPr>
              <w:pPrChange w:id="1922" w:author="Donovan Goode [2]" w:date="2018-11-09T10:05:00Z">
                <w:pPr>
                  <w:framePr w:hSpace="180" w:wrap="around" w:vAnchor="text" w:hAnchor="margin" w:xAlign="center" w:y="130"/>
                  <w:shd w:val="clear" w:color="auto" w:fill="1E1E1E"/>
                  <w:spacing w:line="285" w:lineRule="atLeast"/>
                </w:pPr>
              </w:pPrChange>
            </w:pPr>
            <w:del w:id="1923" w:author="Donovan Goode [2]" w:date="2018-11-09T10:04:00Z">
              <w:r w:rsidRPr="00114013" w:rsidDel="008B6AF4">
                <w:rPr>
                  <w:rFonts w:ascii="Consolas" w:eastAsia="Times New Roman" w:hAnsi="Consolas" w:cs="Times New Roman"/>
                  <w:color w:val="6A9955"/>
                  <w:sz w:val="21"/>
                  <w:szCs w:val="21"/>
                </w:rPr>
                <w:delText xml:space="preserve">   &lt;div class="col-md-6 small"&gt;</w:delText>
              </w:r>
            </w:del>
          </w:p>
          <w:p w14:paraId="5D6CFF1D" w14:textId="77777777" w:rsidR="00ED1509" w:rsidRPr="00114013" w:rsidDel="008B6AF4" w:rsidRDefault="00ED1509">
            <w:pPr>
              <w:pStyle w:val="Heading1Numbered"/>
              <w:rPr>
                <w:del w:id="1924" w:author="Donovan Goode [2]" w:date="2018-11-09T10:04:00Z"/>
                <w:rFonts w:ascii="Consolas" w:eastAsia="Times New Roman" w:hAnsi="Consolas" w:cs="Times New Roman"/>
                <w:color w:val="D4D4D4"/>
                <w:sz w:val="21"/>
                <w:szCs w:val="21"/>
              </w:rPr>
              <w:pPrChange w:id="1925" w:author="Donovan Goode [2]" w:date="2018-11-09T10:05:00Z">
                <w:pPr>
                  <w:framePr w:hSpace="180" w:wrap="around" w:vAnchor="text" w:hAnchor="margin" w:xAlign="center" w:y="130"/>
                  <w:shd w:val="clear" w:color="auto" w:fill="1E1E1E"/>
                  <w:spacing w:line="285" w:lineRule="atLeast"/>
                </w:pPr>
              </w:pPrChange>
            </w:pPr>
          </w:p>
          <w:p w14:paraId="3983E795" w14:textId="77777777" w:rsidR="00ED1509" w:rsidRPr="00114013" w:rsidDel="008B6AF4" w:rsidRDefault="00ED1509">
            <w:pPr>
              <w:pStyle w:val="Heading1Numbered"/>
              <w:rPr>
                <w:del w:id="1926" w:author="Donovan Goode [2]" w:date="2018-11-09T10:04:00Z"/>
                <w:rFonts w:ascii="Consolas" w:eastAsia="Times New Roman" w:hAnsi="Consolas" w:cs="Times New Roman"/>
                <w:color w:val="D4D4D4"/>
                <w:sz w:val="21"/>
                <w:szCs w:val="21"/>
              </w:rPr>
              <w:pPrChange w:id="1927" w:author="Donovan Goode [2]" w:date="2018-11-09T10:05:00Z">
                <w:pPr>
                  <w:framePr w:hSpace="180" w:wrap="around" w:vAnchor="text" w:hAnchor="margin" w:xAlign="center" w:y="130"/>
                  <w:shd w:val="clear" w:color="auto" w:fill="1E1E1E"/>
                  <w:spacing w:line="285" w:lineRule="atLeast"/>
                </w:pPr>
              </w:pPrChange>
            </w:pPr>
            <w:del w:id="1928" w:author="Donovan Goode [2]" w:date="2018-11-09T10:04:00Z">
              <w:r w:rsidRPr="00114013" w:rsidDel="008B6AF4">
                <w:rPr>
                  <w:rFonts w:ascii="Consolas" w:eastAsia="Times New Roman" w:hAnsi="Consolas" w:cs="Times New Roman"/>
                  <w:color w:val="6A9955"/>
                  <w:sz w:val="21"/>
                  <w:szCs w:val="21"/>
                </w:rPr>
                <w:delText xml:space="preserve">     &lt;!-- Purchase Requests By Request Category --&gt;</w:delText>
              </w:r>
            </w:del>
          </w:p>
          <w:p w14:paraId="14581620" w14:textId="77777777" w:rsidR="00ED1509" w:rsidRPr="00114013" w:rsidDel="008B6AF4" w:rsidRDefault="00ED1509">
            <w:pPr>
              <w:pStyle w:val="Heading1Numbered"/>
              <w:rPr>
                <w:del w:id="1929" w:author="Donovan Goode [2]" w:date="2018-11-09T10:04:00Z"/>
                <w:rFonts w:ascii="Consolas" w:eastAsia="Times New Roman" w:hAnsi="Consolas" w:cs="Times New Roman"/>
                <w:color w:val="D4D4D4"/>
                <w:sz w:val="21"/>
                <w:szCs w:val="21"/>
              </w:rPr>
              <w:pPrChange w:id="1930" w:author="Donovan Goode [2]" w:date="2018-11-09T10:05:00Z">
                <w:pPr>
                  <w:framePr w:hSpace="180" w:wrap="around" w:vAnchor="text" w:hAnchor="margin" w:xAlign="center" w:y="130"/>
                  <w:shd w:val="clear" w:color="auto" w:fill="1E1E1E"/>
                  <w:spacing w:line="285" w:lineRule="atLeast"/>
                </w:pPr>
              </w:pPrChange>
            </w:pPr>
          </w:p>
          <w:p w14:paraId="125578AF" w14:textId="77777777" w:rsidR="00ED1509" w:rsidRPr="00114013" w:rsidDel="008B6AF4" w:rsidRDefault="00ED1509">
            <w:pPr>
              <w:pStyle w:val="Heading1Numbered"/>
              <w:rPr>
                <w:del w:id="1931" w:author="Donovan Goode [2]" w:date="2018-11-09T10:04:00Z"/>
                <w:rFonts w:ascii="Consolas" w:eastAsia="Times New Roman" w:hAnsi="Consolas" w:cs="Times New Roman"/>
                <w:color w:val="D4D4D4"/>
                <w:sz w:val="21"/>
                <w:szCs w:val="21"/>
              </w:rPr>
              <w:pPrChange w:id="1932" w:author="Donovan Goode [2]" w:date="2018-11-09T10:05:00Z">
                <w:pPr>
                  <w:framePr w:hSpace="180" w:wrap="around" w:vAnchor="text" w:hAnchor="margin" w:xAlign="center" w:y="130"/>
                  <w:shd w:val="clear" w:color="auto" w:fill="1E1E1E"/>
                  <w:spacing w:line="285" w:lineRule="atLeast"/>
                </w:pPr>
              </w:pPrChange>
            </w:pPr>
            <w:del w:id="1933" w:author="Donovan Goode [2]" w:date="2018-11-09T10:04:00Z">
              <w:r w:rsidRPr="00114013" w:rsidDel="008B6AF4">
                <w:rPr>
                  <w:rFonts w:ascii="Consolas" w:eastAsia="Times New Roman" w:hAnsi="Consolas" w:cs="Times New Roman"/>
                  <w:color w:val="6A9955"/>
                  <w:sz w:val="21"/>
                  <w:szCs w:val="21"/>
                </w:rPr>
                <w:delText xml:space="preserve">     {% chart id:"" viewid:"" %}</w:delText>
              </w:r>
            </w:del>
          </w:p>
          <w:p w14:paraId="740387BF" w14:textId="77777777" w:rsidR="00ED1509" w:rsidRPr="00114013" w:rsidDel="008B6AF4" w:rsidRDefault="00ED1509">
            <w:pPr>
              <w:pStyle w:val="Heading1Numbered"/>
              <w:rPr>
                <w:del w:id="1934" w:author="Donovan Goode [2]" w:date="2018-11-09T10:04:00Z"/>
                <w:rFonts w:ascii="Consolas" w:eastAsia="Times New Roman" w:hAnsi="Consolas" w:cs="Times New Roman"/>
                <w:color w:val="D4D4D4"/>
                <w:sz w:val="21"/>
                <w:szCs w:val="21"/>
              </w:rPr>
              <w:pPrChange w:id="1935" w:author="Donovan Goode [2]" w:date="2018-11-09T10:05:00Z">
                <w:pPr>
                  <w:framePr w:hSpace="180" w:wrap="around" w:vAnchor="text" w:hAnchor="margin" w:xAlign="center" w:y="130"/>
                  <w:shd w:val="clear" w:color="auto" w:fill="1E1E1E"/>
                  <w:spacing w:line="285" w:lineRule="atLeast"/>
                </w:pPr>
              </w:pPrChange>
            </w:pPr>
          </w:p>
          <w:p w14:paraId="467B90BD" w14:textId="77777777" w:rsidR="00ED1509" w:rsidRPr="00114013" w:rsidDel="008B6AF4" w:rsidRDefault="00ED1509">
            <w:pPr>
              <w:pStyle w:val="Heading1Numbered"/>
              <w:rPr>
                <w:del w:id="1936" w:author="Donovan Goode [2]" w:date="2018-11-09T10:04:00Z"/>
                <w:rFonts w:ascii="Consolas" w:eastAsia="Times New Roman" w:hAnsi="Consolas" w:cs="Times New Roman"/>
                <w:color w:val="D4D4D4"/>
                <w:sz w:val="21"/>
                <w:szCs w:val="21"/>
              </w:rPr>
              <w:pPrChange w:id="1937" w:author="Donovan Goode [2]" w:date="2018-11-09T10:05:00Z">
                <w:pPr>
                  <w:framePr w:hSpace="180" w:wrap="around" w:vAnchor="text" w:hAnchor="margin" w:xAlign="center" w:y="130"/>
                  <w:shd w:val="clear" w:color="auto" w:fill="1E1E1E"/>
                  <w:spacing w:line="285" w:lineRule="atLeast"/>
                </w:pPr>
              </w:pPrChange>
            </w:pPr>
            <w:del w:id="1938" w:author="Donovan Goode [2]" w:date="2018-11-09T10:04:00Z">
              <w:r w:rsidRPr="00114013" w:rsidDel="008B6AF4">
                <w:rPr>
                  <w:rFonts w:ascii="Consolas" w:eastAsia="Times New Roman" w:hAnsi="Consolas" w:cs="Times New Roman"/>
                  <w:color w:val="6A9955"/>
                  <w:sz w:val="21"/>
                  <w:szCs w:val="21"/>
                </w:rPr>
                <w:delText xml:space="preserve">   &lt;/div&gt;</w:delText>
              </w:r>
            </w:del>
          </w:p>
          <w:p w14:paraId="0D6C814C" w14:textId="77777777" w:rsidR="00ED1509" w:rsidRPr="00114013" w:rsidDel="008B6AF4" w:rsidRDefault="00ED1509">
            <w:pPr>
              <w:pStyle w:val="Heading1Numbered"/>
              <w:rPr>
                <w:del w:id="1939" w:author="Donovan Goode [2]" w:date="2018-11-09T10:04:00Z"/>
                <w:rFonts w:ascii="Consolas" w:eastAsia="Times New Roman" w:hAnsi="Consolas" w:cs="Times New Roman"/>
                <w:color w:val="D4D4D4"/>
                <w:sz w:val="21"/>
                <w:szCs w:val="21"/>
              </w:rPr>
              <w:pPrChange w:id="1940" w:author="Donovan Goode [2]" w:date="2018-11-09T10:05:00Z">
                <w:pPr>
                  <w:framePr w:hSpace="180" w:wrap="around" w:vAnchor="text" w:hAnchor="margin" w:xAlign="center" w:y="130"/>
                  <w:shd w:val="clear" w:color="auto" w:fill="1E1E1E"/>
                  <w:spacing w:line="285" w:lineRule="atLeast"/>
                </w:pPr>
              </w:pPrChange>
            </w:pPr>
            <w:del w:id="1941" w:author="Donovan Goode [2]" w:date="2018-11-09T10:04:00Z">
              <w:r w:rsidRPr="00114013" w:rsidDel="008B6AF4">
                <w:rPr>
                  <w:rFonts w:ascii="Consolas" w:eastAsia="Times New Roman" w:hAnsi="Consolas" w:cs="Times New Roman"/>
                  <w:color w:val="6A9955"/>
                  <w:sz w:val="21"/>
                  <w:szCs w:val="21"/>
                </w:rPr>
                <w:delText xml:space="preserve"> &lt;!--</w:delText>
              </w:r>
            </w:del>
          </w:p>
          <w:p w14:paraId="16A903E6" w14:textId="77777777" w:rsidR="00ED1509" w:rsidRPr="00114013" w:rsidDel="008B6AF4" w:rsidRDefault="00ED1509">
            <w:pPr>
              <w:pStyle w:val="Heading1Numbered"/>
              <w:rPr>
                <w:del w:id="1942" w:author="Donovan Goode [2]" w:date="2018-11-09T10:04:00Z"/>
                <w:rFonts w:ascii="Consolas" w:eastAsia="Times New Roman" w:hAnsi="Consolas" w:cs="Times New Roman"/>
                <w:color w:val="D4D4D4"/>
                <w:sz w:val="21"/>
                <w:szCs w:val="21"/>
              </w:rPr>
              <w:pPrChange w:id="1943" w:author="Donovan Goode [2]" w:date="2018-11-09T10:05:00Z">
                <w:pPr>
                  <w:framePr w:hSpace="180" w:wrap="around" w:vAnchor="text" w:hAnchor="margin" w:xAlign="center" w:y="130"/>
                  <w:shd w:val="clear" w:color="auto" w:fill="1E1E1E"/>
                  <w:spacing w:line="285" w:lineRule="atLeast"/>
                </w:pPr>
              </w:pPrChange>
            </w:pPr>
            <w:del w:id="1944" w:author="Donovan Goode [2]" w:date="2018-11-09T10:04:00Z">
              <w:r w:rsidRPr="00114013" w:rsidDel="008B6AF4">
                <w:rPr>
                  <w:rFonts w:ascii="Consolas" w:eastAsia="Times New Roman" w:hAnsi="Consolas" w:cs="Times New Roman"/>
                  <w:color w:val="6A9955"/>
                  <w:sz w:val="21"/>
                  <w:szCs w:val="21"/>
                </w:rPr>
                <w:delText xml:space="preserve">    &lt;div class="col-md-12 show-chart-legend "&gt;</w:delText>
              </w:r>
            </w:del>
          </w:p>
          <w:p w14:paraId="6D074660" w14:textId="77777777" w:rsidR="00ED1509" w:rsidRPr="00114013" w:rsidDel="008B6AF4" w:rsidRDefault="00ED1509">
            <w:pPr>
              <w:pStyle w:val="Heading1Numbered"/>
              <w:rPr>
                <w:del w:id="1945" w:author="Donovan Goode [2]" w:date="2018-11-09T10:04:00Z"/>
                <w:rFonts w:ascii="Consolas" w:eastAsia="Times New Roman" w:hAnsi="Consolas" w:cs="Times New Roman"/>
                <w:color w:val="D4D4D4"/>
                <w:sz w:val="21"/>
                <w:szCs w:val="21"/>
              </w:rPr>
              <w:pPrChange w:id="1946" w:author="Donovan Goode [2]" w:date="2018-11-09T10:05:00Z">
                <w:pPr>
                  <w:framePr w:hSpace="180" w:wrap="around" w:vAnchor="text" w:hAnchor="margin" w:xAlign="center" w:y="130"/>
                  <w:shd w:val="clear" w:color="auto" w:fill="1E1E1E"/>
                  <w:spacing w:line="285" w:lineRule="atLeast"/>
                </w:pPr>
              </w:pPrChange>
            </w:pPr>
          </w:p>
          <w:p w14:paraId="4B23B714" w14:textId="77777777" w:rsidR="00ED1509" w:rsidRPr="00114013" w:rsidDel="008B6AF4" w:rsidRDefault="00ED1509">
            <w:pPr>
              <w:pStyle w:val="Heading1Numbered"/>
              <w:rPr>
                <w:del w:id="1947" w:author="Donovan Goode [2]" w:date="2018-11-09T10:04:00Z"/>
                <w:rFonts w:ascii="Consolas" w:eastAsia="Times New Roman" w:hAnsi="Consolas" w:cs="Times New Roman"/>
                <w:color w:val="D4D4D4"/>
                <w:sz w:val="21"/>
                <w:szCs w:val="21"/>
              </w:rPr>
              <w:pPrChange w:id="1948" w:author="Donovan Goode [2]" w:date="2018-11-09T10:05:00Z">
                <w:pPr>
                  <w:framePr w:hSpace="180" w:wrap="around" w:vAnchor="text" w:hAnchor="margin" w:xAlign="center" w:y="130"/>
                  <w:shd w:val="clear" w:color="auto" w:fill="1E1E1E"/>
                  <w:spacing w:line="285" w:lineRule="atLeast"/>
                </w:pPr>
              </w:pPrChange>
            </w:pPr>
            <w:del w:id="1949" w:author="Donovan Goode [2]" w:date="2018-11-09T10:04:00Z">
              <w:r w:rsidRPr="00114013" w:rsidDel="008B6AF4">
                <w:rPr>
                  <w:rFonts w:ascii="Consolas" w:eastAsia="Times New Roman" w:hAnsi="Consolas" w:cs="Times New Roman"/>
                  <w:color w:val="6A9955"/>
                  <w:sz w:val="21"/>
                  <w:szCs w:val="21"/>
                </w:rPr>
                <w:delText xml:space="preserve">      12 column chart </w:delText>
              </w:r>
            </w:del>
          </w:p>
          <w:p w14:paraId="34334AD1" w14:textId="77777777" w:rsidR="00ED1509" w:rsidRPr="00114013" w:rsidDel="008B6AF4" w:rsidRDefault="00ED1509">
            <w:pPr>
              <w:pStyle w:val="Heading1Numbered"/>
              <w:rPr>
                <w:del w:id="1950" w:author="Donovan Goode [2]" w:date="2018-11-09T10:04:00Z"/>
                <w:rFonts w:ascii="Consolas" w:eastAsia="Times New Roman" w:hAnsi="Consolas" w:cs="Times New Roman"/>
                <w:color w:val="D4D4D4"/>
                <w:sz w:val="21"/>
                <w:szCs w:val="21"/>
              </w:rPr>
              <w:pPrChange w:id="1951" w:author="Donovan Goode [2]" w:date="2018-11-09T10:05:00Z">
                <w:pPr>
                  <w:framePr w:hSpace="180" w:wrap="around" w:vAnchor="text" w:hAnchor="margin" w:xAlign="center" w:y="130"/>
                  <w:shd w:val="clear" w:color="auto" w:fill="1E1E1E"/>
                  <w:spacing w:line="285" w:lineRule="atLeast"/>
                </w:pPr>
              </w:pPrChange>
            </w:pPr>
            <w:del w:id="1952" w:author="Donovan Goode [2]" w:date="2018-11-09T10:04:00Z">
              <w:r w:rsidRPr="00114013" w:rsidDel="008B6AF4">
                <w:rPr>
                  <w:rFonts w:ascii="Consolas" w:eastAsia="Times New Roman" w:hAnsi="Consolas" w:cs="Times New Roman"/>
                  <w:color w:val="6A9955"/>
                  <w:sz w:val="21"/>
                  <w:szCs w:val="21"/>
                </w:rPr>
                <w:delText xml:space="preserve">     {%comment%}</w:delText>
              </w:r>
            </w:del>
          </w:p>
          <w:p w14:paraId="2EC9F185" w14:textId="77777777" w:rsidR="00ED1509" w:rsidRPr="00114013" w:rsidDel="008B6AF4" w:rsidRDefault="00ED1509">
            <w:pPr>
              <w:pStyle w:val="Heading1Numbered"/>
              <w:rPr>
                <w:del w:id="1953" w:author="Donovan Goode [2]" w:date="2018-11-09T10:04:00Z"/>
                <w:rFonts w:ascii="Consolas" w:eastAsia="Times New Roman" w:hAnsi="Consolas" w:cs="Times New Roman"/>
                <w:color w:val="D4D4D4"/>
                <w:sz w:val="21"/>
                <w:szCs w:val="21"/>
              </w:rPr>
              <w:pPrChange w:id="1954" w:author="Donovan Goode [2]" w:date="2018-11-09T10:05:00Z">
                <w:pPr>
                  <w:framePr w:hSpace="180" w:wrap="around" w:vAnchor="text" w:hAnchor="margin" w:xAlign="center" w:y="130"/>
                  <w:shd w:val="clear" w:color="auto" w:fill="1E1E1E"/>
                  <w:spacing w:line="285" w:lineRule="atLeast"/>
                </w:pPr>
              </w:pPrChange>
            </w:pPr>
            <w:del w:id="1955" w:author="Donovan Goode [2]" w:date="2018-11-09T10:04:00Z">
              <w:r w:rsidRPr="00114013" w:rsidDel="008B6AF4">
                <w:rPr>
                  <w:rFonts w:ascii="Consolas" w:eastAsia="Times New Roman" w:hAnsi="Consolas" w:cs="Times New Roman"/>
                  <w:color w:val="6A9955"/>
                  <w:sz w:val="21"/>
                  <w:szCs w:val="21"/>
                </w:rPr>
                <w:delText xml:space="preserve">     {% chart id:"" viewid:"" %}</w:delText>
              </w:r>
            </w:del>
          </w:p>
          <w:p w14:paraId="14433AA2" w14:textId="77777777" w:rsidR="00ED1509" w:rsidRPr="00114013" w:rsidDel="008B6AF4" w:rsidRDefault="00ED1509">
            <w:pPr>
              <w:pStyle w:val="Heading1Numbered"/>
              <w:rPr>
                <w:del w:id="1956" w:author="Donovan Goode [2]" w:date="2018-11-09T10:04:00Z"/>
                <w:rFonts w:ascii="Consolas" w:eastAsia="Times New Roman" w:hAnsi="Consolas" w:cs="Times New Roman"/>
                <w:color w:val="D4D4D4"/>
                <w:sz w:val="21"/>
                <w:szCs w:val="21"/>
              </w:rPr>
              <w:pPrChange w:id="1957" w:author="Donovan Goode [2]" w:date="2018-11-09T10:05:00Z">
                <w:pPr>
                  <w:framePr w:hSpace="180" w:wrap="around" w:vAnchor="text" w:hAnchor="margin" w:xAlign="center" w:y="130"/>
                  <w:shd w:val="clear" w:color="auto" w:fill="1E1E1E"/>
                  <w:spacing w:line="285" w:lineRule="atLeast"/>
                </w:pPr>
              </w:pPrChange>
            </w:pPr>
            <w:del w:id="1958" w:author="Donovan Goode [2]" w:date="2018-11-09T10:04:00Z">
              <w:r w:rsidRPr="00114013" w:rsidDel="008B6AF4">
                <w:rPr>
                  <w:rFonts w:ascii="Consolas" w:eastAsia="Times New Roman" w:hAnsi="Consolas" w:cs="Times New Roman"/>
                  <w:color w:val="6A9955"/>
                  <w:sz w:val="21"/>
                  <w:szCs w:val="21"/>
                </w:rPr>
                <w:delText xml:space="preserve">    {%endcomment%}</w:delText>
              </w:r>
            </w:del>
          </w:p>
          <w:p w14:paraId="722D1EFB" w14:textId="77777777" w:rsidR="00ED1509" w:rsidRPr="00114013" w:rsidDel="008B6AF4" w:rsidRDefault="00ED1509">
            <w:pPr>
              <w:pStyle w:val="Heading1Numbered"/>
              <w:rPr>
                <w:del w:id="1959" w:author="Donovan Goode [2]" w:date="2018-11-09T10:04:00Z"/>
                <w:rFonts w:ascii="Consolas" w:eastAsia="Times New Roman" w:hAnsi="Consolas" w:cs="Times New Roman"/>
                <w:color w:val="D4D4D4"/>
                <w:sz w:val="21"/>
                <w:szCs w:val="21"/>
              </w:rPr>
              <w:pPrChange w:id="1960" w:author="Donovan Goode [2]" w:date="2018-11-09T10:05:00Z">
                <w:pPr>
                  <w:framePr w:hSpace="180" w:wrap="around" w:vAnchor="text" w:hAnchor="margin" w:xAlign="center" w:y="130"/>
                  <w:shd w:val="clear" w:color="auto" w:fill="1E1E1E"/>
                  <w:spacing w:line="285" w:lineRule="atLeast"/>
                </w:pPr>
              </w:pPrChange>
            </w:pPr>
            <w:del w:id="1961"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 xml:space="preserve"> --&gt;</w:delText>
              </w:r>
            </w:del>
          </w:p>
          <w:p w14:paraId="480A83FC" w14:textId="77777777" w:rsidR="00ED1509" w:rsidRPr="00114013" w:rsidDel="008B6AF4" w:rsidRDefault="00ED1509">
            <w:pPr>
              <w:pStyle w:val="Heading1Numbered"/>
              <w:rPr>
                <w:del w:id="1962" w:author="Donovan Goode [2]" w:date="2018-11-09T10:04:00Z"/>
                <w:rFonts w:ascii="Consolas" w:eastAsia="Times New Roman" w:hAnsi="Consolas" w:cs="Times New Roman"/>
                <w:color w:val="D4D4D4"/>
                <w:sz w:val="21"/>
                <w:szCs w:val="21"/>
              </w:rPr>
              <w:pPrChange w:id="1963" w:author="Donovan Goode [2]" w:date="2018-11-09T10:05:00Z">
                <w:pPr>
                  <w:framePr w:hSpace="180" w:wrap="around" w:vAnchor="text" w:hAnchor="margin" w:xAlign="center" w:y="130"/>
                  <w:shd w:val="clear" w:color="auto" w:fill="1E1E1E"/>
                  <w:spacing w:line="285" w:lineRule="atLeast"/>
                </w:pPr>
              </w:pPrChange>
            </w:pPr>
            <w:del w:id="1964" w:author="Donovan Goode [2]" w:date="2018-11-09T10:04:00Z">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endcomment</w:delText>
              </w:r>
              <w:r w:rsidRPr="00114013" w:rsidDel="008B6AF4">
                <w:rPr>
                  <w:rFonts w:ascii="Consolas" w:eastAsia="Times New Roman" w:hAnsi="Consolas" w:cs="Times New Roman"/>
                  <w:color w:val="D4D4D4"/>
                  <w:sz w:val="21"/>
                  <w:szCs w:val="21"/>
                </w:rPr>
                <w:delText>%}</w:delText>
              </w:r>
            </w:del>
          </w:p>
          <w:p w14:paraId="56763DAD" w14:textId="77777777" w:rsidR="00ED1509" w:rsidRPr="00114013" w:rsidDel="008B6AF4" w:rsidRDefault="00ED1509">
            <w:pPr>
              <w:pStyle w:val="Heading1Numbered"/>
              <w:rPr>
                <w:del w:id="1965" w:author="Donovan Goode [2]" w:date="2018-11-09T10:04:00Z"/>
                <w:rFonts w:ascii="Consolas" w:eastAsia="Times New Roman" w:hAnsi="Consolas" w:cs="Times New Roman"/>
                <w:color w:val="D4D4D4"/>
                <w:sz w:val="21"/>
                <w:szCs w:val="21"/>
              </w:rPr>
              <w:pPrChange w:id="1966" w:author="Donovan Goode [2]" w:date="2018-11-09T10:05:00Z">
                <w:pPr>
                  <w:framePr w:hSpace="180" w:wrap="around" w:vAnchor="text" w:hAnchor="margin" w:xAlign="center" w:y="130"/>
                  <w:shd w:val="clear" w:color="auto" w:fill="1E1E1E"/>
                  <w:spacing w:line="285" w:lineRule="atLeast"/>
                </w:pPr>
              </w:pPrChange>
            </w:pPr>
          </w:p>
          <w:p w14:paraId="1128FB9A" w14:textId="77777777" w:rsidR="00ED1509" w:rsidRPr="00114013" w:rsidDel="008B6AF4" w:rsidRDefault="00ED1509">
            <w:pPr>
              <w:pStyle w:val="Heading1Numbered"/>
              <w:rPr>
                <w:del w:id="1967" w:author="Donovan Goode [2]" w:date="2018-11-09T10:04:00Z"/>
                <w:rFonts w:ascii="Consolas" w:eastAsia="Times New Roman" w:hAnsi="Consolas" w:cs="Times New Roman"/>
                <w:color w:val="D4D4D4"/>
                <w:sz w:val="21"/>
                <w:szCs w:val="21"/>
              </w:rPr>
              <w:pPrChange w:id="1968" w:author="Donovan Goode [2]" w:date="2018-11-09T10:05:00Z">
                <w:pPr>
                  <w:framePr w:hSpace="180" w:wrap="around" w:vAnchor="text" w:hAnchor="margin" w:xAlign="center" w:y="130"/>
                  <w:shd w:val="clear" w:color="auto" w:fill="1E1E1E"/>
                  <w:spacing w:line="285" w:lineRule="atLeast"/>
                </w:pPr>
              </w:pPrChange>
            </w:pPr>
            <w:del w:id="1969"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Entity List for Employee Retirement Applicants that the Admin User is the Admin of --&gt;</w:delText>
              </w:r>
            </w:del>
          </w:p>
          <w:p w14:paraId="6C49100B" w14:textId="77777777" w:rsidR="00ED1509" w:rsidRPr="00114013" w:rsidDel="008B6AF4" w:rsidRDefault="00ED1509">
            <w:pPr>
              <w:pStyle w:val="Heading1Numbered"/>
              <w:rPr>
                <w:del w:id="1970" w:author="Donovan Goode [2]" w:date="2018-11-09T10:04:00Z"/>
                <w:rFonts w:ascii="Consolas" w:eastAsia="Times New Roman" w:hAnsi="Consolas" w:cs="Times New Roman"/>
                <w:color w:val="D4D4D4"/>
                <w:sz w:val="21"/>
                <w:szCs w:val="21"/>
              </w:rPr>
              <w:pPrChange w:id="1971" w:author="Donovan Goode [2]" w:date="2018-11-09T10:05:00Z">
                <w:pPr>
                  <w:framePr w:hSpace="180" w:wrap="around" w:vAnchor="text" w:hAnchor="margin" w:xAlign="center" w:y="130"/>
                  <w:shd w:val="clear" w:color="auto" w:fill="1E1E1E"/>
                  <w:spacing w:line="285" w:lineRule="atLeast"/>
                </w:pPr>
              </w:pPrChange>
            </w:pPr>
            <w:del w:id="1972"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"manage-agency-list"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height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"10"</w:delText>
              </w:r>
              <w:r w:rsidRPr="00114013" w:rsidDel="008B6AF4">
                <w:rPr>
                  <w:rFonts w:ascii="Consolas" w:eastAsia="Times New Roman" w:hAnsi="Consolas" w:cs="Times New Roman"/>
                  <w:color w:val="808080"/>
                  <w:sz w:val="21"/>
                  <w:szCs w:val="21"/>
                </w:rPr>
                <w:delText>&gt;</w:delText>
              </w:r>
            </w:del>
          </w:p>
          <w:p w14:paraId="49F972AD" w14:textId="77777777" w:rsidR="00ED1509" w:rsidRPr="00114013" w:rsidDel="008B6AF4" w:rsidRDefault="00ED1509">
            <w:pPr>
              <w:pStyle w:val="Heading1Numbered"/>
              <w:rPr>
                <w:del w:id="1973" w:author="Donovan Goode [2]" w:date="2018-11-09T10:04:00Z"/>
                <w:rFonts w:ascii="Consolas" w:eastAsia="Times New Roman" w:hAnsi="Consolas" w:cs="Times New Roman"/>
                <w:color w:val="D4D4D4"/>
                <w:sz w:val="21"/>
                <w:szCs w:val="21"/>
              </w:rPr>
              <w:pPrChange w:id="1974" w:author="Donovan Goode [2]" w:date="2018-11-09T10:05:00Z">
                <w:pPr>
                  <w:framePr w:hSpace="180" w:wrap="around" w:vAnchor="text" w:hAnchor="margin" w:xAlign="center" w:y="130"/>
                  <w:shd w:val="clear" w:color="auto" w:fill="1E1E1E"/>
                  <w:spacing w:line="285" w:lineRule="atLeast"/>
                </w:pPr>
              </w:pPrChange>
            </w:pPr>
            <w:del w:id="1975"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"agencyemployeelistlabel" for="manage-agency-list"&gt;&lt;h3&gt;My Agency Employee Applicants&lt;/h3&gt;&lt;/label&gt;--&gt;</w:delText>
              </w:r>
            </w:del>
          </w:p>
          <w:p w14:paraId="01B13A48" w14:textId="77777777" w:rsidR="00ED1509" w:rsidRPr="00114013" w:rsidDel="008B6AF4" w:rsidRDefault="00ED1509">
            <w:pPr>
              <w:pStyle w:val="Heading1Numbered"/>
              <w:rPr>
                <w:del w:id="1976" w:author="Donovan Goode [2]" w:date="2018-11-09T10:04:00Z"/>
                <w:rFonts w:ascii="Consolas" w:eastAsia="Times New Roman" w:hAnsi="Consolas" w:cs="Times New Roman"/>
                <w:color w:val="D4D4D4"/>
                <w:sz w:val="21"/>
                <w:szCs w:val="21"/>
              </w:rPr>
              <w:pPrChange w:id="1977" w:author="Donovan Goode [2]" w:date="2018-11-09T10:05:00Z">
                <w:pPr>
                  <w:framePr w:hSpace="180" w:wrap="around" w:vAnchor="text" w:hAnchor="margin" w:xAlign="center" w:y="130"/>
                  <w:shd w:val="clear" w:color="auto" w:fill="1E1E1E"/>
                  <w:spacing w:line="285" w:lineRule="atLeast"/>
                </w:pPr>
              </w:pPrChange>
            </w:pPr>
            <w:del w:id="1978"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"agencyemployeelistlabel"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Applicants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0715910F" w14:textId="77777777" w:rsidR="00ED1509" w:rsidRPr="00114013" w:rsidDel="008B6AF4" w:rsidRDefault="00ED1509">
            <w:pPr>
              <w:pStyle w:val="Heading1Numbered"/>
              <w:rPr>
                <w:del w:id="1979" w:author="Donovan Goode [2]" w:date="2018-11-09T10:04:00Z"/>
                <w:rFonts w:ascii="Consolas" w:eastAsia="Times New Roman" w:hAnsi="Consolas" w:cs="Times New Roman"/>
                <w:color w:val="D4D4D4"/>
                <w:sz w:val="21"/>
                <w:szCs w:val="21"/>
              </w:rPr>
              <w:pPrChange w:id="1980" w:author="Donovan Goode [2]" w:date="2018-11-09T10:05:00Z">
                <w:pPr>
                  <w:framePr w:hSpace="180" w:wrap="around" w:vAnchor="text" w:hAnchor="margin" w:xAlign="center" w:y="130"/>
                  <w:shd w:val="clear" w:color="auto" w:fill="1E1E1E"/>
                  <w:spacing w:line="285" w:lineRule="atLeast"/>
                </w:pPr>
              </w:pPrChange>
            </w:pPr>
            <w:del w:id="198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 Admin Agency contacts"</w:delText>
              </w:r>
              <w:r w:rsidRPr="00114013" w:rsidDel="008B6AF4">
                <w:rPr>
                  <w:rFonts w:ascii="Consolas" w:eastAsia="Times New Roman" w:hAnsi="Consolas" w:cs="Times New Roman"/>
                  <w:color w:val="D4D4D4"/>
                  <w:sz w:val="21"/>
                  <w:szCs w:val="21"/>
                </w:rPr>
                <w:delText xml:space="preserve"> %}</w:delText>
              </w:r>
            </w:del>
          </w:p>
          <w:p w14:paraId="616AA911" w14:textId="77777777" w:rsidR="00ED1509" w:rsidRPr="00114013" w:rsidDel="008B6AF4" w:rsidRDefault="00ED1509">
            <w:pPr>
              <w:pStyle w:val="Heading1Numbered"/>
              <w:rPr>
                <w:del w:id="1982" w:author="Donovan Goode [2]" w:date="2018-11-09T10:04:00Z"/>
                <w:rFonts w:ascii="Consolas" w:eastAsia="Times New Roman" w:hAnsi="Consolas" w:cs="Times New Roman"/>
                <w:color w:val="D4D4D4"/>
                <w:sz w:val="21"/>
                <w:szCs w:val="21"/>
              </w:rPr>
              <w:pPrChange w:id="1983" w:author="Donovan Goode [2]" w:date="2018-11-09T10:05:00Z">
                <w:pPr>
                  <w:framePr w:hSpace="180" w:wrap="around" w:vAnchor="text" w:hAnchor="margin" w:xAlign="center" w:y="130"/>
                  <w:shd w:val="clear" w:color="auto" w:fill="1E1E1E"/>
                  <w:spacing w:line="285" w:lineRule="atLeast"/>
                </w:pPr>
              </w:pPrChange>
            </w:pPr>
            <w:del w:id="1984"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3E4DFFC" w14:textId="77777777" w:rsidR="00ED1509" w:rsidRPr="00114013" w:rsidDel="008B6AF4" w:rsidRDefault="00ED1509">
            <w:pPr>
              <w:pStyle w:val="Heading1Numbered"/>
              <w:rPr>
                <w:del w:id="1985" w:author="Donovan Goode [2]" w:date="2018-11-09T10:04:00Z"/>
                <w:rFonts w:ascii="Consolas" w:eastAsia="Times New Roman" w:hAnsi="Consolas" w:cs="Times New Roman"/>
                <w:color w:val="D4D4D4"/>
                <w:sz w:val="21"/>
                <w:szCs w:val="21"/>
              </w:rPr>
              <w:pPrChange w:id="1986" w:author="Donovan Goode [2]" w:date="2018-11-09T10:05:00Z">
                <w:pPr>
                  <w:framePr w:hSpace="180" w:wrap="around" w:vAnchor="text" w:hAnchor="margin" w:xAlign="center" w:y="130"/>
                  <w:shd w:val="clear" w:color="auto" w:fill="1E1E1E"/>
                  <w:spacing w:line="285" w:lineRule="atLeast"/>
                </w:pPr>
              </w:pPrChange>
            </w:pPr>
            <w:del w:id="1987" w:author="Donovan Goode [2]" w:date="2018-11-09T10:04:00Z">
              <w:r w:rsidRPr="00114013" w:rsidDel="008B6AF4">
                <w:rPr>
                  <w:rFonts w:ascii="Consolas" w:eastAsia="Times New Roman" w:hAnsi="Consolas" w:cs="Times New Roman"/>
                  <w:color w:val="6A9955"/>
                  <w:sz w:val="21"/>
                  <w:szCs w:val="21"/>
                </w:rPr>
                <w:delText>&lt;!-- Entity List for Agencies Admins to see a list of all the applicants applications that the Admin User is the Admin of --&gt;</w:delText>
              </w:r>
            </w:del>
          </w:p>
          <w:p w14:paraId="0E71A9E8" w14:textId="77777777" w:rsidR="00ED1509" w:rsidRPr="00114013" w:rsidDel="008B6AF4" w:rsidRDefault="00ED1509">
            <w:pPr>
              <w:pStyle w:val="Heading1Numbered"/>
              <w:rPr>
                <w:del w:id="1988" w:author="Donovan Goode [2]" w:date="2018-11-09T10:04:00Z"/>
                <w:rFonts w:ascii="Consolas" w:eastAsia="Times New Roman" w:hAnsi="Consolas" w:cs="Times New Roman"/>
                <w:color w:val="D4D4D4"/>
                <w:sz w:val="21"/>
                <w:szCs w:val="21"/>
              </w:rPr>
              <w:pPrChange w:id="1989" w:author="Donovan Goode [2]" w:date="2018-11-09T10:05:00Z">
                <w:pPr>
                  <w:framePr w:hSpace="180" w:wrap="around" w:vAnchor="text" w:hAnchor="margin" w:xAlign="center" w:y="130"/>
                  <w:shd w:val="clear" w:color="auto" w:fill="1E1E1E"/>
                  <w:spacing w:line="285" w:lineRule="atLeast"/>
                </w:pPr>
              </w:pPrChange>
            </w:pPr>
            <w:del w:id="1990"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"retirement-applications-list"</w:delText>
              </w:r>
              <w:r w:rsidRPr="00114013" w:rsidDel="008B6AF4">
                <w:rPr>
                  <w:rFonts w:ascii="Consolas" w:eastAsia="Times New Roman" w:hAnsi="Consolas" w:cs="Times New Roman"/>
                  <w:color w:val="808080"/>
                  <w:sz w:val="21"/>
                  <w:szCs w:val="21"/>
                </w:rPr>
                <w:delText>&gt;</w:delText>
              </w:r>
            </w:del>
          </w:p>
          <w:p w14:paraId="398FD737" w14:textId="77777777" w:rsidR="00ED1509" w:rsidRPr="00114013" w:rsidDel="008B6AF4" w:rsidRDefault="00ED1509">
            <w:pPr>
              <w:pStyle w:val="Heading1Numbered"/>
              <w:rPr>
                <w:del w:id="1991" w:author="Donovan Goode [2]" w:date="2018-11-09T10:04:00Z"/>
                <w:rFonts w:ascii="Consolas" w:eastAsia="Times New Roman" w:hAnsi="Consolas" w:cs="Times New Roman"/>
                <w:color w:val="D4D4D4"/>
                <w:sz w:val="21"/>
                <w:szCs w:val="21"/>
              </w:rPr>
              <w:pPrChange w:id="1992" w:author="Donovan Goode [2]" w:date="2018-11-09T10:05:00Z">
                <w:pPr>
                  <w:framePr w:hSpace="180" w:wrap="around" w:vAnchor="text" w:hAnchor="margin" w:xAlign="center" w:y="130"/>
                  <w:shd w:val="clear" w:color="auto" w:fill="1E1E1E"/>
                  <w:spacing w:line="285" w:lineRule="atLeast"/>
                </w:pPr>
              </w:pPrChange>
            </w:pPr>
            <w:del w:id="1993"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5E4019B8" w14:textId="77777777" w:rsidR="00ED1509" w:rsidRPr="00114013" w:rsidDel="008B6AF4" w:rsidRDefault="00ED1509">
            <w:pPr>
              <w:pStyle w:val="Heading1Numbered"/>
              <w:rPr>
                <w:del w:id="1994" w:author="Donovan Goode [2]" w:date="2018-11-09T10:04:00Z"/>
                <w:rFonts w:ascii="Consolas" w:eastAsia="Times New Roman" w:hAnsi="Consolas" w:cs="Times New Roman"/>
                <w:color w:val="D4D4D4"/>
                <w:sz w:val="21"/>
                <w:szCs w:val="21"/>
              </w:rPr>
              <w:pPrChange w:id="1995" w:author="Donovan Goode [2]" w:date="2018-11-09T10:05:00Z">
                <w:pPr>
                  <w:framePr w:hSpace="180" w:wrap="around" w:vAnchor="text" w:hAnchor="margin" w:xAlign="center" w:y="130"/>
                  <w:shd w:val="clear" w:color="auto" w:fill="1E1E1E"/>
                  <w:spacing w:line="285" w:lineRule="atLeast"/>
                </w:pPr>
              </w:pPrChange>
            </w:pPr>
            <w:del w:id="1996"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"agencyapplicationslistlabel"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Retirement Packages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5C277F49" w14:textId="77777777" w:rsidR="00ED1509" w:rsidRPr="00114013" w:rsidDel="008B6AF4" w:rsidRDefault="00ED1509">
            <w:pPr>
              <w:pStyle w:val="Heading1Numbered"/>
              <w:rPr>
                <w:del w:id="1997" w:author="Donovan Goode [2]" w:date="2018-11-09T10:04:00Z"/>
                <w:rFonts w:ascii="Consolas" w:eastAsia="Times New Roman" w:hAnsi="Consolas" w:cs="Times New Roman"/>
                <w:color w:val="D4D4D4"/>
                <w:sz w:val="21"/>
                <w:szCs w:val="21"/>
              </w:rPr>
              <w:pPrChange w:id="1998" w:author="Donovan Goode [2]" w:date="2018-11-09T10:05:00Z">
                <w:pPr>
                  <w:framePr w:hSpace="180" w:wrap="around" w:vAnchor="text" w:hAnchor="margin" w:xAlign="center" w:y="130"/>
                  <w:shd w:val="clear" w:color="auto" w:fill="1E1E1E"/>
                  <w:spacing w:line="285" w:lineRule="atLeast"/>
                </w:pPr>
              </w:pPrChange>
            </w:pPr>
            <w:del w:id="1999"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"view-toolbar grid-actions clearfix"</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a</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"btn btn-primary pull-right action"</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Online Retirement Application Package Status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a</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"pull-right toolbar-actions"</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724AEC62" w14:textId="77777777" w:rsidR="00ED1509" w:rsidRPr="00114013" w:rsidDel="008B6AF4" w:rsidRDefault="00ED1509">
            <w:pPr>
              <w:pStyle w:val="Heading1Numbered"/>
              <w:rPr>
                <w:del w:id="2000" w:author="Donovan Goode [2]" w:date="2018-11-09T10:04:00Z"/>
                <w:rFonts w:ascii="Consolas" w:eastAsia="Times New Roman" w:hAnsi="Consolas" w:cs="Times New Roman"/>
                <w:color w:val="D4D4D4"/>
                <w:sz w:val="21"/>
                <w:szCs w:val="21"/>
              </w:rPr>
              <w:pPrChange w:id="2001" w:author="Donovan Goode [2]" w:date="2018-11-09T10:05:00Z">
                <w:pPr>
                  <w:framePr w:hSpace="180" w:wrap="around" w:vAnchor="text" w:hAnchor="margin" w:xAlign="center" w:y="130"/>
                  <w:shd w:val="clear" w:color="auto" w:fill="1E1E1E"/>
                  <w:spacing w:line="285" w:lineRule="atLeast"/>
                </w:pPr>
              </w:pPrChange>
            </w:pPr>
            <w:del w:id="2002"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"Agency's Applicants' Retirement Applications"</w:delText>
              </w:r>
              <w:r w:rsidRPr="00114013" w:rsidDel="008B6AF4">
                <w:rPr>
                  <w:rFonts w:ascii="Consolas" w:eastAsia="Times New Roman" w:hAnsi="Consolas" w:cs="Times New Roman"/>
                  <w:color w:val="D4D4D4"/>
                  <w:sz w:val="21"/>
                  <w:szCs w:val="21"/>
                </w:rPr>
                <w:delText xml:space="preserve"> %}</w:delText>
              </w:r>
            </w:del>
          </w:p>
          <w:p w14:paraId="3F5B55C6" w14:textId="77777777" w:rsidR="00ED1509" w:rsidRPr="00114013" w:rsidDel="008B6AF4" w:rsidRDefault="00ED1509">
            <w:pPr>
              <w:pStyle w:val="Heading1Numbered"/>
              <w:rPr>
                <w:del w:id="2003" w:author="Donovan Goode [2]" w:date="2018-11-09T10:04:00Z"/>
                <w:rFonts w:ascii="Consolas" w:eastAsia="Times New Roman" w:hAnsi="Consolas" w:cs="Times New Roman"/>
                <w:color w:val="D4D4D4"/>
                <w:sz w:val="21"/>
                <w:szCs w:val="21"/>
              </w:rPr>
              <w:pPrChange w:id="2004" w:author="Donovan Goode [2]" w:date="2018-11-09T10:05:00Z">
                <w:pPr>
                  <w:framePr w:hSpace="180" w:wrap="around" w:vAnchor="text" w:hAnchor="margin" w:xAlign="center" w:y="130"/>
                  <w:shd w:val="clear" w:color="auto" w:fill="1E1E1E"/>
                  <w:spacing w:line="285" w:lineRule="atLeast"/>
                </w:pPr>
              </w:pPrChange>
            </w:pPr>
            <w:del w:id="2005"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DF6759B" w14:textId="77777777" w:rsidR="00ED1509" w:rsidRPr="00114013" w:rsidDel="008B6AF4" w:rsidRDefault="00ED1509">
            <w:pPr>
              <w:pStyle w:val="Heading1Numbered"/>
              <w:rPr>
                <w:del w:id="2006" w:author="Donovan Goode [2]" w:date="2018-11-09T10:04:00Z"/>
                <w:rFonts w:ascii="Consolas" w:eastAsia="Times New Roman" w:hAnsi="Consolas" w:cs="Times New Roman"/>
                <w:color w:val="D4D4D4"/>
                <w:sz w:val="21"/>
                <w:szCs w:val="21"/>
              </w:rPr>
              <w:pPrChange w:id="2007" w:author="Donovan Goode [2]" w:date="2018-11-09T10:05:00Z">
                <w:pPr>
                  <w:framePr w:hSpace="180" w:wrap="around" w:vAnchor="text" w:hAnchor="margin" w:xAlign="center" w:y="130"/>
                  <w:shd w:val="clear" w:color="auto" w:fill="1E1E1E"/>
                  <w:spacing w:line="285" w:lineRule="atLeast"/>
                </w:pPr>
              </w:pPrChange>
            </w:pPr>
            <w:del w:id="2008" w:author="Donovan Goode [2]" w:date="2018-11-09T10:04:00Z">
              <w:r w:rsidRPr="00114013" w:rsidDel="008B6AF4">
                <w:rPr>
                  <w:rFonts w:ascii="Consolas" w:eastAsia="Times New Roman" w:hAnsi="Consolas" w:cs="Times New Roman"/>
                  <w:color w:val="6A9955"/>
                  <w:sz w:val="21"/>
                  <w:szCs w:val="21"/>
                </w:rPr>
                <w:delText>&lt;!-- Entity List for Agencies that the Admin User is the Admin of --&gt;</w:delText>
              </w:r>
            </w:del>
          </w:p>
          <w:p w14:paraId="630A8BA1" w14:textId="77777777" w:rsidR="00ED1509" w:rsidRPr="00114013" w:rsidDel="008B6AF4" w:rsidRDefault="00ED1509">
            <w:pPr>
              <w:pStyle w:val="Heading1Numbered"/>
              <w:rPr>
                <w:del w:id="2009" w:author="Donovan Goode [2]" w:date="2018-11-09T10:04:00Z"/>
                <w:rFonts w:ascii="Consolas" w:eastAsia="Times New Roman" w:hAnsi="Consolas" w:cs="Times New Roman"/>
                <w:color w:val="D4D4D4"/>
                <w:sz w:val="21"/>
                <w:szCs w:val="21"/>
              </w:rPr>
              <w:pPrChange w:id="2010" w:author="Donovan Goode [2]" w:date="2018-11-09T10:05:00Z">
                <w:pPr>
                  <w:framePr w:hSpace="180" w:wrap="around" w:vAnchor="text" w:hAnchor="margin" w:xAlign="center" w:y="130"/>
                  <w:shd w:val="clear" w:color="auto" w:fill="1E1E1E"/>
                  <w:spacing w:line="285" w:lineRule="atLeast"/>
                </w:pPr>
              </w:pPrChange>
            </w:pPr>
            <w:del w:id="201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"manage-agency-list"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height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"10"</w:delText>
              </w:r>
              <w:r w:rsidRPr="00114013" w:rsidDel="008B6AF4">
                <w:rPr>
                  <w:rFonts w:ascii="Consolas" w:eastAsia="Times New Roman" w:hAnsi="Consolas" w:cs="Times New Roman"/>
                  <w:color w:val="808080"/>
                  <w:sz w:val="21"/>
                  <w:szCs w:val="21"/>
                </w:rPr>
                <w:delText>&gt;</w:delText>
              </w:r>
            </w:del>
          </w:p>
          <w:p w14:paraId="269B94E7" w14:textId="77777777" w:rsidR="00ED1509" w:rsidRPr="00114013" w:rsidDel="008B6AF4" w:rsidRDefault="00ED1509">
            <w:pPr>
              <w:pStyle w:val="Heading1Numbered"/>
              <w:rPr>
                <w:del w:id="2012" w:author="Donovan Goode [2]" w:date="2018-11-09T10:04:00Z"/>
                <w:rFonts w:ascii="Consolas" w:eastAsia="Times New Roman" w:hAnsi="Consolas" w:cs="Times New Roman"/>
                <w:color w:val="D4D4D4"/>
                <w:sz w:val="21"/>
                <w:szCs w:val="21"/>
              </w:rPr>
              <w:pPrChange w:id="2013" w:author="Donovan Goode [2]" w:date="2018-11-09T10:05:00Z">
                <w:pPr>
                  <w:framePr w:hSpace="180" w:wrap="around" w:vAnchor="text" w:hAnchor="margin" w:xAlign="center" w:y="130"/>
                  <w:shd w:val="clear" w:color="auto" w:fill="1E1E1E"/>
                  <w:spacing w:line="285" w:lineRule="atLeast"/>
                </w:pPr>
              </w:pPrChange>
            </w:pPr>
            <w:del w:id="2014"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"agencylistlabel" for="manage-agency-list"&gt;&lt;h3&gt;My Agency Accounts&lt;/h3&gt;&lt;/label&gt;--&gt;</w:delText>
              </w:r>
            </w:del>
          </w:p>
          <w:p w14:paraId="39AC2D99" w14:textId="77777777" w:rsidR="00ED1509" w:rsidRPr="00114013" w:rsidDel="008B6AF4" w:rsidRDefault="00ED1509">
            <w:pPr>
              <w:pStyle w:val="Heading1Numbered"/>
              <w:rPr>
                <w:del w:id="2015" w:author="Donovan Goode [2]" w:date="2018-11-09T10:04:00Z"/>
                <w:rFonts w:ascii="Consolas" w:eastAsia="Times New Roman" w:hAnsi="Consolas" w:cs="Times New Roman"/>
                <w:color w:val="D4D4D4"/>
                <w:sz w:val="21"/>
                <w:szCs w:val="21"/>
              </w:rPr>
              <w:pPrChange w:id="2016" w:author="Donovan Goode [2]" w:date="2018-11-09T10:05:00Z">
                <w:pPr>
                  <w:framePr w:hSpace="180" w:wrap="around" w:vAnchor="text" w:hAnchor="margin" w:xAlign="center" w:y="130"/>
                  <w:shd w:val="clear" w:color="auto" w:fill="1E1E1E"/>
                  <w:spacing w:line="285" w:lineRule="atLeast"/>
                </w:pPr>
              </w:pPrChange>
            </w:pPr>
            <w:del w:id="2017"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Agency Accounts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1D5E0B98" w14:textId="77777777" w:rsidR="00ED1509" w:rsidRPr="00114013" w:rsidDel="008B6AF4" w:rsidRDefault="00ED1509">
            <w:pPr>
              <w:pStyle w:val="Heading1Numbered"/>
              <w:rPr>
                <w:del w:id="2018" w:author="Donovan Goode [2]" w:date="2018-11-09T10:04:00Z"/>
                <w:rFonts w:ascii="Consolas" w:eastAsia="Times New Roman" w:hAnsi="Consolas" w:cs="Times New Roman"/>
                <w:color w:val="D4D4D4"/>
                <w:sz w:val="21"/>
                <w:szCs w:val="21"/>
              </w:rPr>
              <w:pPrChange w:id="2019" w:author="Donovan Goode [2]" w:date="2018-11-09T10:05:00Z">
                <w:pPr>
                  <w:framePr w:hSpace="180" w:wrap="around" w:vAnchor="text" w:hAnchor="margin" w:xAlign="center" w:y="130"/>
                  <w:shd w:val="clear" w:color="auto" w:fill="1E1E1E"/>
                  <w:spacing w:line="285" w:lineRule="atLeast"/>
                </w:pPr>
              </w:pPrChange>
            </w:pPr>
            <w:del w:id="2020"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 Admin Agencies"</w:delText>
              </w:r>
              <w:r w:rsidRPr="00114013" w:rsidDel="008B6AF4">
                <w:rPr>
                  <w:rFonts w:ascii="Consolas" w:eastAsia="Times New Roman" w:hAnsi="Consolas" w:cs="Times New Roman"/>
                  <w:color w:val="D4D4D4"/>
                  <w:sz w:val="21"/>
                  <w:szCs w:val="21"/>
                </w:rPr>
                <w:delText xml:space="preserve"> %}</w:delText>
              </w:r>
            </w:del>
          </w:p>
          <w:p w14:paraId="3BEF84DC" w14:textId="77777777" w:rsidR="00ED1509" w:rsidRPr="00114013" w:rsidDel="008B6AF4" w:rsidRDefault="00ED1509">
            <w:pPr>
              <w:pStyle w:val="Heading1Numbered"/>
              <w:rPr>
                <w:del w:id="2021" w:author="Donovan Goode [2]" w:date="2018-11-09T10:04:00Z"/>
                <w:rFonts w:ascii="Consolas" w:eastAsia="Times New Roman" w:hAnsi="Consolas" w:cs="Times New Roman"/>
                <w:color w:val="D4D4D4"/>
                <w:sz w:val="21"/>
                <w:szCs w:val="21"/>
              </w:rPr>
              <w:pPrChange w:id="2022" w:author="Donovan Goode [2]" w:date="2018-11-09T10:05:00Z">
                <w:pPr>
                  <w:framePr w:hSpace="180" w:wrap="around" w:vAnchor="text" w:hAnchor="margin" w:xAlign="center" w:y="130"/>
                  <w:shd w:val="clear" w:color="auto" w:fill="1E1E1E"/>
                  <w:spacing w:line="285" w:lineRule="atLeast"/>
                </w:pPr>
              </w:pPrChange>
            </w:pPr>
            <w:del w:id="2023"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6EC8C010" w14:textId="77777777" w:rsidR="00ED1509" w:rsidRPr="00114013" w:rsidDel="008B6AF4" w:rsidRDefault="00ED1509">
            <w:pPr>
              <w:pStyle w:val="Heading1Numbered"/>
              <w:rPr>
                <w:del w:id="2024" w:author="Donovan Goode [2]" w:date="2018-11-09T10:04:00Z"/>
                <w:rFonts w:ascii="Consolas" w:eastAsia="Times New Roman" w:hAnsi="Consolas" w:cs="Times New Roman"/>
                <w:color w:val="D4D4D4"/>
                <w:sz w:val="21"/>
                <w:szCs w:val="21"/>
              </w:rPr>
              <w:pPrChange w:id="2025" w:author="Donovan Goode [2]" w:date="2018-11-09T10:05:00Z">
                <w:pPr>
                  <w:framePr w:hSpace="180" w:wrap="around" w:vAnchor="text" w:hAnchor="margin" w:xAlign="center" w:y="130"/>
                  <w:shd w:val="clear" w:color="auto" w:fill="1E1E1E"/>
                  <w:spacing w:line="285" w:lineRule="atLeast"/>
                </w:pPr>
              </w:pPrChange>
            </w:pPr>
            <w:del w:id="2026"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"col-md-12 small"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data-entitygrid-layout</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"compact"</w:delText>
              </w:r>
              <w:r w:rsidRPr="00114013" w:rsidDel="008B6AF4">
                <w:rPr>
                  <w:rFonts w:ascii="Consolas" w:eastAsia="Times New Roman" w:hAnsi="Consolas" w:cs="Times New Roman"/>
                  <w:color w:val="808080"/>
                  <w:sz w:val="21"/>
                  <w:szCs w:val="21"/>
                </w:rPr>
                <w:delText>&gt;</w:delText>
              </w:r>
            </w:del>
          </w:p>
          <w:p w14:paraId="267D2558" w14:textId="77777777" w:rsidR="00ED1509" w:rsidRPr="00114013" w:rsidDel="008B6AF4" w:rsidRDefault="00ED1509">
            <w:pPr>
              <w:pStyle w:val="Heading1Numbered"/>
              <w:rPr>
                <w:del w:id="2027" w:author="Donovan Goode [2]" w:date="2018-11-09T10:04:00Z"/>
                <w:rFonts w:ascii="Consolas" w:eastAsia="Times New Roman" w:hAnsi="Consolas" w:cs="Times New Roman"/>
                <w:color w:val="D4D4D4"/>
                <w:sz w:val="21"/>
                <w:szCs w:val="21"/>
              </w:rPr>
              <w:pPrChange w:id="2028" w:author="Donovan Goode [2]" w:date="2018-11-09T10:05:00Z">
                <w:pPr>
                  <w:framePr w:hSpace="180" w:wrap="around" w:vAnchor="text" w:hAnchor="margin" w:xAlign="center" w:y="130"/>
                  <w:shd w:val="clear" w:color="auto" w:fill="1E1E1E"/>
                  <w:spacing w:after="240" w:line="285" w:lineRule="atLeast"/>
                </w:pPr>
              </w:pPrChange>
            </w:pPr>
          </w:p>
          <w:p w14:paraId="2A0E5A71" w14:textId="77777777" w:rsidR="00ED1509" w:rsidRPr="00114013" w:rsidDel="008B6AF4" w:rsidRDefault="00ED1509">
            <w:pPr>
              <w:pStyle w:val="Heading1Numbered"/>
              <w:rPr>
                <w:del w:id="2029" w:author="Donovan Goode [2]" w:date="2018-11-09T10:04:00Z"/>
                <w:rFonts w:ascii="Consolas" w:eastAsia="Times New Roman" w:hAnsi="Consolas" w:cs="Times New Roman"/>
                <w:color w:val="D4D4D4"/>
                <w:sz w:val="21"/>
                <w:szCs w:val="21"/>
              </w:rPr>
              <w:pPrChange w:id="2030" w:author="Donovan Goode [2]" w:date="2018-11-09T10:05:00Z">
                <w:pPr>
                  <w:framePr w:hSpace="180" w:wrap="around" w:vAnchor="text" w:hAnchor="margin" w:xAlign="center" w:y="130"/>
                  <w:shd w:val="clear" w:color="auto" w:fill="1E1E1E"/>
                  <w:spacing w:line="285" w:lineRule="atLeast"/>
                </w:pPr>
              </w:pPrChange>
            </w:pPr>
            <w:del w:id="2031"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03B060BE" w14:textId="77777777" w:rsidR="00ED1509" w:rsidRPr="00114013" w:rsidDel="008B6AF4" w:rsidRDefault="00ED1509">
            <w:pPr>
              <w:pStyle w:val="Heading1Numbered"/>
              <w:rPr>
                <w:del w:id="2032" w:author="Donovan Goode [2]" w:date="2018-11-09T10:04:00Z"/>
                <w:rFonts w:ascii="Consolas" w:eastAsia="Times New Roman" w:hAnsi="Consolas" w:cs="Times New Roman"/>
                <w:color w:val="D4D4D4"/>
                <w:sz w:val="21"/>
                <w:szCs w:val="21"/>
              </w:rPr>
              <w:pPrChange w:id="2033" w:author="Donovan Goode [2]" w:date="2018-11-09T10:05:00Z">
                <w:pPr>
                  <w:framePr w:hSpace="180" w:wrap="around" w:vAnchor="text" w:hAnchor="margin" w:xAlign="center" w:y="130"/>
                  <w:shd w:val="clear" w:color="auto" w:fill="1E1E1E"/>
                  <w:spacing w:line="285" w:lineRule="atLeast"/>
                </w:pPr>
              </w:pPrChange>
            </w:pPr>
            <w:del w:id="2034" w:author="Donovan Goode [2]"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07C1BA3" w14:textId="77777777" w:rsidR="00ED1509" w:rsidRPr="00114013" w:rsidDel="008B6AF4" w:rsidRDefault="00ED1509">
            <w:pPr>
              <w:pStyle w:val="Heading1Numbered"/>
              <w:rPr>
                <w:del w:id="2035" w:author="Donovan Goode [2]" w:date="2018-11-09T10:04:00Z"/>
                <w:rFonts w:ascii="Consolas" w:eastAsia="Times New Roman" w:hAnsi="Consolas" w:cs="Times New Roman"/>
                <w:color w:val="D4D4D4"/>
                <w:sz w:val="21"/>
                <w:szCs w:val="21"/>
              </w:rPr>
              <w:pPrChange w:id="2036" w:author="Donovan Goode [2]" w:date="2018-11-09T10:05:00Z">
                <w:pPr>
                  <w:framePr w:hSpace="180" w:wrap="around" w:vAnchor="text" w:hAnchor="margin" w:xAlign="center" w:y="130"/>
                  <w:shd w:val="clear" w:color="auto" w:fill="1E1E1E"/>
                  <w:spacing w:line="285" w:lineRule="atLeast"/>
                </w:pPr>
              </w:pPrChange>
            </w:pPr>
            <w:del w:id="2037"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43D020C" w14:textId="77777777" w:rsidR="00ED1509" w:rsidRPr="00114013" w:rsidDel="008B6AF4" w:rsidRDefault="00ED1509">
            <w:pPr>
              <w:pStyle w:val="Heading1Numbered"/>
              <w:rPr>
                <w:del w:id="2038" w:author="Donovan Goode [2]" w:date="2018-11-09T10:04:00Z"/>
                <w:rFonts w:ascii="Consolas" w:eastAsia="Times New Roman" w:hAnsi="Consolas" w:cs="Times New Roman"/>
                <w:color w:val="D4D4D4"/>
                <w:sz w:val="21"/>
                <w:szCs w:val="21"/>
              </w:rPr>
              <w:pPrChange w:id="2039" w:author="Donovan Goode [2]" w:date="2018-11-09T10:05:00Z">
                <w:pPr>
                  <w:framePr w:hSpace="180" w:wrap="around" w:vAnchor="text" w:hAnchor="margin" w:xAlign="center" w:y="130"/>
                  <w:shd w:val="clear" w:color="auto" w:fill="1E1E1E"/>
                  <w:spacing w:after="240" w:line="285" w:lineRule="atLeast"/>
                </w:pPr>
              </w:pPrChange>
            </w:pPr>
          </w:p>
          <w:p w14:paraId="43846B4A" w14:textId="77777777" w:rsidR="00ED1509" w:rsidRPr="00114013" w:rsidDel="008B6AF4" w:rsidRDefault="00ED1509">
            <w:pPr>
              <w:pStyle w:val="Heading1Numbered"/>
              <w:rPr>
                <w:del w:id="2040" w:author="Donovan Goode [2]" w:date="2018-11-09T10:04:00Z"/>
                <w:rFonts w:ascii="Consolas" w:eastAsia="Times New Roman" w:hAnsi="Consolas" w:cs="Times New Roman"/>
                <w:color w:val="D4D4D4"/>
                <w:sz w:val="21"/>
                <w:szCs w:val="21"/>
              </w:rPr>
              <w:pPrChange w:id="2041" w:author="Donovan Goode [2]" w:date="2018-11-09T10:05:00Z">
                <w:pPr>
                  <w:framePr w:hSpace="180" w:wrap="around" w:vAnchor="text" w:hAnchor="margin" w:xAlign="center" w:y="130"/>
                  <w:shd w:val="clear" w:color="auto" w:fill="1E1E1E"/>
                  <w:spacing w:line="285" w:lineRule="atLeast"/>
                </w:pPr>
              </w:pPrChange>
            </w:pPr>
            <w:del w:id="2042"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script</w:delText>
              </w:r>
              <w:r w:rsidRPr="00114013" w:rsidDel="008B6AF4">
                <w:rPr>
                  <w:rFonts w:ascii="Consolas" w:eastAsia="Times New Roman" w:hAnsi="Consolas" w:cs="Times New Roman"/>
                  <w:color w:val="808080"/>
                  <w:sz w:val="21"/>
                  <w:szCs w:val="21"/>
                </w:rPr>
                <w:delText>&gt;</w:delText>
              </w:r>
            </w:del>
          </w:p>
          <w:p w14:paraId="4A14C30F" w14:textId="77777777" w:rsidR="00ED1509" w:rsidRPr="00114013" w:rsidDel="008B6AF4" w:rsidRDefault="00ED1509">
            <w:pPr>
              <w:pStyle w:val="Heading1Numbered"/>
              <w:rPr>
                <w:del w:id="2043" w:author="Donovan Goode [2]" w:date="2018-11-09T10:04:00Z"/>
                <w:rFonts w:ascii="Consolas" w:eastAsia="Times New Roman" w:hAnsi="Consolas" w:cs="Times New Roman"/>
                <w:color w:val="D4D4D4"/>
                <w:sz w:val="21"/>
                <w:szCs w:val="21"/>
              </w:rPr>
              <w:pPrChange w:id="2044" w:author="Donovan Goode [2]" w:date="2018-11-09T10:05:00Z">
                <w:pPr>
                  <w:framePr w:hSpace="180" w:wrap="around" w:vAnchor="text" w:hAnchor="margin" w:xAlign="center" w:y="130"/>
                  <w:shd w:val="clear" w:color="auto" w:fill="1E1E1E"/>
                  <w:spacing w:line="285" w:lineRule="atLeast"/>
                </w:pPr>
              </w:pPrChange>
            </w:pPr>
            <w:del w:id="2045" w:author="Donovan Goode [2]"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script</w:delText>
              </w:r>
              <w:r w:rsidRPr="00114013" w:rsidDel="008B6AF4">
                <w:rPr>
                  <w:rFonts w:ascii="Consolas" w:eastAsia="Times New Roman" w:hAnsi="Consolas" w:cs="Times New Roman"/>
                  <w:color w:val="808080"/>
                  <w:sz w:val="21"/>
                  <w:szCs w:val="21"/>
                </w:rPr>
                <w:delText>&gt;</w:delText>
              </w:r>
            </w:del>
          </w:p>
          <w:p w14:paraId="198BF3BD" w14:textId="77777777" w:rsidR="00ED1509" w:rsidRPr="00114013" w:rsidDel="008B6AF4" w:rsidRDefault="00ED1509">
            <w:pPr>
              <w:pStyle w:val="Heading1Numbered"/>
              <w:rPr>
                <w:del w:id="2046" w:author="Donovan Goode [2]" w:date="2018-11-09T10:04:00Z"/>
                <w:rFonts w:ascii="Consolas" w:eastAsia="Times New Roman" w:hAnsi="Consolas" w:cs="Times New Roman"/>
                <w:color w:val="D4D4D4"/>
                <w:sz w:val="21"/>
                <w:szCs w:val="21"/>
              </w:rPr>
              <w:pPrChange w:id="2047" w:author="Donovan Goode [2]" w:date="2018-11-09T10:05:00Z">
                <w:pPr>
                  <w:framePr w:hSpace="180" w:wrap="around" w:vAnchor="text" w:hAnchor="margin" w:xAlign="center" w:y="130"/>
                  <w:shd w:val="clear" w:color="auto" w:fill="1E1E1E"/>
                  <w:spacing w:line="285" w:lineRule="atLeast"/>
                </w:pPr>
              </w:pPrChange>
            </w:pPr>
          </w:p>
          <w:p w14:paraId="2912529B" w14:textId="77777777" w:rsidR="00ED1509" w:rsidRPr="00D01E6B" w:rsidDel="008B6AF4" w:rsidRDefault="00ED1509">
            <w:pPr>
              <w:pStyle w:val="Heading1Numbered"/>
              <w:rPr>
                <w:del w:id="2048" w:author="Donovan Goode [2]" w:date="2018-11-09T10:04:00Z"/>
              </w:rPr>
              <w:pPrChange w:id="2049" w:author="Donovan Goode [2]" w:date="2018-11-09T10:05:00Z">
                <w:pPr>
                  <w:framePr w:hSpace="180" w:wrap="around" w:vAnchor="text" w:hAnchor="margin" w:xAlign="center" w:y="130"/>
                </w:pPr>
              </w:pPrChange>
            </w:pPr>
          </w:p>
        </w:tc>
      </w:tr>
      <w:tr w:rsidR="00ED1509" w:rsidDel="008B6AF4" w14:paraId="046A8F9F" w14:textId="43AAB697" w:rsidTr="00A52519">
        <w:trPr>
          <w:del w:id="2050" w:author="Donovan Goode [2]" w:date="2018-11-09T10:04:00Z"/>
        </w:trPr>
        <w:tc>
          <w:tcPr>
            <w:tcW w:w="1705" w:type="dxa"/>
          </w:tcPr>
          <w:p w14:paraId="4657265F" w14:textId="77777777" w:rsidR="00ED1509" w:rsidRPr="003F3F82" w:rsidDel="008B6AF4" w:rsidRDefault="00ED1509">
            <w:pPr>
              <w:pStyle w:val="Heading1Numbered"/>
              <w:rPr>
                <w:del w:id="2051" w:author="Donovan Goode [2]" w:date="2018-11-09T10:04:00Z"/>
                <w:highlight w:val="yellow"/>
              </w:rPr>
              <w:pPrChange w:id="2052" w:author="Donovan Goode [2]" w:date="2018-11-09T10:05:00Z">
                <w:pPr>
                  <w:framePr w:hSpace="180" w:wrap="around" w:vAnchor="text" w:hAnchor="margin" w:xAlign="center" w:y="130"/>
                  <w:jc w:val="center"/>
                </w:pPr>
              </w:pPrChange>
            </w:pPr>
            <w:del w:id="2053" w:author="Donovan Goode [2]" w:date="2018-11-09T10:04:00Z">
              <w:r w:rsidDel="008B6AF4">
                <w:rPr>
                  <w:highlight w:val="yellow"/>
                </w:rPr>
                <w:delText>Applicant Certify Summary of Service</w:delText>
              </w:r>
            </w:del>
          </w:p>
        </w:tc>
        <w:tc>
          <w:tcPr>
            <w:tcW w:w="9905" w:type="dxa"/>
          </w:tcPr>
          <w:p w14:paraId="1867F417" w14:textId="77777777" w:rsidR="00ED1509" w:rsidRPr="002D42A8" w:rsidDel="008B6AF4" w:rsidRDefault="00ED1509">
            <w:pPr>
              <w:pStyle w:val="Heading1Numbered"/>
              <w:rPr>
                <w:del w:id="2054" w:author="Donovan Goode [2]" w:date="2018-11-09T10:04:00Z"/>
                <w:rFonts w:ascii="Consolas" w:eastAsia="Times New Roman" w:hAnsi="Consolas" w:cs="Times New Roman"/>
                <w:color w:val="D4D4D4"/>
                <w:sz w:val="21"/>
                <w:szCs w:val="21"/>
              </w:rPr>
              <w:pPrChange w:id="2055" w:author="Donovan Goode [2]" w:date="2018-11-09T10:05:00Z">
                <w:pPr>
                  <w:framePr w:hSpace="180" w:wrap="around" w:vAnchor="text" w:hAnchor="margin" w:xAlign="center" w:y="130"/>
                  <w:shd w:val="clear" w:color="auto" w:fill="1E1E1E"/>
                  <w:spacing w:line="285" w:lineRule="atLeast"/>
                </w:pPr>
              </w:pPrChange>
            </w:pPr>
            <w:del w:id="2056" w:author="Donovan Goode [2]"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extends</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"Layout 1 Column"</w:delText>
              </w:r>
              <w:r w:rsidRPr="002D42A8" w:rsidDel="008B6AF4">
                <w:rPr>
                  <w:rFonts w:ascii="Consolas" w:eastAsia="Times New Roman" w:hAnsi="Consolas" w:cs="Times New Roman"/>
                  <w:color w:val="D4D4D4"/>
                  <w:sz w:val="21"/>
                  <w:szCs w:val="21"/>
                </w:rPr>
                <w:delText xml:space="preserve"> %}</w:delText>
              </w:r>
            </w:del>
          </w:p>
          <w:p w14:paraId="670BC735" w14:textId="77777777" w:rsidR="00ED1509" w:rsidRPr="002D42A8" w:rsidDel="008B6AF4" w:rsidRDefault="00ED1509">
            <w:pPr>
              <w:pStyle w:val="Heading1Numbered"/>
              <w:rPr>
                <w:del w:id="2057" w:author="Donovan Goode [2]" w:date="2018-11-09T10:04:00Z"/>
                <w:rFonts w:ascii="Consolas" w:eastAsia="Times New Roman" w:hAnsi="Consolas" w:cs="Times New Roman"/>
                <w:color w:val="D4D4D4"/>
                <w:sz w:val="21"/>
                <w:szCs w:val="21"/>
              </w:rPr>
              <w:pPrChange w:id="2058" w:author="Donovan Goode [2]" w:date="2018-11-09T10:05:00Z">
                <w:pPr>
                  <w:framePr w:hSpace="180" w:wrap="around" w:vAnchor="text" w:hAnchor="margin" w:xAlign="center" w:y="130"/>
                  <w:shd w:val="clear" w:color="auto" w:fill="1E1E1E"/>
                  <w:spacing w:line="285" w:lineRule="atLeast"/>
                </w:pPr>
              </w:pPrChange>
            </w:pPr>
            <w:del w:id="2059" w:author="Donovan Goode [2]"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block</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main</w:delText>
              </w:r>
              <w:r w:rsidRPr="002D42A8" w:rsidDel="008B6AF4">
                <w:rPr>
                  <w:rFonts w:ascii="Consolas" w:eastAsia="Times New Roman" w:hAnsi="Consolas" w:cs="Times New Roman"/>
                  <w:color w:val="D4D4D4"/>
                  <w:sz w:val="21"/>
                  <w:szCs w:val="21"/>
                </w:rPr>
                <w:delText xml:space="preserve"> %}</w:delText>
              </w:r>
            </w:del>
          </w:p>
          <w:p w14:paraId="49E62694" w14:textId="77777777" w:rsidR="00ED1509" w:rsidRPr="002D42A8" w:rsidDel="008B6AF4" w:rsidRDefault="00ED1509">
            <w:pPr>
              <w:pStyle w:val="Heading1Numbered"/>
              <w:rPr>
                <w:del w:id="2060" w:author="Donovan Goode [2]" w:date="2018-11-09T10:04:00Z"/>
                <w:rFonts w:ascii="Consolas" w:eastAsia="Times New Roman" w:hAnsi="Consolas" w:cs="Times New Roman"/>
                <w:color w:val="D4D4D4"/>
                <w:sz w:val="21"/>
                <w:szCs w:val="21"/>
              </w:rPr>
              <w:pPrChange w:id="2061" w:author="Donovan Goode [2]" w:date="2018-11-09T10:05:00Z">
                <w:pPr>
                  <w:framePr w:hSpace="180" w:wrap="around" w:vAnchor="text" w:hAnchor="margin" w:xAlign="center" w:y="130"/>
                  <w:shd w:val="clear" w:color="auto" w:fill="1E1E1E"/>
                  <w:spacing w:line="285" w:lineRule="atLeast"/>
                </w:pPr>
              </w:pPrChange>
            </w:pPr>
          </w:p>
          <w:p w14:paraId="1D62CBF1" w14:textId="77777777" w:rsidR="00ED1509" w:rsidRPr="002D42A8" w:rsidDel="008B6AF4" w:rsidRDefault="00ED1509">
            <w:pPr>
              <w:pStyle w:val="Heading1Numbered"/>
              <w:rPr>
                <w:del w:id="2062" w:author="Donovan Goode [2]" w:date="2018-11-09T10:04:00Z"/>
                <w:rFonts w:ascii="Consolas" w:eastAsia="Times New Roman" w:hAnsi="Consolas" w:cs="Times New Roman"/>
                <w:color w:val="D4D4D4"/>
                <w:sz w:val="21"/>
                <w:szCs w:val="21"/>
              </w:rPr>
              <w:pPrChange w:id="2063" w:author="Donovan Goode [2]" w:date="2018-11-09T10:05:00Z">
                <w:pPr>
                  <w:framePr w:hSpace="180" w:wrap="around" w:vAnchor="text" w:hAnchor="margin" w:xAlign="center" w:y="130"/>
                  <w:shd w:val="clear" w:color="auto" w:fill="1E1E1E"/>
                  <w:spacing w:line="285" w:lineRule="atLeast"/>
                </w:pPr>
              </w:pPrChange>
            </w:pPr>
            <w:del w:id="2064"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6A9955"/>
                  <w:sz w:val="21"/>
                  <w:szCs w:val="21"/>
                </w:rPr>
                <w:delText>{%comment%} Creating a reference to the entity object so we cn grab the GUID of that record to access it's attributes {%endcomment%}</w:delText>
              </w:r>
            </w:del>
          </w:p>
          <w:p w14:paraId="72369DA9" w14:textId="77777777" w:rsidR="00ED1509" w:rsidRPr="002D42A8" w:rsidDel="008B6AF4" w:rsidRDefault="00ED1509">
            <w:pPr>
              <w:pStyle w:val="Heading1Numbered"/>
              <w:rPr>
                <w:del w:id="2065" w:author="Donovan Goode [2]" w:date="2018-11-09T10:04:00Z"/>
                <w:rFonts w:ascii="Consolas" w:eastAsia="Times New Roman" w:hAnsi="Consolas" w:cs="Times New Roman"/>
                <w:color w:val="D4D4D4"/>
                <w:sz w:val="21"/>
                <w:szCs w:val="21"/>
              </w:rPr>
              <w:pPrChange w:id="2066" w:author="Donovan Goode [2]" w:date="2018-11-09T10:05:00Z">
                <w:pPr>
                  <w:framePr w:hSpace="180" w:wrap="around" w:vAnchor="text" w:hAnchor="margin" w:xAlign="center" w:y="130"/>
                  <w:shd w:val="clear" w:color="auto" w:fill="1E1E1E"/>
                  <w:spacing w:line="285" w:lineRule="atLeast"/>
                </w:pPr>
              </w:pPrChange>
            </w:pPr>
            <w:del w:id="2067"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assign</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9CDCFE"/>
                  <w:sz w:val="21"/>
                  <w:szCs w:val="21"/>
                </w:rPr>
                <w:delText>entities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CE9178"/>
                  <w:sz w:val="21"/>
                  <w:szCs w:val="21"/>
                </w:rPr>
                <w:delText>'incident'</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request</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params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id</w:delText>
              </w:r>
              <w:r w:rsidRPr="002D42A8" w:rsidDel="008B6AF4">
                <w:rPr>
                  <w:rFonts w:ascii="Consolas" w:eastAsia="Times New Roman" w:hAnsi="Consolas" w:cs="Times New Roman"/>
                  <w:color w:val="D4D4D4"/>
                  <w:sz w:val="21"/>
                  <w:szCs w:val="21"/>
                </w:rPr>
                <w:delText>]%}</w:delText>
              </w:r>
            </w:del>
          </w:p>
          <w:p w14:paraId="344B56AE" w14:textId="77777777" w:rsidR="00ED1509" w:rsidRPr="002D42A8" w:rsidDel="008B6AF4" w:rsidRDefault="00ED1509">
            <w:pPr>
              <w:pStyle w:val="Heading1Numbered"/>
              <w:rPr>
                <w:del w:id="2068" w:author="Donovan Goode [2]" w:date="2018-11-09T10:04:00Z"/>
                <w:rFonts w:ascii="Consolas" w:eastAsia="Times New Roman" w:hAnsi="Consolas" w:cs="Times New Roman"/>
                <w:color w:val="D4D4D4"/>
                <w:sz w:val="21"/>
                <w:szCs w:val="21"/>
              </w:rPr>
              <w:pPrChange w:id="2069" w:author="Donovan Goode [2]" w:date="2018-11-09T10:05:00Z">
                <w:pPr>
                  <w:framePr w:hSpace="180" w:wrap="around" w:vAnchor="text" w:hAnchor="margin" w:xAlign="center" w:y="130"/>
                  <w:shd w:val="clear" w:color="auto" w:fill="1E1E1E"/>
                  <w:spacing w:line="285" w:lineRule="atLeast"/>
                </w:pPr>
              </w:pPrChange>
            </w:pPr>
            <w:del w:id="2070"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6A9955"/>
                  <w:sz w:val="21"/>
                  <w:szCs w:val="21"/>
                </w:rPr>
                <w:delText>{%comment%} Display the ORA Certify Summary of Service webform if the package is in Summary of Service Review, Else Display Content snippet {%endcomment%}</w:delText>
              </w:r>
            </w:del>
          </w:p>
          <w:p w14:paraId="49491578" w14:textId="77777777" w:rsidR="00ED1509" w:rsidRPr="002D42A8" w:rsidDel="008B6AF4" w:rsidRDefault="00ED1509">
            <w:pPr>
              <w:pStyle w:val="Heading1Numbered"/>
              <w:rPr>
                <w:del w:id="2071" w:author="Donovan Goode [2]" w:date="2018-11-09T10:04:00Z"/>
                <w:rFonts w:ascii="Consolas" w:eastAsia="Times New Roman" w:hAnsi="Consolas" w:cs="Times New Roman"/>
                <w:color w:val="D4D4D4"/>
                <w:sz w:val="21"/>
                <w:szCs w:val="21"/>
              </w:rPr>
              <w:pPrChange w:id="2072" w:author="Donovan Goode [2]" w:date="2018-11-09T10:05:00Z">
                <w:pPr>
                  <w:framePr w:hSpace="180" w:wrap="around" w:vAnchor="text" w:hAnchor="margin" w:xAlign="center" w:y="130"/>
                  <w:shd w:val="clear" w:color="auto" w:fill="1E1E1E"/>
                  <w:spacing w:line="285" w:lineRule="atLeast"/>
                </w:pPr>
              </w:pPrChange>
            </w:pPr>
            <w:del w:id="2073"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if</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907300000</w:delText>
              </w:r>
              <w:r w:rsidRPr="002D42A8" w:rsidDel="008B6AF4">
                <w:rPr>
                  <w:rFonts w:ascii="Consolas" w:eastAsia="Times New Roman" w:hAnsi="Consolas" w:cs="Times New Roman"/>
                  <w:color w:val="D4D4D4"/>
                  <w:sz w:val="21"/>
                  <w:szCs w:val="21"/>
                </w:rPr>
                <w:delText xml:space="preserve">  %}</w:delText>
              </w:r>
            </w:del>
          </w:p>
          <w:p w14:paraId="13C988A5" w14:textId="77777777" w:rsidR="00ED1509" w:rsidRPr="002D42A8" w:rsidDel="008B6AF4" w:rsidRDefault="00ED1509">
            <w:pPr>
              <w:pStyle w:val="Heading1Numbered"/>
              <w:rPr>
                <w:del w:id="2074" w:author="Donovan Goode [2]" w:date="2018-11-09T10:04:00Z"/>
                <w:rFonts w:ascii="Consolas" w:eastAsia="Times New Roman" w:hAnsi="Consolas" w:cs="Times New Roman"/>
                <w:color w:val="D4D4D4"/>
                <w:sz w:val="21"/>
                <w:szCs w:val="21"/>
              </w:rPr>
              <w:pPrChange w:id="2075" w:author="Donovan Goode [2]" w:date="2018-11-09T10:05:00Z">
                <w:pPr>
                  <w:framePr w:hSpace="180" w:wrap="around" w:vAnchor="text" w:hAnchor="margin" w:xAlign="center" w:y="130"/>
                  <w:shd w:val="clear" w:color="auto" w:fill="1E1E1E"/>
                  <w:spacing w:line="285" w:lineRule="atLeast"/>
                </w:pPr>
              </w:pPrChange>
            </w:pPr>
          </w:p>
          <w:p w14:paraId="358BD292" w14:textId="77777777" w:rsidR="00ED1509" w:rsidRPr="002D42A8" w:rsidDel="008B6AF4" w:rsidRDefault="00ED1509">
            <w:pPr>
              <w:pStyle w:val="Heading1Numbered"/>
              <w:rPr>
                <w:del w:id="2076" w:author="Donovan Goode [2]" w:date="2018-11-09T10:04:00Z"/>
                <w:rFonts w:ascii="Consolas" w:eastAsia="Times New Roman" w:hAnsi="Consolas" w:cs="Times New Roman"/>
                <w:color w:val="D4D4D4"/>
                <w:sz w:val="21"/>
                <w:szCs w:val="21"/>
              </w:rPr>
              <w:pPrChange w:id="2077" w:author="Donovan Goode [2]" w:date="2018-11-09T10:05:00Z">
                <w:pPr>
                  <w:framePr w:hSpace="180" w:wrap="around" w:vAnchor="text" w:hAnchor="margin" w:xAlign="center" w:y="130"/>
                  <w:shd w:val="clear" w:color="auto" w:fill="1E1E1E"/>
                  <w:spacing w:line="285" w:lineRule="atLeast"/>
                </w:pPr>
              </w:pPrChange>
            </w:pPr>
            <w:del w:id="2078"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webform</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name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'Applicant Certify Summary of Services'</w:delText>
              </w:r>
              <w:r w:rsidRPr="002D42A8" w:rsidDel="008B6AF4">
                <w:rPr>
                  <w:rFonts w:ascii="Consolas" w:eastAsia="Times New Roman" w:hAnsi="Consolas" w:cs="Times New Roman"/>
                  <w:color w:val="D4D4D4"/>
                  <w:sz w:val="21"/>
                  <w:szCs w:val="21"/>
                </w:rPr>
                <w:delText xml:space="preserve"> %}</w:delText>
              </w:r>
            </w:del>
          </w:p>
          <w:p w14:paraId="501A0075" w14:textId="77777777" w:rsidR="00ED1509" w:rsidRPr="002D42A8" w:rsidDel="008B6AF4" w:rsidRDefault="00ED1509">
            <w:pPr>
              <w:pStyle w:val="Heading1Numbered"/>
              <w:rPr>
                <w:del w:id="2079" w:author="Donovan Goode [2]" w:date="2018-11-09T10:04:00Z"/>
                <w:rFonts w:ascii="Consolas" w:eastAsia="Times New Roman" w:hAnsi="Consolas" w:cs="Times New Roman"/>
                <w:color w:val="D4D4D4"/>
                <w:sz w:val="21"/>
                <w:szCs w:val="21"/>
              </w:rPr>
              <w:pPrChange w:id="2080" w:author="Donovan Goode [2]" w:date="2018-11-09T10:05:00Z">
                <w:pPr>
                  <w:framePr w:hSpace="180" w:wrap="around" w:vAnchor="text" w:hAnchor="margin" w:xAlign="center" w:y="130"/>
                  <w:shd w:val="clear" w:color="auto" w:fill="1E1E1E"/>
                  <w:spacing w:line="285" w:lineRule="atLeast"/>
                </w:pPr>
              </w:pPrChange>
            </w:pPr>
            <w:del w:id="2081"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elsif</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907300001</w:delText>
              </w:r>
              <w:r w:rsidRPr="002D42A8" w:rsidDel="008B6AF4">
                <w:rPr>
                  <w:rFonts w:ascii="Consolas" w:eastAsia="Times New Roman" w:hAnsi="Consolas" w:cs="Times New Roman"/>
                  <w:color w:val="D4D4D4"/>
                  <w:sz w:val="21"/>
                  <w:szCs w:val="21"/>
                </w:rPr>
                <w:delText xml:space="preserve"> or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907300002</w:delText>
              </w:r>
              <w:r w:rsidRPr="002D42A8" w:rsidDel="008B6AF4">
                <w:rPr>
                  <w:rFonts w:ascii="Consolas" w:eastAsia="Times New Roman" w:hAnsi="Consolas" w:cs="Times New Roman"/>
                  <w:color w:val="D4D4D4"/>
                  <w:sz w:val="21"/>
                  <w:szCs w:val="21"/>
                </w:rPr>
                <w:delText xml:space="preserve"> or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907300003</w:delText>
              </w:r>
              <w:r w:rsidRPr="002D42A8" w:rsidDel="008B6AF4">
                <w:rPr>
                  <w:rFonts w:ascii="Consolas" w:eastAsia="Times New Roman" w:hAnsi="Consolas" w:cs="Times New Roman"/>
                  <w:color w:val="D4D4D4"/>
                  <w:sz w:val="21"/>
                  <w:szCs w:val="21"/>
                </w:rPr>
                <w:delText xml:space="preserve"> %}</w:delText>
              </w:r>
            </w:del>
          </w:p>
          <w:p w14:paraId="1090650B" w14:textId="77777777" w:rsidR="00ED1509" w:rsidRPr="002D42A8" w:rsidDel="008B6AF4" w:rsidRDefault="00ED1509">
            <w:pPr>
              <w:pStyle w:val="Heading1Numbered"/>
              <w:rPr>
                <w:del w:id="2082" w:author="Donovan Goode [2]" w:date="2018-11-09T10:04:00Z"/>
                <w:rFonts w:ascii="Consolas" w:eastAsia="Times New Roman" w:hAnsi="Consolas" w:cs="Times New Roman"/>
                <w:color w:val="D4D4D4"/>
                <w:sz w:val="21"/>
                <w:szCs w:val="21"/>
              </w:rPr>
              <w:pPrChange w:id="2083" w:author="Donovan Goode [2]" w:date="2018-11-09T10:05:00Z">
                <w:pPr>
                  <w:framePr w:hSpace="180" w:wrap="around" w:vAnchor="text" w:hAnchor="margin" w:xAlign="center" w:y="130"/>
                  <w:shd w:val="clear" w:color="auto" w:fill="1E1E1E"/>
                  <w:spacing w:line="285" w:lineRule="atLeast"/>
                </w:pPr>
              </w:pPrChange>
            </w:pPr>
            <w:del w:id="2084" w:author="Donovan Goode [2]" w:date="2018-11-09T10:04:00Z">
              <w:r w:rsidRPr="002D42A8" w:rsidDel="008B6AF4">
                <w:rPr>
                  <w:rFonts w:ascii="Consolas" w:eastAsia="Times New Roman" w:hAnsi="Consolas" w:cs="Times New Roman"/>
                  <w:color w:val="D4D4D4"/>
                  <w:sz w:val="21"/>
                  <w:szCs w:val="21"/>
                </w:rPr>
                <w:delText xml:space="preserve">       </w:delText>
              </w:r>
            </w:del>
          </w:p>
          <w:p w14:paraId="0E8116FD" w14:textId="77777777" w:rsidR="00ED1509" w:rsidRPr="002D42A8" w:rsidDel="008B6AF4" w:rsidRDefault="00ED1509">
            <w:pPr>
              <w:pStyle w:val="Heading1Numbered"/>
              <w:rPr>
                <w:del w:id="2085" w:author="Donovan Goode [2]" w:date="2018-11-09T10:04:00Z"/>
                <w:rFonts w:ascii="Consolas" w:eastAsia="Times New Roman" w:hAnsi="Consolas" w:cs="Times New Roman"/>
                <w:color w:val="D4D4D4"/>
                <w:sz w:val="21"/>
                <w:szCs w:val="21"/>
              </w:rPr>
              <w:pPrChange w:id="2086" w:author="Donovan Goode [2]" w:date="2018-11-09T10:05:00Z">
                <w:pPr>
                  <w:framePr w:hSpace="180" w:wrap="around" w:vAnchor="text" w:hAnchor="margin" w:xAlign="center" w:y="130"/>
                  <w:shd w:val="clear" w:color="auto" w:fill="1E1E1E"/>
                  <w:spacing w:line="285" w:lineRule="atLeast"/>
                </w:pPr>
              </w:pPrChange>
            </w:pPr>
            <w:del w:id="2087"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entityform</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name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'Applicant Summary of Service Review Read Only'</w:delText>
              </w:r>
              <w:r w:rsidRPr="002D42A8" w:rsidDel="008B6AF4">
                <w:rPr>
                  <w:rFonts w:ascii="Consolas" w:eastAsia="Times New Roman" w:hAnsi="Consolas" w:cs="Times New Roman"/>
                  <w:color w:val="D4D4D4"/>
                  <w:sz w:val="21"/>
                  <w:szCs w:val="21"/>
                </w:rPr>
                <w:delText xml:space="preserve"> %}</w:delText>
              </w:r>
            </w:del>
          </w:p>
          <w:p w14:paraId="095BA009" w14:textId="77777777" w:rsidR="00ED1509" w:rsidRPr="002D42A8" w:rsidDel="008B6AF4" w:rsidRDefault="00ED1509">
            <w:pPr>
              <w:pStyle w:val="Heading1Numbered"/>
              <w:rPr>
                <w:del w:id="2088" w:author="Donovan Goode [2]" w:date="2018-11-09T10:04:00Z"/>
                <w:rFonts w:ascii="Consolas" w:eastAsia="Times New Roman" w:hAnsi="Consolas" w:cs="Times New Roman"/>
                <w:color w:val="D4D4D4"/>
                <w:sz w:val="21"/>
                <w:szCs w:val="21"/>
              </w:rPr>
              <w:pPrChange w:id="2089" w:author="Donovan Goode [2]" w:date="2018-11-09T10:05:00Z">
                <w:pPr>
                  <w:framePr w:hSpace="180" w:wrap="around" w:vAnchor="text" w:hAnchor="margin" w:xAlign="center" w:y="130"/>
                  <w:shd w:val="clear" w:color="auto" w:fill="1E1E1E"/>
                  <w:spacing w:line="285" w:lineRule="atLeast"/>
                </w:pPr>
              </w:pPrChange>
            </w:pPr>
          </w:p>
          <w:p w14:paraId="1B172E9F" w14:textId="77777777" w:rsidR="00ED1509" w:rsidRPr="002D42A8" w:rsidDel="008B6AF4" w:rsidRDefault="00ED1509">
            <w:pPr>
              <w:pStyle w:val="Heading1Numbered"/>
              <w:rPr>
                <w:del w:id="2090" w:author="Donovan Goode [2]" w:date="2018-11-09T10:04:00Z"/>
                <w:rFonts w:ascii="Consolas" w:eastAsia="Times New Roman" w:hAnsi="Consolas" w:cs="Times New Roman"/>
                <w:color w:val="D4D4D4"/>
                <w:sz w:val="21"/>
                <w:szCs w:val="21"/>
              </w:rPr>
              <w:pPrChange w:id="2091" w:author="Donovan Goode [2]" w:date="2018-11-09T10:05:00Z">
                <w:pPr>
                  <w:framePr w:hSpace="180" w:wrap="around" w:vAnchor="text" w:hAnchor="margin" w:xAlign="center" w:y="130"/>
                  <w:shd w:val="clear" w:color="auto" w:fill="1E1E1E"/>
                  <w:spacing w:line="285" w:lineRule="atLeast"/>
                </w:pPr>
              </w:pPrChange>
            </w:pPr>
            <w:del w:id="2092"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else</w:delText>
              </w:r>
              <w:r w:rsidRPr="002D42A8" w:rsidDel="008B6AF4">
                <w:rPr>
                  <w:rFonts w:ascii="Consolas" w:eastAsia="Times New Roman" w:hAnsi="Consolas" w:cs="Times New Roman"/>
                  <w:color w:val="D4D4D4"/>
                  <w:sz w:val="21"/>
                  <w:szCs w:val="21"/>
                </w:rPr>
                <w:delText>%}</w:delText>
              </w:r>
            </w:del>
          </w:p>
          <w:p w14:paraId="636449D3" w14:textId="77777777" w:rsidR="00ED1509" w:rsidRPr="002D42A8" w:rsidDel="008B6AF4" w:rsidRDefault="00ED1509">
            <w:pPr>
              <w:pStyle w:val="Heading1Numbered"/>
              <w:rPr>
                <w:del w:id="2093" w:author="Donovan Goode [2]" w:date="2018-11-09T10:04:00Z"/>
                <w:rFonts w:ascii="Consolas" w:eastAsia="Times New Roman" w:hAnsi="Consolas" w:cs="Times New Roman"/>
                <w:color w:val="D4D4D4"/>
                <w:sz w:val="21"/>
                <w:szCs w:val="21"/>
              </w:rPr>
              <w:pPrChange w:id="2094" w:author="Donovan Goode [2]" w:date="2018-11-09T10:05:00Z">
                <w:pPr>
                  <w:framePr w:hSpace="180" w:wrap="around" w:vAnchor="text" w:hAnchor="margin" w:xAlign="center" w:y="130"/>
                  <w:shd w:val="clear" w:color="auto" w:fill="1E1E1E"/>
                  <w:spacing w:line="285" w:lineRule="atLeast"/>
                </w:pPr>
              </w:pPrChange>
            </w:pPr>
          </w:p>
          <w:p w14:paraId="1971091C" w14:textId="77777777" w:rsidR="00ED1509" w:rsidRPr="002D42A8" w:rsidDel="008B6AF4" w:rsidRDefault="00ED1509">
            <w:pPr>
              <w:pStyle w:val="Heading1Numbered"/>
              <w:rPr>
                <w:del w:id="2095" w:author="Donovan Goode [2]" w:date="2018-11-09T10:04:00Z"/>
                <w:rFonts w:ascii="Consolas" w:eastAsia="Times New Roman" w:hAnsi="Consolas" w:cs="Times New Roman"/>
                <w:color w:val="D4D4D4"/>
                <w:sz w:val="21"/>
                <w:szCs w:val="21"/>
              </w:rPr>
              <w:pPrChange w:id="2096" w:author="Donovan Goode [2]" w:date="2018-11-09T10:05:00Z">
                <w:pPr>
                  <w:framePr w:hSpace="180" w:wrap="around" w:vAnchor="text" w:hAnchor="margin" w:xAlign="center" w:y="130"/>
                  <w:shd w:val="clear" w:color="auto" w:fill="1E1E1E"/>
                  <w:spacing w:line="285" w:lineRule="atLeast"/>
                </w:pPr>
              </w:pPrChange>
            </w:pPr>
            <w:del w:id="2097"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editable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snippets</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"Summary of Service Not Completed By Agency"</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type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'html'</w:delText>
              </w:r>
              <w:r w:rsidRPr="002D42A8" w:rsidDel="008B6AF4">
                <w:rPr>
                  <w:rFonts w:ascii="Consolas" w:eastAsia="Times New Roman" w:hAnsi="Consolas" w:cs="Times New Roman"/>
                  <w:color w:val="D4D4D4"/>
                  <w:sz w:val="21"/>
                  <w:szCs w:val="21"/>
                </w:rPr>
                <w:delText xml:space="preserve"> %} </w:delText>
              </w:r>
            </w:del>
          </w:p>
          <w:p w14:paraId="20772867" w14:textId="77777777" w:rsidR="00ED1509" w:rsidRPr="002D42A8" w:rsidDel="008B6AF4" w:rsidRDefault="00ED1509">
            <w:pPr>
              <w:pStyle w:val="Heading1Numbered"/>
              <w:rPr>
                <w:del w:id="2098" w:author="Donovan Goode [2]" w:date="2018-11-09T10:04:00Z"/>
                <w:rFonts w:ascii="Consolas" w:eastAsia="Times New Roman" w:hAnsi="Consolas" w:cs="Times New Roman"/>
                <w:color w:val="D4D4D4"/>
                <w:sz w:val="21"/>
                <w:szCs w:val="21"/>
              </w:rPr>
              <w:pPrChange w:id="2099" w:author="Donovan Goode [2]" w:date="2018-11-09T10:05:00Z">
                <w:pPr>
                  <w:framePr w:hSpace="180" w:wrap="around" w:vAnchor="text" w:hAnchor="margin" w:xAlign="center" w:y="130"/>
                  <w:shd w:val="clear" w:color="auto" w:fill="1E1E1E"/>
                  <w:spacing w:line="285" w:lineRule="atLeast"/>
                </w:pPr>
              </w:pPrChange>
            </w:pPr>
          </w:p>
          <w:p w14:paraId="1655B7DC" w14:textId="77777777" w:rsidR="00ED1509" w:rsidRPr="002D42A8" w:rsidDel="008B6AF4" w:rsidRDefault="00ED1509">
            <w:pPr>
              <w:pStyle w:val="Heading1Numbered"/>
              <w:rPr>
                <w:del w:id="2100" w:author="Donovan Goode [2]" w:date="2018-11-09T10:04:00Z"/>
                <w:rFonts w:ascii="Consolas" w:eastAsia="Times New Roman" w:hAnsi="Consolas" w:cs="Times New Roman"/>
                <w:color w:val="D4D4D4"/>
                <w:sz w:val="21"/>
                <w:szCs w:val="21"/>
              </w:rPr>
              <w:pPrChange w:id="2101" w:author="Donovan Goode [2]" w:date="2018-11-09T10:05:00Z">
                <w:pPr>
                  <w:framePr w:hSpace="180" w:wrap="around" w:vAnchor="text" w:hAnchor="margin" w:xAlign="center" w:y="130"/>
                  <w:shd w:val="clear" w:color="auto" w:fill="1E1E1E"/>
                  <w:spacing w:line="285" w:lineRule="atLeast"/>
                </w:pPr>
              </w:pPrChange>
            </w:pPr>
            <w:del w:id="2102" w:author="Donovan Goode [2]"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endif</w:delText>
              </w:r>
              <w:r w:rsidRPr="002D42A8" w:rsidDel="008B6AF4">
                <w:rPr>
                  <w:rFonts w:ascii="Consolas" w:eastAsia="Times New Roman" w:hAnsi="Consolas" w:cs="Times New Roman"/>
                  <w:color w:val="D4D4D4"/>
                  <w:sz w:val="21"/>
                  <w:szCs w:val="21"/>
                </w:rPr>
                <w:delText>%}</w:delText>
              </w:r>
            </w:del>
          </w:p>
          <w:p w14:paraId="717B2E7D" w14:textId="77777777" w:rsidR="00ED1509" w:rsidRPr="002D42A8" w:rsidDel="008B6AF4" w:rsidRDefault="00ED1509">
            <w:pPr>
              <w:pStyle w:val="Heading1Numbered"/>
              <w:rPr>
                <w:del w:id="2103" w:author="Donovan Goode [2]" w:date="2018-11-09T10:04:00Z"/>
                <w:rFonts w:ascii="Consolas" w:eastAsia="Times New Roman" w:hAnsi="Consolas" w:cs="Times New Roman"/>
                <w:color w:val="D4D4D4"/>
                <w:sz w:val="21"/>
                <w:szCs w:val="21"/>
              </w:rPr>
              <w:pPrChange w:id="2104" w:author="Donovan Goode [2]" w:date="2018-11-09T10:05:00Z">
                <w:pPr>
                  <w:framePr w:hSpace="180" w:wrap="around" w:vAnchor="text" w:hAnchor="margin" w:xAlign="center" w:y="130"/>
                  <w:shd w:val="clear" w:color="auto" w:fill="1E1E1E"/>
                  <w:spacing w:line="285" w:lineRule="atLeast"/>
                </w:pPr>
              </w:pPrChange>
            </w:pPr>
            <w:del w:id="2105" w:author="Donovan Goode [2]" w:date="2018-11-09T10:04:00Z">
              <w:r w:rsidRPr="002D42A8" w:rsidDel="008B6AF4">
                <w:rPr>
                  <w:rFonts w:ascii="Consolas" w:eastAsia="Times New Roman" w:hAnsi="Consolas" w:cs="Times New Roman"/>
                  <w:color w:val="D4D4D4"/>
                  <w:sz w:val="21"/>
                  <w:szCs w:val="21"/>
                </w:rPr>
                <w:delText xml:space="preserve"> </w:delText>
              </w:r>
            </w:del>
          </w:p>
          <w:p w14:paraId="1DB35AC3" w14:textId="77777777" w:rsidR="00ED1509" w:rsidRPr="002D42A8" w:rsidDel="008B6AF4" w:rsidRDefault="00ED1509">
            <w:pPr>
              <w:pStyle w:val="Heading1Numbered"/>
              <w:rPr>
                <w:del w:id="2106" w:author="Donovan Goode [2]" w:date="2018-11-09T10:04:00Z"/>
                <w:rFonts w:ascii="Consolas" w:eastAsia="Times New Roman" w:hAnsi="Consolas" w:cs="Times New Roman"/>
                <w:color w:val="D4D4D4"/>
                <w:sz w:val="21"/>
                <w:szCs w:val="21"/>
              </w:rPr>
              <w:pPrChange w:id="2107" w:author="Donovan Goode [2]" w:date="2018-11-09T10:05:00Z">
                <w:pPr>
                  <w:framePr w:hSpace="180" w:wrap="around" w:vAnchor="text" w:hAnchor="margin" w:xAlign="center" w:y="130"/>
                  <w:shd w:val="clear" w:color="auto" w:fill="1E1E1E"/>
                  <w:spacing w:line="285" w:lineRule="atLeast"/>
                </w:pPr>
              </w:pPrChange>
            </w:pPr>
          </w:p>
          <w:p w14:paraId="04ADAD4E" w14:textId="77777777" w:rsidR="00ED1509" w:rsidRPr="002D42A8" w:rsidDel="008B6AF4" w:rsidRDefault="00ED1509">
            <w:pPr>
              <w:pStyle w:val="Heading1Numbered"/>
              <w:rPr>
                <w:del w:id="2108" w:author="Donovan Goode [2]" w:date="2018-11-09T10:04:00Z"/>
                <w:rFonts w:ascii="Consolas" w:eastAsia="Times New Roman" w:hAnsi="Consolas" w:cs="Times New Roman"/>
                <w:color w:val="D4D4D4"/>
                <w:sz w:val="21"/>
                <w:szCs w:val="21"/>
              </w:rPr>
              <w:pPrChange w:id="2109" w:author="Donovan Goode [2]" w:date="2018-11-09T10:05:00Z">
                <w:pPr>
                  <w:framePr w:hSpace="180" w:wrap="around" w:vAnchor="text" w:hAnchor="margin" w:xAlign="center" w:y="130"/>
                  <w:shd w:val="clear" w:color="auto" w:fill="1E1E1E"/>
                  <w:spacing w:line="285" w:lineRule="atLeast"/>
                </w:pPr>
              </w:pPrChange>
            </w:pPr>
            <w:del w:id="2110" w:author="Donovan Goode [2]"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endblock</w:delText>
              </w:r>
              <w:r w:rsidRPr="002D42A8" w:rsidDel="008B6AF4">
                <w:rPr>
                  <w:rFonts w:ascii="Consolas" w:eastAsia="Times New Roman" w:hAnsi="Consolas" w:cs="Times New Roman"/>
                  <w:color w:val="D4D4D4"/>
                  <w:sz w:val="21"/>
                  <w:szCs w:val="21"/>
                </w:rPr>
                <w:delText xml:space="preserve"> %}</w:delText>
              </w:r>
            </w:del>
          </w:p>
          <w:p w14:paraId="15DE413C" w14:textId="77777777" w:rsidR="00ED1509" w:rsidRPr="002D42A8" w:rsidDel="008B6AF4" w:rsidRDefault="00ED1509">
            <w:pPr>
              <w:pStyle w:val="Heading1Numbered"/>
              <w:rPr>
                <w:del w:id="2111" w:author="Donovan Goode [2]" w:date="2018-11-09T10:04:00Z"/>
                <w:rFonts w:ascii="Consolas" w:eastAsia="Times New Roman" w:hAnsi="Consolas" w:cs="Times New Roman"/>
                <w:color w:val="D4D4D4"/>
                <w:sz w:val="21"/>
                <w:szCs w:val="21"/>
              </w:rPr>
              <w:pPrChange w:id="2112" w:author="Donovan Goode [2]" w:date="2018-11-09T10:05:00Z">
                <w:pPr>
                  <w:framePr w:hSpace="180" w:wrap="around" w:vAnchor="text" w:hAnchor="margin" w:xAlign="center" w:y="130"/>
                  <w:shd w:val="clear" w:color="auto" w:fill="1E1E1E"/>
                  <w:spacing w:line="285" w:lineRule="atLeast"/>
                </w:pPr>
              </w:pPrChange>
            </w:pPr>
          </w:p>
          <w:p w14:paraId="0A79619C" w14:textId="77777777" w:rsidR="00ED1509" w:rsidRPr="002D42A8" w:rsidDel="008B6AF4" w:rsidRDefault="00ED1509">
            <w:pPr>
              <w:pStyle w:val="Heading1Numbered"/>
              <w:rPr>
                <w:del w:id="2113" w:author="Donovan Goode [2]" w:date="2018-11-09T10:04:00Z"/>
                <w:rFonts w:ascii="Consolas" w:eastAsia="Times New Roman" w:hAnsi="Consolas" w:cs="Times New Roman"/>
                <w:color w:val="D4D4D4"/>
                <w:sz w:val="21"/>
                <w:szCs w:val="21"/>
              </w:rPr>
              <w:pPrChange w:id="2114" w:author="Donovan Goode [2]" w:date="2018-11-09T10:05:00Z">
                <w:pPr>
                  <w:framePr w:hSpace="180" w:wrap="around" w:vAnchor="text" w:hAnchor="margin" w:xAlign="center" w:y="130"/>
                  <w:shd w:val="clear" w:color="auto" w:fill="1E1E1E"/>
                  <w:spacing w:line="285" w:lineRule="atLeast"/>
                </w:pPr>
              </w:pPrChange>
            </w:pPr>
            <w:del w:id="2115" w:author="Donovan Goode [2]" w:date="2018-11-09T10:04:00Z">
              <w:r w:rsidRPr="002D42A8" w:rsidDel="008B6AF4">
                <w:rPr>
                  <w:rFonts w:ascii="Consolas" w:eastAsia="Times New Roman" w:hAnsi="Consolas" w:cs="Times New Roman"/>
                  <w:color w:val="6A9955"/>
                  <w:sz w:val="21"/>
                  <w:szCs w:val="21"/>
                </w:rPr>
                <w:delText>{%comment%}</w:delText>
              </w:r>
            </w:del>
          </w:p>
          <w:p w14:paraId="6DA243BC" w14:textId="77777777" w:rsidR="00ED1509" w:rsidRPr="002D42A8" w:rsidDel="008B6AF4" w:rsidRDefault="00ED1509">
            <w:pPr>
              <w:pStyle w:val="Heading1Numbered"/>
              <w:rPr>
                <w:del w:id="2116" w:author="Donovan Goode [2]" w:date="2018-11-09T10:04:00Z"/>
                <w:rFonts w:ascii="Consolas" w:eastAsia="Times New Roman" w:hAnsi="Consolas" w:cs="Times New Roman"/>
                <w:color w:val="D4D4D4"/>
                <w:sz w:val="21"/>
                <w:szCs w:val="21"/>
              </w:rPr>
              <w:pPrChange w:id="2117" w:author="Donovan Goode [2]" w:date="2018-11-09T10:05:00Z">
                <w:pPr>
                  <w:framePr w:hSpace="180" w:wrap="around" w:vAnchor="text" w:hAnchor="margin" w:xAlign="center" w:y="130"/>
                  <w:shd w:val="clear" w:color="auto" w:fill="1E1E1E"/>
                  <w:spacing w:line="285" w:lineRule="atLeast"/>
                </w:pPr>
              </w:pPrChange>
            </w:pPr>
            <w:del w:id="2118" w:author="Donovan Goode [2]" w:date="2018-11-09T10:04:00Z">
              <w:r w:rsidRPr="002D42A8" w:rsidDel="008B6AF4">
                <w:rPr>
                  <w:rFonts w:ascii="Consolas" w:eastAsia="Times New Roman" w:hAnsi="Consolas" w:cs="Times New Roman"/>
                  <w:color w:val="6A9955"/>
                  <w:sz w:val="21"/>
                  <w:szCs w:val="21"/>
                </w:rPr>
                <w:delText>Package Statuses: govmod_orapackagestatus (This field is set on the portal contact and is updated by a workflow when ever the related package staus changes)</w:delText>
              </w:r>
            </w:del>
          </w:p>
          <w:p w14:paraId="050D67A1" w14:textId="77777777" w:rsidR="00ED1509" w:rsidRPr="002D42A8" w:rsidDel="008B6AF4" w:rsidRDefault="00ED1509">
            <w:pPr>
              <w:pStyle w:val="Heading1Numbered"/>
              <w:rPr>
                <w:del w:id="2119" w:author="Donovan Goode [2]" w:date="2018-11-09T10:04:00Z"/>
                <w:rFonts w:ascii="Consolas" w:eastAsia="Times New Roman" w:hAnsi="Consolas" w:cs="Times New Roman"/>
                <w:color w:val="D4D4D4"/>
                <w:sz w:val="21"/>
                <w:szCs w:val="21"/>
              </w:rPr>
              <w:pPrChange w:id="2120" w:author="Donovan Goode [2]" w:date="2018-11-09T10:05:00Z">
                <w:pPr>
                  <w:framePr w:hSpace="180" w:wrap="around" w:vAnchor="text" w:hAnchor="margin" w:xAlign="center" w:y="130"/>
                  <w:shd w:val="clear" w:color="auto" w:fill="1E1E1E"/>
                  <w:spacing w:line="285" w:lineRule="atLeast"/>
                </w:pPr>
              </w:pPrChange>
            </w:pPr>
            <w:del w:id="2121" w:author="Donovan Goode [2]" w:date="2018-11-09T10:04:00Z">
              <w:r w:rsidRPr="002D42A8" w:rsidDel="008B6AF4">
                <w:rPr>
                  <w:rFonts w:ascii="Consolas" w:eastAsia="Times New Roman" w:hAnsi="Consolas" w:cs="Times New Roman"/>
                  <w:color w:val="6A9955"/>
                  <w:sz w:val="21"/>
                  <w:szCs w:val="21"/>
                </w:rPr>
                <w:delText>--------------------------------------</w:delText>
              </w:r>
            </w:del>
          </w:p>
          <w:p w14:paraId="6E4D475A" w14:textId="77777777" w:rsidR="00ED1509" w:rsidRPr="002D42A8" w:rsidDel="008B6AF4" w:rsidRDefault="00ED1509">
            <w:pPr>
              <w:pStyle w:val="Heading1Numbered"/>
              <w:rPr>
                <w:del w:id="2122" w:author="Donovan Goode [2]" w:date="2018-11-09T10:04:00Z"/>
                <w:rFonts w:ascii="Consolas" w:eastAsia="Times New Roman" w:hAnsi="Consolas" w:cs="Times New Roman"/>
                <w:color w:val="D4D4D4"/>
                <w:sz w:val="21"/>
                <w:szCs w:val="21"/>
              </w:rPr>
              <w:pPrChange w:id="2123" w:author="Donovan Goode [2]" w:date="2018-11-09T10:05:00Z">
                <w:pPr>
                  <w:framePr w:hSpace="180" w:wrap="around" w:vAnchor="text" w:hAnchor="margin" w:xAlign="center" w:y="130"/>
                  <w:shd w:val="clear" w:color="auto" w:fill="1E1E1E"/>
                  <w:spacing w:line="285" w:lineRule="atLeast"/>
                </w:pPr>
              </w:pPrChange>
            </w:pPr>
            <w:del w:id="2124" w:author="Donovan Goode [2]" w:date="2018-11-09T10:04:00Z">
              <w:r w:rsidRPr="002D42A8" w:rsidDel="008B6AF4">
                <w:rPr>
                  <w:rFonts w:ascii="Consolas" w:eastAsia="Times New Roman" w:hAnsi="Consolas" w:cs="Times New Roman"/>
                  <w:color w:val="6A9955"/>
                  <w:sz w:val="21"/>
                  <w:szCs w:val="21"/>
                </w:rPr>
                <w:delText>Summary of Service Review - 907300000</w:delText>
              </w:r>
            </w:del>
          </w:p>
          <w:p w14:paraId="25B74CEB" w14:textId="77777777" w:rsidR="00ED1509" w:rsidRPr="002D42A8" w:rsidDel="008B6AF4" w:rsidRDefault="00ED1509">
            <w:pPr>
              <w:pStyle w:val="Heading1Numbered"/>
              <w:rPr>
                <w:del w:id="2125" w:author="Donovan Goode [2]" w:date="2018-11-09T10:04:00Z"/>
                <w:rFonts w:ascii="Consolas" w:eastAsia="Times New Roman" w:hAnsi="Consolas" w:cs="Times New Roman"/>
                <w:color w:val="D4D4D4"/>
                <w:sz w:val="21"/>
                <w:szCs w:val="21"/>
              </w:rPr>
              <w:pPrChange w:id="2126" w:author="Donovan Goode [2]" w:date="2018-11-09T10:05:00Z">
                <w:pPr>
                  <w:framePr w:hSpace="180" w:wrap="around" w:vAnchor="text" w:hAnchor="margin" w:xAlign="center" w:y="130"/>
                  <w:shd w:val="clear" w:color="auto" w:fill="1E1E1E"/>
                  <w:spacing w:line="285" w:lineRule="atLeast"/>
                </w:pPr>
              </w:pPrChange>
            </w:pPr>
            <w:del w:id="2127" w:author="Donovan Goode [2]" w:date="2018-11-09T10:04:00Z">
              <w:r w:rsidRPr="002D42A8" w:rsidDel="008B6AF4">
                <w:rPr>
                  <w:rFonts w:ascii="Consolas" w:eastAsia="Times New Roman" w:hAnsi="Consolas" w:cs="Times New Roman"/>
                  <w:color w:val="6A9955"/>
                  <w:sz w:val="21"/>
                  <w:szCs w:val="21"/>
                </w:rPr>
                <w:delText>HR Review - 907300001</w:delText>
              </w:r>
            </w:del>
          </w:p>
          <w:p w14:paraId="040EABB7" w14:textId="77777777" w:rsidR="00ED1509" w:rsidRPr="002D42A8" w:rsidDel="008B6AF4" w:rsidRDefault="00ED1509">
            <w:pPr>
              <w:pStyle w:val="Heading1Numbered"/>
              <w:rPr>
                <w:del w:id="2128" w:author="Donovan Goode [2]" w:date="2018-11-09T10:04:00Z"/>
                <w:rFonts w:ascii="Consolas" w:eastAsia="Times New Roman" w:hAnsi="Consolas" w:cs="Times New Roman"/>
                <w:color w:val="D4D4D4"/>
                <w:sz w:val="21"/>
                <w:szCs w:val="21"/>
              </w:rPr>
              <w:pPrChange w:id="2129" w:author="Donovan Goode [2]" w:date="2018-11-09T10:05:00Z">
                <w:pPr>
                  <w:framePr w:hSpace="180" w:wrap="around" w:vAnchor="text" w:hAnchor="margin" w:xAlign="center" w:y="130"/>
                  <w:shd w:val="clear" w:color="auto" w:fill="1E1E1E"/>
                  <w:spacing w:line="285" w:lineRule="atLeast"/>
                </w:pPr>
              </w:pPrChange>
            </w:pPr>
            <w:del w:id="2130" w:author="Donovan Goode [2]" w:date="2018-11-09T10:04:00Z">
              <w:r w:rsidRPr="002D42A8" w:rsidDel="008B6AF4">
                <w:rPr>
                  <w:rFonts w:ascii="Consolas" w:eastAsia="Times New Roman" w:hAnsi="Consolas" w:cs="Times New Roman"/>
                  <w:color w:val="6A9955"/>
                  <w:sz w:val="21"/>
                  <w:szCs w:val="21"/>
                </w:rPr>
                <w:delText>Payroll Review - 907300002</w:delText>
              </w:r>
            </w:del>
          </w:p>
          <w:p w14:paraId="41DE44E0" w14:textId="77777777" w:rsidR="00ED1509" w:rsidRPr="002D42A8" w:rsidDel="008B6AF4" w:rsidRDefault="00ED1509">
            <w:pPr>
              <w:pStyle w:val="Heading1Numbered"/>
              <w:rPr>
                <w:del w:id="2131" w:author="Donovan Goode [2]" w:date="2018-11-09T10:04:00Z"/>
                <w:rFonts w:ascii="Consolas" w:eastAsia="Times New Roman" w:hAnsi="Consolas" w:cs="Times New Roman"/>
                <w:color w:val="D4D4D4"/>
                <w:sz w:val="21"/>
                <w:szCs w:val="21"/>
              </w:rPr>
              <w:pPrChange w:id="2132" w:author="Donovan Goode [2]" w:date="2018-11-09T10:05:00Z">
                <w:pPr>
                  <w:framePr w:hSpace="180" w:wrap="around" w:vAnchor="text" w:hAnchor="margin" w:xAlign="center" w:y="130"/>
                  <w:shd w:val="clear" w:color="auto" w:fill="1E1E1E"/>
                  <w:spacing w:line="285" w:lineRule="atLeast"/>
                </w:pPr>
              </w:pPrChange>
            </w:pPr>
            <w:del w:id="2133" w:author="Donovan Goode [2]" w:date="2018-11-09T10:04:00Z">
              <w:r w:rsidRPr="002D42A8" w:rsidDel="008B6AF4">
                <w:rPr>
                  <w:rFonts w:ascii="Consolas" w:eastAsia="Times New Roman" w:hAnsi="Consolas" w:cs="Times New Roman"/>
                  <w:color w:val="6A9955"/>
                  <w:sz w:val="21"/>
                  <w:szCs w:val="21"/>
                </w:rPr>
                <w:delText>Package Submitted to OPM - 907300003</w:delText>
              </w:r>
            </w:del>
          </w:p>
          <w:p w14:paraId="07052476" w14:textId="77777777" w:rsidR="00ED1509" w:rsidRPr="002D42A8" w:rsidDel="008B6AF4" w:rsidRDefault="00ED1509">
            <w:pPr>
              <w:pStyle w:val="Heading1Numbered"/>
              <w:rPr>
                <w:del w:id="2134" w:author="Donovan Goode [2]" w:date="2018-11-09T10:04:00Z"/>
                <w:rFonts w:ascii="Consolas" w:eastAsia="Times New Roman" w:hAnsi="Consolas" w:cs="Times New Roman"/>
                <w:color w:val="D4D4D4"/>
                <w:sz w:val="21"/>
                <w:szCs w:val="21"/>
              </w:rPr>
              <w:pPrChange w:id="2135" w:author="Donovan Goode [2]" w:date="2018-11-09T10:05:00Z">
                <w:pPr>
                  <w:framePr w:hSpace="180" w:wrap="around" w:vAnchor="text" w:hAnchor="margin" w:xAlign="center" w:y="130"/>
                  <w:shd w:val="clear" w:color="auto" w:fill="1E1E1E"/>
                  <w:spacing w:line="285" w:lineRule="atLeast"/>
                </w:pPr>
              </w:pPrChange>
            </w:pPr>
            <w:del w:id="2136" w:author="Donovan Goode [2]" w:date="2018-11-09T10:04:00Z">
              <w:r w:rsidRPr="002D42A8" w:rsidDel="008B6AF4">
                <w:rPr>
                  <w:rFonts w:ascii="Consolas" w:eastAsia="Times New Roman" w:hAnsi="Consolas" w:cs="Times New Roman"/>
                  <w:color w:val="6A9955"/>
                  <w:sz w:val="21"/>
                  <w:szCs w:val="21"/>
                </w:rPr>
                <w:delText>Not yet reviewed - 907300004</w:delText>
              </w:r>
            </w:del>
          </w:p>
          <w:p w14:paraId="6B548999" w14:textId="77777777" w:rsidR="00ED1509" w:rsidRPr="002D42A8" w:rsidDel="008B6AF4" w:rsidRDefault="00ED1509">
            <w:pPr>
              <w:pStyle w:val="Heading1Numbered"/>
              <w:rPr>
                <w:del w:id="2137" w:author="Donovan Goode [2]" w:date="2018-11-09T10:04:00Z"/>
                <w:rFonts w:ascii="Consolas" w:eastAsia="Times New Roman" w:hAnsi="Consolas" w:cs="Times New Roman"/>
                <w:color w:val="D4D4D4"/>
                <w:sz w:val="21"/>
                <w:szCs w:val="21"/>
              </w:rPr>
              <w:pPrChange w:id="2138" w:author="Donovan Goode [2]" w:date="2018-11-09T10:05:00Z">
                <w:pPr>
                  <w:framePr w:hSpace="180" w:wrap="around" w:vAnchor="text" w:hAnchor="margin" w:xAlign="center" w:y="130"/>
                  <w:shd w:val="clear" w:color="auto" w:fill="1E1E1E"/>
                  <w:spacing w:line="285" w:lineRule="atLeast"/>
                </w:pPr>
              </w:pPrChange>
            </w:pPr>
            <w:del w:id="2139" w:author="Donovan Goode [2]" w:date="2018-11-09T10:04:00Z">
              <w:r w:rsidRPr="002D42A8" w:rsidDel="008B6AF4">
                <w:rPr>
                  <w:rFonts w:ascii="Consolas" w:eastAsia="Times New Roman" w:hAnsi="Consolas" w:cs="Times New Roman"/>
                  <w:color w:val="6A9955"/>
                  <w:sz w:val="21"/>
                  <w:szCs w:val="21"/>
                </w:rPr>
                <w:delText>{%endcomment%}</w:delText>
              </w:r>
            </w:del>
          </w:p>
          <w:p w14:paraId="252F9E68" w14:textId="77777777" w:rsidR="00ED1509" w:rsidRPr="002D42A8" w:rsidDel="008B6AF4" w:rsidRDefault="00ED1509">
            <w:pPr>
              <w:pStyle w:val="Heading1Numbered"/>
              <w:rPr>
                <w:del w:id="2140" w:author="Donovan Goode [2]" w:date="2018-11-09T10:04:00Z"/>
                <w:rFonts w:ascii="Consolas" w:eastAsia="Times New Roman" w:hAnsi="Consolas" w:cs="Times New Roman"/>
                <w:color w:val="D4D4D4"/>
                <w:sz w:val="21"/>
                <w:szCs w:val="21"/>
              </w:rPr>
              <w:pPrChange w:id="2141" w:author="Donovan Goode [2]" w:date="2018-11-09T10:05:00Z">
                <w:pPr>
                  <w:framePr w:hSpace="180" w:wrap="around" w:vAnchor="text" w:hAnchor="margin" w:xAlign="center" w:y="130"/>
                  <w:shd w:val="clear" w:color="auto" w:fill="1E1E1E"/>
                  <w:spacing w:line="285" w:lineRule="atLeast"/>
                </w:pPr>
              </w:pPrChange>
            </w:pPr>
          </w:p>
          <w:p w14:paraId="2EDCBDF2" w14:textId="77777777" w:rsidR="00ED1509" w:rsidRPr="002D42A8" w:rsidDel="008B6AF4" w:rsidRDefault="00ED1509">
            <w:pPr>
              <w:pStyle w:val="Heading1Numbered"/>
              <w:rPr>
                <w:del w:id="2142" w:author="Donovan Goode [2]" w:date="2018-11-09T10:04:00Z"/>
                <w:rFonts w:ascii="Consolas" w:eastAsia="Times New Roman" w:hAnsi="Consolas" w:cs="Times New Roman"/>
                <w:color w:val="D4D4D4"/>
                <w:sz w:val="21"/>
                <w:szCs w:val="21"/>
              </w:rPr>
              <w:pPrChange w:id="2143" w:author="Donovan Goode [2]" w:date="2018-11-09T10:05:00Z">
                <w:pPr>
                  <w:framePr w:hSpace="180" w:wrap="around" w:vAnchor="text" w:hAnchor="margin" w:xAlign="center" w:y="130"/>
                  <w:shd w:val="clear" w:color="auto" w:fill="1E1E1E"/>
                  <w:spacing w:line="285" w:lineRule="atLeast"/>
                </w:pPr>
              </w:pPrChange>
            </w:pPr>
            <w:del w:id="2144" w:author="Donovan Goode [2]" w:date="2018-11-09T10:04:00Z">
              <w:r w:rsidRPr="002D42A8" w:rsidDel="008B6AF4">
                <w:rPr>
                  <w:rFonts w:ascii="Consolas" w:eastAsia="Times New Roman" w:hAnsi="Consolas" w:cs="Times New Roman"/>
                  <w:color w:val="6A9955"/>
                  <w:sz w:val="21"/>
                  <w:szCs w:val="21"/>
                </w:rPr>
                <w:delText>{%comment%}</w:delText>
              </w:r>
            </w:del>
          </w:p>
          <w:p w14:paraId="656FAF4C" w14:textId="77777777" w:rsidR="00ED1509" w:rsidRPr="002D42A8" w:rsidDel="008B6AF4" w:rsidRDefault="00ED1509">
            <w:pPr>
              <w:pStyle w:val="Heading1Numbered"/>
              <w:rPr>
                <w:del w:id="2145" w:author="Donovan Goode [2]" w:date="2018-11-09T10:04:00Z"/>
                <w:rFonts w:ascii="Consolas" w:eastAsia="Times New Roman" w:hAnsi="Consolas" w:cs="Times New Roman"/>
                <w:color w:val="D4D4D4"/>
                <w:sz w:val="21"/>
                <w:szCs w:val="21"/>
              </w:rPr>
              <w:pPrChange w:id="2146" w:author="Donovan Goode [2]" w:date="2018-11-09T10:05:00Z">
                <w:pPr>
                  <w:framePr w:hSpace="180" w:wrap="around" w:vAnchor="text" w:hAnchor="margin" w:xAlign="center" w:y="130"/>
                  <w:shd w:val="clear" w:color="auto" w:fill="1E1E1E"/>
                  <w:spacing w:line="285" w:lineRule="atLeast"/>
                </w:pPr>
              </w:pPrChange>
            </w:pPr>
            <w:del w:id="2147" w:author="Donovan Goode [2]" w:date="2018-11-09T10:04:00Z">
              <w:r w:rsidRPr="002D42A8" w:rsidDel="008B6AF4">
                <w:rPr>
                  <w:rFonts w:ascii="Consolas" w:eastAsia="Times New Roman" w:hAnsi="Consolas" w:cs="Times New Roman"/>
                  <w:color w:val="6A9955"/>
                  <w:sz w:val="21"/>
                  <w:szCs w:val="21"/>
                </w:rPr>
                <w:delText xml:space="preserve">Application Statuses: govmod_applicationstatus </w:delText>
              </w:r>
            </w:del>
          </w:p>
          <w:p w14:paraId="08A4F445" w14:textId="77777777" w:rsidR="00ED1509" w:rsidRPr="002D42A8" w:rsidDel="008B6AF4" w:rsidRDefault="00ED1509">
            <w:pPr>
              <w:pStyle w:val="Heading1Numbered"/>
              <w:rPr>
                <w:del w:id="2148" w:author="Donovan Goode [2]" w:date="2018-11-09T10:04:00Z"/>
                <w:rFonts w:ascii="Consolas" w:eastAsia="Times New Roman" w:hAnsi="Consolas" w:cs="Times New Roman"/>
                <w:color w:val="D4D4D4"/>
                <w:sz w:val="21"/>
                <w:szCs w:val="21"/>
              </w:rPr>
              <w:pPrChange w:id="2149" w:author="Donovan Goode [2]" w:date="2018-11-09T10:05:00Z">
                <w:pPr>
                  <w:framePr w:hSpace="180" w:wrap="around" w:vAnchor="text" w:hAnchor="margin" w:xAlign="center" w:y="130"/>
                  <w:shd w:val="clear" w:color="auto" w:fill="1E1E1E"/>
                  <w:spacing w:line="285" w:lineRule="atLeast"/>
                </w:pPr>
              </w:pPrChange>
            </w:pPr>
            <w:del w:id="2150" w:author="Donovan Goode [2]" w:date="2018-11-09T10:04:00Z">
              <w:r w:rsidRPr="002D42A8" w:rsidDel="008B6AF4">
                <w:rPr>
                  <w:rFonts w:ascii="Consolas" w:eastAsia="Times New Roman" w:hAnsi="Consolas" w:cs="Times New Roman"/>
                  <w:color w:val="6A9955"/>
                  <w:sz w:val="21"/>
                  <w:szCs w:val="21"/>
                </w:rPr>
                <w:delText>--------------------------------------</w:delText>
              </w:r>
            </w:del>
          </w:p>
          <w:p w14:paraId="3B3B9FA2" w14:textId="77777777" w:rsidR="00ED1509" w:rsidRPr="002D42A8" w:rsidDel="008B6AF4" w:rsidRDefault="00ED1509">
            <w:pPr>
              <w:pStyle w:val="Heading1Numbered"/>
              <w:rPr>
                <w:del w:id="2151" w:author="Donovan Goode [2]" w:date="2018-11-09T10:04:00Z"/>
                <w:rFonts w:ascii="Consolas" w:eastAsia="Times New Roman" w:hAnsi="Consolas" w:cs="Times New Roman"/>
                <w:color w:val="D4D4D4"/>
                <w:sz w:val="21"/>
                <w:szCs w:val="21"/>
              </w:rPr>
              <w:pPrChange w:id="2152" w:author="Donovan Goode [2]" w:date="2018-11-09T10:05:00Z">
                <w:pPr>
                  <w:framePr w:hSpace="180" w:wrap="around" w:vAnchor="text" w:hAnchor="margin" w:xAlign="center" w:y="130"/>
                  <w:shd w:val="clear" w:color="auto" w:fill="1E1E1E"/>
                  <w:spacing w:line="285" w:lineRule="atLeast"/>
                </w:pPr>
              </w:pPrChange>
            </w:pPr>
            <w:del w:id="2153" w:author="Donovan Goode [2]" w:date="2018-11-09T10:04:00Z">
              <w:r w:rsidRPr="002D42A8" w:rsidDel="008B6AF4">
                <w:rPr>
                  <w:rFonts w:ascii="Consolas" w:eastAsia="Times New Roman" w:hAnsi="Consolas" w:cs="Times New Roman"/>
                  <w:color w:val="6A9955"/>
                  <w:sz w:val="21"/>
                  <w:szCs w:val="21"/>
                </w:rPr>
                <w:delText>Not Started -907300000</w:delText>
              </w:r>
            </w:del>
          </w:p>
          <w:p w14:paraId="7967D5E7" w14:textId="77777777" w:rsidR="00ED1509" w:rsidRPr="002D42A8" w:rsidDel="008B6AF4" w:rsidRDefault="00ED1509">
            <w:pPr>
              <w:pStyle w:val="Heading1Numbered"/>
              <w:rPr>
                <w:del w:id="2154" w:author="Donovan Goode [2]" w:date="2018-11-09T10:04:00Z"/>
                <w:rFonts w:ascii="Consolas" w:eastAsia="Times New Roman" w:hAnsi="Consolas" w:cs="Times New Roman"/>
                <w:color w:val="D4D4D4"/>
                <w:sz w:val="21"/>
                <w:szCs w:val="21"/>
              </w:rPr>
              <w:pPrChange w:id="2155" w:author="Donovan Goode [2]" w:date="2018-11-09T10:05:00Z">
                <w:pPr>
                  <w:framePr w:hSpace="180" w:wrap="around" w:vAnchor="text" w:hAnchor="margin" w:xAlign="center" w:y="130"/>
                  <w:shd w:val="clear" w:color="auto" w:fill="1E1E1E"/>
                  <w:spacing w:line="285" w:lineRule="atLeast"/>
                </w:pPr>
              </w:pPrChange>
            </w:pPr>
            <w:del w:id="2156" w:author="Donovan Goode [2]" w:date="2018-11-09T10:04:00Z">
              <w:r w:rsidRPr="002D42A8" w:rsidDel="008B6AF4">
                <w:rPr>
                  <w:rFonts w:ascii="Consolas" w:eastAsia="Times New Roman" w:hAnsi="Consolas" w:cs="Times New Roman"/>
                  <w:color w:val="6A9955"/>
                  <w:sz w:val="21"/>
                  <w:szCs w:val="21"/>
                </w:rPr>
                <w:delText>Identifcation Started - 907300001</w:delText>
              </w:r>
            </w:del>
          </w:p>
          <w:p w14:paraId="1F85E6C5" w14:textId="77777777" w:rsidR="00ED1509" w:rsidRPr="002D42A8" w:rsidDel="008B6AF4" w:rsidRDefault="00ED1509">
            <w:pPr>
              <w:pStyle w:val="Heading1Numbered"/>
              <w:rPr>
                <w:del w:id="2157" w:author="Donovan Goode [2]" w:date="2018-11-09T10:04:00Z"/>
                <w:rFonts w:ascii="Consolas" w:eastAsia="Times New Roman" w:hAnsi="Consolas" w:cs="Times New Roman"/>
                <w:color w:val="D4D4D4"/>
                <w:sz w:val="21"/>
                <w:szCs w:val="21"/>
              </w:rPr>
              <w:pPrChange w:id="2158" w:author="Donovan Goode [2]" w:date="2018-11-09T10:05:00Z">
                <w:pPr>
                  <w:framePr w:hSpace="180" w:wrap="around" w:vAnchor="text" w:hAnchor="margin" w:xAlign="center" w:y="130"/>
                  <w:shd w:val="clear" w:color="auto" w:fill="1E1E1E"/>
                  <w:spacing w:line="285" w:lineRule="atLeast"/>
                </w:pPr>
              </w:pPrChange>
            </w:pPr>
            <w:del w:id="2159" w:author="Donovan Goode [2]" w:date="2018-11-09T10:04:00Z">
              <w:r w:rsidRPr="002D42A8" w:rsidDel="008B6AF4">
                <w:rPr>
                  <w:rFonts w:ascii="Consolas" w:eastAsia="Times New Roman" w:hAnsi="Consolas" w:cs="Times New Roman"/>
                  <w:color w:val="6A9955"/>
                  <w:sz w:val="21"/>
                  <w:szCs w:val="21"/>
                </w:rPr>
                <w:delText>Identification Completed - 907300002</w:delText>
              </w:r>
            </w:del>
          </w:p>
          <w:p w14:paraId="6EF2E41D" w14:textId="77777777" w:rsidR="00ED1509" w:rsidRPr="002D42A8" w:rsidDel="008B6AF4" w:rsidRDefault="00ED1509">
            <w:pPr>
              <w:pStyle w:val="Heading1Numbered"/>
              <w:rPr>
                <w:del w:id="2160" w:author="Donovan Goode [2]" w:date="2018-11-09T10:04:00Z"/>
                <w:rFonts w:ascii="Consolas" w:eastAsia="Times New Roman" w:hAnsi="Consolas" w:cs="Times New Roman"/>
                <w:color w:val="D4D4D4"/>
                <w:sz w:val="21"/>
                <w:szCs w:val="21"/>
              </w:rPr>
              <w:pPrChange w:id="2161" w:author="Donovan Goode [2]" w:date="2018-11-09T10:05:00Z">
                <w:pPr>
                  <w:framePr w:hSpace="180" w:wrap="around" w:vAnchor="text" w:hAnchor="margin" w:xAlign="center" w:y="130"/>
                  <w:shd w:val="clear" w:color="auto" w:fill="1E1E1E"/>
                  <w:spacing w:line="285" w:lineRule="atLeast"/>
                </w:pPr>
              </w:pPrChange>
            </w:pPr>
            <w:del w:id="2162" w:author="Donovan Goode [2]" w:date="2018-11-09T10:04:00Z">
              <w:r w:rsidRPr="002D42A8" w:rsidDel="008B6AF4">
                <w:rPr>
                  <w:rFonts w:ascii="Consolas" w:eastAsia="Times New Roman" w:hAnsi="Consolas" w:cs="Times New Roman"/>
                  <w:color w:val="6A9955"/>
                  <w:sz w:val="21"/>
                  <w:szCs w:val="21"/>
                </w:rPr>
                <w:delText>Service Started - 907300006</w:delText>
              </w:r>
            </w:del>
          </w:p>
          <w:p w14:paraId="7726107D" w14:textId="77777777" w:rsidR="00ED1509" w:rsidRPr="002D42A8" w:rsidDel="008B6AF4" w:rsidRDefault="00ED1509">
            <w:pPr>
              <w:pStyle w:val="Heading1Numbered"/>
              <w:rPr>
                <w:del w:id="2163" w:author="Donovan Goode [2]" w:date="2018-11-09T10:04:00Z"/>
                <w:rFonts w:ascii="Consolas" w:eastAsia="Times New Roman" w:hAnsi="Consolas" w:cs="Times New Roman"/>
                <w:color w:val="D4D4D4"/>
                <w:sz w:val="21"/>
                <w:szCs w:val="21"/>
              </w:rPr>
              <w:pPrChange w:id="2164" w:author="Donovan Goode [2]" w:date="2018-11-09T10:05:00Z">
                <w:pPr>
                  <w:framePr w:hSpace="180" w:wrap="around" w:vAnchor="text" w:hAnchor="margin" w:xAlign="center" w:y="130"/>
                  <w:shd w:val="clear" w:color="auto" w:fill="1E1E1E"/>
                  <w:spacing w:line="285" w:lineRule="atLeast"/>
                </w:pPr>
              </w:pPrChange>
            </w:pPr>
            <w:del w:id="2165" w:author="Donovan Goode [2]" w:date="2018-11-09T10:04:00Z">
              <w:r w:rsidRPr="002D42A8" w:rsidDel="008B6AF4">
                <w:rPr>
                  <w:rFonts w:ascii="Consolas" w:eastAsia="Times New Roman" w:hAnsi="Consolas" w:cs="Times New Roman"/>
                  <w:color w:val="6A9955"/>
                  <w:sz w:val="21"/>
                  <w:szCs w:val="21"/>
                </w:rPr>
                <w:delText>Service Completed - 907300005</w:delText>
              </w:r>
            </w:del>
          </w:p>
          <w:p w14:paraId="0A53713E" w14:textId="77777777" w:rsidR="00ED1509" w:rsidRPr="002D42A8" w:rsidDel="008B6AF4" w:rsidRDefault="00ED1509">
            <w:pPr>
              <w:pStyle w:val="Heading1Numbered"/>
              <w:rPr>
                <w:del w:id="2166" w:author="Donovan Goode [2]" w:date="2018-11-09T10:04:00Z"/>
                <w:rFonts w:ascii="Consolas" w:eastAsia="Times New Roman" w:hAnsi="Consolas" w:cs="Times New Roman"/>
                <w:color w:val="D4D4D4"/>
                <w:sz w:val="21"/>
                <w:szCs w:val="21"/>
              </w:rPr>
              <w:pPrChange w:id="2167" w:author="Donovan Goode [2]" w:date="2018-11-09T10:05:00Z">
                <w:pPr>
                  <w:framePr w:hSpace="180" w:wrap="around" w:vAnchor="text" w:hAnchor="margin" w:xAlign="center" w:y="130"/>
                  <w:shd w:val="clear" w:color="auto" w:fill="1E1E1E"/>
                  <w:spacing w:line="285" w:lineRule="atLeast"/>
                </w:pPr>
              </w:pPrChange>
            </w:pPr>
            <w:del w:id="2168" w:author="Donovan Goode [2]" w:date="2018-11-09T10:04:00Z">
              <w:r w:rsidRPr="002D42A8" w:rsidDel="008B6AF4">
                <w:rPr>
                  <w:rFonts w:ascii="Consolas" w:eastAsia="Times New Roman" w:hAnsi="Consolas" w:cs="Times New Roman"/>
                  <w:color w:val="6A9955"/>
                  <w:sz w:val="21"/>
                  <w:szCs w:val="21"/>
                </w:rPr>
                <w:delText>Military Service Started - 907300007</w:delText>
              </w:r>
            </w:del>
          </w:p>
          <w:p w14:paraId="3E2C054E" w14:textId="77777777" w:rsidR="00ED1509" w:rsidRPr="002D42A8" w:rsidDel="008B6AF4" w:rsidRDefault="00ED1509">
            <w:pPr>
              <w:pStyle w:val="Heading1Numbered"/>
              <w:rPr>
                <w:del w:id="2169" w:author="Donovan Goode [2]" w:date="2018-11-09T10:04:00Z"/>
                <w:rFonts w:ascii="Consolas" w:eastAsia="Times New Roman" w:hAnsi="Consolas" w:cs="Times New Roman"/>
                <w:color w:val="D4D4D4"/>
                <w:sz w:val="21"/>
                <w:szCs w:val="21"/>
              </w:rPr>
              <w:pPrChange w:id="2170" w:author="Donovan Goode [2]" w:date="2018-11-09T10:05:00Z">
                <w:pPr>
                  <w:framePr w:hSpace="180" w:wrap="around" w:vAnchor="text" w:hAnchor="margin" w:xAlign="center" w:y="130"/>
                  <w:shd w:val="clear" w:color="auto" w:fill="1E1E1E"/>
                  <w:spacing w:line="285" w:lineRule="atLeast"/>
                </w:pPr>
              </w:pPrChange>
            </w:pPr>
            <w:del w:id="2171" w:author="Donovan Goode [2]" w:date="2018-11-09T10:04:00Z">
              <w:r w:rsidRPr="002D42A8" w:rsidDel="008B6AF4">
                <w:rPr>
                  <w:rFonts w:ascii="Consolas" w:eastAsia="Times New Roman" w:hAnsi="Consolas" w:cs="Times New Roman"/>
                  <w:color w:val="6A9955"/>
                  <w:sz w:val="21"/>
                  <w:szCs w:val="21"/>
                </w:rPr>
                <w:delText>Military Service Completed - 907300008</w:delText>
              </w:r>
            </w:del>
          </w:p>
          <w:p w14:paraId="39D45A80" w14:textId="77777777" w:rsidR="00ED1509" w:rsidRPr="002D42A8" w:rsidDel="008B6AF4" w:rsidRDefault="00ED1509">
            <w:pPr>
              <w:pStyle w:val="Heading1Numbered"/>
              <w:rPr>
                <w:del w:id="2172" w:author="Donovan Goode [2]" w:date="2018-11-09T10:04:00Z"/>
                <w:rFonts w:ascii="Consolas" w:eastAsia="Times New Roman" w:hAnsi="Consolas" w:cs="Times New Roman"/>
                <w:color w:val="D4D4D4"/>
                <w:sz w:val="21"/>
                <w:szCs w:val="21"/>
              </w:rPr>
              <w:pPrChange w:id="2173" w:author="Donovan Goode [2]" w:date="2018-11-09T10:05:00Z">
                <w:pPr>
                  <w:framePr w:hSpace="180" w:wrap="around" w:vAnchor="text" w:hAnchor="margin" w:xAlign="center" w:y="130"/>
                  <w:shd w:val="clear" w:color="auto" w:fill="1E1E1E"/>
                  <w:spacing w:line="285" w:lineRule="atLeast"/>
                </w:pPr>
              </w:pPrChange>
            </w:pPr>
            <w:del w:id="2174" w:author="Donovan Goode [2]" w:date="2018-11-09T10:04:00Z">
              <w:r w:rsidRPr="002D42A8" w:rsidDel="008B6AF4">
                <w:rPr>
                  <w:rFonts w:ascii="Consolas" w:eastAsia="Times New Roman" w:hAnsi="Consolas" w:cs="Times New Roman"/>
                  <w:color w:val="6A9955"/>
                  <w:sz w:val="21"/>
                  <w:szCs w:val="21"/>
                </w:rPr>
                <w:delText>Military Retired Pay Started - 907300003</w:delText>
              </w:r>
            </w:del>
          </w:p>
          <w:p w14:paraId="22A0C02F" w14:textId="77777777" w:rsidR="00ED1509" w:rsidRPr="002D42A8" w:rsidDel="008B6AF4" w:rsidRDefault="00ED1509">
            <w:pPr>
              <w:pStyle w:val="Heading1Numbered"/>
              <w:rPr>
                <w:del w:id="2175" w:author="Donovan Goode [2]" w:date="2018-11-09T10:04:00Z"/>
                <w:rFonts w:ascii="Consolas" w:eastAsia="Times New Roman" w:hAnsi="Consolas" w:cs="Times New Roman"/>
                <w:color w:val="D4D4D4"/>
                <w:sz w:val="21"/>
                <w:szCs w:val="21"/>
              </w:rPr>
              <w:pPrChange w:id="2176" w:author="Donovan Goode [2]" w:date="2018-11-09T10:05:00Z">
                <w:pPr>
                  <w:framePr w:hSpace="180" w:wrap="around" w:vAnchor="text" w:hAnchor="margin" w:xAlign="center" w:y="130"/>
                  <w:shd w:val="clear" w:color="auto" w:fill="1E1E1E"/>
                  <w:spacing w:line="285" w:lineRule="atLeast"/>
                </w:pPr>
              </w:pPrChange>
            </w:pPr>
            <w:del w:id="2177" w:author="Donovan Goode [2]" w:date="2018-11-09T10:04:00Z">
              <w:r w:rsidRPr="002D42A8" w:rsidDel="008B6AF4">
                <w:rPr>
                  <w:rFonts w:ascii="Consolas" w:eastAsia="Times New Roman" w:hAnsi="Consolas" w:cs="Times New Roman"/>
                  <w:color w:val="6A9955"/>
                  <w:sz w:val="21"/>
                  <w:szCs w:val="21"/>
                </w:rPr>
                <w:delText>Military Retired Pay Completed - 907300004</w:delText>
              </w:r>
            </w:del>
          </w:p>
          <w:p w14:paraId="0BF9A332" w14:textId="77777777" w:rsidR="00ED1509" w:rsidRPr="002D42A8" w:rsidDel="008B6AF4" w:rsidRDefault="00ED1509">
            <w:pPr>
              <w:pStyle w:val="Heading1Numbered"/>
              <w:rPr>
                <w:del w:id="2178" w:author="Donovan Goode [2]" w:date="2018-11-09T10:04:00Z"/>
                <w:rFonts w:ascii="Consolas" w:eastAsia="Times New Roman" w:hAnsi="Consolas" w:cs="Times New Roman"/>
                <w:color w:val="D4D4D4"/>
                <w:sz w:val="21"/>
                <w:szCs w:val="21"/>
              </w:rPr>
              <w:pPrChange w:id="2179" w:author="Donovan Goode [2]" w:date="2018-11-09T10:05:00Z">
                <w:pPr>
                  <w:framePr w:hSpace="180" w:wrap="around" w:vAnchor="text" w:hAnchor="margin" w:xAlign="center" w:y="130"/>
                  <w:shd w:val="clear" w:color="auto" w:fill="1E1E1E"/>
                  <w:spacing w:line="285" w:lineRule="atLeast"/>
                </w:pPr>
              </w:pPrChange>
            </w:pPr>
            <w:del w:id="2180" w:author="Donovan Goode [2]" w:date="2018-11-09T10:04:00Z">
              <w:r w:rsidRPr="002D42A8" w:rsidDel="008B6AF4">
                <w:rPr>
                  <w:rFonts w:ascii="Consolas" w:eastAsia="Times New Roman" w:hAnsi="Consolas" w:cs="Times New Roman"/>
                  <w:color w:val="6A9955"/>
                  <w:sz w:val="21"/>
                  <w:szCs w:val="21"/>
                </w:rPr>
                <w:delText>Supporting Documents Started - 907300009</w:delText>
              </w:r>
            </w:del>
          </w:p>
          <w:p w14:paraId="02F659A8" w14:textId="77777777" w:rsidR="00ED1509" w:rsidRPr="002D42A8" w:rsidDel="008B6AF4" w:rsidRDefault="00ED1509">
            <w:pPr>
              <w:pStyle w:val="Heading1Numbered"/>
              <w:rPr>
                <w:del w:id="2181" w:author="Donovan Goode [2]" w:date="2018-11-09T10:04:00Z"/>
                <w:rFonts w:ascii="Consolas" w:eastAsia="Times New Roman" w:hAnsi="Consolas" w:cs="Times New Roman"/>
                <w:color w:val="D4D4D4"/>
                <w:sz w:val="21"/>
                <w:szCs w:val="21"/>
              </w:rPr>
              <w:pPrChange w:id="2182" w:author="Donovan Goode [2]" w:date="2018-11-09T10:05:00Z">
                <w:pPr>
                  <w:framePr w:hSpace="180" w:wrap="around" w:vAnchor="text" w:hAnchor="margin" w:xAlign="center" w:y="130"/>
                  <w:shd w:val="clear" w:color="auto" w:fill="1E1E1E"/>
                  <w:spacing w:line="285" w:lineRule="atLeast"/>
                </w:pPr>
              </w:pPrChange>
            </w:pPr>
            <w:del w:id="2183" w:author="Donovan Goode [2]" w:date="2018-11-09T10:04:00Z">
              <w:r w:rsidRPr="002D42A8" w:rsidDel="008B6AF4">
                <w:rPr>
                  <w:rFonts w:ascii="Consolas" w:eastAsia="Times New Roman" w:hAnsi="Consolas" w:cs="Times New Roman"/>
                  <w:color w:val="6A9955"/>
                  <w:sz w:val="21"/>
                  <w:szCs w:val="21"/>
                </w:rPr>
                <w:delText>Supporting Documents Completed - 907300010</w:delText>
              </w:r>
            </w:del>
          </w:p>
          <w:p w14:paraId="3FDA471E" w14:textId="77777777" w:rsidR="00ED1509" w:rsidRPr="002D42A8" w:rsidDel="008B6AF4" w:rsidRDefault="00ED1509">
            <w:pPr>
              <w:pStyle w:val="Heading1Numbered"/>
              <w:rPr>
                <w:del w:id="2184" w:author="Donovan Goode [2]" w:date="2018-11-09T10:04:00Z"/>
                <w:rFonts w:ascii="Consolas" w:eastAsia="Times New Roman" w:hAnsi="Consolas" w:cs="Times New Roman"/>
                <w:color w:val="D4D4D4"/>
                <w:sz w:val="21"/>
                <w:szCs w:val="21"/>
              </w:rPr>
              <w:pPrChange w:id="2185" w:author="Donovan Goode [2]" w:date="2018-11-09T10:05:00Z">
                <w:pPr>
                  <w:framePr w:hSpace="180" w:wrap="around" w:vAnchor="text" w:hAnchor="margin" w:xAlign="center" w:y="130"/>
                  <w:shd w:val="clear" w:color="auto" w:fill="1E1E1E"/>
                  <w:spacing w:line="285" w:lineRule="atLeast"/>
                </w:pPr>
              </w:pPrChange>
            </w:pPr>
            <w:del w:id="2186" w:author="Donovan Goode [2]" w:date="2018-11-09T10:04:00Z">
              <w:r w:rsidRPr="002D42A8" w:rsidDel="008B6AF4">
                <w:rPr>
                  <w:rFonts w:ascii="Consolas" w:eastAsia="Times New Roman" w:hAnsi="Consolas" w:cs="Times New Roman"/>
                  <w:color w:val="6A9955"/>
                  <w:sz w:val="21"/>
                  <w:szCs w:val="21"/>
                </w:rPr>
                <w:delText>Applicant Application Certification Started - 907300011</w:delText>
              </w:r>
            </w:del>
          </w:p>
          <w:p w14:paraId="33E70F83" w14:textId="77777777" w:rsidR="00ED1509" w:rsidRPr="002D42A8" w:rsidDel="008B6AF4" w:rsidRDefault="00ED1509">
            <w:pPr>
              <w:pStyle w:val="Heading1Numbered"/>
              <w:rPr>
                <w:del w:id="2187" w:author="Donovan Goode [2]" w:date="2018-11-09T10:04:00Z"/>
                <w:rFonts w:ascii="Consolas" w:eastAsia="Times New Roman" w:hAnsi="Consolas" w:cs="Times New Roman"/>
                <w:color w:val="D4D4D4"/>
                <w:sz w:val="21"/>
                <w:szCs w:val="21"/>
              </w:rPr>
              <w:pPrChange w:id="2188" w:author="Donovan Goode [2]" w:date="2018-11-09T10:05:00Z">
                <w:pPr>
                  <w:framePr w:hSpace="180" w:wrap="around" w:vAnchor="text" w:hAnchor="margin" w:xAlign="center" w:y="130"/>
                  <w:shd w:val="clear" w:color="auto" w:fill="1E1E1E"/>
                  <w:spacing w:line="285" w:lineRule="atLeast"/>
                </w:pPr>
              </w:pPrChange>
            </w:pPr>
            <w:del w:id="2189" w:author="Donovan Goode [2]" w:date="2018-11-09T10:04:00Z">
              <w:r w:rsidRPr="002D42A8" w:rsidDel="008B6AF4">
                <w:rPr>
                  <w:rFonts w:ascii="Consolas" w:eastAsia="Times New Roman" w:hAnsi="Consolas" w:cs="Times New Roman"/>
                  <w:color w:val="6A9955"/>
                  <w:sz w:val="21"/>
                  <w:szCs w:val="21"/>
                </w:rPr>
                <w:delText>Applicant Application Certification Completed - 907300012</w:delText>
              </w:r>
            </w:del>
          </w:p>
          <w:p w14:paraId="424AD541" w14:textId="77777777" w:rsidR="00ED1509" w:rsidRPr="002D42A8" w:rsidDel="008B6AF4" w:rsidRDefault="00ED1509">
            <w:pPr>
              <w:pStyle w:val="Heading1Numbered"/>
              <w:rPr>
                <w:del w:id="2190" w:author="Donovan Goode [2]" w:date="2018-11-09T10:04:00Z"/>
                <w:rFonts w:ascii="Consolas" w:eastAsia="Times New Roman" w:hAnsi="Consolas" w:cs="Times New Roman"/>
                <w:color w:val="D4D4D4"/>
                <w:sz w:val="21"/>
                <w:szCs w:val="21"/>
              </w:rPr>
              <w:pPrChange w:id="2191" w:author="Donovan Goode [2]" w:date="2018-11-09T10:05:00Z">
                <w:pPr>
                  <w:framePr w:hSpace="180" w:wrap="around" w:vAnchor="text" w:hAnchor="margin" w:xAlign="center" w:y="130"/>
                  <w:shd w:val="clear" w:color="auto" w:fill="1E1E1E"/>
                  <w:spacing w:line="285" w:lineRule="atLeast"/>
                </w:pPr>
              </w:pPrChange>
            </w:pPr>
          </w:p>
          <w:p w14:paraId="4BE3EF16" w14:textId="77777777" w:rsidR="00ED1509" w:rsidRPr="002D42A8" w:rsidDel="008B6AF4" w:rsidRDefault="00ED1509">
            <w:pPr>
              <w:pStyle w:val="Heading1Numbered"/>
              <w:rPr>
                <w:del w:id="2192" w:author="Donovan Goode [2]" w:date="2018-11-09T10:04:00Z"/>
                <w:rFonts w:ascii="Consolas" w:eastAsia="Times New Roman" w:hAnsi="Consolas" w:cs="Times New Roman"/>
                <w:color w:val="D4D4D4"/>
                <w:sz w:val="21"/>
                <w:szCs w:val="21"/>
              </w:rPr>
              <w:pPrChange w:id="2193" w:author="Donovan Goode [2]" w:date="2018-11-09T10:05:00Z">
                <w:pPr>
                  <w:framePr w:hSpace="180" w:wrap="around" w:vAnchor="text" w:hAnchor="margin" w:xAlign="center" w:y="130"/>
                  <w:shd w:val="clear" w:color="auto" w:fill="1E1E1E"/>
                  <w:spacing w:line="285" w:lineRule="atLeast"/>
                </w:pPr>
              </w:pPrChange>
            </w:pPr>
            <w:del w:id="2194" w:author="Donovan Goode [2]" w:date="2018-11-09T10:04:00Z">
              <w:r w:rsidRPr="002D42A8" w:rsidDel="008B6AF4">
                <w:rPr>
                  <w:rFonts w:ascii="Consolas" w:eastAsia="Times New Roman" w:hAnsi="Consolas" w:cs="Times New Roman"/>
                  <w:color w:val="6A9955"/>
                  <w:sz w:val="21"/>
                  <w:szCs w:val="21"/>
                </w:rPr>
                <w:delText>{%endcomment%}</w:delText>
              </w:r>
            </w:del>
          </w:p>
          <w:p w14:paraId="0257FBFB" w14:textId="77777777" w:rsidR="00ED1509" w:rsidRPr="00114013" w:rsidDel="008B6AF4" w:rsidRDefault="00ED1509">
            <w:pPr>
              <w:pStyle w:val="Heading1Numbered"/>
              <w:rPr>
                <w:del w:id="2195" w:author="Donovan Goode [2]" w:date="2018-11-09T10:04:00Z"/>
                <w:rFonts w:ascii="Consolas" w:eastAsia="Times New Roman" w:hAnsi="Consolas" w:cs="Times New Roman"/>
                <w:color w:val="808080"/>
                <w:sz w:val="21"/>
                <w:szCs w:val="21"/>
              </w:rPr>
              <w:pPrChange w:id="2196"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C7475F1" w14:textId="6636E906" w:rsidTr="00A52519">
        <w:trPr>
          <w:del w:id="2197" w:author="Donovan Goode [2]" w:date="2018-11-09T10:04:00Z"/>
        </w:trPr>
        <w:tc>
          <w:tcPr>
            <w:tcW w:w="1705" w:type="dxa"/>
          </w:tcPr>
          <w:p w14:paraId="07148C87" w14:textId="77777777" w:rsidR="00ED1509" w:rsidDel="008B6AF4" w:rsidRDefault="00ED1509">
            <w:pPr>
              <w:pStyle w:val="Heading1Numbered"/>
              <w:rPr>
                <w:del w:id="2198" w:author="Donovan Goode [2]" w:date="2018-11-09T10:04:00Z"/>
                <w:highlight w:val="yellow"/>
              </w:rPr>
              <w:pPrChange w:id="2199" w:author="Donovan Goode [2]" w:date="2018-11-09T10:05:00Z">
                <w:pPr>
                  <w:framePr w:hSpace="180" w:wrap="around" w:vAnchor="text" w:hAnchor="margin" w:xAlign="center" w:y="130"/>
                  <w:jc w:val="center"/>
                </w:pPr>
              </w:pPrChange>
            </w:pPr>
            <w:del w:id="2200" w:author="Donovan Goode [2]" w:date="2018-11-09T10:04:00Z">
              <w:r w:rsidDel="008B6AF4">
                <w:rPr>
                  <w:highlight w:val="yellow"/>
                </w:rPr>
                <w:delText>HR Services</w:delText>
              </w:r>
            </w:del>
          </w:p>
        </w:tc>
        <w:tc>
          <w:tcPr>
            <w:tcW w:w="9905" w:type="dxa"/>
          </w:tcPr>
          <w:p w14:paraId="3A5FBF45" w14:textId="77777777" w:rsidR="00ED1509" w:rsidRPr="00A83A68" w:rsidDel="008B6AF4" w:rsidRDefault="00ED1509">
            <w:pPr>
              <w:pStyle w:val="Heading1Numbered"/>
              <w:rPr>
                <w:del w:id="2201" w:author="Donovan Goode [2]" w:date="2018-11-09T10:04:00Z"/>
                <w:rFonts w:ascii="Consolas" w:eastAsia="Times New Roman" w:hAnsi="Consolas" w:cs="Times New Roman"/>
                <w:color w:val="D4D4D4"/>
                <w:sz w:val="21"/>
                <w:szCs w:val="21"/>
              </w:rPr>
              <w:pPrChange w:id="2202" w:author="Donovan Goode [2]" w:date="2018-11-09T10:05:00Z">
                <w:pPr>
                  <w:framePr w:hSpace="180" w:wrap="around" w:vAnchor="text" w:hAnchor="margin" w:xAlign="center" w:y="130"/>
                  <w:shd w:val="clear" w:color="auto" w:fill="1E1E1E"/>
                  <w:spacing w:line="285" w:lineRule="atLeast"/>
                </w:pPr>
              </w:pPrChange>
            </w:pPr>
            <w:del w:id="2203"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"portal dashboard container"</w:delText>
              </w:r>
              <w:r w:rsidRPr="00A83A68" w:rsidDel="008B6AF4">
                <w:rPr>
                  <w:rFonts w:ascii="Consolas" w:eastAsia="Times New Roman" w:hAnsi="Consolas" w:cs="Times New Roman"/>
                  <w:color w:val="808080"/>
                  <w:sz w:val="21"/>
                  <w:szCs w:val="21"/>
                </w:rPr>
                <w:delText>&gt;</w:delText>
              </w:r>
            </w:del>
          </w:p>
          <w:p w14:paraId="06399968" w14:textId="77777777" w:rsidR="00ED1509" w:rsidRPr="00A83A68" w:rsidDel="008B6AF4" w:rsidRDefault="00ED1509">
            <w:pPr>
              <w:pStyle w:val="Heading1Numbered"/>
              <w:rPr>
                <w:del w:id="2204" w:author="Donovan Goode [2]" w:date="2018-11-09T10:04:00Z"/>
                <w:rFonts w:ascii="Consolas" w:eastAsia="Times New Roman" w:hAnsi="Consolas" w:cs="Times New Roman"/>
                <w:color w:val="D4D4D4"/>
                <w:sz w:val="21"/>
                <w:szCs w:val="21"/>
              </w:rPr>
              <w:pPrChange w:id="2205" w:author="Donovan Goode [2]" w:date="2018-11-09T10:05:00Z">
                <w:pPr>
                  <w:framePr w:hSpace="180" w:wrap="around" w:vAnchor="text" w:hAnchor="margin" w:xAlign="center" w:y="130"/>
                  <w:shd w:val="clear" w:color="auto" w:fill="1E1E1E"/>
                  <w:spacing w:line="285" w:lineRule="atLeast"/>
                </w:pPr>
              </w:pPrChange>
            </w:pPr>
            <w:del w:id="2206" w:author="Donovan Goode [2]" w:date="2018-11-09T10:04:00Z">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include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'page copy'</w:delText>
              </w:r>
              <w:r w:rsidRPr="00A83A68" w:rsidDel="008B6AF4">
                <w:rPr>
                  <w:rFonts w:ascii="Consolas" w:eastAsia="Times New Roman" w:hAnsi="Consolas" w:cs="Times New Roman"/>
                  <w:color w:val="D4D4D4"/>
                  <w:sz w:val="21"/>
                  <w:szCs w:val="21"/>
                </w:rPr>
                <w:delText>%}</w:delText>
              </w:r>
            </w:del>
          </w:p>
          <w:p w14:paraId="6ABEE779" w14:textId="77777777" w:rsidR="00ED1509" w:rsidRPr="00A83A68" w:rsidDel="008B6AF4" w:rsidRDefault="00ED1509">
            <w:pPr>
              <w:pStyle w:val="Heading1Numbered"/>
              <w:rPr>
                <w:del w:id="2207" w:author="Donovan Goode [2]" w:date="2018-11-09T10:04:00Z"/>
                <w:rFonts w:ascii="Consolas" w:eastAsia="Times New Roman" w:hAnsi="Consolas" w:cs="Times New Roman"/>
                <w:color w:val="D4D4D4"/>
                <w:sz w:val="21"/>
                <w:szCs w:val="21"/>
              </w:rPr>
              <w:pPrChange w:id="2208" w:author="Donovan Goode [2]" w:date="2018-11-09T10:05:00Z">
                <w:pPr>
                  <w:framePr w:hSpace="180" w:wrap="around" w:vAnchor="text" w:hAnchor="margin" w:xAlign="center" w:y="130"/>
                  <w:shd w:val="clear" w:color="auto" w:fill="1E1E1E"/>
                  <w:spacing w:line="285" w:lineRule="atLeast"/>
                </w:pPr>
              </w:pPrChange>
            </w:pPr>
            <w:del w:id="2209"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"page-header"</w:delText>
              </w:r>
              <w:r w:rsidRPr="00A83A68" w:rsidDel="008B6AF4">
                <w:rPr>
                  <w:rFonts w:ascii="Consolas" w:eastAsia="Times New Roman" w:hAnsi="Consolas" w:cs="Times New Roman"/>
                  <w:color w:val="808080"/>
                  <w:sz w:val="21"/>
                  <w:szCs w:val="21"/>
                </w:rPr>
                <w:delText>&gt;</w:delText>
              </w:r>
            </w:del>
          </w:p>
          <w:p w14:paraId="38C2EBBE" w14:textId="77777777" w:rsidR="00ED1509" w:rsidRPr="00A83A68" w:rsidDel="008B6AF4" w:rsidRDefault="00ED1509">
            <w:pPr>
              <w:pStyle w:val="Heading1Numbered"/>
              <w:rPr>
                <w:del w:id="2210" w:author="Donovan Goode [2]" w:date="2018-11-09T10:04:00Z"/>
                <w:rFonts w:ascii="Consolas" w:eastAsia="Times New Roman" w:hAnsi="Consolas" w:cs="Times New Roman"/>
                <w:color w:val="D4D4D4"/>
                <w:sz w:val="21"/>
                <w:szCs w:val="21"/>
              </w:rPr>
              <w:pPrChange w:id="2211" w:author="Donovan Goode [2]" w:date="2018-11-09T10:05:00Z">
                <w:pPr>
                  <w:framePr w:hSpace="180" w:wrap="around" w:vAnchor="text" w:hAnchor="margin" w:xAlign="center" w:y="130"/>
                  <w:shd w:val="clear" w:color="auto" w:fill="1E1E1E"/>
                  <w:spacing w:line="285" w:lineRule="atLeast"/>
                </w:pPr>
              </w:pPrChange>
            </w:pPr>
          </w:p>
          <w:p w14:paraId="28DAA93F" w14:textId="77777777" w:rsidR="00ED1509" w:rsidRPr="00A83A68" w:rsidDel="008B6AF4" w:rsidRDefault="00ED1509">
            <w:pPr>
              <w:pStyle w:val="Heading1Numbered"/>
              <w:rPr>
                <w:del w:id="2212" w:author="Donovan Goode [2]" w:date="2018-11-09T10:04:00Z"/>
                <w:rFonts w:ascii="Consolas" w:eastAsia="Times New Roman" w:hAnsi="Consolas" w:cs="Times New Roman"/>
                <w:color w:val="D4D4D4"/>
                <w:sz w:val="21"/>
                <w:szCs w:val="21"/>
              </w:rPr>
              <w:pPrChange w:id="2213" w:author="Donovan Goode [2]" w:date="2018-11-09T10:05:00Z">
                <w:pPr>
                  <w:framePr w:hSpace="180" w:wrap="around" w:vAnchor="text" w:hAnchor="margin" w:xAlign="center" w:y="130"/>
                  <w:shd w:val="clear" w:color="auto" w:fill="1E1E1E"/>
                  <w:spacing w:line="285" w:lineRule="atLeast"/>
                </w:pPr>
              </w:pPrChange>
            </w:pPr>
            <w:del w:id="2214"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h1</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aria-label</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 snippets['HR Services Portal Dashboard Title'] | default: resx['HR_Services_Portal_Dashboard_Title'] | h }}"</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 xml:space="preserve"> editable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snippets</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"HR Services Portal Dashboard Title"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default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resx</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"HR_Services_Portal_Dashboard_Title"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type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'text'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tag</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'span'</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h1</w:delText>
              </w:r>
              <w:r w:rsidRPr="00A83A68" w:rsidDel="008B6AF4">
                <w:rPr>
                  <w:rFonts w:ascii="Consolas" w:eastAsia="Times New Roman" w:hAnsi="Consolas" w:cs="Times New Roman"/>
                  <w:color w:val="808080"/>
                  <w:sz w:val="21"/>
                  <w:szCs w:val="21"/>
                </w:rPr>
                <w:delText>&gt;</w:delText>
              </w:r>
            </w:del>
          </w:p>
          <w:p w14:paraId="679BABD4" w14:textId="77777777" w:rsidR="00ED1509" w:rsidRPr="00A83A68" w:rsidDel="008B6AF4" w:rsidRDefault="00ED1509">
            <w:pPr>
              <w:pStyle w:val="Heading1Numbered"/>
              <w:rPr>
                <w:del w:id="2215" w:author="Donovan Goode [2]" w:date="2018-11-09T10:04:00Z"/>
                <w:rFonts w:ascii="Consolas" w:eastAsia="Times New Roman" w:hAnsi="Consolas" w:cs="Times New Roman"/>
                <w:color w:val="D4D4D4"/>
                <w:sz w:val="21"/>
                <w:szCs w:val="21"/>
              </w:rPr>
              <w:pPrChange w:id="2216" w:author="Donovan Goode [2]" w:date="2018-11-09T10:05:00Z">
                <w:pPr>
                  <w:framePr w:hSpace="180" w:wrap="around" w:vAnchor="text" w:hAnchor="margin" w:xAlign="center" w:y="130"/>
                  <w:shd w:val="clear" w:color="auto" w:fill="1E1E1E"/>
                  <w:spacing w:line="285" w:lineRule="atLeast"/>
                </w:pPr>
              </w:pPrChange>
            </w:pPr>
          </w:p>
          <w:p w14:paraId="5A1BCAF7" w14:textId="77777777" w:rsidR="00ED1509" w:rsidRPr="00A83A68" w:rsidDel="008B6AF4" w:rsidRDefault="00ED1509">
            <w:pPr>
              <w:pStyle w:val="Heading1Numbered"/>
              <w:rPr>
                <w:del w:id="2217" w:author="Donovan Goode [2]" w:date="2018-11-09T10:04:00Z"/>
                <w:rFonts w:ascii="Consolas" w:eastAsia="Times New Roman" w:hAnsi="Consolas" w:cs="Times New Roman"/>
                <w:color w:val="D4D4D4"/>
                <w:sz w:val="21"/>
                <w:szCs w:val="21"/>
              </w:rPr>
              <w:pPrChange w:id="2218" w:author="Donovan Goode [2]" w:date="2018-11-09T10:05:00Z">
                <w:pPr>
                  <w:framePr w:hSpace="180" w:wrap="around" w:vAnchor="text" w:hAnchor="margin" w:xAlign="center" w:y="130"/>
                  <w:shd w:val="clear" w:color="auto" w:fill="1E1E1E"/>
                  <w:spacing w:line="285" w:lineRule="atLeast"/>
                </w:pPr>
              </w:pPrChange>
            </w:pPr>
            <w:del w:id="2219"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 xml:space="preserve">    </w:delText>
              </w:r>
            </w:del>
          </w:p>
          <w:p w14:paraId="77465598" w14:textId="77777777" w:rsidR="00ED1509" w:rsidRPr="00A83A68" w:rsidDel="008B6AF4" w:rsidRDefault="00ED1509">
            <w:pPr>
              <w:pStyle w:val="Heading1Numbered"/>
              <w:rPr>
                <w:del w:id="2220" w:author="Donovan Goode [2]" w:date="2018-11-09T10:04:00Z"/>
                <w:rFonts w:ascii="Consolas" w:eastAsia="Times New Roman" w:hAnsi="Consolas" w:cs="Times New Roman"/>
                <w:color w:val="D4D4D4"/>
                <w:sz w:val="21"/>
                <w:szCs w:val="21"/>
              </w:rPr>
              <w:pPrChange w:id="2221" w:author="Donovan Goode [2]" w:date="2018-11-09T10:05:00Z">
                <w:pPr>
                  <w:framePr w:hSpace="180" w:wrap="around" w:vAnchor="text" w:hAnchor="margin" w:xAlign="center" w:y="130"/>
                  <w:shd w:val="clear" w:color="auto" w:fill="1E1E1E"/>
                  <w:spacing w:after="240" w:line="285" w:lineRule="atLeast"/>
                </w:pPr>
              </w:pPrChange>
            </w:pPr>
          </w:p>
          <w:p w14:paraId="604EAFB0" w14:textId="77777777" w:rsidR="00ED1509" w:rsidRPr="00A83A68" w:rsidDel="008B6AF4" w:rsidRDefault="00ED1509">
            <w:pPr>
              <w:pStyle w:val="Heading1Numbered"/>
              <w:rPr>
                <w:del w:id="2222" w:author="Donovan Goode [2]" w:date="2018-11-09T10:04:00Z"/>
                <w:rFonts w:ascii="Consolas" w:eastAsia="Times New Roman" w:hAnsi="Consolas" w:cs="Times New Roman"/>
                <w:color w:val="D4D4D4"/>
                <w:sz w:val="21"/>
                <w:szCs w:val="21"/>
              </w:rPr>
              <w:pPrChange w:id="2223" w:author="Donovan Goode [2]" w:date="2018-11-09T10:05:00Z">
                <w:pPr>
                  <w:framePr w:hSpace="180" w:wrap="around" w:vAnchor="text" w:hAnchor="margin" w:xAlign="center" w:y="130"/>
                  <w:shd w:val="clear" w:color="auto" w:fill="1E1E1E"/>
                  <w:spacing w:line="285" w:lineRule="atLeast"/>
                </w:pPr>
              </w:pPrChange>
            </w:pPr>
            <w:del w:id="2224" w:author="Donovan Goode [2]" w:date="2018-11-09T10:04:00Z">
              <w:r w:rsidRPr="00A83A68" w:rsidDel="008B6AF4">
                <w:rPr>
                  <w:rFonts w:ascii="Consolas" w:eastAsia="Times New Roman" w:hAnsi="Consolas" w:cs="Times New Roman"/>
                  <w:color w:val="6A9955"/>
                  <w:sz w:val="21"/>
                  <w:szCs w:val="21"/>
                </w:rPr>
                <w:delText>&lt;!-- Code block for the build of the Dashboard --&gt;</w:delText>
              </w:r>
            </w:del>
          </w:p>
          <w:p w14:paraId="45B6DC5D" w14:textId="77777777" w:rsidR="00ED1509" w:rsidRPr="00A83A68" w:rsidDel="008B6AF4" w:rsidRDefault="00ED1509">
            <w:pPr>
              <w:pStyle w:val="Heading1Numbered"/>
              <w:rPr>
                <w:del w:id="2225" w:author="Donovan Goode [2]" w:date="2018-11-09T10:04:00Z"/>
                <w:rFonts w:ascii="Consolas" w:eastAsia="Times New Roman" w:hAnsi="Consolas" w:cs="Times New Roman"/>
                <w:color w:val="D4D4D4"/>
                <w:sz w:val="21"/>
                <w:szCs w:val="21"/>
              </w:rPr>
              <w:pPrChange w:id="2226" w:author="Donovan Goode [2]" w:date="2018-11-09T10:05:00Z">
                <w:pPr>
                  <w:framePr w:hSpace="180" w:wrap="around" w:vAnchor="text" w:hAnchor="margin" w:xAlign="center" w:y="130"/>
                  <w:shd w:val="clear" w:color="auto" w:fill="1E1E1E"/>
                  <w:spacing w:line="285" w:lineRule="atLeast"/>
                </w:pPr>
              </w:pPrChange>
            </w:pPr>
            <w:del w:id="2227"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"row"</w:delText>
              </w:r>
              <w:r w:rsidRPr="00A83A68" w:rsidDel="008B6AF4">
                <w:rPr>
                  <w:rFonts w:ascii="Consolas" w:eastAsia="Times New Roman" w:hAnsi="Consolas" w:cs="Times New Roman"/>
                  <w:color w:val="808080"/>
                  <w:sz w:val="21"/>
                  <w:szCs w:val="21"/>
                </w:rPr>
                <w:delText>&gt;</w:delText>
              </w:r>
            </w:del>
          </w:p>
          <w:p w14:paraId="1330A511" w14:textId="77777777" w:rsidR="00ED1509" w:rsidRPr="00A83A68" w:rsidDel="008B6AF4" w:rsidRDefault="00ED1509">
            <w:pPr>
              <w:pStyle w:val="Heading1Numbered"/>
              <w:rPr>
                <w:del w:id="2228" w:author="Donovan Goode [2]" w:date="2018-11-09T10:04:00Z"/>
                <w:rFonts w:ascii="Consolas" w:eastAsia="Times New Roman" w:hAnsi="Consolas" w:cs="Times New Roman"/>
                <w:color w:val="D4D4D4"/>
                <w:sz w:val="21"/>
                <w:szCs w:val="21"/>
              </w:rPr>
              <w:pPrChange w:id="2229" w:author="Donovan Goode [2]" w:date="2018-11-09T10:05:00Z">
                <w:pPr>
                  <w:framePr w:hSpace="180" w:wrap="around" w:vAnchor="text" w:hAnchor="margin" w:xAlign="center" w:y="130"/>
                  <w:shd w:val="clear" w:color="auto" w:fill="1E1E1E"/>
                  <w:spacing w:line="285" w:lineRule="atLeast"/>
                </w:pPr>
              </w:pPrChange>
            </w:pPr>
          </w:p>
          <w:p w14:paraId="4C394961" w14:textId="77777777" w:rsidR="00ED1509" w:rsidRPr="00A83A68" w:rsidDel="008B6AF4" w:rsidRDefault="00ED1509">
            <w:pPr>
              <w:pStyle w:val="Heading1Numbered"/>
              <w:rPr>
                <w:del w:id="2230" w:author="Donovan Goode [2]" w:date="2018-11-09T10:04:00Z"/>
                <w:rFonts w:ascii="Consolas" w:eastAsia="Times New Roman" w:hAnsi="Consolas" w:cs="Times New Roman"/>
                <w:color w:val="D4D4D4"/>
                <w:sz w:val="21"/>
                <w:szCs w:val="21"/>
              </w:rPr>
              <w:pPrChange w:id="2231" w:author="Donovan Goode [2]" w:date="2018-11-09T10:05:00Z">
                <w:pPr>
                  <w:framePr w:hSpace="180" w:wrap="around" w:vAnchor="text" w:hAnchor="margin" w:xAlign="center" w:y="130"/>
                  <w:shd w:val="clear" w:color="auto" w:fill="1E1E1E"/>
                  <w:spacing w:line="285" w:lineRule="atLeast"/>
                </w:pPr>
              </w:pPrChange>
            </w:pPr>
            <w:del w:id="2232"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"col-md-4 large"</w:delText>
              </w:r>
              <w:r w:rsidRPr="00A83A68" w:rsidDel="008B6AF4">
                <w:rPr>
                  <w:rFonts w:ascii="Consolas" w:eastAsia="Times New Roman" w:hAnsi="Consolas" w:cs="Times New Roman"/>
                  <w:color w:val="808080"/>
                  <w:sz w:val="21"/>
                  <w:szCs w:val="21"/>
                </w:rPr>
                <w:delText>&gt;</w:delText>
              </w:r>
            </w:del>
          </w:p>
          <w:p w14:paraId="4CC0DDA9" w14:textId="77777777" w:rsidR="00ED1509" w:rsidRPr="00A83A68" w:rsidDel="008B6AF4" w:rsidRDefault="00ED1509">
            <w:pPr>
              <w:pStyle w:val="Heading1Numbered"/>
              <w:rPr>
                <w:del w:id="2233" w:author="Donovan Goode [2]" w:date="2018-11-09T10:04:00Z"/>
                <w:rFonts w:ascii="Consolas" w:eastAsia="Times New Roman" w:hAnsi="Consolas" w:cs="Times New Roman"/>
                <w:color w:val="D4D4D4"/>
                <w:sz w:val="21"/>
                <w:szCs w:val="21"/>
              </w:rPr>
              <w:pPrChange w:id="2234" w:author="Donovan Goode [2]" w:date="2018-11-09T10:05:00Z">
                <w:pPr>
                  <w:framePr w:hSpace="180" w:wrap="around" w:vAnchor="text" w:hAnchor="margin" w:xAlign="center" w:y="130"/>
                  <w:shd w:val="clear" w:color="auto" w:fill="1E1E1E"/>
                  <w:spacing w:line="285" w:lineRule="atLeast"/>
                </w:pPr>
              </w:pPrChange>
            </w:pPr>
          </w:p>
          <w:p w14:paraId="1E048AEB" w14:textId="77777777" w:rsidR="00ED1509" w:rsidRPr="00A83A68" w:rsidDel="008B6AF4" w:rsidRDefault="00ED1509">
            <w:pPr>
              <w:pStyle w:val="Heading1Numbered"/>
              <w:rPr>
                <w:del w:id="2235" w:author="Donovan Goode [2]" w:date="2018-11-09T10:04:00Z"/>
                <w:rFonts w:ascii="Consolas" w:eastAsia="Times New Roman" w:hAnsi="Consolas" w:cs="Times New Roman"/>
                <w:color w:val="D4D4D4"/>
                <w:sz w:val="21"/>
                <w:szCs w:val="21"/>
              </w:rPr>
              <w:pPrChange w:id="2236" w:author="Donovan Goode [2]" w:date="2018-11-09T10:05:00Z">
                <w:pPr>
                  <w:framePr w:hSpace="180" w:wrap="around" w:vAnchor="text" w:hAnchor="margin" w:xAlign="center" w:y="130"/>
                  <w:shd w:val="clear" w:color="auto" w:fill="1E1E1E"/>
                  <w:spacing w:line="285" w:lineRule="atLeast"/>
                </w:pPr>
              </w:pPrChange>
            </w:pPr>
            <w:del w:id="2237"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 Pie Chart- Packages: Retirement Application by Application Status--&gt;</w:delText>
              </w:r>
            </w:del>
          </w:p>
          <w:p w14:paraId="2F5209C7" w14:textId="77777777" w:rsidR="00ED1509" w:rsidRPr="00A83A68" w:rsidDel="008B6AF4" w:rsidRDefault="00ED1509">
            <w:pPr>
              <w:pStyle w:val="Heading1Numbered"/>
              <w:rPr>
                <w:del w:id="2238" w:author="Donovan Goode [2]" w:date="2018-11-09T10:04:00Z"/>
                <w:rFonts w:ascii="Consolas" w:eastAsia="Times New Roman" w:hAnsi="Consolas" w:cs="Times New Roman"/>
                <w:color w:val="D4D4D4"/>
                <w:sz w:val="21"/>
                <w:szCs w:val="21"/>
              </w:rPr>
              <w:pPrChange w:id="2239" w:author="Donovan Goode [2]" w:date="2018-11-09T10:05:00Z">
                <w:pPr>
                  <w:framePr w:hSpace="180" w:wrap="around" w:vAnchor="text" w:hAnchor="margin" w:xAlign="center" w:y="130"/>
                  <w:shd w:val="clear" w:color="auto" w:fill="1E1E1E"/>
                  <w:spacing w:line="285" w:lineRule="atLeast"/>
                </w:pPr>
              </w:pPrChange>
            </w:pPr>
          </w:p>
          <w:p w14:paraId="794DD7CE" w14:textId="77777777" w:rsidR="00ED1509" w:rsidRPr="00A83A68" w:rsidDel="008B6AF4" w:rsidRDefault="00ED1509">
            <w:pPr>
              <w:pStyle w:val="Heading1Numbered"/>
              <w:rPr>
                <w:del w:id="2240" w:author="Donovan Goode [2]" w:date="2018-11-09T10:04:00Z"/>
                <w:rFonts w:ascii="Consolas" w:eastAsia="Times New Roman" w:hAnsi="Consolas" w:cs="Times New Roman"/>
                <w:color w:val="D4D4D4"/>
                <w:sz w:val="21"/>
                <w:szCs w:val="21"/>
              </w:rPr>
              <w:pPrChange w:id="2241" w:author="Donovan Goode [2]" w:date="2018-11-09T10:05:00Z">
                <w:pPr>
                  <w:framePr w:hSpace="180" w:wrap="around" w:vAnchor="text" w:hAnchor="margin" w:xAlign="center" w:y="130"/>
                  <w:shd w:val="clear" w:color="auto" w:fill="1E1E1E"/>
                  <w:spacing w:line="285" w:lineRule="atLeast"/>
                </w:pPr>
              </w:pPrChange>
            </w:pPr>
            <w:del w:id="2242"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chart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"79150EFB-C6BA-E811-A95B-000D3A3AC3F8"</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viewid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"AADA76B0-B6BB-E811-A95B-000D3A3AC3F8"</w:delText>
              </w:r>
              <w:r w:rsidRPr="00A83A68" w:rsidDel="008B6AF4">
                <w:rPr>
                  <w:rFonts w:ascii="Consolas" w:eastAsia="Times New Roman" w:hAnsi="Consolas" w:cs="Times New Roman"/>
                  <w:color w:val="D4D4D4"/>
                  <w:sz w:val="21"/>
                  <w:szCs w:val="21"/>
                </w:rPr>
                <w:delText xml:space="preserve"> %}</w:delText>
              </w:r>
            </w:del>
          </w:p>
          <w:p w14:paraId="3A5CE2BC" w14:textId="77777777" w:rsidR="00ED1509" w:rsidRPr="00A83A68" w:rsidDel="008B6AF4" w:rsidRDefault="00ED1509">
            <w:pPr>
              <w:pStyle w:val="Heading1Numbered"/>
              <w:rPr>
                <w:del w:id="2243" w:author="Donovan Goode [2]" w:date="2018-11-09T10:04:00Z"/>
                <w:rFonts w:ascii="Consolas" w:eastAsia="Times New Roman" w:hAnsi="Consolas" w:cs="Times New Roman"/>
                <w:color w:val="D4D4D4"/>
                <w:sz w:val="21"/>
                <w:szCs w:val="21"/>
              </w:rPr>
              <w:pPrChange w:id="2244" w:author="Donovan Goode [2]" w:date="2018-11-09T10:05:00Z">
                <w:pPr>
                  <w:framePr w:hSpace="180" w:wrap="around" w:vAnchor="text" w:hAnchor="margin" w:xAlign="center" w:y="130"/>
                  <w:shd w:val="clear" w:color="auto" w:fill="1E1E1E"/>
                  <w:spacing w:line="285" w:lineRule="atLeast"/>
                </w:pPr>
              </w:pPrChange>
            </w:pPr>
          </w:p>
          <w:p w14:paraId="18732B87" w14:textId="77777777" w:rsidR="00ED1509" w:rsidRPr="00A83A68" w:rsidDel="008B6AF4" w:rsidRDefault="00ED1509">
            <w:pPr>
              <w:pStyle w:val="Heading1Numbered"/>
              <w:rPr>
                <w:del w:id="2245" w:author="Donovan Goode [2]" w:date="2018-11-09T10:04:00Z"/>
                <w:rFonts w:ascii="Consolas" w:eastAsia="Times New Roman" w:hAnsi="Consolas" w:cs="Times New Roman"/>
                <w:color w:val="D4D4D4"/>
                <w:sz w:val="21"/>
                <w:szCs w:val="21"/>
              </w:rPr>
              <w:pPrChange w:id="2246" w:author="Donovan Goode [2]" w:date="2018-11-09T10:05:00Z">
                <w:pPr>
                  <w:framePr w:hSpace="180" w:wrap="around" w:vAnchor="text" w:hAnchor="margin" w:xAlign="center" w:y="130"/>
                  <w:shd w:val="clear" w:color="auto" w:fill="1E1E1E"/>
                  <w:spacing w:line="285" w:lineRule="atLeast"/>
                </w:pPr>
              </w:pPrChange>
            </w:pPr>
            <w:del w:id="2247"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15599CBB" w14:textId="77777777" w:rsidR="00ED1509" w:rsidRPr="00A83A68" w:rsidDel="008B6AF4" w:rsidRDefault="00ED1509">
            <w:pPr>
              <w:pStyle w:val="Heading1Numbered"/>
              <w:rPr>
                <w:del w:id="2248" w:author="Donovan Goode [2]" w:date="2018-11-09T10:04:00Z"/>
                <w:rFonts w:ascii="Consolas" w:eastAsia="Times New Roman" w:hAnsi="Consolas" w:cs="Times New Roman"/>
                <w:color w:val="D4D4D4"/>
                <w:sz w:val="21"/>
                <w:szCs w:val="21"/>
              </w:rPr>
              <w:pPrChange w:id="2249" w:author="Donovan Goode [2]" w:date="2018-11-09T10:05:00Z">
                <w:pPr>
                  <w:framePr w:hSpace="180" w:wrap="around" w:vAnchor="text" w:hAnchor="margin" w:xAlign="center" w:y="130"/>
                  <w:shd w:val="clear" w:color="auto" w:fill="1E1E1E"/>
                  <w:spacing w:line="285" w:lineRule="atLeast"/>
                </w:pPr>
              </w:pPrChange>
            </w:pPr>
            <w:del w:id="2250" w:author="Donovan Goode [2]" w:date="2018-11-09T10:04:00Z">
              <w:r w:rsidRPr="00A83A68" w:rsidDel="008B6AF4">
                <w:rPr>
                  <w:rFonts w:ascii="Consolas" w:eastAsia="Times New Roman" w:hAnsi="Consolas" w:cs="Times New Roman"/>
                  <w:color w:val="D4D4D4"/>
                  <w:sz w:val="21"/>
                  <w:szCs w:val="21"/>
                </w:rPr>
                <w:delText xml:space="preserve">   </w:delText>
              </w:r>
            </w:del>
          </w:p>
          <w:p w14:paraId="29DE7EBD" w14:textId="77777777" w:rsidR="00ED1509" w:rsidRPr="00A83A68" w:rsidDel="008B6AF4" w:rsidRDefault="00ED1509">
            <w:pPr>
              <w:pStyle w:val="Heading1Numbered"/>
              <w:rPr>
                <w:del w:id="2251" w:author="Donovan Goode [2]" w:date="2018-11-09T10:04:00Z"/>
                <w:rFonts w:ascii="Consolas" w:eastAsia="Times New Roman" w:hAnsi="Consolas" w:cs="Times New Roman"/>
                <w:color w:val="D4D4D4"/>
                <w:sz w:val="21"/>
                <w:szCs w:val="21"/>
              </w:rPr>
              <w:pPrChange w:id="2252" w:author="Donovan Goode [2]" w:date="2018-11-09T10:05:00Z">
                <w:pPr>
                  <w:framePr w:hSpace="180" w:wrap="around" w:vAnchor="text" w:hAnchor="margin" w:xAlign="center" w:y="130"/>
                  <w:shd w:val="clear" w:color="auto" w:fill="1E1E1E"/>
                  <w:spacing w:line="285" w:lineRule="atLeast"/>
                </w:pPr>
              </w:pPrChange>
            </w:pPr>
            <w:del w:id="2253"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"col-md-4 large"</w:delText>
              </w:r>
              <w:r w:rsidRPr="00A83A68" w:rsidDel="008B6AF4">
                <w:rPr>
                  <w:rFonts w:ascii="Consolas" w:eastAsia="Times New Roman" w:hAnsi="Consolas" w:cs="Times New Roman"/>
                  <w:color w:val="808080"/>
                  <w:sz w:val="21"/>
                  <w:szCs w:val="21"/>
                </w:rPr>
                <w:delText>&gt;</w:delText>
              </w:r>
            </w:del>
          </w:p>
          <w:p w14:paraId="57B0D31A" w14:textId="77777777" w:rsidR="00ED1509" w:rsidRPr="00A83A68" w:rsidDel="008B6AF4" w:rsidRDefault="00ED1509">
            <w:pPr>
              <w:pStyle w:val="Heading1Numbered"/>
              <w:rPr>
                <w:del w:id="2254" w:author="Donovan Goode [2]" w:date="2018-11-09T10:04:00Z"/>
                <w:rFonts w:ascii="Consolas" w:eastAsia="Times New Roman" w:hAnsi="Consolas" w:cs="Times New Roman"/>
                <w:color w:val="D4D4D4"/>
                <w:sz w:val="21"/>
                <w:szCs w:val="21"/>
              </w:rPr>
              <w:pPrChange w:id="2255" w:author="Donovan Goode [2]" w:date="2018-11-09T10:05:00Z">
                <w:pPr>
                  <w:framePr w:hSpace="180" w:wrap="around" w:vAnchor="text" w:hAnchor="margin" w:xAlign="center" w:y="130"/>
                  <w:shd w:val="clear" w:color="auto" w:fill="1E1E1E"/>
                  <w:spacing w:line="285" w:lineRule="atLeast"/>
                </w:pPr>
              </w:pPrChange>
            </w:pPr>
          </w:p>
          <w:p w14:paraId="359F805C" w14:textId="77777777" w:rsidR="00ED1509" w:rsidRPr="00A83A68" w:rsidDel="008B6AF4" w:rsidRDefault="00ED1509">
            <w:pPr>
              <w:pStyle w:val="Heading1Numbered"/>
              <w:rPr>
                <w:del w:id="2256" w:author="Donovan Goode [2]" w:date="2018-11-09T10:04:00Z"/>
                <w:rFonts w:ascii="Consolas" w:eastAsia="Times New Roman" w:hAnsi="Consolas" w:cs="Times New Roman"/>
                <w:color w:val="D4D4D4"/>
                <w:sz w:val="21"/>
                <w:szCs w:val="21"/>
              </w:rPr>
              <w:pPrChange w:id="2257" w:author="Donovan Goode [2]" w:date="2018-11-09T10:05:00Z">
                <w:pPr>
                  <w:framePr w:hSpace="180" w:wrap="around" w:vAnchor="text" w:hAnchor="margin" w:xAlign="center" w:y="130"/>
                  <w:shd w:val="clear" w:color="auto" w:fill="1E1E1E"/>
                  <w:spacing w:line="285" w:lineRule="atLeast"/>
                </w:pPr>
              </w:pPrChange>
            </w:pPr>
            <w:del w:id="2258"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 Bar Graph - Packages: ORA Oackges  by Agency--&gt;</w:delText>
              </w:r>
            </w:del>
          </w:p>
          <w:p w14:paraId="430C2330" w14:textId="77777777" w:rsidR="00ED1509" w:rsidRPr="00A83A68" w:rsidDel="008B6AF4" w:rsidRDefault="00ED1509">
            <w:pPr>
              <w:pStyle w:val="Heading1Numbered"/>
              <w:rPr>
                <w:del w:id="2259" w:author="Donovan Goode [2]" w:date="2018-11-09T10:04:00Z"/>
                <w:rFonts w:ascii="Consolas" w:eastAsia="Times New Roman" w:hAnsi="Consolas" w:cs="Times New Roman"/>
                <w:color w:val="D4D4D4"/>
                <w:sz w:val="21"/>
                <w:szCs w:val="21"/>
              </w:rPr>
              <w:pPrChange w:id="2260" w:author="Donovan Goode [2]" w:date="2018-11-09T10:05:00Z">
                <w:pPr>
                  <w:framePr w:hSpace="180" w:wrap="around" w:vAnchor="text" w:hAnchor="margin" w:xAlign="center" w:y="130"/>
                  <w:shd w:val="clear" w:color="auto" w:fill="1E1E1E"/>
                  <w:spacing w:line="285" w:lineRule="atLeast"/>
                </w:pPr>
              </w:pPrChange>
            </w:pPr>
          </w:p>
          <w:p w14:paraId="43AEB324" w14:textId="77777777" w:rsidR="00ED1509" w:rsidRPr="00A83A68" w:rsidDel="008B6AF4" w:rsidRDefault="00ED1509">
            <w:pPr>
              <w:pStyle w:val="Heading1Numbered"/>
              <w:rPr>
                <w:del w:id="2261" w:author="Donovan Goode [2]" w:date="2018-11-09T10:04:00Z"/>
                <w:rFonts w:ascii="Consolas" w:eastAsia="Times New Roman" w:hAnsi="Consolas" w:cs="Times New Roman"/>
                <w:color w:val="D4D4D4"/>
                <w:sz w:val="21"/>
                <w:szCs w:val="21"/>
              </w:rPr>
              <w:pPrChange w:id="2262" w:author="Donovan Goode [2]" w:date="2018-11-09T10:05:00Z">
                <w:pPr>
                  <w:framePr w:hSpace="180" w:wrap="around" w:vAnchor="text" w:hAnchor="margin" w:xAlign="center" w:y="130"/>
                  <w:shd w:val="clear" w:color="auto" w:fill="1E1E1E"/>
                  <w:spacing w:line="285" w:lineRule="atLeast"/>
                </w:pPr>
              </w:pPrChange>
            </w:pPr>
            <w:del w:id="2263"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chart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"CEDCC5B1-C0BB-E811-A95B-000D3A3AC3F8"</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viewid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"AADA76B0-B6BB-E811-A95B-000D3A3AC3F8"</w:delText>
              </w:r>
              <w:r w:rsidRPr="00A83A68" w:rsidDel="008B6AF4">
                <w:rPr>
                  <w:rFonts w:ascii="Consolas" w:eastAsia="Times New Roman" w:hAnsi="Consolas" w:cs="Times New Roman"/>
                  <w:color w:val="D4D4D4"/>
                  <w:sz w:val="21"/>
                  <w:szCs w:val="21"/>
                </w:rPr>
                <w:delText xml:space="preserve"> %}</w:delText>
              </w:r>
            </w:del>
          </w:p>
          <w:p w14:paraId="201B4997" w14:textId="77777777" w:rsidR="00ED1509" w:rsidRPr="00A83A68" w:rsidDel="008B6AF4" w:rsidRDefault="00ED1509">
            <w:pPr>
              <w:pStyle w:val="Heading1Numbered"/>
              <w:rPr>
                <w:del w:id="2264" w:author="Donovan Goode [2]" w:date="2018-11-09T10:04:00Z"/>
                <w:rFonts w:ascii="Consolas" w:eastAsia="Times New Roman" w:hAnsi="Consolas" w:cs="Times New Roman"/>
                <w:color w:val="D4D4D4"/>
                <w:sz w:val="21"/>
                <w:szCs w:val="21"/>
              </w:rPr>
              <w:pPrChange w:id="2265" w:author="Donovan Goode [2]" w:date="2018-11-09T10:05:00Z">
                <w:pPr>
                  <w:framePr w:hSpace="180" w:wrap="around" w:vAnchor="text" w:hAnchor="margin" w:xAlign="center" w:y="130"/>
                  <w:shd w:val="clear" w:color="auto" w:fill="1E1E1E"/>
                  <w:spacing w:line="285" w:lineRule="atLeast"/>
                </w:pPr>
              </w:pPrChange>
            </w:pPr>
          </w:p>
          <w:p w14:paraId="51E2F3B5" w14:textId="77777777" w:rsidR="00ED1509" w:rsidRPr="00A83A68" w:rsidDel="008B6AF4" w:rsidRDefault="00ED1509">
            <w:pPr>
              <w:pStyle w:val="Heading1Numbered"/>
              <w:rPr>
                <w:del w:id="2266" w:author="Donovan Goode [2]" w:date="2018-11-09T10:04:00Z"/>
                <w:rFonts w:ascii="Consolas" w:eastAsia="Times New Roman" w:hAnsi="Consolas" w:cs="Times New Roman"/>
                <w:color w:val="D4D4D4"/>
                <w:sz w:val="21"/>
                <w:szCs w:val="21"/>
              </w:rPr>
              <w:pPrChange w:id="2267" w:author="Donovan Goode [2]" w:date="2018-11-09T10:05:00Z">
                <w:pPr>
                  <w:framePr w:hSpace="180" w:wrap="around" w:vAnchor="text" w:hAnchor="margin" w:xAlign="center" w:y="130"/>
                  <w:shd w:val="clear" w:color="auto" w:fill="1E1E1E"/>
                  <w:spacing w:line="285" w:lineRule="atLeast"/>
                </w:pPr>
              </w:pPrChange>
            </w:pPr>
            <w:del w:id="2268"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0AAC3608" w14:textId="77777777" w:rsidR="00ED1509" w:rsidRPr="00A83A68" w:rsidDel="008B6AF4" w:rsidRDefault="00ED1509">
            <w:pPr>
              <w:pStyle w:val="Heading1Numbered"/>
              <w:rPr>
                <w:del w:id="2269" w:author="Donovan Goode [2]" w:date="2018-11-09T10:04:00Z"/>
                <w:rFonts w:ascii="Consolas" w:eastAsia="Times New Roman" w:hAnsi="Consolas" w:cs="Times New Roman"/>
                <w:color w:val="D4D4D4"/>
                <w:sz w:val="21"/>
                <w:szCs w:val="21"/>
              </w:rPr>
              <w:pPrChange w:id="2270" w:author="Donovan Goode [2]" w:date="2018-11-09T10:05:00Z">
                <w:pPr>
                  <w:framePr w:hSpace="180" w:wrap="around" w:vAnchor="text" w:hAnchor="margin" w:xAlign="center" w:y="130"/>
                  <w:shd w:val="clear" w:color="auto" w:fill="1E1E1E"/>
                  <w:spacing w:line="285" w:lineRule="atLeast"/>
                </w:pPr>
              </w:pPrChange>
            </w:pPr>
            <w:del w:id="2271"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0BA18B21" w14:textId="77777777" w:rsidR="00ED1509" w:rsidRPr="00A83A68" w:rsidDel="008B6AF4" w:rsidRDefault="00ED1509">
            <w:pPr>
              <w:pStyle w:val="Heading1Numbered"/>
              <w:rPr>
                <w:del w:id="2272" w:author="Donovan Goode [2]" w:date="2018-11-09T10:04:00Z"/>
                <w:rFonts w:ascii="Consolas" w:eastAsia="Times New Roman" w:hAnsi="Consolas" w:cs="Times New Roman"/>
                <w:color w:val="D4D4D4"/>
                <w:sz w:val="21"/>
                <w:szCs w:val="21"/>
              </w:rPr>
              <w:pPrChange w:id="2273" w:author="Donovan Goode [2]" w:date="2018-11-09T10:05:00Z">
                <w:pPr>
                  <w:framePr w:hSpace="180" w:wrap="around" w:vAnchor="text" w:hAnchor="margin" w:xAlign="center" w:y="130"/>
                  <w:shd w:val="clear" w:color="auto" w:fill="1E1E1E"/>
                  <w:spacing w:line="285" w:lineRule="atLeast"/>
                </w:pPr>
              </w:pPrChange>
            </w:pPr>
            <w:del w:id="2274" w:author="Donovan Goode [2]" w:date="2018-11-09T10:04:00Z">
              <w:r w:rsidRPr="00A83A68" w:rsidDel="008B6AF4">
                <w:rPr>
                  <w:rFonts w:ascii="Consolas" w:eastAsia="Times New Roman" w:hAnsi="Consolas" w:cs="Times New Roman"/>
                  <w:color w:val="6A9955"/>
                  <w:sz w:val="21"/>
                  <w:szCs w:val="21"/>
                </w:rPr>
                <w:delText>{%comment%}</w:delText>
              </w:r>
            </w:del>
          </w:p>
          <w:p w14:paraId="4F6329A2" w14:textId="77777777" w:rsidR="00ED1509" w:rsidRPr="00A83A68" w:rsidDel="008B6AF4" w:rsidRDefault="00ED1509">
            <w:pPr>
              <w:pStyle w:val="Heading1Numbered"/>
              <w:rPr>
                <w:del w:id="2275" w:author="Donovan Goode [2]" w:date="2018-11-09T10:04:00Z"/>
                <w:rFonts w:ascii="Consolas" w:eastAsia="Times New Roman" w:hAnsi="Consolas" w:cs="Times New Roman"/>
                <w:color w:val="D4D4D4"/>
                <w:sz w:val="21"/>
                <w:szCs w:val="21"/>
              </w:rPr>
              <w:pPrChange w:id="2276" w:author="Donovan Goode [2]" w:date="2018-11-09T10:05:00Z">
                <w:pPr>
                  <w:framePr w:hSpace="180" w:wrap="around" w:vAnchor="text" w:hAnchor="margin" w:xAlign="center" w:y="130"/>
                  <w:shd w:val="clear" w:color="auto" w:fill="1E1E1E"/>
                  <w:spacing w:line="285" w:lineRule="atLeast"/>
                </w:pPr>
              </w:pPrChange>
            </w:pPr>
            <w:del w:id="2277" w:author="Donovan Goode [2]" w:date="2018-11-09T10:04:00Z">
              <w:r w:rsidRPr="00A83A68" w:rsidDel="008B6AF4">
                <w:rPr>
                  <w:rFonts w:ascii="Consolas" w:eastAsia="Times New Roman" w:hAnsi="Consolas" w:cs="Times New Roman"/>
                  <w:color w:val="6A9955"/>
                  <w:sz w:val="21"/>
                  <w:szCs w:val="21"/>
                </w:rPr>
                <w:delText xml:space="preserve">    &lt;div class="col-md-6 small"&gt;</w:delText>
              </w:r>
            </w:del>
          </w:p>
          <w:p w14:paraId="2A4111FB" w14:textId="77777777" w:rsidR="00ED1509" w:rsidRPr="00A83A68" w:rsidDel="008B6AF4" w:rsidRDefault="00ED1509">
            <w:pPr>
              <w:pStyle w:val="Heading1Numbered"/>
              <w:rPr>
                <w:del w:id="2278" w:author="Donovan Goode [2]" w:date="2018-11-09T10:04:00Z"/>
                <w:rFonts w:ascii="Consolas" w:eastAsia="Times New Roman" w:hAnsi="Consolas" w:cs="Times New Roman"/>
                <w:color w:val="D4D4D4"/>
                <w:sz w:val="21"/>
                <w:szCs w:val="21"/>
              </w:rPr>
              <w:pPrChange w:id="2279" w:author="Donovan Goode [2]" w:date="2018-11-09T10:05:00Z">
                <w:pPr>
                  <w:framePr w:hSpace="180" w:wrap="around" w:vAnchor="text" w:hAnchor="margin" w:xAlign="center" w:y="130"/>
                  <w:shd w:val="clear" w:color="auto" w:fill="1E1E1E"/>
                  <w:spacing w:line="285" w:lineRule="atLeast"/>
                </w:pPr>
              </w:pPrChange>
            </w:pPr>
          </w:p>
          <w:p w14:paraId="1D5B93C4" w14:textId="77777777" w:rsidR="00ED1509" w:rsidRPr="00A83A68" w:rsidDel="008B6AF4" w:rsidRDefault="00ED1509">
            <w:pPr>
              <w:pStyle w:val="Heading1Numbered"/>
              <w:rPr>
                <w:del w:id="2280" w:author="Donovan Goode [2]" w:date="2018-11-09T10:04:00Z"/>
                <w:rFonts w:ascii="Consolas" w:eastAsia="Times New Roman" w:hAnsi="Consolas" w:cs="Times New Roman"/>
                <w:color w:val="D4D4D4"/>
                <w:sz w:val="21"/>
                <w:szCs w:val="21"/>
              </w:rPr>
              <w:pPrChange w:id="2281" w:author="Donovan Goode [2]" w:date="2018-11-09T10:05:00Z">
                <w:pPr>
                  <w:framePr w:hSpace="180" w:wrap="around" w:vAnchor="text" w:hAnchor="margin" w:xAlign="center" w:y="130"/>
                  <w:shd w:val="clear" w:color="auto" w:fill="1E1E1E"/>
                  <w:spacing w:line="285" w:lineRule="atLeast"/>
                </w:pPr>
              </w:pPrChange>
            </w:pPr>
            <w:del w:id="2282" w:author="Donovan Goode [2]" w:date="2018-11-09T10:04:00Z">
              <w:r w:rsidRPr="00A83A68" w:rsidDel="008B6AF4">
                <w:rPr>
                  <w:rFonts w:ascii="Consolas" w:eastAsia="Times New Roman" w:hAnsi="Consolas" w:cs="Times New Roman"/>
                  <w:color w:val="6A9955"/>
                  <w:sz w:val="21"/>
                  <w:szCs w:val="21"/>
                </w:rPr>
                <w:delText xml:space="preserve">     &lt;!-- Bar Graph - Packages: Retirement Application by Retirement Types--&gt;</w:delText>
              </w:r>
            </w:del>
          </w:p>
          <w:p w14:paraId="5D4087EA" w14:textId="77777777" w:rsidR="00ED1509" w:rsidRPr="00A83A68" w:rsidDel="008B6AF4" w:rsidRDefault="00ED1509">
            <w:pPr>
              <w:pStyle w:val="Heading1Numbered"/>
              <w:rPr>
                <w:del w:id="2283" w:author="Donovan Goode [2]" w:date="2018-11-09T10:04:00Z"/>
                <w:rFonts w:ascii="Consolas" w:eastAsia="Times New Roman" w:hAnsi="Consolas" w:cs="Times New Roman"/>
                <w:color w:val="D4D4D4"/>
                <w:sz w:val="21"/>
                <w:szCs w:val="21"/>
              </w:rPr>
              <w:pPrChange w:id="2284" w:author="Donovan Goode [2]" w:date="2018-11-09T10:05:00Z">
                <w:pPr>
                  <w:framePr w:hSpace="180" w:wrap="around" w:vAnchor="text" w:hAnchor="margin" w:xAlign="center" w:y="130"/>
                  <w:shd w:val="clear" w:color="auto" w:fill="1E1E1E"/>
                  <w:spacing w:line="285" w:lineRule="atLeast"/>
                </w:pPr>
              </w:pPrChange>
            </w:pPr>
          </w:p>
          <w:p w14:paraId="0FAB0150" w14:textId="77777777" w:rsidR="00ED1509" w:rsidRPr="00A83A68" w:rsidDel="008B6AF4" w:rsidRDefault="00ED1509">
            <w:pPr>
              <w:pStyle w:val="Heading1Numbered"/>
              <w:rPr>
                <w:del w:id="2285" w:author="Donovan Goode [2]" w:date="2018-11-09T10:04:00Z"/>
                <w:rFonts w:ascii="Consolas" w:eastAsia="Times New Roman" w:hAnsi="Consolas" w:cs="Times New Roman"/>
                <w:color w:val="D4D4D4"/>
                <w:sz w:val="21"/>
                <w:szCs w:val="21"/>
              </w:rPr>
              <w:pPrChange w:id="2286" w:author="Donovan Goode [2]" w:date="2018-11-09T10:05:00Z">
                <w:pPr>
                  <w:framePr w:hSpace="180" w:wrap="around" w:vAnchor="text" w:hAnchor="margin" w:xAlign="center" w:y="130"/>
                  <w:shd w:val="clear" w:color="auto" w:fill="1E1E1E"/>
                  <w:spacing w:line="285" w:lineRule="atLeast"/>
                </w:pPr>
              </w:pPrChange>
            </w:pPr>
            <w:del w:id="2287" w:author="Donovan Goode [2]" w:date="2018-11-09T10:04:00Z">
              <w:r w:rsidRPr="00A83A68" w:rsidDel="008B6AF4">
                <w:rPr>
                  <w:rFonts w:ascii="Consolas" w:eastAsia="Times New Roman" w:hAnsi="Consolas" w:cs="Times New Roman"/>
                  <w:color w:val="6A9955"/>
                  <w:sz w:val="21"/>
                  <w:szCs w:val="21"/>
                </w:rPr>
                <w:delText xml:space="preserve">     {% chart id:"" viewid:"" %}</w:delText>
              </w:r>
            </w:del>
          </w:p>
          <w:p w14:paraId="2E5E23B8" w14:textId="77777777" w:rsidR="00ED1509" w:rsidRPr="00A83A68" w:rsidDel="008B6AF4" w:rsidRDefault="00ED1509">
            <w:pPr>
              <w:pStyle w:val="Heading1Numbered"/>
              <w:rPr>
                <w:del w:id="2288" w:author="Donovan Goode [2]" w:date="2018-11-09T10:04:00Z"/>
                <w:rFonts w:ascii="Consolas" w:eastAsia="Times New Roman" w:hAnsi="Consolas" w:cs="Times New Roman"/>
                <w:color w:val="D4D4D4"/>
                <w:sz w:val="21"/>
                <w:szCs w:val="21"/>
              </w:rPr>
              <w:pPrChange w:id="2289" w:author="Donovan Goode [2]" w:date="2018-11-09T10:05:00Z">
                <w:pPr>
                  <w:framePr w:hSpace="180" w:wrap="around" w:vAnchor="text" w:hAnchor="margin" w:xAlign="center" w:y="130"/>
                  <w:shd w:val="clear" w:color="auto" w:fill="1E1E1E"/>
                  <w:spacing w:line="285" w:lineRule="atLeast"/>
                </w:pPr>
              </w:pPrChange>
            </w:pPr>
          </w:p>
          <w:p w14:paraId="6C8D1286" w14:textId="77777777" w:rsidR="00ED1509" w:rsidRPr="00A83A68" w:rsidDel="008B6AF4" w:rsidRDefault="00ED1509">
            <w:pPr>
              <w:pStyle w:val="Heading1Numbered"/>
              <w:rPr>
                <w:del w:id="2290" w:author="Donovan Goode [2]" w:date="2018-11-09T10:04:00Z"/>
                <w:rFonts w:ascii="Consolas" w:eastAsia="Times New Roman" w:hAnsi="Consolas" w:cs="Times New Roman"/>
                <w:color w:val="D4D4D4"/>
                <w:sz w:val="21"/>
                <w:szCs w:val="21"/>
              </w:rPr>
              <w:pPrChange w:id="2291" w:author="Donovan Goode [2]" w:date="2018-11-09T10:05:00Z">
                <w:pPr>
                  <w:framePr w:hSpace="180" w:wrap="around" w:vAnchor="text" w:hAnchor="margin" w:xAlign="center" w:y="130"/>
                  <w:shd w:val="clear" w:color="auto" w:fill="1E1E1E"/>
                  <w:spacing w:line="285" w:lineRule="atLeast"/>
                </w:pPr>
              </w:pPrChange>
            </w:pPr>
            <w:del w:id="2292" w:author="Donovan Goode [2]" w:date="2018-11-09T10:04:00Z">
              <w:r w:rsidRPr="00A83A68" w:rsidDel="008B6AF4">
                <w:rPr>
                  <w:rFonts w:ascii="Consolas" w:eastAsia="Times New Roman" w:hAnsi="Consolas" w:cs="Times New Roman"/>
                  <w:color w:val="6A9955"/>
                  <w:sz w:val="21"/>
                  <w:szCs w:val="21"/>
                </w:rPr>
                <w:delText xml:space="preserve">   &lt;/div&gt;</w:delText>
              </w:r>
            </w:del>
          </w:p>
          <w:p w14:paraId="7B0C7FDC" w14:textId="77777777" w:rsidR="00ED1509" w:rsidRPr="00A83A68" w:rsidDel="008B6AF4" w:rsidRDefault="00ED1509">
            <w:pPr>
              <w:pStyle w:val="Heading1Numbered"/>
              <w:rPr>
                <w:del w:id="2293" w:author="Donovan Goode [2]" w:date="2018-11-09T10:04:00Z"/>
                <w:rFonts w:ascii="Consolas" w:eastAsia="Times New Roman" w:hAnsi="Consolas" w:cs="Times New Roman"/>
                <w:color w:val="D4D4D4"/>
                <w:sz w:val="21"/>
                <w:szCs w:val="21"/>
              </w:rPr>
              <w:pPrChange w:id="2294" w:author="Donovan Goode [2]" w:date="2018-11-09T10:05:00Z">
                <w:pPr>
                  <w:framePr w:hSpace="180" w:wrap="around" w:vAnchor="text" w:hAnchor="margin" w:xAlign="center" w:y="130"/>
                  <w:shd w:val="clear" w:color="auto" w:fill="1E1E1E"/>
                  <w:spacing w:line="285" w:lineRule="atLeast"/>
                </w:pPr>
              </w:pPrChange>
            </w:pPr>
            <w:del w:id="2295" w:author="Donovan Goode [2]" w:date="2018-11-09T10:04:00Z">
              <w:r w:rsidRPr="00A83A68" w:rsidDel="008B6AF4">
                <w:rPr>
                  <w:rFonts w:ascii="Consolas" w:eastAsia="Times New Roman" w:hAnsi="Consolas" w:cs="Times New Roman"/>
                  <w:color w:val="6A9955"/>
                  <w:sz w:val="21"/>
                  <w:szCs w:val="21"/>
                </w:rPr>
                <w:delText xml:space="preserve">   </w:delText>
              </w:r>
            </w:del>
          </w:p>
          <w:p w14:paraId="29920B64" w14:textId="77777777" w:rsidR="00ED1509" w:rsidRPr="00A83A68" w:rsidDel="008B6AF4" w:rsidRDefault="00ED1509">
            <w:pPr>
              <w:pStyle w:val="Heading1Numbered"/>
              <w:rPr>
                <w:del w:id="2296" w:author="Donovan Goode [2]" w:date="2018-11-09T10:04:00Z"/>
                <w:rFonts w:ascii="Consolas" w:eastAsia="Times New Roman" w:hAnsi="Consolas" w:cs="Times New Roman"/>
                <w:color w:val="D4D4D4"/>
                <w:sz w:val="21"/>
                <w:szCs w:val="21"/>
              </w:rPr>
              <w:pPrChange w:id="2297" w:author="Donovan Goode [2]" w:date="2018-11-09T10:05:00Z">
                <w:pPr>
                  <w:framePr w:hSpace="180" w:wrap="around" w:vAnchor="text" w:hAnchor="margin" w:xAlign="center" w:y="130"/>
                  <w:shd w:val="clear" w:color="auto" w:fill="1E1E1E"/>
                  <w:spacing w:line="285" w:lineRule="atLeast"/>
                </w:pPr>
              </w:pPrChange>
            </w:pPr>
            <w:del w:id="2298" w:author="Donovan Goode [2]" w:date="2018-11-09T10:04:00Z">
              <w:r w:rsidRPr="00A83A68" w:rsidDel="008B6AF4">
                <w:rPr>
                  <w:rFonts w:ascii="Consolas" w:eastAsia="Times New Roman" w:hAnsi="Consolas" w:cs="Times New Roman"/>
                  <w:color w:val="6A9955"/>
                  <w:sz w:val="21"/>
                  <w:szCs w:val="21"/>
                </w:rPr>
                <w:delText xml:space="preserve">   &lt;div class="col-md-6 small"&gt;</w:delText>
              </w:r>
            </w:del>
          </w:p>
          <w:p w14:paraId="62CBC787" w14:textId="77777777" w:rsidR="00ED1509" w:rsidRPr="00A83A68" w:rsidDel="008B6AF4" w:rsidRDefault="00ED1509">
            <w:pPr>
              <w:pStyle w:val="Heading1Numbered"/>
              <w:rPr>
                <w:del w:id="2299" w:author="Donovan Goode [2]" w:date="2018-11-09T10:04:00Z"/>
                <w:rFonts w:ascii="Consolas" w:eastAsia="Times New Roman" w:hAnsi="Consolas" w:cs="Times New Roman"/>
                <w:color w:val="D4D4D4"/>
                <w:sz w:val="21"/>
                <w:szCs w:val="21"/>
              </w:rPr>
              <w:pPrChange w:id="2300" w:author="Donovan Goode [2]" w:date="2018-11-09T10:05:00Z">
                <w:pPr>
                  <w:framePr w:hSpace="180" w:wrap="around" w:vAnchor="text" w:hAnchor="margin" w:xAlign="center" w:y="130"/>
                  <w:shd w:val="clear" w:color="auto" w:fill="1E1E1E"/>
                  <w:spacing w:line="285" w:lineRule="atLeast"/>
                </w:pPr>
              </w:pPrChange>
            </w:pPr>
          </w:p>
          <w:p w14:paraId="3EB27BD5" w14:textId="77777777" w:rsidR="00ED1509" w:rsidRPr="00A83A68" w:rsidDel="008B6AF4" w:rsidRDefault="00ED1509">
            <w:pPr>
              <w:pStyle w:val="Heading1Numbered"/>
              <w:rPr>
                <w:del w:id="2301" w:author="Donovan Goode [2]" w:date="2018-11-09T10:04:00Z"/>
                <w:rFonts w:ascii="Consolas" w:eastAsia="Times New Roman" w:hAnsi="Consolas" w:cs="Times New Roman"/>
                <w:color w:val="D4D4D4"/>
                <w:sz w:val="21"/>
                <w:szCs w:val="21"/>
              </w:rPr>
              <w:pPrChange w:id="2302" w:author="Donovan Goode [2]" w:date="2018-11-09T10:05:00Z">
                <w:pPr>
                  <w:framePr w:hSpace="180" w:wrap="around" w:vAnchor="text" w:hAnchor="margin" w:xAlign="center" w:y="130"/>
                  <w:shd w:val="clear" w:color="auto" w:fill="1E1E1E"/>
                  <w:spacing w:line="285" w:lineRule="atLeast"/>
                </w:pPr>
              </w:pPrChange>
            </w:pPr>
            <w:del w:id="2303" w:author="Donovan Goode [2]" w:date="2018-11-09T10:04:00Z">
              <w:r w:rsidRPr="00A83A68" w:rsidDel="008B6AF4">
                <w:rPr>
                  <w:rFonts w:ascii="Consolas" w:eastAsia="Times New Roman" w:hAnsi="Consolas" w:cs="Times New Roman"/>
                  <w:color w:val="6A9955"/>
                  <w:sz w:val="21"/>
                  <w:szCs w:val="21"/>
                </w:rPr>
                <w:delText xml:space="preserve">     &lt;!-- Purchase Requests By Request Type --&gt;</w:delText>
              </w:r>
            </w:del>
          </w:p>
          <w:p w14:paraId="60456289" w14:textId="77777777" w:rsidR="00ED1509" w:rsidRPr="00A83A68" w:rsidDel="008B6AF4" w:rsidRDefault="00ED1509">
            <w:pPr>
              <w:pStyle w:val="Heading1Numbered"/>
              <w:rPr>
                <w:del w:id="2304" w:author="Donovan Goode [2]" w:date="2018-11-09T10:04:00Z"/>
                <w:rFonts w:ascii="Consolas" w:eastAsia="Times New Roman" w:hAnsi="Consolas" w:cs="Times New Roman"/>
                <w:color w:val="D4D4D4"/>
                <w:sz w:val="21"/>
                <w:szCs w:val="21"/>
              </w:rPr>
              <w:pPrChange w:id="2305" w:author="Donovan Goode [2]" w:date="2018-11-09T10:05:00Z">
                <w:pPr>
                  <w:framePr w:hSpace="180" w:wrap="around" w:vAnchor="text" w:hAnchor="margin" w:xAlign="center" w:y="130"/>
                  <w:shd w:val="clear" w:color="auto" w:fill="1E1E1E"/>
                  <w:spacing w:line="285" w:lineRule="atLeast"/>
                </w:pPr>
              </w:pPrChange>
            </w:pPr>
          </w:p>
          <w:p w14:paraId="60E1F889" w14:textId="77777777" w:rsidR="00ED1509" w:rsidRPr="00A83A68" w:rsidDel="008B6AF4" w:rsidRDefault="00ED1509">
            <w:pPr>
              <w:pStyle w:val="Heading1Numbered"/>
              <w:rPr>
                <w:del w:id="2306" w:author="Donovan Goode [2]" w:date="2018-11-09T10:04:00Z"/>
                <w:rFonts w:ascii="Consolas" w:eastAsia="Times New Roman" w:hAnsi="Consolas" w:cs="Times New Roman"/>
                <w:color w:val="D4D4D4"/>
                <w:sz w:val="21"/>
                <w:szCs w:val="21"/>
              </w:rPr>
              <w:pPrChange w:id="2307" w:author="Donovan Goode [2]" w:date="2018-11-09T10:05:00Z">
                <w:pPr>
                  <w:framePr w:hSpace="180" w:wrap="around" w:vAnchor="text" w:hAnchor="margin" w:xAlign="center" w:y="130"/>
                  <w:shd w:val="clear" w:color="auto" w:fill="1E1E1E"/>
                  <w:spacing w:line="285" w:lineRule="atLeast"/>
                </w:pPr>
              </w:pPrChange>
            </w:pPr>
            <w:del w:id="2308" w:author="Donovan Goode [2]" w:date="2018-11-09T10:04:00Z">
              <w:r w:rsidRPr="00A83A68" w:rsidDel="008B6AF4">
                <w:rPr>
                  <w:rFonts w:ascii="Consolas" w:eastAsia="Times New Roman" w:hAnsi="Consolas" w:cs="Times New Roman"/>
                  <w:color w:val="6A9955"/>
                  <w:sz w:val="21"/>
                  <w:szCs w:val="21"/>
                </w:rPr>
                <w:delText xml:space="preserve">     {% chart id:"" viewid:"" %}</w:delText>
              </w:r>
            </w:del>
          </w:p>
          <w:p w14:paraId="580886A5" w14:textId="77777777" w:rsidR="00ED1509" w:rsidRPr="00A83A68" w:rsidDel="008B6AF4" w:rsidRDefault="00ED1509">
            <w:pPr>
              <w:pStyle w:val="Heading1Numbered"/>
              <w:rPr>
                <w:del w:id="2309" w:author="Donovan Goode [2]" w:date="2018-11-09T10:04:00Z"/>
                <w:rFonts w:ascii="Consolas" w:eastAsia="Times New Roman" w:hAnsi="Consolas" w:cs="Times New Roman"/>
                <w:color w:val="D4D4D4"/>
                <w:sz w:val="21"/>
                <w:szCs w:val="21"/>
              </w:rPr>
              <w:pPrChange w:id="2310" w:author="Donovan Goode [2]" w:date="2018-11-09T10:05:00Z">
                <w:pPr>
                  <w:framePr w:hSpace="180" w:wrap="around" w:vAnchor="text" w:hAnchor="margin" w:xAlign="center" w:y="130"/>
                  <w:shd w:val="clear" w:color="auto" w:fill="1E1E1E"/>
                  <w:spacing w:line="285" w:lineRule="atLeast"/>
                </w:pPr>
              </w:pPrChange>
            </w:pPr>
          </w:p>
          <w:p w14:paraId="5A2250D7" w14:textId="77777777" w:rsidR="00ED1509" w:rsidRPr="00A83A68" w:rsidDel="008B6AF4" w:rsidRDefault="00ED1509">
            <w:pPr>
              <w:pStyle w:val="Heading1Numbered"/>
              <w:rPr>
                <w:del w:id="2311" w:author="Donovan Goode [2]" w:date="2018-11-09T10:04:00Z"/>
                <w:rFonts w:ascii="Consolas" w:eastAsia="Times New Roman" w:hAnsi="Consolas" w:cs="Times New Roman"/>
                <w:color w:val="D4D4D4"/>
                <w:sz w:val="21"/>
                <w:szCs w:val="21"/>
              </w:rPr>
              <w:pPrChange w:id="2312" w:author="Donovan Goode [2]" w:date="2018-11-09T10:05:00Z">
                <w:pPr>
                  <w:framePr w:hSpace="180" w:wrap="around" w:vAnchor="text" w:hAnchor="margin" w:xAlign="center" w:y="130"/>
                  <w:shd w:val="clear" w:color="auto" w:fill="1E1E1E"/>
                  <w:spacing w:line="285" w:lineRule="atLeast"/>
                </w:pPr>
              </w:pPrChange>
            </w:pPr>
            <w:del w:id="2313" w:author="Donovan Goode [2]" w:date="2018-11-09T10:04:00Z">
              <w:r w:rsidRPr="00A83A68" w:rsidDel="008B6AF4">
                <w:rPr>
                  <w:rFonts w:ascii="Consolas" w:eastAsia="Times New Roman" w:hAnsi="Consolas" w:cs="Times New Roman"/>
                  <w:color w:val="6A9955"/>
                  <w:sz w:val="21"/>
                  <w:szCs w:val="21"/>
                </w:rPr>
                <w:delText xml:space="preserve">   &lt;/div&gt;</w:delText>
              </w:r>
            </w:del>
          </w:p>
          <w:p w14:paraId="71842D55" w14:textId="77777777" w:rsidR="00ED1509" w:rsidRPr="00A83A68" w:rsidDel="008B6AF4" w:rsidRDefault="00ED1509">
            <w:pPr>
              <w:pStyle w:val="Heading1Numbered"/>
              <w:rPr>
                <w:del w:id="2314" w:author="Donovan Goode [2]" w:date="2018-11-09T10:04:00Z"/>
                <w:rFonts w:ascii="Consolas" w:eastAsia="Times New Roman" w:hAnsi="Consolas" w:cs="Times New Roman"/>
                <w:color w:val="D4D4D4"/>
                <w:sz w:val="21"/>
                <w:szCs w:val="21"/>
              </w:rPr>
              <w:pPrChange w:id="2315" w:author="Donovan Goode [2]" w:date="2018-11-09T10:05:00Z">
                <w:pPr>
                  <w:framePr w:hSpace="180" w:wrap="around" w:vAnchor="text" w:hAnchor="margin" w:xAlign="center" w:y="130"/>
                  <w:shd w:val="clear" w:color="auto" w:fill="1E1E1E"/>
                  <w:spacing w:line="285" w:lineRule="atLeast"/>
                </w:pPr>
              </w:pPrChange>
            </w:pPr>
            <w:del w:id="2316" w:author="Donovan Goode [2]" w:date="2018-11-09T10:04:00Z">
              <w:r w:rsidRPr="00A83A68" w:rsidDel="008B6AF4">
                <w:rPr>
                  <w:rFonts w:ascii="Consolas" w:eastAsia="Times New Roman" w:hAnsi="Consolas" w:cs="Times New Roman"/>
                  <w:color w:val="6A9955"/>
                  <w:sz w:val="21"/>
                  <w:szCs w:val="21"/>
                </w:rPr>
                <w:delText xml:space="preserve">   </w:delText>
              </w:r>
            </w:del>
          </w:p>
          <w:p w14:paraId="76CBFEED" w14:textId="77777777" w:rsidR="00ED1509" w:rsidRPr="00A83A68" w:rsidDel="008B6AF4" w:rsidRDefault="00ED1509">
            <w:pPr>
              <w:pStyle w:val="Heading1Numbered"/>
              <w:rPr>
                <w:del w:id="2317" w:author="Donovan Goode [2]" w:date="2018-11-09T10:04:00Z"/>
                <w:rFonts w:ascii="Consolas" w:eastAsia="Times New Roman" w:hAnsi="Consolas" w:cs="Times New Roman"/>
                <w:color w:val="D4D4D4"/>
                <w:sz w:val="21"/>
                <w:szCs w:val="21"/>
              </w:rPr>
              <w:pPrChange w:id="2318" w:author="Donovan Goode [2]" w:date="2018-11-09T10:05:00Z">
                <w:pPr>
                  <w:framePr w:hSpace="180" w:wrap="around" w:vAnchor="text" w:hAnchor="margin" w:xAlign="center" w:y="130"/>
                  <w:shd w:val="clear" w:color="auto" w:fill="1E1E1E"/>
                  <w:spacing w:line="285" w:lineRule="atLeast"/>
                </w:pPr>
              </w:pPrChange>
            </w:pPr>
            <w:del w:id="2319" w:author="Donovan Goode [2]" w:date="2018-11-09T10:04:00Z">
              <w:r w:rsidRPr="00A83A68" w:rsidDel="008B6AF4">
                <w:rPr>
                  <w:rFonts w:ascii="Consolas" w:eastAsia="Times New Roman" w:hAnsi="Consolas" w:cs="Times New Roman"/>
                  <w:color w:val="6A9955"/>
                  <w:sz w:val="21"/>
                  <w:szCs w:val="21"/>
                </w:rPr>
                <w:delText xml:space="preserve">   &lt;div class="col-md-6 small"&gt;</w:delText>
              </w:r>
            </w:del>
          </w:p>
          <w:p w14:paraId="0AFFBD6A" w14:textId="77777777" w:rsidR="00ED1509" w:rsidRPr="00A83A68" w:rsidDel="008B6AF4" w:rsidRDefault="00ED1509">
            <w:pPr>
              <w:pStyle w:val="Heading1Numbered"/>
              <w:rPr>
                <w:del w:id="2320" w:author="Donovan Goode [2]" w:date="2018-11-09T10:04:00Z"/>
                <w:rFonts w:ascii="Consolas" w:eastAsia="Times New Roman" w:hAnsi="Consolas" w:cs="Times New Roman"/>
                <w:color w:val="D4D4D4"/>
                <w:sz w:val="21"/>
                <w:szCs w:val="21"/>
              </w:rPr>
              <w:pPrChange w:id="2321" w:author="Donovan Goode [2]" w:date="2018-11-09T10:05:00Z">
                <w:pPr>
                  <w:framePr w:hSpace="180" w:wrap="around" w:vAnchor="text" w:hAnchor="margin" w:xAlign="center" w:y="130"/>
                  <w:shd w:val="clear" w:color="auto" w:fill="1E1E1E"/>
                  <w:spacing w:line="285" w:lineRule="atLeast"/>
                </w:pPr>
              </w:pPrChange>
            </w:pPr>
          </w:p>
          <w:p w14:paraId="101253F7" w14:textId="77777777" w:rsidR="00ED1509" w:rsidRPr="00A83A68" w:rsidDel="008B6AF4" w:rsidRDefault="00ED1509">
            <w:pPr>
              <w:pStyle w:val="Heading1Numbered"/>
              <w:rPr>
                <w:del w:id="2322" w:author="Donovan Goode [2]" w:date="2018-11-09T10:04:00Z"/>
                <w:rFonts w:ascii="Consolas" w:eastAsia="Times New Roman" w:hAnsi="Consolas" w:cs="Times New Roman"/>
                <w:color w:val="D4D4D4"/>
                <w:sz w:val="21"/>
                <w:szCs w:val="21"/>
              </w:rPr>
              <w:pPrChange w:id="2323" w:author="Donovan Goode [2]" w:date="2018-11-09T10:05:00Z">
                <w:pPr>
                  <w:framePr w:hSpace="180" w:wrap="around" w:vAnchor="text" w:hAnchor="margin" w:xAlign="center" w:y="130"/>
                  <w:shd w:val="clear" w:color="auto" w:fill="1E1E1E"/>
                  <w:spacing w:line="285" w:lineRule="atLeast"/>
                </w:pPr>
              </w:pPrChange>
            </w:pPr>
            <w:del w:id="2324" w:author="Donovan Goode [2]" w:date="2018-11-09T10:04:00Z">
              <w:r w:rsidRPr="00A83A68" w:rsidDel="008B6AF4">
                <w:rPr>
                  <w:rFonts w:ascii="Consolas" w:eastAsia="Times New Roman" w:hAnsi="Consolas" w:cs="Times New Roman"/>
                  <w:color w:val="6A9955"/>
                  <w:sz w:val="21"/>
                  <w:szCs w:val="21"/>
                </w:rPr>
                <w:delText xml:space="preserve">     &lt;!-- Purchase Requests By Request Category --&gt;</w:delText>
              </w:r>
            </w:del>
          </w:p>
          <w:p w14:paraId="2A2BF702" w14:textId="77777777" w:rsidR="00ED1509" w:rsidRPr="00A83A68" w:rsidDel="008B6AF4" w:rsidRDefault="00ED1509">
            <w:pPr>
              <w:pStyle w:val="Heading1Numbered"/>
              <w:rPr>
                <w:del w:id="2325" w:author="Donovan Goode [2]" w:date="2018-11-09T10:04:00Z"/>
                <w:rFonts w:ascii="Consolas" w:eastAsia="Times New Roman" w:hAnsi="Consolas" w:cs="Times New Roman"/>
                <w:color w:val="D4D4D4"/>
                <w:sz w:val="21"/>
                <w:szCs w:val="21"/>
              </w:rPr>
              <w:pPrChange w:id="2326" w:author="Donovan Goode [2]" w:date="2018-11-09T10:05:00Z">
                <w:pPr>
                  <w:framePr w:hSpace="180" w:wrap="around" w:vAnchor="text" w:hAnchor="margin" w:xAlign="center" w:y="130"/>
                  <w:shd w:val="clear" w:color="auto" w:fill="1E1E1E"/>
                  <w:spacing w:line="285" w:lineRule="atLeast"/>
                </w:pPr>
              </w:pPrChange>
            </w:pPr>
          </w:p>
          <w:p w14:paraId="73AFDE1E" w14:textId="77777777" w:rsidR="00ED1509" w:rsidRPr="00A83A68" w:rsidDel="008B6AF4" w:rsidRDefault="00ED1509">
            <w:pPr>
              <w:pStyle w:val="Heading1Numbered"/>
              <w:rPr>
                <w:del w:id="2327" w:author="Donovan Goode [2]" w:date="2018-11-09T10:04:00Z"/>
                <w:rFonts w:ascii="Consolas" w:eastAsia="Times New Roman" w:hAnsi="Consolas" w:cs="Times New Roman"/>
                <w:color w:val="D4D4D4"/>
                <w:sz w:val="21"/>
                <w:szCs w:val="21"/>
              </w:rPr>
              <w:pPrChange w:id="2328" w:author="Donovan Goode [2]" w:date="2018-11-09T10:05:00Z">
                <w:pPr>
                  <w:framePr w:hSpace="180" w:wrap="around" w:vAnchor="text" w:hAnchor="margin" w:xAlign="center" w:y="130"/>
                  <w:shd w:val="clear" w:color="auto" w:fill="1E1E1E"/>
                  <w:spacing w:line="285" w:lineRule="atLeast"/>
                </w:pPr>
              </w:pPrChange>
            </w:pPr>
            <w:del w:id="2329" w:author="Donovan Goode [2]" w:date="2018-11-09T10:04:00Z">
              <w:r w:rsidRPr="00A83A68" w:rsidDel="008B6AF4">
                <w:rPr>
                  <w:rFonts w:ascii="Consolas" w:eastAsia="Times New Roman" w:hAnsi="Consolas" w:cs="Times New Roman"/>
                  <w:color w:val="6A9955"/>
                  <w:sz w:val="21"/>
                  <w:szCs w:val="21"/>
                </w:rPr>
                <w:delText xml:space="preserve">     {% chart id:"" viewid:"" %}</w:delText>
              </w:r>
            </w:del>
          </w:p>
          <w:p w14:paraId="3CE90F4C" w14:textId="77777777" w:rsidR="00ED1509" w:rsidRPr="00A83A68" w:rsidDel="008B6AF4" w:rsidRDefault="00ED1509">
            <w:pPr>
              <w:pStyle w:val="Heading1Numbered"/>
              <w:rPr>
                <w:del w:id="2330" w:author="Donovan Goode [2]" w:date="2018-11-09T10:04:00Z"/>
                <w:rFonts w:ascii="Consolas" w:eastAsia="Times New Roman" w:hAnsi="Consolas" w:cs="Times New Roman"/>
                <w:color w:val="D4D4D4"/>
                <w:sz w:val="21"/>
                <w:szCs w:val="21"/>
              </w:rPr>
              <w:pPrChange w:id="2331" w:author="Donovan Goode [2]" w:date="2018-11-09T10:05:00Z">
                <w:pPr>
                  <w:framePr w:hSpace="180" w:wrap="around" w:vAnchor="text" w:hAnchor="margin" w:xAlign="center" w:y="130"/>
                  <w:shd w:val="clear" w:color="auto" w:fill="1E1E1E"/>
                  <w:spacing w:line="285" w:lineRule="atLeast"/>
                </w:pPr>
              </w:pPrChange>
            </w:pPr>
          </w:p>
          <w:p w14:paraId="53FCADC0" w14:textId="77777777" w:rsidR="00ED1509" w:rsidRPr="00A83A68" w:rsidDel="008B6AF4" w:rsidRDefault="00ED1509">
            <w:pPr>
              <w:pStyle w:val="Heading1Numbered"/>
              <w:rPr>
                <w:del w:id="2332" w:author="Donovan Goode [2]" w:date="2018-11-09T10:04:00Z"/>
                <w:rFonts w:ascii="Consolas" w:eastAsia="Times New Roman" w:hAnsi="Consolas" w:cs="Times New Roman"/>
                <w:color w:val="D4D4D4"/>
                <w:sz w:val="21"/>
                <w:szCs w:val="21"/>
              </w:rPr>
              <w:pPrChange w:id="2333" w:author="Donovan Goode [2]" w:date="2018-11-09T10:05:00Z">
                <w:pPr>
                  <w:framePr w:hSpace="180" w:wrap="around" w:vAnchor="text" w:hAnchor="margin" w:xAlign="center" w:y="130"/>
                  <w:shd w:val="clear" w:color="auto" w:fill="1E1E1E"/>
                  <w:spacing w:line="285" w:lineRule="atLeast"/>
                </w:pPr>
              </w:pPrChange>
            </w:pPr>
            <w:del w:id="2334" w:author="Donovan Goode [2]" w:date="2018-11-09T10:04:00Z">
              <w:r w:rsidRPr="00A83A68" w:rsidDel="008B6AF4">
                <w:rPr>
                  <w:rFonts w:ascii="Consolas" w:eastAsia="Times New Roman" w:hAnsi="Consolas" w:cs="Times New Roman"/>
                  <w:color w:val="6A9955"/>
                  <w:sz w:val="21"/>
                  <w:szCs w:val="21"/>
                </w:rPr>
                <w:delText xml:space="preserve">   &lt;/div&gt;</w:delText>
              </w:r>
            </w:del>
          </w:p>
          <w:p w14:paraId="1FA2821B" w14:textId="77777777" w:rsidR="00ED1509" w:rsidRPr="00A83A68" w:rsidDel="008B6AF4" w:rsidRDefault="00ED1509">
            <w:pPr>
              <w:pStyle w:val="Heading1Numbered"/>
              <w:rPr>
                <w:del w:id="2335" w:author="Donovan Goode [2]" w:date="2018-11-09T10:04:00Z"/>
                <w:rFonts w:ascii="Consolas" w:eastAsia="Times New Roman" w:hAnsi="Consolas" w:cs="Times New Roman"/>
                <w:color w:val="D4D4D4"/>
                <w:sz w:val="21"/>
                <w:szCs w:val="21"/>
              </w:rPr>
              <w:pPrChange w:id="2336" w:author="Donovan Goode [2]" w:date="2018-11-09T10:05:00Z">
                <w:pPr>
                  <w:framePr w:hSpace="180" w:wrap="around" w:vAnchor="text" w:hAnchor="margin" w:xAlign="center" w:y="130"/>
                  <w:shd w:val="clear" w:color="auto" w:fill="1E1E1E"/>
                  <w:spacing w:line="285" w:lineRule="atLeast"/>
                </w:pPr>
              </w:pPrChange>
            </w:pPr>
            <w:del w:id="2337" w:author="Donovan Goode [2]" w:date="2018-11-09T10:04:00Z">
              <w:r w:rsidRPr="00A83A68" w:rsidDel="008B6AF4">
                <w:rPr>
                  <w:rFonts w:ascii="Consolas" w:eastAsia="Times New Roman" w:hAnsi="Consolas" w:cs="Times New Roman"/>
                  <w:color w:val="6A9955"/>
                  <w:sz w:val="21"/>
                  <w:szCs w:val="21"/>
                </w:rPr>
                <w:delText xml:space="preserve"> &lt;!--</w:delText>
              </w:r>
            </w:del>
          </w:p>
          <w:p w14:paraId="38661A1B" w14:textId="77777777" w:rsidR="00ED1509" w:rsidRPr="00A83A68" w:rsidDel="008B6AF4" w:rsidRDefault="00ED1509">
            <w:pPr>
              <w:pStyle w:val="Heading1Numbered"/>
              <w:rPr>
                <w:del w:id="2338" w:author="Donovan Goode [2]" w:date="2018-11-09T10:04:00Z"/>
                <w:rFonts w:ascii="Consolas" w:eastAsia="Times New Roman" w:hAnsi="Consolas" w:cs="Times New Roman"/>
                <w:color w:val="D4D4D4"/>
                <w:sz w:val="21"/>
                <w:szCs w:val="21"/>
              </w:rPr>
              <w:pPrChange w:id="2339" w:author="Donovan Goode [2]" w:date="2018-11-09T10:05:00Z">
                <w:pPr>
                  <w:framePr w:hSpace="180" w:wrap="around" w:vAnchor="text" w:hAnchor="margin" w:xAlign="center" w:y="130"/>
                  <w:shd w:val="clear" w:color="auto" w:fill="1E1E1E"/>
                  <w:spacing w:line="285" w:lineRule="atLeast"/>
                </w:pPr>
              </w:pPrChange>
            </w:pPr>
            <w:del w:id="2340" w:author="Donovan Goode [2]" w:date="2018-11-09T10:04:00Z">
              <w:r w:rsidRPr="00A83A68" w:rsidDel="008B6AF4">
                <w:rPr>
                  <w:rFonts w:ascii="Consolas" w:eastAsia="Times New Roman" w:hAnsi="Consolas" w:cs="Times New Roman"/>
                  <w:color w:val="6A9955"/>
                  <w:sz w:val="21"/>
                  <w:szCs w:val="21"/>
                </w:rPr>
                <w:delText xml:space="preserve">    &lt;div class="col-md-12 show-chart-legend "&gt;</w:delText>
              </w:r>
            </w:del>
          </w:p>
          <w:p w14:paraId="40043E8C" w14:textId="77777777" w:rsidR="00ED1509" w:rsidRPr="00A83A68" w:rsidDel="008B6AF4" w:rsidRDefault="00ED1509">
            <w:pPr>
              <w:pStyle w:val="Heading1Numbered"/>
              <w:rPr>
                <w:del w:id="2341" w:author="Donovan Goode [2]" w:date="2018-11-09T10:04:00Z"/>
                <w:rFonts w:ascii="Consolas" w:eastAsia="Times New Roman" w:hAnsi="Consolas" w:cs="Times New Roman"/>
                <w:color w:val="D4D4D4"/>
                <w:sz w:val="21"/>
                <w:szCs w:val="21"/>
              </w:rPr>
              <w:pPrChange w:id="2342" w:author="Donovan Goode [2]" w:date="2018-11-09T10:05:00Z">
                <w:pPr>
                  <w:framePr w:hSpace="180" w:wrap="around" w:vAnchor="text" w:hAnchor="margin" w:xAlign="center" w:y="130"/>
                  <w:shd w:val="clear" w:color="auto" w:fill="1E1E1E"/>
                  <w:spacing w:line="285" w:lineRule="atLeast"/>
                </w:pPr>
              </w:pPrChange>
            </w:pPr>
          </w:p>
          <w:p w14:paraId="7DE0584C" w14:textId="77777777" w:rsidR="00ED1509" w:rsidRPr="00A83A68" w:rsidDel="008B6AF4" w:rsidRDefault="00ED1509">
            <w:pPr>
              <w:pStyle w:val="Heading1Numbered"/>
              <w:rPr>
                <w:del w:id="2343" w:author="Donovan Goode [2]" w:date="2018-11-09T10:04:00Z"/>
                <w:rFonts w:ascii="Consolas" w:eastAsia="Times New Roman" w:hAnsi="Consolas" w:cs="Times New Roman"/>
                <w:color w:val="D4D4D4"/>
                <w:sz w:val="21"/>
                <w:szCs w:val="21"/>
              </w:rPr>
              <w:pPrChange w:id="2344" w:author="Donovan Goode [2]" w:date="2018-11-09T10:05:00Z">
                <w:pPr>
                  <w:framePr w:hSpace="180" w:wrap="around" w:vAnchor="text" w:hAnchor="margin" w:xAlign="center" w:y="130"/>
                  <w:shd w:val="clear" w:color="auto" w:fill="1E1E1E"/>
                  <w:spacing w:line="285" w:lineRule="atLeast"/>
                </w:pPr>
              </w:pPrChange>
            </w:pPr>
            <w:del w:id="2345" w:author="Donovan Goode [2]" w:date="2018-11-09T10:04:00Z">
              <w:r w:rsidRPr="00A83A68" w:rsidDel="008B6AF4">
                <w:rPr>
                  <w:rFonts w:ascii="Consolas" w:eastAsia="Times New Roman" w:hAnsi="Consolas" w:cs="Times New Roman"/>
                  <w:color w:val="6A9955"/>
                  <w:sz w:val="21"/>
                  <w:szCs w:val="21"/>
                </w:rPr>
                <w:delText xml:space="preserve">      12 column chart </w:delText>
              </w:r>
            </w:del>
          </w:p>
          <w:p w14:paraId="22A85AD7" w14:textId="77777777" w:rsidR="00ED1509" w:rsidRPr="00A83A68" w:rsidDel="008B6AF4" w:rsidRDefault="00ED1509">
            <w:pPr>
              <w:pStyle w:val="Heading1Numbered"/>
              <w:rPr>
                <w:del w:id="2346" w:author="Donovan Goode [2]" w:date="2018-11-09T10:04:00Z"/>
                <w:rFonts w:ascii="Consolas" w:eastAsia="Times New Roman" w:hAnsi="Consolas" w:cs="Times New Roman"/>
                <w:color w:val="D4D4D4"/>
                <w:sz w:val="21"/>
                <w:szCs w:val="21"/>
              </w:rPr>
              <w:pPrChange w:id="2347" w:author="Donovan Goode [2]" w:date="2018-11-09T10:05:00Z">
                <w:pPr>
                  <w:framePr w:hSpace="180" w:wrap="around" w:vAnchor="text" w:hAnchor="margin" w:xAlign="center" w:y="130"/>
                  <w:shd w:val="clear" w:color="auto" w:fill="1E1E1E"/>
                  <w:spacing w:line="285" w:lineRule="atLeast"/>
                </w:pPr>
              </w:pPrChange>
            </w:pPr>
            <w:del w:id="2348" w:author="Donovan Goode [2]" w:date="2018-11-09T10:04:00Z">
              <w:r w:rsidRPr="00A83A68" w:rsidDel="008B6AF4">
                <w:rPr>
                  <w:rFonts w:ascii="Consolas" w:eastAsia="Times New Roman" w:hAnsi="Consolas" w:cs="Times New Roman"/>
                  <w:color w:val="6A9955"/>
                  <w:sz w:val="21"/>
                  <w:szCs w:val="21"/>
                </w:rPr>
                <w:delText xml:space="preserve">     {%comment%}</w:delText>
              </w:r>
            </w:del>
          </w:p>
          <w:p w14:paraId="2FB1AE11" w14:textId="77777777" w:rsidR="00ED1509" w:rsidRPr="00A83A68" w:rsidDel="008B6AF4" w:rsidRDefault="00ED1509">
            <w:pPr>
              <w:pStyle w:val="Heading1Numbered"/>
              <w:rPr>
                <w:del w:id="2349" w:author="Donovan Goode [2]" w:date="2018-11-09T10:04:00Z"/>
                <w:rFonts w:ascii="Consolas" w:eastAsia="Times New Roman" w:hAnsi="Consolas" w:cs="Times New Roman"/>
                <w:color w:val="D4D4D4"/>
                <w:sz w:val="21"/>
                <w:szCs w:val="21"/>
              </w:rPr>
              <w:pPrChange w:id="2350" w:author="Donovan Goode [2]" w:date="2018-11-09T10:05:00Z">
                <w:pPr>
                  <w:framePr w:hSpace="180" w:wrap="around" w:vAnchor="text" w:hAnchor="margin" w:xAlign="center" w:y="130"/>
                  <w:shd w:val="clear" w:color="auto" w:fill="1E1E1E"/>
                  <w:spacing w:line="285" w:lineRule="atLeast"/>
                </w:pPr>
              </w:pPrChange>
            </w:pPr>
            <w:del w:id="2351" w:author="Donovan Goode [2]" w:date="2018-11-09T10:04:00Z">
              <w:r w:rsidRPr="00A83A68" w:rsidDel="008B6AF4">
                <w:rPr>
                  <w:rFonts w:ascii="Consolas" w:eastAsia="Times New Roman" w:hAnsi="Consolas" w:cs="Times New Roman"/>
                  <w:color w:val="6A9955"/>
                  <w:sz w:val="21"/>
                  <w:szCs w:val="21"/>
                </w:rPr>
                <w:delText xml:space="preserve">     {% chart id:"" viewid:"" %}</w:delText>
              </w:r>
            </w:del>
          </w:p>
          <w:p w14:paraId="4E6F9259" w14:textId="77777777" w:rsidR="00ED1509" w:rsidRPr="00A83A68" w:rsidDel="008B6AF4" w:rsidRDefault="00ED1509">
            <w:pPr>
              <w:pStyle w:val="Heading1Numbered"/>
              <w:rPr>
                <w:del w:id="2352" w:author="Donovan Goode [2]" w:date="2018-11-09T10:04:00Z"/>
                <w:rFonts w:ascii="Consolas" w:eastAsia="Times New Roman" w:hAnsi="Consolas" w:cs="Times New Roman"/>
                <w:color w:val="D4D4D4"/>
                <w:sz w:val="21"/>
                <w:szCs w:val="21"/>
              </w:rPr>
              <w:pPrChange w:id="2353" w:author="Donovan Goode [2]" w:date="2018-11-09T10:05:00Z">
                <w:pPr>
                  <w:framePr w:hSpace="180" w:wrap="around" w:vAnchor="text" w:hAnchor="margin" w:xAlign="center" w:y="130"/>
                  <w:shd w:val="clear" w:color="auto" w:fill="1E1E1E"/>
                  <w:spacing w:line="285" w:lineRule="atLeast"/>
                </w:pPr>
              </w:pPrChange>
            </w:pPr>
            <w:del w:id="2354" w:author="Donovan Goode [2]" w:date="2018-11-09T10:04:00Z">
              <w:r w:rsidRPr="00A83A68" w:rsidDel="008B6AF4">
                <w:rPr>
                  <w:rFonts w:ascii="Consolas" w:eastAsia="Times New Roman" w:hAnsi="Consolas" w:cs="Times New Roman"/>
                  <w:color w:val="6A9955"/>
                  <w:sz w:val="21"/>
                  <w:szCs w:val="21"/>
                </w:rPr>
                <w:delText xml:space="preserve">    {%endcomment%}</w:delText>
              </w:r>
            </w:del>
          </w:p>
          <w:p w14:paraId="294E47CF" w14:textId="77777777" w:rsidR="00ED1509" w:rsidRPr="00A83A68" w:rsidDel="008B6AF4" w:rsidRDefault="00ED1509">
            <w:pPr>
              <w:pStyle w:val="Heading1Numbered"/>
              <w:rPr>
                <w:del w:id="2355" w:author="Donovan Goode [2]" w:date="2018-11-09T10:04:00Z"/>
                <w:rFonts w:ascii="Consolas" w:eastAsia="Times New Roman" w:hAnsi="Consolas" w:cs="Times New Roman"/>
                <w:color w:val="D4D4D4"/>
                <w:sz w:val="21"/>
                <w:szCs w:val="21"/>
              </w:rPr>
              <w:pPrChange w:id="2356" w:author="Donovan Goode [2]" w:date="2018-11-09T10:05:00Z">
                <w:pPr>
                  <w:framePr w:hSpace="180" w:wrap="around" w:vAnchor="text" w:hAnchor="margin" w:xAlign="center" w:y="130"/>
                  <w:shd w:val="clear" w:color="auto" w:fill="1E1E1E"/>
                  <w:spacing w:line="285" w:lineRule="atLeast"/>
                </w:pPr>
              </w:pPrChange>
            </w:pPr>
            <w:del w:id="2357"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 xml:space="preserve"> --&gt;</w:delText>
              </w:r>
            </w:del>
          </w:p>
          <w:p w14:paraId="3B25A41F" w14:textId="77777777" w:rsidR="00ED1509" w:rsidRPr="00A83A68" w:rsidDel="008B6AF4" w:rsidRDefault="00ED1509">
            <w:pPr>
              <w:pStyle w:val="Heading1Numbered"/>
              <w:rPr>
                <w:del w:id="2358" w:author="Donovan Goode [2]" w:date="2018-11-09T10:04:00Z"/>
                <w:rFonts w:ascii="Consolas" w:eastAsia="Times New Roman" w:hAnsi="Consolas" w:cs="Times New Roman"/>
                <w:color w:val="D4D4D4"/>
                <w:sz w:val="21"/>
                <w:szCs w:val="21"/>
              </w:rPr>
              <w:pPrChange w:id="2359" w:author="Donovan Goode [2]" w:date="2018-11-09T10:05:00Z">
                <w:pPr>
                  <w:framePr w:hSpace="180" w:wrap="around" w:vAnchor="text" w:hAnchor="margin" w:xAlign="center" w:y="130"/>
                  <w:shd w:val="clear" w:color="auto" w:fill="1E1E1E"/>
                  <w:spacing w:line="285" w:lineRule="atLeast"/>
                </w:pPr>
              </w:pPrChange>
            </w:pPr>
            <w:del w:id="2360" w:author="Donovan Goode [2]" w:date="2018-11-09T10:04:00Z">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endcomment</w:delText>
              </w:r>
              <w:r w:rsidRPr="00A83A68" w:rsidDel="008B6AF4">
                <w:rPr>
                  <w:rFonts w:ascii="Consolas" w:eastAsia="Times New Roman" w:hAnsi="Consolas" w:cs="Times New Roman"/>
                  <w:color w:val="D4D4D4"/>
                  <w:sz w:val="21"/>
                  <w:szCs w:val="21"/>
                </w:rPr>
                <w:delText>%}</w:delText>
              </w:r>
            </w:del>
          </w:p>
          <w:p w14:paraId="2E15FD86" w14:textId="77777777" w:rsidR="00ED1509" w:rsidRPr="00A83A68" w:rsidDel="008B6AF4" w:rsidRDefault="00ED1509">
            <w:pPr>
              <w:pStyle w:val="Heading1Numbered"/>
              <w:rPr>
                <w:del w:id="2361" w:author="Donovan Goode [2]" w:date="2018-11-09T10:04:00Z"/>
                <w:rFonts w:ascii="Consolas" w:eastAsia="Times New Roman" w:hAnsi="Consolas" w:cs="Times New Roman"/>
                <w:color w:val="D4D4D4"/>
                <w:sz w:val="21"/>
                <w:szCs w:val="21"/>
              </w:rPr>
              <w:pPrChange w:id="2362" w:author="Donovan Goode [2]" w:date="2018-11-09T10:05:00Z">
                <w:pPr>
                  <w:framePr w:hSpace="180" w:wrap="around" w:vAnchor="text" w:hAnchor="margin" w:xAlign="center" w:y="130"/>
                  <w:shd w:val="clear" w:color="auto" w:fill="1E1E1E"/>
                  <w:spacing w:line="285" w:lineRule="atLeast"/>
                </w:pPr>
              </w:pPrChange>
            </w:pPr>
          </w:p>
          <w:p w14:paraId="1CABC35E" w14:textId="77777777" w:rsidR="00ED1509" w:rsidRPr="00A83A68" w:rsidDel="008B6AF4" w:rsidRDefault="00ED1509">
            <w:pPr>
              <w:pStyle w:val="Heading1Numbered"/>
              <w:rPr>
                <w:del w:id="2363" w:author="Donovan Goode [2]" w:date="2018-11-09T10:04:00Z"/>
                <w:rFonts w:ascii="Consolas" w:eastAsia="Times New Roman" w:hAnsi="Consolas" w:cs="Times New Roman"/>
                <w:color w:val="D4D4D4"/>
                <w:sz w:val="21"/>
                <w:szCs w:val="21"/>
              </w:rPr>
              <w:pPrChange w:id="2364" w:author="Donovan Goode [2]" w:date="2018-11-09T10:05:00Z">
                <w:pPr>
                  <w:framePr w:hSpace="180" w:wrap="around" w:vAnchor="text" w:hAnchor="margin" w:xAlign="center" w:y="130"/>
                  <w:shd w:val="clear" w:color="auto" w:fill="1E1E1E"/>
                  <w:spacing w:line="285" w:lineRule="atLeast"/>
                </w:pPr>
              </w:pPrChange>
            </w:pPr>
            <w:del w:id="2365" w:author="Donovan Goode [2]" w:date="2018-11-09T10:04:00Z">
              <w:r w:rsidRPr="00A83A68" w:rsidDel="008B6AF4">
                <w:rPr>
                  <w:rFonts w:ascii="Consolas" w:eastAsia="Times New Roman" w:hAnsi="Consolas" w:cs="Times New Roman"/>
                  <w:color w:val="6A9955"/>
                  <w:sz w:val="21"/>
                  <w:szCs w:val="21"/>
                </w:rPr>
                <w:delText>&lt;!-- Entity List for HR to see a list of all the applicants applications that are associated to their organization--&gt;</w:delText>
              </w:r>
            </w:del>
          </w:p>
          <w:p w14:paraId="04729DC8" w14:textId="77777777" w:rsidR="00ED1509" w:rsidRPr="00A83A68" w:rsidDel="008B6AF4" w:rsidRDefault="00ED1509">
            <w:pPr>
              <w:pStyle w:val="Heading1Numbered"/>
              <w:rPr>
                <w:del w:id="2366" w:author="Donovan Goode [2]" w:date="2018-11-09T10:04:00Z"/>
                <w:rFonts w:ascii="Consolas" w:eastAsia="Times New Roman" w:hAnsi="Consolas" w:cs="Times New Roman"/>
                <w:color w:val="D4D4D4"/>
                <w:sz w:val="21"/>
                <w:szCs w:val="21"/>
              </w:rPr>
              <w:pPrChange w:id="2367" w:author="Donovan Goode [2]" w:date="2018-11-09T10:05:00Z">
                <w:pPr>
                  <w:framePr w:hSpace="180" w:wrap="around" w:vAnchor="text" w:hAnchor="margin" w:xAlign="center" w:y="130"/>
                  <w:shd w:val="clear" w:color="auto" w:fill="1E1E1E"/>
                  <w:spacing w:line="285" w:lineRule="atLeast"/>
                </w:pPr>
              </w:pPrChange>
            </w:pPr>
            <w:del w:id="2368"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 xml:space="preserve"> = </w:delText>
              </w:r>
              <w:r w:rsidRPr="00A83A68" w:rsidDel="008B6AF4">
                <w:rPr>
                  <w:rFonts w:ascii="Consolas" w:eastAsia="Times New Roman" w:hAnsi="Consolas" w:cs="Times New Roman"/>
                  <w:color w:val="CE9178"/>
                  <w:sz w:val="21"/>
                  <w:szCs w:val="21"/>
                </w:rPr>
                <w:delText>"retirement-applications-list"</w:delText>
              </w:r>
              <w:r w:rsidRPr="00A83A68" w:rsidDel="008B6AF4">
                <w:rPr>
                  <w:rFonts w:ascii="Consolas" w:eastAsia="Times New Roman" w:hAnsi="Consolas" w:cs="Times New Roman"/>
                  <w:color w:val="808080"/>
                  <w:sz w:val="21"/>
                  <w:szCs w:val="21"/>
                </w:rPr>
                <w:delText>&gt;</w:delText>
              </w:r>
            </w:del>
          </w:p>
          <w:p w14:paraId="3C1BB0B6" w14:textId="77777777" w:rsidR="00ED1509" w:rsidRPr="00A83A68" w:rsidDel="008B6AF4" w:rsidRDefault="00ED1509">
            <w:pPr>
              <w:pStyle w:val="Heading1Numbered"/>
              <w:rPr>
                <w:del w:id="2369" w:author="Donovan Goode [2]" w:date="2018-11-09T10:04:00Z"/>
                <w:rFonts w:ascii="Consolas" w:eastAsia="Times New Roman" w:hAnsi="Consolas" w:cs="Times New Roman"/>
                <w:color w:val="D4D4D4"/>
                <w:sz w:val="21"/>
                <w:szCs w:val="21"/>
              </w:rPr>
              <w:pPrChange w:id="2370" w:author="Donovan Goode [2]" w:date="2018-11-09T10:05:00Z">
                <w:pPr>
                  <w:framePr w:hSpace="180" w:wrap="around" w:vAnchor="text" w:hAnchor="margin" w:xAlign="center" w:y="130"/>
                  <w:shd w:val="clear" w:color="auto" w:fill="1E1E1E"/>
                  <w:spacing w:line="285" w:lineRule="atLeast"/>
                </w:pPr>
              </w:pPrChange>
            </w:pPr>
            <w:del w:id="2371"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0D5712A8" w14:textId="77777777" w:rsidR="00ED1509" w:rsidRPr="00A83A68" w:rsidDel="008B6AF4" w:rsidRDefault="00ED1509">
            <w:pPr>
              <w:pStyle w:val="Heading1Numbered"/>
              <w:rPr>
                <w:del w:id="2372" w:author="Donovan Goode [2]" w:date="2018-11-09T10:04:00Z"/>
                <w:rFonts w:ascii="Consolas" w:eastAsia="Times New Roman" w:hAnsi="Consolas" w:cs="Times New Roman"/>
                <w:color w:val="D4D4D4"/>
                <w:sz w:val="21"/>
                <w:szCs w:val="21"/>
              </w:rPr>
              <w:pPrChange w:id="2373" w:author="Donovan Goode [2]" w:date="2018-11-09T10:05:00Z">
                <w:pPr>
                  <w:framePr w:hSpace="180" w:wrap="around" w:vAnchor="text" w:hAnchor="margin" w:xAlign="center" w:y="130"/>
                  <w:shd w:val="clear" w:color="auto" w:fill="1E1E1E"/>
                  <w:spacing w:line="285" w:lineRule="atLeast"/>
                </w:pPr>
              </w:pPrChange>
            </w:pPr>
            <w:del w:id="2374"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h3</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"alert alert-info"</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"hrapplicationslistlabel"</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style</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"background-color:#000; text-align:center; color:#FFF"</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strong</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Retirement Packages</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strong</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h3</w:delText>
              </w:r>
              <w:r w:rsidRPr="00A83A68" w:rsidDel="008B6AF4">
                <w:rPr>
                  <w:rFonts w:ascii="Consolas" w:eastAsia="Times New Roman" w:hAnsi="Consolas" w:cs="Times New Roman"/>
                  <w:color w:val="808080"/>
                  <w:sz w:val="21"/>
                  <w:szCs w:val="21"/>
                </w:rPr>
                <w:delText>&gt;</w:delText>
              </w:r>
            </w:del>
          </w:p>
          <w:p w14:paraId="60737705" w14:textId="77777777" w:rsidR="00ED1509" w:rsidRPr="00A83A68" w:rsidDel="008B6AF4" w:rsidRDefault="00ED1509">
            <w:pPr>
              <w:pStyle w:val="Heading1Numbered"/>
              <w:rPr>
                <w:del w:id="2375" w:author="Donovan Goode [2]" w:date="2018-11-09T10:04:00Z"/>
                <w:rFonts w:ascii="Consolas" w:eastAsia="Times New Roman" w:hAnsi="Consolas" w:cs="Times New Roman"/>
                <w:color w:val="D4D4D4"/>
                <w:sz w:val="21"/>
                <w:szCs w:val="21"/>
              </w:rPr>
              <w:pPrChange w:id="2376" w:author="Donovan Goode [2]" w:date="2018-11-09T10:05:00Z">
                <w:pPr>
                  <w:framePr w:hSpace="180" w:wrap="around" w:vAnchor="text" w:hAnchor="margin" w:xAlign="center" w:y="130"/>
                  <w:shd w:val="clear" w:color="auto" w:fill="1E1E1E"/>
                  <w:spacing w:line="285" w:lineRule="atLeast"/>
                </w:pPr>
              </w:pPrChange>
            </w:pPr>
            <w:del w:id="2377"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"view-toolbar grid-actions clearfix"</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a</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"btn btn-primary pull-right action"</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Online Retirement Application Package Status</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a</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"pull-right toolbar-actions"</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48A9D94D" w14:textId="77777777" w:rsidR="00ED1509" w:rsidRPr="00A83A68" w:rsidDel="008B6AF4" w:rsidRDefault="00ED1509">
            <w:pPr>
              <w:pStyle w:val="Heading1Numbered"/>
              <w:rPr>
                <w:del w:id="2378" w:author="Donovan Goode [2]" w:date="2018-11-09T10:04:00Z"/>
                <w:rFonts w:ascii="Consolas" w:eastAsia="Times New Roman" w:hAnsi="Consolas" w:cs="Times New Roman"/>
                <w:color w:val="D4D4D4"/>
                <w:sz w:val="21"/>
                <w:szCs w:val="21"/>
              </w:rPr>
              <w:pPrChange w:id="2379" w:author="Donovan Goode [2]" w:date="2018-11-09T10:05:00Z">
                <w:pPr>
                  <w:framePr w:hSpace="180" w:wrap="around" w:vAnchor="text" w:hAnchor="margin" w:xAlign="center" w:y="130"/>
                  <w:shd w:val="clear" w:color="auto" w:fill="1E1E1E"/>
                  <w:spacing w:line="285" w:lineRule="atLeast"/>
                </w:pPr>
              </w:pPrChange>
            </w:pPr>
            <w:del w:id="2380"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include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'entity_list'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key</w:delText>
              </w:r>
              <w:r w:rsidRPr="00A83A68" w:rsidDel="008B6AF4">
                <w:rPr>
                  <w:rFonts w:ascii="Consolas" w:eastAsia="Times New Roman" w:hAnsi="Consolas" w:cs="Times New Roman"/>
                  <w:color w:val="D4D4D4"/>
                  <w:sz w:val="21"/>
                  <w:szCs w:val="21"/>
                </w:rPr>
                <w:delText xml:space="preserve"> : </w:delText>
              </w:r>
              <w:r w:rsidRPr="00A83A68" w:rsidDel="008B6AF4">
                <w:rPr>
                  <w:rFonts w:ascii="Consolas" w:eastAsia="Times New Roman" w:hAnsi="Consolas" w:cs="Times New Roman"/>
                  <w:color w:val="CE9178"/>
                  <w:sz w:val="21"/>
                  <w:szCs w:val="21"/>
                </w:rPr>
                <w:delText>"HR Applicant Packages"</w:delText>
              </w:r>
              <w:r w:rsidRPr="00A83A68" w:rsidDel="008B6AF4">
                <w:rPr>
                  <w:rFonts w:ascii="Consolas" w:eastAsia="Times New Roman" w:hAnsi="Consolas" w:cs="Times New Roman"/>
                  <w:color w:val="D4D4D4"/>
                  <w:sz w:val="21"/>
                  <w:szCs w:val="21"/>
                </w:rPr>
                <w:delText xml:space="preserve"> %}</w:delText>
              </w:r>
            </w:del>
          </w:p>
          <w:p w14:paraId="37023AB0" w14:textId="77777777" w:rsidR="00ED1509" w:rsidRPr="00A83A68" w:rsidDel="008B6AF4" w:rsidRDefault="00ED1509">
            <w:pPr>
              <w:pStyle w:val="Heading1Numbered"/>
              <w:rPr>
                <w:del w:id="2381" w:author="Donovan Goode [2]" w:date="2018-11-09T10:04:00Z"/>
                <w:rFonts w:ascii="Consolas" w:eastAsia="Times New Roman" w:hAnsi="Consolas" w:cs="Times New Roman"/>
                <w:color w:val="D4D4D4"/>
                <w:sz w:val="21"/>
                <w:szCs w:val="21"/>
              </w:rPr>
              <w:pPrChange w:id="2382" w:author="Donovan Goode [2]" w:date="2018-11-09T10:05:00Z">
                <w:pPr>
                  <w:framePr w:hSpace="180" w:wrap="around" w:vAnchor="text" w:hAnchor="margin" w:xAlign="center" w:y="130"/>
                  <w:shd w:val="clear" w:color="auto" w:fill="1E1E1E"/>
                  <w:spacing w:line="285" w:lineRule="atLeast"/>
                </w:pPr>
              </w:pPrChange>
            </w:pPr>
            <w:del w:id="2383"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6B923200" w14:textId="77777777" w:rsidR="00ED1509" w:rsidRPr="00A83A68" w:rsidDel="008B6AF4" w:rsidRDefault="00ED1509">
            <w:pPr>
              <w:pStyle w:val="Heading1Numbered"/>
              <w:rPr>
                <w:del w:id="2384" w:author="Donovan Goode [2]" w:date="2018-11-09T10:04:00Z"/>
                <w:rFonts w:ascii="Consolas" w:eastAsia="Times New Roman" w:hAnsi="Consolas" w:cs="Times New Roman"/>
                <w:color w:val="D4D4D4"/>
                <w:sz w:val="21"/>
                <w:szCs w:val="21"/>
              </w:rPr>
              <w:pPrChange w:id="2385" w:author="Donovan Goode [2]" w:date="2018-11-09T10:05:00Z">
                <w:pPr>
                  <w:framePr w:hSpace="180" w:wrap="around" w:vAnchor="text" w:hAnchor="margin" w:xAlign="center" w:y="130"/>
                  <w:shd w:val="clear" w:color="auto" w:fill="1E1E1E"/>
                  <w:spacing w:line="285" w:lineRule="atLeast"/>
                </w:pPr>
              </w:pPrChange>
            </w:pPr>
            <w:del w:id="2386"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"col-md-12 small"</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data-entitygrid-layout</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"compact"</w:delText>
              </w:r>
              <w:r w:rsidRPr="00A83A68" w:rsidDel="008B6AF4">
                <w:rPr>
                  <w:rFonts w:ascii="Consolas" w:eastAsia="Times New Roman" w:hAnsi="Consolas" w:cs="Times New Roman"/>
                  <w:color w:val="808080"/>
                  <w:sz w:val="21"/>
                  <w:szCs w:val="21"/>
                </w:rPr>
                <w:delText>&gt;</w:delText>
              </w:r>
            </w:del>
          </w:p>
          <w:p w14:paraId="62950F73" w14:textId="77777777" w:rsidR="00ED1509" w:rsidRPr="00A83A68" w:rsidDel="008B6AF4" w:rsidRDefault="00ED1509">
            <w:pPr>
              <w:pStyle w:val="Heading1Numbered"/>
              <w:rPr>
                <w:del w:id="2387" w:author="Donovan Goode [2]" w:date="2018-11-09T10:04:00Z"/>
                <w:rFonts w:ascii="Consolas" w:eastAsia="Times New Roman" w:hAnsi="Consolas" w:cs="Times New Roman"/>
                <w:color w:val="D4D4D4"/>
                <w:sz w:val="21"/>
                <w:szCs w:val="21"/>
              </w:rPr>
              <w:pPrChange w:id="2388" w:author="Donovan Goode [2]" w:date="2018-11-09T10:05:00Z">
                <w:pPr>
                  <w:framePr w:hSpace="180" w:wrap="around" w:vAnchor="text" w:hAnchor="margin" w:xAlign="center" w:y="130"/>
                  <w:shd w:val="clear" w:color="auto" w:fill="1E1E1E"/>
                  <w:spacing w:after="240" w:line="285" w:lineRule="atLeast"/>
                </w:pPr>
              </w:pPrChange>
            </w:pPr>
          </w:p>
          <w:p w14:paraId="0B7EACE3" w14:textId="77777777" w:rsidR="00ED1509" w:rsidRPr="00A83A68" w:rsidDel="008B6AF4" w:rsidRDefault="00ED1509">
            <w:pPr>
              <w:pStyle w:val="Heading1Numbered"/>
              <w:rPr>
                <w:del w:id="2389" w:author="Donovan Goode [2]" w:date="2018-11-09T10:04:00Z"/>
                <w:rFonts w:ascii="Consolas" w:eastAsia="Times New Roman" w:hAnsi="Consolas" w:cs="Times New Roman"/>
                <w:color w:val="D4D4D4"/>
                <w:sz w:val="21"/>
                <w:szCs w:val="21"/>
              </w:rPr>
              <w:pPrChange w:id="2390" w:author="Donovan Goode [2]" w:date="2018-11-09T10:05:00Z">
                <w:pPr>
                  <w:framePr w:hSpace="180" w:wrap="around" w:vAnchor="text" w:hAnchor="margin" w:xAlign="center" w:y="130"/>
                  <w:shd w:val="clear" w:color="auto" w:fill="1E1E1E"/>
                  <w:spacing w:line="285" w:lineRule="atLeast"/>
                </w:pPr>
              </w:pPrChange>
            </w:pPr>
            <w:del w:id="2391"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15BB287B" w14:textId="77777777" w:rsidR="00ED1509" w:rsidRPr="00A83A68" w:rsidDel="008B6AF4" w:rsidRDefault="00ED1509">
            <w:pPr>
              <w:pStyle w:val="Heading1Numbered"/>
              <w:rPr>
                <w:del w:id="2392" w:author="Donovan Goode [2]" w:date="2018-11-09T10:04:00Z"/>
                <w:rFonts w:ascii="Consolas" w:eastAsia="Times New Roman" w:hAnsi="Consolas" w:cs="Times New Roman"/>
                <w:color w:val="D4D4D4"/>
                <w:sz w:val="21"/>
                <w:szCs w:val="21"/>
              </w:rPr>
              <w:pPrChange w:id="2393" w:author="Donovan Goode [2]" w:date="2018-11-09T10:05:00Z">
                <w:pPr>
                  <w:framePr w:hSpace="180" w:wrap="around" w:vAnchor="text" w:hAnchor="margin" w:xAlign="center" w:y="130"/>
                  <w:shd w:val="clear" w:color="auto" w:fill="1E1E1E"/>
                  <w:spacing w:line="285" w:lineRule="atLeast"/>
                </w:pPr>
              </w:pPrChange>
            </w:pPr>
            <w:del w:id="2394" w:author="Donovan Goode [2]"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480CAA02" w14:textId="77777777" w:rsidR="00ED1509" w:rsidRPr="00A83A68" w:rsidDel="008B6AF4" w:rsidRDefault="00ED1509">
            <w:pPr>
              <w:pStyle w:val="Heading1Numbered"/>
              <w:rPr>
                <w:del w:id="2395" w:author="Donovan Goode [2]" w:date="2018-11-09T10:04:00Z"/>
                <w:rFonts w:ascii="Consolas" w:eastAsia="Times New Roman" w:hAnsi="Consolas" w:cs="Times New Roman"/>
                <w:color w:val="D4D4D4"/>
                <w:sz w:val="21"/>
                <w:szCs w:val="21"/>
              </w:rPr>
              <w:pPrChange w:id="2396" w:author="Donovan Goode [2]" w:date="2018-11-09T10:05:00Z">
                <w:pPr>
                  <w:framePr w:hSpace="180" w:wrap="around" w:vAnchor="text" w:hAnchor="margin" w:xAlign="center" w:y="130"/>
                  <w:shd w:val="clear" w:color="auto" w:fill="1E1E1E"/>
                  <w:spacing w:line="285" w:lineRule="atLeast"/>
                </w:pPr>
              </w:pPrChange>
            </w:pPr>
            <w:del w:id="2397"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28E2F8D4" w14:textId="77777777" w:rsidR="00ED1509" w:rsidRPr="00A83A68" w:rsidDel="008B6AF4" w:rsidRDefault="00ED1509">
            <w:pPr>
              <w:pStyle w:val="Heading1Numbered"/>
              <w:rPr>
                <w:del w:id="2398" w:author="Donovan Goode [2]" w:date="2018-11-09T10:04:00Z"/>
                <w:rFonts w:ascii="Consolas" w:eastAsia="Times New Roman" w:hAnsi="Consolas" w:cs="Times New Roman"/>
                <w:color w:val="D4D4D4"/>
                <w:sz w:val="21"/>
                <w:szCs w:val="21"/>
              </w:rPr>
              <w:pPrChange w:id="2399" w:author="Donovan Goode [2]" w:date="2018-11-09T10:05:00Z">
                <w:pPr>
                  <w:framePr w:hSpace="180" w:wrap="around" w:vAnchor="text" w:hAnchor="margin" w:xAlign="center" w:y="130"/>
                  <w:shd w:val="clear" w:color="auto" w:fill="1E1E1E"/>
                  <w:spacing w:after="240" w:line="285" w:lineRule="atLeast"/>
                </w:pPr>
              </w:pPrChange>
            </w:pPr>
          </w:p>
          <w:p w14:paraId="26709849" w14:textId="77777777" w:rsidR="00ED1509" w:rsidRPr="00A83A68" w:rsidDel="008B6AF4" w:rsidRDefault="00ED1509">
            <w:pPr>
              <w:pStyle w:val="Heading1Numbered"/>
              <w:rPr>
                <w:del w:id="2400" w:author="Donovan Goode [2]" w:date="2018-11-09T10:04:00Z"/>
                <w:rFonts w:ascii="Consolas" w:eastAsia="Times New Roman" w:hAnsi="Consolas" w:cs="Times New Roman"/>
                <w:color w:val="D4D4D4"/>
                <w:sz w:val="21"/>
                <w:szCs w:val="21"/>
              </w:rPr>
              <w:pPrChange w:id="2401" w:author="Donovan Goode [2]" w:date="2018-11-09T10:05:00Z">
                <w:pPr>
                  <w:framePr w:hSpace="180" w:wrap="around" w:vAnchor="text" w:hAnchor="margin" w:xAlign="center" w:y="130"/>
                  <w:shd w:val="clear" w:color="auto" w:fill="1E1E1E"/>
                  <w:spacing w:line="285" w:lineRule="atLeast"/>
                </w:pPr>
              </w:pPrChange>
            </w:pPr>
            <w:del w:id="2402"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script</w:delText>
              </w:r>
              <w:r w:rsidRPr="00A83A68" w:rsidDel="008B6AF4">
                <w:rPr>
                  <w:rFonts w:ascii="Consolas" w:eastAsia="Times New Roman" w:hAnsi="Consolas" w:cs="Times New Roman"/>
                  <w:color w:val="808080"/>
                  <w:sz w:val="21"/>
                  <w:szCs w:val="21"/>
                </w:rPr>
                <w:delText>&gt;</w:delText>
              </w:r>
            </w:del>
          </w:p>
          <w:p w14:paraId="488EF5FF" w14:textId="77777777" w:rsidR="00ED1509" w:rsidRPr="00A83A68" w:rsidDel="008B6AF4" w:rsidRDefault="00ED1509">
            <w:pPr>
              <w:pStyle w:val="Heading1Numbered"/>
              <w:rPr>
                <w:del w:id="2403" w:author="Donovan Goode [2]" w:date="2018-11-09T10:04:00Z"/>
                <w:rFonts w:ascii="Consolas" w:eastAsia="Times New Roman" w:hAnsi="Consolas" w:cs="Times New Roman"/>
                <w:color w:val="D4D4D4"/>
                <w:sz w:val="21"/>
                <w:szCs w:val="21"/>
              </w:rPr>
              <w:pPrChange w:id="2404" w:author="Donovan Goode [2]" w:date="2018-11-09T10:05:00Z">
                <w:pPr>
                  <w:framePr w:hSpace="180" w:wrap="around" w:vAnchor="text" w:hAnchor="margin" w:xAlign="center" w:y="130"/>
                  <w:shd w:val="clear" w:color="auto" w:fill="1E1E1E"/>
                  <w:spacing w:line="285" w:lineRule="atLeast"/>
                </w:pPr>
              </w:pPrChange>
            </w:pPr>
            <w:del w:id="2405" w:author="Donovan Goode [2]"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script</w:delText>
              </w:r>
              <w:r w:rsidRPr="00A83A68" w:rsidDel="008B6AF4">
                <w:rPr>
                  <w:rFonts w:ascii="Consolas" w:eastAsia="Times New Roman" w:hAnsi="Consolas" w:cs="Times New Roman"/>
                  <w:color w:val="808080"/>
                  <w:sz w:val="21"/>
                  <w:szCs w:val="21"/>
                </w:rPr>
                <w:delText>&gt;</w:delText>
              </w:r>
            </w:del>
          </w:p>
          <w:p w14:paraId="2F800A6F" w14:textId="77777777" w:rsidR="00ED1509" w:rsidRPr="00A83A68" w:rsidDel="008B6AF4" w:rsidRDefault="00ED1509">
            <w:pPr>
              <w:pStyle w:val="Heading1Numbered"/>
              <w:rPr>
                <w:del w:id="2406" w:author="Donovan Goode [2]" w:date="2018-11-09T10:04:00Z"/>
                <w:rFonts w:ascii="Consolas" w:eastAsia="Times New Roman" w:hAnsi="Consolas" w:cs="Times New Roman"/>
                <w:color w:val="D4D4D4"/>
                <w:sz w:val="21"/>
                <w:szCs w:val="21"/>
              </w:rPr>
              <w:pPrChange w:id="2407" w:author="Donovan Goode [2]" w:date="2018-11-09T10:05:00Z">
                <w:pPr>
                  <w:framePr w:hSpace="180" w:wrap="around" w:vAnchor="text" w:hAnchor="margin" w:xAlign="center" w:y="130"/>
                  <w:shd w:val="clear" w:color="auto" w:fill="1E1E1E"/>
                  <w:spacing w:line="285" w:lineRule="atLeast"/>
                </w:pPr>
              </w:pPrChange>
            </w:pPr>
          </w:p>
          <w:p w14:paraId="5E1D1326" w14:textId="77777777" w:rsidR="00ED1509" w:rsidRPr="002D42A8" w:rsidDel="008B6AF4" w:rsidRDefault="00ED1509">
            <w:pPr>
              <w:pStyle w:val="Heading1Numbered"/>
              <w:rPr>
                <w:del w:id="2408" w:author="Donovan Goode [2]" w:date="2018-11-09T10:04:00Z"/>
                <w:rFonts w:ascii="Consolas" w:eastAsia="Times New Roman" w:hAnsi="Consolas" w:cs="Times New Roman"/>
                <w:color w:val="D4D4D4"/>
                <w:sz w:val="21"/>
                <w:szCs w:val="21"/>
              </w:rPr>
              <w:pPrChange w:id="2409"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3C5C10C5" w14:textId="42169213" w:rsidTr="00A52519">
        <w:trPr>
          <w:del w:id="2410" w:author="Donovan Goode [2]" w:date="2018-11-09T10:04:00Z"/>
        </w:trPr>
        <w:tc>
          <w:tcPr>
            <w:tcW w:w="1705" w:type="dxa"/>
          </w:tcPr>
          <w:p w14:paraId="3ADD6FEC" w14:textId="77777777" w:rsidR="00ED1509" w:rsidDel="008B6AF4" w:rsidRDefault="00ED1509">
            <w:pPr>
              <w:pStyle w:val="Heading1Numbered"/>
              <w:rPr>
                <w:del w:id="2411" w:author="Donovan Goode [2]" w:date="2018-11-09T10:04:00Z"/>
                <w:highlight w:val="yellow"/>
              </w:rPr>
              <w:pPrChange w:id="2412" w:author="Donovan Goode [2]" w:date="2018-11-09T10:05:00Z">
                <w:pPr>
                  <w:framePr w:hSpace="180" w:wrap="around" w:vAnchor="text" w:hAnchor="margin" w:xAlign="center" w:y="130"/>
                  <w:jc w:val="center"/>
                </w:pPr>
              </w:pPrChange>
            </w:pPr>
            <w:del w:id="2413" w:author="Donovan Goode [2]" w:date="2018-11-09T10:04:00Z">
              <w:r w:rsidDel="008B6AF4">
                <w:rPr>
                  <w:highlight w:val="yellow"/>
                </w:rPr>
                <w:delText>Online Retirement Application</w:delText>
              </w:r>
            </w:del>
          </w:p>
        </w:tc>
        <w:tc>
          <w:tcPr>
            <w:tcW w:w="9905" w:type="dxa"/>
          </w:tcPr>
          <w:p w14:paraId="5C1B949D" w14:textId="77777777" w:rsidR="00ED1509" w:rsidRPr="006928EC" w:rsidDel="008B6AF4" w:rsidRDefault="00ED1509">
            <w:pPr>
              <w:pStyle w:val="Heading1Numbered"/>
              <w:rPr>
                <w:del w:id="2414" w:author="Donovan Goode [2]" w:date="2018-11-09T10:04:00Z"/>
                <w:rFonts w:ascii="Consolas" w:eastAsia="Times New Roman" w:hAnsi="Consolas" w:cs="Times New Roman"/>
                <w:color w:val="D4D4D4"/>
                <w:sz w:val="21"/>
                <w:szCs w:val="21"/>
              </w:rPr>
              <w:pPrChange w:id="2415" w:author="Donovan Goode [2]" w:date="2018-11-09T10:05:00Z">
                <w:pPr>
                  <w:framePr w:hSpace="180" w:wrap="around" w:vAnchor="text" w:hAnchor="margin" w:xAlign="center" w:y="130"/>
                  <w:shd w:val="clear" w:color="auto" w:fill="1E1E1E"/>
                  <w:spacing w:line="285" w:lineRule="atLeast"/>
                </w:pPr>
              </w:pPrChange>
            </w:pPr>
            <w:del w:id="2416" w:author="Donovan Goode [2]"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"container"</w:delText>
              </w:r>
              <w:r w:rsidRPr="006928EC" w:rsidDel="008B6AF4">
                <w:rPr>
                  <w:rFonts w:ascii="Consolas" w:eastAsia="Times New Roman" w:hAnsi="Consolas" w:cs="Times New Roman"/>
                  <w:color w:val="808080"/>
                  <w:sz w:val="21"/>
                  <w:szCs w:val="21"/>
                </w:rPr>
                <w:delText>&gt;</w:delText>
              </w:r>
            </w:del>
          </w:p>
          <w:p w14:paraId="292129BF" w14:textId="77777777" w:rsidR="00ED1509" w:rsidRPr="006928EC" w:rsidDel="008B6AF4" w:rsidRDefault="00ED1509">
            <w:pPr>
              <w:pStyle w:val="Heading1Numbered"/>
              <w:rPr>
                <w:del w:id="2417" w:author="Donovan Goode [2]" w:date="2018-11-09T10:04:00Z"/>
                <w:rFonts w:ascii="Consolas" w:eastAsia="Times New Roman" w:hAnsi="Consolas" w:cs="Times New Roman"/>
                <w:color w:val="D4D4D4"/>
                <w:sz w:val="21"/>
                <w:szCs w:val="21"/>
              </w:rPr>
              <w:pPrChange w:id="2418" w:author="Donovan Goode [2]" w:date="2018-11-09T10:05:00Z">
                <w:pPr>
                  <w:framePr w:hSpace="180" w:wrap="around" w:vAnchor="text" w:hAnchor="margin" w:xAlign="center" w:y="130"/>
                  <w:shd w:val="clear" w:color="auto" w:fill="1E1E1E"/>
                  <w:spacing w:line="285" w:lineRule="atLeast"/>
                </w:pPr>
              </w:pPrChange>
            </w:pPr>
            <w:del w:id="241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include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"Page Copy"</w:delText>
              </w:r>
              <w:r w:rsidRPr="006928EC" w:rsidDel="008B6AF4">
                <w:rPr>
                  <w:rFonts w:ascii="Consolas" w:eastAsia="Times New Roman" w:hAnsi="Consolas" w:cs="Times New Roman"/>
                  <w:color w:val="D4D4D4"/>
                  <w:sz w:val="21"/>
                  <w:szCs w:val="21"/>
                </w:rPr>
                <w:delText>%}</w:delText>
              </w:r>
            </w:del>
          </w:p>
          <w:p w14:paraId="784B4EA3" w14:textId="77777777" w:rsidR="00ED1509" w:rsidRPr="006928EC" w:rsidDel="008B6AF4" w:rsidRDefault="00ED1509">
            <w:pPr>
              <w:pStyle w:val="Heading1Numbered"/>
              <w:rPr>
                <w:del w:id="2420" w:author="Donovan Goode [2]" w:date="2018-11-09T10:04:00Z"/>
                <w:rFonts w:ascii="Consolas" w:eastAsia="Times New Roman" w:hAnsi="Consolas" w:cs="Times New Roman"/>
                <w:color w:val="D4D4D4"/>
                <w:sz w:val="21"/>
                <w:szCs w:val="21"/>
              </w:rPr>
              <w:pPrChange w:id="2421" w:author="Donovan Goode [2]" w:date="2018-11-09T10:05:00Z">
                <w:pPr>
                  <w:framePr w:hSpace="180" w:wrap="around" w:vAnchor="text" w:hAnchor="margin" w:xAlign="center" w:y="130"/>
                  <w:shd w:val="clear" w:color="auto" w:fill="1E1E1E"/>
                  <w:spacing w:line="285" w:lineRule="atLeast"/>
                </w:pPr>
              </w:pPrChange>
            </w:pPr>
            <w:del w:id="2422" w:author="Donovan Goode [2]" w:date="2018-11-09T10:04:00Z">
              <w:r w:rsidRPr="006928EC" w:rsidDel="008B6AF4">
                <w:rPr>
                  <w:rFonts w:ascii="Consolas" w:eastAsia="Times New Roman" w:hAnsi="Consolas" w:cs="Times New Roman"/>
                  <w:color w:val="D4D4D4"/>
                  <w:sz w:val="21"/>
                  <w:szCs w:val="21"/>
                </w:rPr>
                <w:delText>  </w:delText>
              </w:r>
            </w:del>
          </w:p>
          <w:p w14:paraId="7C14C3A3" w14:textId="77777777" w:rsidR="00ED1509" w:rsidRPr="006928EC" w:rsidDel="008B6AF4" w:rsidRDefault="00ED1509">
            <w:pPr>
              <w:pStyle w:val="Heading1Numbered"/>
              <w:rPr>
                <w:del w:id="2423" w:author="Donovan Goode [2]" w:date="2018-11-09T10:04:00Z"/>
                <w:rFonts w:ascii="Consolas" w:eastAsia="Times New Roman" w:hAnsi="Consolas" w:cs="Times New Roman"/>
                <w:color w:val="D4D4D4"/>
                <w:sz w:val="21"/>
                <w:szCs w:val="21"/>
              </w:rPr>
              <w:pPrChange w:id="2424" w:author="Donovan Goode [2]" w:date="2018-11-09T10:05:00Z">
                <w:pPr>
                  <w:framePr w:hSpace="180" w:wrap="around" w:vAnchor="text" w:hAnchor="margin" w:xAlign="center" w:y="130"/>
                  <w:shd w:val="clear" w:color="auto" w:fill="1E1E1E"/>
                  <w:spacing w:line="285" w:lineRule="atLeast"/>
                </w:pPr>
              </w:pPrChange>
            </w:pPr>
            <w:del w:id="242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&lt;!--Summary of Service Review - 907300000--&gt;</w:delText>
              </w:r>
            </w:del>
          </w:p>
          <w:p w14:paraId="43A2514E" w14:textId="77777777" w:rsidR="00ED1509" w:rsidRPr="006928EC" w:rsidDel="008B6AF4" w:rsidRDefault="00ED1509">
            <w:pPr>
              <w:pStyle w:val="Heading1Numbered"/>
              <w:rPr>
                <w:del w:id="2426" w:author="Donovan Goode [2]" w:date="2018-11-09T10:04:00Z"/>
                <w:rFonts w:ascii="Consolas" w:eastAsia="Times New Roman" w:hAnsi="Consolas" w:cs="Times New Roman"/>
                <w:color w:val="D4D4D4"/>
                <w:sz w:val="21"/>
                <w:szCs w:val="21"/>
              </w:rPr>
              <w:pPrChange w:id="2427" w:author="Donovan Goode [2]" w:date="2018-11-09T10:05:00Z">
                <w:pPr>
                  <w:framePr w:hSpace="180" w:wrap="around" w:vAnchor="text" w:hAnchor="margin" w:xAlign="center" w:y="130"/>
                  <w:shd w:val="clear" w:color="auto" w:fill="1E1E1E"/>
                  <w:spacing w:line="285" w:lineRule="atLeast"/>
                </w:pPr>
              </w:pPrChange>
            </w:pPr>
            <w:del w:id="242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Not Started'</w:delText>
              </w:r>
              <w:r w:rsidRPr="006928EC" w:rsidDel="008B6AF4">
                <w:rPr>
                  <w:rFonts w:ascii="Consolas" w:eastAsia="Times New Roman" w:hAnsi="Consolas" w:cs="Times New Roman"/>
                  <w:color w:val="D4D4D4"/>
                  <w:sz w:val="21"/>
                  <w:szCs w:val="21"/>
                </w:rPr>
                <w:delText>%}</w:delText>
              </w:r>
            </w:del>
          </w:p>
          <w:p w14:paraId="4515F860" w14:textId="77777777" w:rsidR="00ED1509" w:rsidRPr="006928EC" w:rsidDel="008B6AF4" w:rsidRDefault="00ED1509">
            <w:pPr>
              <w:pStyle w:val="Heading1Numbered"/>
              <w:rPr>
                <w:del w:id="2429" w:author="Donovan Goode [2]" w:date="2018-11-09T10:04:00Z"/>
                <w:rFonts w:ascii="Consolas" w:eastAsia="Times New Roman" w:hAnsi="Consolas" w:cs="Times New Roman"/>
                <w:color w:val="D4D4D4"/>
                <w:sz w:val="21"/>
                <w:szCs w:val="21"/>
              </w:rPr>
              <w:pPrChange w:id="2430" w:author="Donovan Goode [2]" w:date="2018-11-09T10:05:00Z">
                <w:pPr>
                  <w:framePr w:hSpace="180" w:wrap="around" w:vAnchor="text" w:hAnchor="margin" w:xAlign="center" w:y="130"/>
                  <w:shd w:val="clear" w:color="auto" w:fill="1E1E1E"/>
                  <w:spacing w:line="285" w:lineRule="atLeast"/>
                </w:pPr>
              </w:pPrChange>
            </w:pPr>
            <w:del w:id="243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0 - Retirement Application Not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76E648F2" w14:textId="77777777" w:rsidR="00ED1509" w:rsidRPr="006928EC" w:rsidDel="008B6AF4" w:rsidRDefault="00ED1509">
            <w:pPr>
              <w:pStyle w:val="Heading1Numbered"/>
              <w:rPr>
                <w:del w:id="2432" w:author="Donovan Goode [2]" w:date="2018-11-09T10:04:00Z"/>
                <w:rFonts w:ascii="Consolas" w:eastAsia="Times New Roman" w:hAnsi="Consolas" w:cs="Times New Roman"/>
                <w:color w:val="D4D4D4"/>
                <w:sz w:val="21"/>
                <w:szCs w:val="21"/>
              </w:rPr>
              <w:pPrChange w:id="2433" w:author="Donovan Goode [2]" w:date="2018-11-09T10:05:00Z">
                <w:pPr>
                  <w:framePr w:hSpace="180" w:wrap="around" w:vAnchor="text" w:hAnchor="margin" w:xAlign="center" w:y="130"/>
                  <w:shd w:val="clear" w:color="auto" w:fill="1E1E1E"/>
                  <w:spacing w:line="285" w:lineRule="atLeast"/>
                </w:pPr>
              </w:pPrChange>
            </w:pPr>
            <w:del w:id="2434"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B897674" w14:textId="77777777" w:rsidR="00ED1509" w:rsidRPr="006928EC" w:rsidDel="008B6AF4" w:rsidRDefault="00ED1509">
            <w:pPr>
              <w:pStyle w:val="Heading1Numbered"/>
              <w:rPr>
                <w:del w:id="2435" w:author="Donovan Goode [2]" w:date="2018-11-09T10:04:00Z"/>
                <w:rFonts w:ascii="Consolas" w:eastAsia="Times New Roman" w:hAnsi="Consolas" w:cs="Times New Roman"/>
                <w:color w:val="D4D4D4"/>
                <w:sz w:val="21"/>
                <w:szCs w:val="21"/>
              </w:rPr>
              <w:pPrChange w:id="2436" w:author="Donovan Goode [2]" w:date="2018-11-09T10:05:00Z">
                <w:pPr>
                  <w:framePr w:hSpace="180" w:wrap="around" w:vAnchor="text" w:hAnchor="margin" w:xAlign="center" w:y="130"/>
                  <w:shd w:val="clear" w:color="auto" w:fill="1E1E1E"/>
                  <w:spacing w:line="285" w:lineRule="atLeast"/>
                </w:pPr>
              </w:pPrChange>
            </w:pPr>
            <w:del w:id="243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63923ACC" w14:textId="77777777" w:rsidR="00ED1509" w:rsidRPr="006928EC" w:rsidDel="008B6AF4" w:rsidRDefault="00ED1509">
            <w:pPr>
              <w:pStyle w:val="Heading1Numbered"/>
              <w:rPr>
                <w:del w:id="2438" w:author="Donovan Goode [2]" w:date="2018-11-09T10:04:00Z"/>
                <w:rFonts w:ascii="Consolas" w:eastAsia="Times New Roman" w:hAnsi="Consolas" w:cs="Times New Roman"/>
                <w:color w:val="D4D4D4"/>
                <w:sz w:val="21"/>
                <w:szCs w:val="21"/>
              </w:rPr>
              <w:pPrChange w:id="2439" w:author="Donovan Goode [2]" w:date="2018-11-09T10:05:00Z">
                <w:pPr>
                  <w:framePr w:hSpace="180" w:wrap="around" w:vAnchor="text" w:hAnchor="margin" w:xAlign="center" w:y="130"/>
                  <w:shd w:val="clear" w:color="auto" w:fill="1E1E1E"/>
                  <w:spacing w:line="285" w:lineRule="atLeast"/>
                </w:pPr>
              </w:pPrChange>
            </w:pPr>
            <w:del w:id="244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7BE68B48" w14:textId="77777777" w:rsidR="00ED1509" w:rsidRPr="006928EC" w:rsidDel="008B6AF4" w:rsidRDefault="00ED1509">
            <w:pPr>
              <w:pStyle w:val="Heading1Numbered"/>
              <w:rPr>
                <w:del w:id="2441" w:author="Donovan Goode [2]" w:date="2018-11-09T10:04:00Z"/>
                <w:rFonts w:ascii="Consolas" w:eastAsia="Times New Roman" w:hAnsi="Consolas" w:cs="Times New Roman"/>
                <w:color w:val="D4D4D4"/>
                <w:sz w:val="21"/>
                <w:szCs w:val="21"/>
              </w:rPr>
              <w:pPrChange w:id="2442" w:author="Donovan Goode [2]" w:date="2018-11-09T10:05:00Z">
                <w:pPr>
                  <w:framePr w:hSpace="180" w:wrap="around" w:vAnchor="text" w:hAnchor="margin" w:xAlign="center" w:y="130"/>
                  <w:shd w:val="clear" w:color="auto" w:fill="1E1E1E"/>
                  <w:spacing w:line="285" w:lineRule="atLeast"/>
                </w:pPr>
              </w:pPrChange>
            </w:pPr>
            <w:del w:id="244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Not Started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567A4DEE" w14:textId="77777777" w:rsidR="00ED1509" w:rsidRPr="006928EC" w:rsidDel="008B6AF4" w:rsidRDefault="00ED1509">
            <w:pPr>
              <w:pStyle w:val="Heading1Numbered"/>
              <w:rPr>
                <w:del w:id="2444" w:author="Donovan Goode [2]" w:date="2018-11-09T10:04:00Z"/>
                <w:rFonts w:ascii="Consolas" w:eastAsia="Times New Roman" w:hAnsi="Consolas" w:cs="Times New Roman"/>
                <w:color w:val="D4D4D4"/>
                <w:sz w:val="21"/>
                <w:szCs w:val="21"/>
              </w:rPr>
              <w:pPrChange w:id="2445" w:author="Donovan Goode [2]" w:date="2018-11-09T10:05:00Z">
                <w:pPr>
                  <w:framePr w:hSpace="180" w:wrap="around" w:vAnchor="text" w:hAnchor="margin" w:xAlign="center" w:y="130"/>
                  <w:shd w:val="clear" w:color="auto" w:fill="1E1E1E"/>
                  <w:spacing w:line="285" w:lineRule="atLeast"/>
                </w:pPr>
              </w:pPrChange>
            </w:pPr>
            <w:del w:id="2446"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2D0C7835" w14:textId="77777777" w:rsidR="00ED1509" w:rsidRPr="006928EC" w:rsidDel="008B6AF4" w:rsidRDefault="00ED1509">
            <w:pPr>
              <w:pStyle w:val="Heading1Numbered"/>
              <w:rPr>
                <w:del w:id="2447" w:author="Donovan Goode [2]" w:date="2018-11-09T10:04:00Z"/>
                <w:rFonts w:ascii="Consolas" w:eastAsia="Times New Roman" w:hAnsi="Consolas" w:cs="Times New Roman"/>
                <w:color w:val="D4D4D4"/>
                <w:sz w:val="21"/>
                <w:szCs w:val="21"/>
              </w:rPr>
              <w:pPrChange w:id="2448" w:author="Donovan Goode [2]" w:date="2018-11-09T10:05:00Z">
                <w:pPr>
                  <w:framePr w:hSpace="180" w:wrap="around" w:vAnchor="text" w:hAnchor="margin" w:xAlign="center" w:y="130"/>
                  <w:shd w:val="clear" w:color="auto" w:fill="1E1E1E"/>
                  <w:spacing w:line="285" w:lineRule="atLeast"/>
                </w:pPr>
              </w:pPrChange>
            </w:pPr>
            <w:del w:id="244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Started'</w:delText>
              </w:r>
              <w:r w:rsidRPr="006928EC" w:rsidDel="008B6AF4">
                <w:rPr>
                  <w:rFonts w:ascii="Consolas" w:eastAsia="Times New Roman" w:hAnsi="Consolas" w:cs="Times New Roman"/>
                  <w:color w:val="D4D4D4"/>
                  <w:sz w:val="21"/>
                  <w:szCs w:val="21"/>
                </w:rPr>
                <w:delText>%}</w:delText>
              </w:r>
            </w:del>
          </w:p>
          <w:p w14:paraId="526C4D70" w14:textId="77777777" w:rsidR="00ED1509" w:rsidRPr="006928EC" w:rsidDel="008B6AF4" w:rsidRDefault="00ED1509">
            <w:pPr>
              <w:pStyle w:val="Heading1Numbered"/>
              <w:rPr>
                <w:del w:id="2450" w:author="Donovan Goode [2]" w:date="2018-11-09T10:04:00Z"/>
                <w:rFonts w:ascii="Consolas" w:eastAsia="Times New Roman" w:hAnsi="Consolas" w:cs="Times New Roman"/>
                <w:color w:val="D4D4D4"/>
                <w:sz w:val="21"/>
                <w:szCs w:val="21"/>
              </w:rPr>
              <w:pPrChange w:id="2451" w:author="Donovan Goode [2]" w:date="2018-11-09T10:05:00Z">
                <w:pPr>
                  <w:framePr w:hSpace="180" w:wrap="around" w:vAnchor="text" w:hAnchor="margin" w:xAlign="center" w:y="130"/>
                  <w:shd w:val="clear" w:color="auto" w:fill="1E1E1E"/>
                  <w:spacing w:line="285" w:lineRule="atLeast"/>
                </w:pPr>
              </w:pPrChange>
            </w:pPr>
            <w:del w:id="245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1 - Retirement Application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1FE3A6C5" w14:textId="77777777" w:rsidR="00ED1509" w:rsidRPr="006928EC" w:rsidDel="008B6AF4" w:rsidRDefault="00ED1509">
            <w:pPr>
              <w:pStyle w:val="Heading1Numbered"/>
              <w:rPr>
                <w:del w:id="2453" w:author="Donovan Goode [2]" w:date="2018-11-09T10:04:00Z"/>
                <w:rFonts w:ascii="Consolas" w:eastAsia="Times New Roman" w:hAnsi="Consolas" w:cs="Times New Roman"/>
                <w:color w:val="D4D4D4"/>
                <w:sz w:val="21"/>
                <w:szCs w:val="21"/>
              </w:rPr>
              <w:pPrChange w:id="2454" w:author="Donovan Goode [2]" w:date="2018-11-09T10:05:00Z">
                <w:pPr>
                  <w:framePr w:hSpace="180" w:wrap="around" w:vAnchor="text" w:hAnchor="margin" w:xAlign="center" w:y="130"/>
                  <w:shd w:val="clear" w:color="auto" w:fill="1E1E1E"/>
                  <w:spacing w:line="285" w:lineRule="atLeast"/>
                </w:pPr>
              </w:pPrChange>
            </w:pPr>
            <w:del w:id="2455"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B818850" w14:textId="77777777" w:rsidR="00ED1509" w:rsidRPr="006928EC" w:rsidDel="008B6AF4" w:rsidRDefault="00ED1509">
            <w:pPr>
              <w:pStyle w:val="Heading1Numbered"/>
              <w:rPr>
                <w:del w:id="2456" w:author="Donovan Goode [2]" w:date="2018-11-09T10:04:00Z"/>
                <w:rFonts w:ascii="Consolas" w:eastAsia="Times New Roman" w:hAnsi="Consolas" w:cs="Times New Roman"/>
                <w:color w:val="D4D4D4"/>
                <w:sz w:val="21"/>
                <w:szCs w:val="21"/>
              </w:rPr>
              <w:pPrChange w:id="2457" w:author="Donovan Goode [2]" w:date="2018-11-09T10:05:00Z">
                <w:pPr>
                  <w:framePr w:hSpace="180" w:wrap="around" w:vAnchor="text" w:hAnchor="margin" w:xAlign="center" w:y="130"/>
                  <w:shd w:val="clear" w:color="auto" w:fill="1E1E1E"/>
                  <w:spacing w:line="285" w:lineRule="atLeast"/>
                </w:pPr>
              </w:pPrChange>
            </w:pPr>
            <w:del w:id="245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33576078" w14:textId="77777777" w:rsidR="00ED1509" w:rsidRPr="006928EC" w:rsidDel="008B6AF4" w:rsidRDefault="00ED1509">
            <w:pPr>
              <w:pStyle w:val="Heading1Numbered"/>
              <w:rPr>
                <w:del w:id="2459" w:author="Donovan Goode [2]" w:date="2018-11-09T10:04:00Z"/>
                <w:rFonts w:ascii="Consolas" w:eastAsia="Times New Roman" w:hAnsi="Consolas" w:cs="Times New Roman"/>
                <w:color w:val="D4D4D4"/>
                <w:sz w:val="21"/>
                <w:szCs w:val="21"/>
              </w:rPr>
              <w:pPrChange w:id="2460" w:author="Donovan Goode [2]" w:date="2018-11-09T10:05:00Z">
                <w:pPr>
                  <w:framePr w:hSpace="180" w:wrap="around" w:vAnchor="text" w:hAnchor="margin" w:xAlign="center" w:y="130"/>
                  <w:shd w:val="clear" w:color="auto" w:fill="1E1E1E"/>
                  <w:spacing w:line="285" w:lineRule="atLeast"/>
                </w:pPr>
              </w:pPrChange>
            </w:pPr>
            <w:del w:id="246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3A1CBBBA" w14:textId="77777777" w:rsidR="00ED1509" w:rsidRPr="006928EC" w:rsidDel="008B6AF4" w:rsidRDefault="00ED1509">
            <w:pPr>
              <w:pStyle w:val="Heading1Numbered"/>
              <w:rPr>
                <w:del w:id="2462" w:author="Donovan Goode [2]" w:date="2018-11-09T10:04:00Z"/>
                <w:rFonts w:ascii="Consolas" w:eastAsia="Times New Roman" w:hAnsi="Consolas" w:cs="Times New Roman"/>
                <w:color w:val="D4D4D4"/>
                <w:sz w:val="21"/>
                <w:szCs w:val="21"/>
              </w:rPr>
              <w:pPrChange w:id="2463" w:author="Donovan Goode [2]" w:date="2018-11-09T10:05:00Z">
                <w:pPr>
                  <w:framePr w:hSpace="180" w:wrap="around" w:vAnchor="text" w:hAnchor="margin" w:xAlign="center" w:y="130"/>
                  <w:shd w:val="clear" w:color="auto" w:fill="1E1E1E"/>
                  <w:spacing w:line="285" w:lineRule="atLeast"/>
                </w:pPr>
              </w:pPrChange>
            </w:pPr>
            <w:del w:id="246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Started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7B5AAA21" w14:textId="77777777" w:rsidR="00ED1509" w:rsidRPr="006928EC" w:rsidDel="008B6AF4" w:rsidRDefault="00ED1509">
            <w:pPr>
              <w:pStyle w:val="Heading1Numbered"/>
              <w:rPr>
                <w:del w:id="2465" w:author="Donovan Goode [2]" w:date="2018-11-09T10:04:00Z"/>
                <w:rFonts w:ascii="Consolas" w:eastAsia="Times New Roman" w:hAnsi="Consolas" w:cs="Times New Roman"/>
                <w:color w:val="D4D4D4"/>
                <w:sz w:val="21"/>
                <w:szCs w:val="21"/>
              </w:rPr>
              <w:pPrChange w:id="2466" w:author="Donovan Goode [2]" w:date="2018-11-09T10:05:00Z">
                <w:pPr>
                  <w:framePr w:hSpace="180" w:wrap="around" w:vAnchor="text" w:hAnchor="margin" w:xAlign="center" w:y="130"/>
                  <w:shd w:val="clear" w:color="auto" w:fill="1E1E1E"/>
                  <w:spacing w:line="285" w:lineRule="atLeast"/>
                </w:pPr>
              </w:pPrChange>
            </w:pPr>
            <w:del w:id="246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603DB2D7" w14:textId="77777777" w:rsidR="00ED1509" w:rsidRPr="006928EC" w:rsidDel="008B6AF4" w:rsidRDefault="00ED1509">
            <w:pPr>
              <w:pStyle w:val="Heading1Numbered"/>
              <w:rPr>
                <w:del w:id="2468" w:author="Donovan Goode [2]" w:date="2018-11-09T10:04:00Z"/>
                <w:rFonts w:ascii="Consolas" w:eastAsia="Times New Roman" w:hAnsi="Consolas" w:cs="Times New Roman"/>
                <w:color w:val="D4D4D4"/>
                <w:sz w:val="21"/>
                <w:szCs w:val="21"/>
              </w:rPr>
              <w:pPrChange w:id="2469" w:author="Donovan Goode [2]" w:date="2018-11-09T10:05:00Z">
                <w:pPr>
                  <w:framePr w:hSpace="180" w:wrap="around" w:vAnchor="text" w:hAnchor="margin" w:xAlign="center" w:y="130"/>
                  <w:shd w:val="clear" w:color="auto" w:fill="1E1E1E"/>
                  <w:spacing w:line="285" w:lineRule="atLeast"/>
                </w:pPr>
              </w:pPrChange>
            </w:pPr>
            <w:del w:id="247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Completed By Applicant'</w:delText>
              </w:r>
              <w:r w:rsidRPr="006928EC" w:rsidDel="008B6AF4">
                <w:rPr>
                  <w:rFonts w:ascii="Consolas" w:eastAsia="Times New Roman" w:hAnsi="Consolas" w:cs="Times New Roman"/>
                  <w:color w:val="D4D4D4"/>
                  <w:sz w:val="21"/>
                  <w:szCs w:val="21"/>
                </w:rPr>
                <w:delText>%}</w:delText>
              </w:r>
            </w:del>
          </w:p>
          <w:p w14:paraId="3A02CFE0" w14:textId="77777777" w:rsidR="00ED1509" w:rsidRPr="006928EC" w:rsidDel="008B6AF4" w:rsidRDefault="00ED1509">
            <w:pPr>
              <w:pStyle w:val="Heading1Numbered"/>
              <w:rPr>
                <w:del w:id="2471" w:author="Donovan Goode [2]" w:date="2018-11-09T10:04:00Z"/>
                <w:rFonts w:ascii="Consolas" w:eastAsia="Times New Roman" w:hAnsi="Consolas" w:cs="Times New Roman"/>
                <w:color w:val="D4D4D4"/>
                <w:sz w:val="21"/>
                <w:szCs w:val="21"/>
              </w:rPr>
              <w:pPrChange w:id="2472" w:author="Donovan Goode [2]" w:date="2018-11-09T10:05:00Z">
                <w:pPr>
                  <w:framePr w:hSpace="180" w:wrap="around" w:vAnchor="text" w:hAnchor="margin" w:xAlign="center" w:y="130"/>
                  <w:shd w:val="clear" w:color="auto" w:fill="1E1E1E"/>
                  <w:spacing w:line="285" w:lineRule="atLeast"/>
                </w:pPr>
              </w:pPrChange>
            </w:pPr>
            <w:del w:id="247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2 - Retirement Application Complete"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18EDA230" w14:textId="77777777" w:rsidR="00ED1509" w:rsidRPr="006928EC" w:rsidDel="008B6AF4" w:rsidRDefault="00ED1509">
            <w:pPr>
              <w:pStyle w:val="Heading1Numbered"/>
              <w:rPr>
                <w:del w:id="2474" w:author="Donovan Goode [2]" w:date="2018-11-09T10:04:00Z"/>
                <w:rFonts w:ascii="Consolas" w:eastAsia="Times New Roman" w:hAnsi="Consolas" w:cs="Times New Roman"/>
                <w:color w:val="D4D4D4"/>
                <w:sz w:val="21"/>
                <w:szCs w:val="21"/>
              </w:rPr>
              <w:pPrChange w:id="2475" w:author="Donovan Goode [2]" w:date="2018-11-09T10:05:00Z">
                <w:pPr>
                  <w:framePr w:hSpace="180" w:wrap="around" w:vAnchor="text" w:hAnchor="margin" w:xAlign="center" w:y="130"/>
                  <w:shd w:val="clear" w:color="auto" w:fill="1E1E1E"/>
                  <w:spacing w:line="285" w:lineRule="atLeast"/>
                </w:pPr>
              </w:pPrChange>
            </w:pPr>
            <w:del w:id="2476"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6F73CECC" w14:textId="77777777" w:rsidR="00ED1509" w:rsidRPr="006928EC" w:rsidDel="008B6AF4" w:rsidRDefault="00ED1509">
            <w:pPr>
              <w:pStyle w:val="Heading1Numbered"/>
              <w:rPr>
                <w:del w:id="2477" w:author="Donovan Goode [2]" w:date="2018-11-09T10:04:00Z"/>
                <w:rFonts w:ascii="Consolas" w:eastAsia="Times New Roman" w:hAnsi="Consolas" w:cs="Times New Roman"/>
                <w:color w:val="D4D4D4"/>
                <w:sz w:val="21"/>
                <w:szCs w:val="21"/>
              </w:rPr>
              <w:pPrChange w:id="2478" w:author="Donovan Goode [2]" w:date="2018-11-09T10:05:00Z">
                <w:pPr>
                  <w:framePr w:hSpace="180" w:wrap="around" w:vAnchor="text" w:hAnchor="margin" w:xAlign="center" w:y="130"/>
                  <w:shd w:val="clear" w:color="auto" w:fill="1E1E1E"/>
                  <w:spacing w:line="285" w:lineRule="atLeast"/>
                </w:pPr>
              </w:pPrChange>
            </w:pPr>
            <w:del w:id="247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48D14D43" w14:textId="77777777" w:rsidR="00ED1509" w:rsidRPr="006928EC" w:rsidDel="008B6AF4" w:rsidRDefault="00ED1509">
            <w:pPr>
              <w:pStyle w:val="Heading1Numbered"/>
              <w:rPr>
                <w:del w:id="2480" w:author="Donovan Goode [2]" w:date="2018-11-09T10:04:00Z"/>
                <w:rFonts w:ascii="Consolas" w:eastAsia="Times New Roman" w:hAnsi="Consolas" w:cs="Times New Roman"/>
                <w:color w:val="D4D4D4"/>
                <w:sz w:val="21"/>
                <w:szCs w:val="21"/>
              </w:rPr>
              <w:pPrChange w:id="2481" w:author="Donovan Goode [2]" w:date="2018-11-09T10:05:00Z">
                <w:pPr>
                  <w:framePr w:hSpace="180" w:wrap="around" w:vAnchor="text" w:hAnchor="margin" w:xAlign="center" w:y="130"/>
                  <w:shd w:val="clear" w:color="auto" w:fill="1E1E1E"/>
                  <w:spacing w:line="285" w:lineRule="atLeast"/>
                </w:pPr>
              </w:pPrChange>
            </w:pPr>
            <w:del w:id="248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208DE593" w14:textId="77777777" w:rsidR="00ED1509" w:rsidRPr="006928EC" w:rsidDel="008B6AF4" w:rsidRDefault="00ED1509">
            <w:pPr>
              <w:pStyle w:val="Heading1Numbered"/>
              <w:rPr>
                <w:del w:id="2483" w:author="Donovan Goode [2]" w:date="2018-11-09T10:04:00Z"/>
                <w:rFonts w:ascii="Consolas" w:eastAsia="Times New Roman" w:hAnsi="Consolas" w:cs="Times New Roman"/>
                <w:color w:val="D4D4D4"/>
                <w:sz w:val="21"/>
                <w:szCs w:val="21"/>
              </w:rPr>
              <w:pPrChange w:id="2484" w:author="Donovan Goode [2]" w:date="2018-11-09T10:05:00Z">
                <w:pPr>
                  <w:framePr w:hSpace="180" w:wrap="around" w:vAnchor="text" w:hAnchor="margin" w:xAlign="center" w:y="130"/>
                  <w:shd w:val="clear" w:color="auto" w:fill="1E1E1E"/>
                  <w:spacing w:line="285" w:lineRule="atLeast"/>
                </w:pPr>
              </w:pPrChange>
            </w:pPr>
            <w:del w:id="248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Completed and Awaiting Review</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7EACF0E5" w14:textId="77777777" w:rsidR="00ED1509" w:rsidRPr="006928EC" w:rsidDel="008B6AF4" w:rsidRDefault="00ED1509">
            <w:pPr>
              <w:pStyle w:val="Heading1Numbered"/>
              <w:rPr>
                <w:del w:id="2486" w:author="Donovan Goode [2]" w:date="2018-11-09T10:04:00Z"/>
                <w:rFonts w:ascii="Consolas" w:eastAsia="Times New Roman" w:hAnsi="Consolas" w:cs="Times New Roman"/>
                <w:color w:val="D4D4D4"/>
                <w:sz w:val="21"/>
                <w:szCs w:val="21"/>
              </w:rPr>
              <w:pPrChange w:id="2487" w:author="Donovan Goode [2]" w:date="2018-11-09T10:05:00Z">
                <w:pPr>
                  <w:framePr w:hSpace="180" w:wrap="around" w:vAnchor="text" w:hAnchor="margin" w:xAlign="center" w:y="130"/>
                  <w:shd w:val="clear" w:color="auto" w:fill="1E1E1E"/>
                  <w:spacing w:line="285" w:lineRule="atLeast"/>
                </w:pPr>
              </w:pPrChange>
            </w:pPr>
            <w:del w:id="248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4BA27FBF" w14:textId="77777777" w:rsidR="00ED1509" w:rsidRPr="006928EC" w:rsidDel="008B6AF4" w:rsidRDefault="00ED1509">
            <w:pPr>
              <w:pStyle w:val="Heading1Numbered"/>
              <w:rPr>
                <w:del w:id="2489" w:author="Donovan Goode [2]" w:date="2018-11-09T10:04:00Z"/>
                <w:rFonts w:ascii="Consolas" w:eastAsia="Times New Roman" w:hAnsi="Consolas" w:cs="Times New Roman"/>
                <w:color w:val="D4D4D4"/>
                <w:sz w:val="21"/>
                <w:szCs w:val="21"/>
              </w:rPr>
              <w:pPrChange w:id="2490" w:author="Donovan Goode [2]" w:date="2018-11-09T10:05:00Z">
                <w:pPr>
                  <w:framePr w:hSpace="180" w:wrap="around" w:vAnchor="text" w:hAnchor="margin" w:xAlign="center" w:y="130"/>
                  <w:shd w:val="clear" w:color="auto" w:fill="1E1E1E"/>
                  <w:spacing w:line="285" w:lineRule="atLeast"/>
                </w:pPr>
              </w:pPrChange>
            </w:pPr>
            <w:del w:id="249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'Not yet reviewed'</w:delText>
              </w:r>
              <w:r w:rsidRPr="006928EC" w:rsidDel="008B6AF4">
                <w:rPr>
                  <w:rFonts w:ascii="Consolas" w:eastAsia="Times New Roman" w:hAnsi="Consolas" w:cs="Times New Roman"/>
                  <w:color w:val="D4D4D4"/>
                  <w:sz w:val="21"/>
                  <w:szCs w:val="21"/>
                </w:rPr>
                <w:delText>%}</w:delText>
              </w:r>
            </w:del>
          </w:p>
          <w:p w14:paraId="340B9449" w14:textId="77777777" w:rsidR="00ED1509" w:rsidRPr="006928EC" w:rsidDel="008B6AF4" w:rsidRDefault="00ED1509">
            <w:pPr>
              <w:pStyle w:val="Heading1Numbered"/>
              <w:rPr>
                <w:del w:id="2492" w:author="Donovan Goode [2]" w:date="2018-11-09T10:04:00Z"/>
                <w:rFonts w:ascii="Consolas" w:eastAsia="Times New Roman" w:hAnsi="Consolas" w:cs="Times New Roman"/>
                <w:color w:val="D4D4D4"/>
                <w:sz w:val="21"/>
                <w:szCs w:val="21"/>
              </w:rPr>
              <w:pPrChange w:id="2493" w:author="Donovan Goode [2]" w:date="2018-11-09T10:05:00Z">
                <w:pPr>
                  <w:framePr w:hSpace="180" w:wrap="around" w:vAnchor="text" w:hAnchor="margin" w:xAlign="center" w:y="130"/>
                  <w:shd w:val="clear" w:color="auto" w:fill="1E1E1E"/>
                  <w:spacing w:line="285" w:lineRule="atLeast"/>
                </w:pPr>
              </w:pPrChange>
            </w:pPr>
            <w:del w:id="249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2 - Retirement Application Complete"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B447C74" w14:textId="77777777" w:rsidR="00ED1509" w:rsidRPr="006928EC" w:rsidDel="008B6AF4" w:rsidRDefault="00ED1509">
            <w:pPr>
              <w:pStyle w:val="Heading1Numbered"/>
              <w:rPr>
                <w:del w:id="2495" w:author="Donovan Goode [2]" w:date="2018-11-09T10:04:00Z"/>
                <w:rFonts w:ascii="Consolas" w:eastAsia="Times New Roman" w:hAnsi="Consolas" w:cs="Times New Roman"/>
                <w:color w:val="D4D4D4"/>
                <w:sz w:val="21"/>
                <w:szCs w:val="21"/>
              </w:rPr>
              <w:pPrChange w:id="2496" w:author="Donovan Goode [2]" w:date="2018-11-09T10:05:00Z">
                <w:pPr>
                  <w:framePr w:hSpace="180" w:wrap="around" w:vAnchor="text" w:hAnchor="margin" w:xAlign="center" w:y="130"/>
                  <w:shd w:val="clear" w:color="auto" w:fill="1E1E1E"/>
                  <w:spacing w:line="285" w:lineRule="atLeast"/>
                </w:pPr>
              </w:pPrChange>
            </w:pPr>
            <w:del w:id="2497"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4D673001" w14:textId="77777777" w:rsidR="00ED1509" w:rsidRPr="006928EC" w:rsidDel="008B6AF4" w:rsidRDefault="00ED1509">
            <w:pPr>
              <w:pStyle w:val="Heading1Numbered"/>
              <w:rPr>
                <w:del w:id="2498" w:author="Donovan Goode [2]" w:date="2018-11-09T10:04:00Z"/>
                <w:rFonts w:ascii="Consolas" w:eastAsia="Times New Roman" w:hAnsi="Consolas" w:cs="Times New Roman"/>
                <w:color w:val="D4D4D4"/>
                <w:sz w:val="21"/>
                <w:szCs w:val="21"/>
              </w:rPr>
              <w:pPrChange w:id="2499" w:author="Donovan Goode [2]" w:date="2018-11-09T10:05:00Z">
                <w:pPr>
                  <w:framePr w:hSpace="180" w:wrap="around" w:vAnchor="text" w:hAnchor="margin" w:xAlign="center" w:y="130"/>
                  <w:shd w:val="clear" w:color="auto" w:fill="1E1E1E"/>
                  <w:spacing w:line="285" w:lineRule="atLeast"/>
                </w:pPr>
              </w:pPrChange>
            </w:pPr>
            <w:del w:id="250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0AA9633E" w14:textId="77777777" w:rsidR="00ED1509" w:rsidRPr="006928EC" w:rsidDel="008B6AF4" w:rsidRDefault="00ED1509">
            <w:pPr>
              <w:pStyle w:val="Heading1Numbered"/>
              <w:rPr>
                <w:del w:id="2501" w:author="Donovan Goode [2]" w:date="2018-11-09T10:04:00Z"/>
                <w:rFonts w:ascii="Consolas" w:eastAsia="Times New Roman" w:hAnsi="Consolas" w:cs="Times New Roman"/>
                <w:color w:val="D4D4D4"/>
                <w:sz w:val="21"/>
                <w:szCs w:val="21"/>
              </w:rPr>
              <w:pPrChange w:id="2502" w:author="Donovan Goode [2]" w:date="2018-11-09T10:05:00Z">
                <w:pPr>
                  <w:framePr w:hSpace="180" w:wrap="around" w:vAnchor="text" w:hAnchor="margin" w:xAlign="center" w:y="130"/>
                  <w:shd w:val="clear" w:color="auto" w:fill="1E1E1E"/>
                  <w:spacing w:line="285" w:lineRule="atLeast"/>
                </w:pPr>
              </w:pPrChange>
            </w:pPr>
            <w:del w:id="250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1F5102F0" w14:textId="77777777" w:rsidR="00ED1509" w:rsidRPr="006928EC" w:rsidDel="008B6AF4" w:rsidRDefault="00ED1509">
            <w:pPr>
              <w:pStyle w:val="Heading1Numbered"/>
              <w:rPr>
                <w:del w:id="2504" w:author="Donovan Goode [2]" w:date="2018-11-09T10:04:00Z"/>
                <w:rFonts w:ascii="Consolas" w:eastAsia="Times New Roman" w:hAnsi="Consolas" w:cs="Times New Roman"/>
                <w:color w:val="D4D4D4"/>
                <w:sz w:val="21"/>
                <w:szCs w:val="21"/>
              </w:rPr>
              <w:pPrChange w:id="2505" w:author="Donovan Goode [2]" w:date="2018-11-09T10:05:00Z">
                <w:pPr>
                  <w:framePr w:hSpace="180" w:wrap="around" w:vAnchor="text" w:hAnchor="margin" w:xAlign="center" w:y="130"/>
                  <w:shd w:val="clear" w:color="auto" w:fill="1E1E1E"/>
                  <w:spacing w:line="285" w:lineRule="atLeast"/>
                </w:pPr>
              </w:pPrChange>
            </w:pPr>
            <w:del w:id="2506"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Not yet reviewed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01EA7A9F" w14:textId="77777777" w:rsidR="00ED1509" w:rsidRPr="006928EC" w:rsidDel="008B6AF4" w:rsidRDefault="00ED1509">
            <w:pPr>
              <w:pStyle w:val="Heading1Numbered"/>
              <w:rPr>
                <w:del w:id="2507" w:author="Donovan Goode [2]" w:date="2018-11-09T10:04:00Z"/>
                <w:rFonts w:ascii="Consolas" w:eastAsia="Times New Roman" w:hAnsi="Consolas" w:cs="Times New Roman"/>
                <w:color w:val="D4D4D4"/>
                <w:sz w:val="21"/>
                <w:szCs w:val="21"/>
              </w:rPr>
              <w:pPrChange w:id="2508" w:author="Donovan Goode [2]" w:date="2018-11-09T10:05:00Z">
                <w:pPr>
                  <w:framePr w:hSpace="180" w:wrap="around" w:vAnchor="text" w:hAnchor="margin" w:xAlign="center" w:y="130"/>
                  <w:shd w:val="clear" w:color="auto" w:fill="1E1E1E"/>
                  <w:spacing w:line="285" w:lineRule="atLeast"/>
                </w:pPr>
              </w:pPrChange>
            </w:pPr>
            <w:del w:id="250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1B6ED98A" w14:textId="77777777" w:rsidR="00ED1509" w:rsidRPr="006928EC" w:rsidDel="008B6AF4" w:rsidRDefault="00ED1509">
            <w:pPr>
              <w:pStyle w:val="Heading1Numbered"/>
              <w:rPr>
                <w:del w:id="2510" w:author="Donovan Goode [2]" w:date="2018-11-09T10:04:00Z"/>
                <w:rFonts w:ascii="Consolas" w:eastAsia="Times New Roman" w:hAnsi="Consolas" w:cs="Times New Roman"/>
                <w:color w:val="D4D4D4"/>
                <w:sz w:val="21"/>
                <w:szCs w:val="21"/>
              </w:rPr>
              <w:pPrChange w:id="2511" w:author="Donovan Goode [2]" w:date="2018-11-09T10:05:00Z">
                <w:pPr>
                  <w:framePr w:hSpace="180" w:wrap="around" w:vAnchor="text" w:hAnchor="margin" w:xAlign="center" w:y="130"/>
                  <w:shd w:val="clear" w:color="auto" w:fill="1E1E1E"/>
                  <w:spacing w:line="285" w:lineRule="atLeast"/>
                </w:pPr>
              </w:pPrChange>
            </w:pPr>
            <w:del w:id="251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'Summary of Service Review'</w:delText>
              </w:r>
              <w:r w:rsidRPr="006928EC" w:rsidDel="008B6AF4">
                <w:rPr>
                  <w:rFonts w:ascii="Consolas" w:eastAsia="Times New Roman" w:hAnsi="Consolas" w:cs="Times New Roman"/>
                  <w:color w:val="D4D4D4"/>
                  <w:sz w:val="21"/>
                  <w:szCs w:val="21"/>
                </w:rPr>
                <w:delText>%}</w:delText>
              </w:r>
            </w:del>
          </w:p>
          <w:p w14:paraId="069C4A52" w14:textId="77777777" w:rsidR="00ED1509" w:rsidRPr="006928EC" w:rsidDel="008B6AF4" w:rsidRDefault="00ED1509">
            <w:pPr>
              <w:pStyle w:val="Heading1Numbered"/>
              <w:rPr>
                <w:del w:id="2513" w:author="Donovan Goode [2]" w:date="2018-11-09T10:04:00Z"/>
                <w:rFonts w:ascii="Consolas" w:eastAsia="Times New Roman" w:hAnsi="Consolas" w:cs="Times New Roman"/>
                <w:color w:val="D4D4D4"/>
                <w:sz w:val="21"/>
                <w:szCs w:val="21"/>
              </w:rPr>
              <w:pPrChange w:id="2514" w:author="Donovan Goode [2]" w:date="2018-11-09T10:05:00Z">
                <w:pPr>
                  <w:framePr w:hSpace="180" w:wrap="around" w:vAnchor="text" w:hAnchor="margin" w:xAlign="center" w:y="130"/>
                  <w:shd w:val="clear" w:color="auto" w:fill="1E1E1E"/>
                  <w:spacing w:line="285" w:lineRule="atLeast"/>
                </w:pPr>
              </w:pPrChange>
            </w:pPr>
            <w:del w:id="251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3 - Summary of Service"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4DBE556" w14:textId="77777777" w:rsidR="00ED1509" w:rsidRPr="006928EC" w:rsidDel="008B6AF4" w:rsidRDefault="00ED1509">
            <w:pPr>
              <w:pStyle w:val="Heading1Numbered"/>
              <w:rPr>
                <w:del w:id="2516" w:author="Donovan Goode [2]" w:date="2018-11-09T10:04:00Z"/>
                <w:rFonts w:ascii="Consolas" w:eastAsia="Times New Roman" w:hAnsi="Consolas" w:cs="Times New Roman"/>
                <w:color w:val="D4D4D4"/>
                <w:sz w:val="21"/>
                <w:szCs w:val="21"/>
              </w:rPr>
              <w:pPrChange w:id="2517" w:author="Donovan Goode [2]" w:date="2018-11-09T10:05:00Z">
                <w:pPr>
                  <w:framePr w:hSpace="180" w:wrap="around" w:vAnchor="text" w:hAnchor="margin" w:xAlign="center" w:y="130"/>
                  <w:shd w:val="clear" w:color="auto" w:fill="1E1E1E"/>
                  <w:spacing w:line="285" w:lineRule="atLeast"/>
                </w:pPr>
              </w:pPrChange>
            </w:pPr>
            <w:del w:id="2518"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2F9DAE6" w14:textId="77777777" w:rsidR="00ED1509" w:rsidRPr="006928EC" w:rsidDel="008B6AF4" w:rsidRDefault="00ED1509">
            <w:pPr>
              <w:pStyle w:val="Heading1Numbered"/>
              <w:rPr>
                <w:del w:id="2519" w:author="Donovan Goode [2]" w:date="2018-11-09T10:04:00Z"/>
                <w:rFonts w:ascii="Consolas" w:eastAsia="Times New Roman" w:hAnsi="Consolas" w:cs="Times New Roman"/>
                <w:color w:val="D4D4D4"/>
                <w:sz w:val="21"/>
                <w:szCs w:val="21"/>
              </w:rPr>
              <w:pPrChange w:id="2520" w:author="Donovan Goode [2]" w:date="2018-11-09T10:05:00Z">
                <w:pPr>
                  <w:framePr w:hSpace="180" w:wrap="around" w:vAnchor="text" w:hAnchor="margin" w:xAlign="center" w:y="130"/>
                  <w:shd w:val="clear" w:color="auto" w:fill="1E1E1E"/>
                  <w:spacing w:line="285" w:lineRule="atLeast"/>
                </w:pPr>
              </w:pPrChange>
            </w:pPr>
            <w:del w:id="252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764F8E68" w14:textId="77777777" w:rsidR="00ED1509" w:rsidRPr="006928EC" w:rsidDel="008B6AF4" w:rsidRDefault="00ED1509">
            <w:pPr>
              <w:pStyle w:val="Heading1Numbered"/>
              <w:rPr>
                <w:del w:id="2522" w:author="Donovan Goode [2]" w:date="2018-11-09T10:04:00Z"/>
                <w:rFonts w:ascii="Consolas" w:eastAsia="Times New Roman" w:hAnsi="Consolas" w:cs="Times New Roman"/>
                <w:color w:val="D4D4D4"/>
                <w:sz w:val="21"/>
                <w:szCs w:val="21"/>
              </w:rPr>
              <w:pPrChange w:id="2523" w:author="Donovan Goode [2]" w:date="2018-11-09T10:05:00Z">
                <w:pPr>
                  <w:framePr w:hSpace="180" w:wrap="around" w:vAnchor="text" w:hAnchor="margin" w:xAlign="center" w:y="130"/>
                  <w:shd w:val="clear" w:color="auto" w:fill="1E1E1E"/>
                  <w:spacing w:line="285" w:lineRule="atLeast"/>
                </w:pPr>
              </w:pPrChange>
            </w:pPr>
            <w:del w:id="252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5171880" w14:textId="77777777" w:rsidR="00ED1509" w:rsidRPr="006928EC" w:rsidDel="008B6AF4" w:rsidRDefault="00ED1509">
            <w:pPr>
              <w:pStyle w:val="Heading1Numbered"/>
              <w:rPr>
                <w:del w:id="2525" w:author="Donovan Goode [2]" w:date="2018-11-09T10:04:00Z"/>
                <w:rFonts w:ascii="Consolas" w:eastAsia="Times New Roman" w:hAnsi="Consolas" w:cs="Times New Roman"/>
                <w:color w:val="D4D4D4"/>
                <w:sz w:val="21"/>
                <w:szCs w:val="21"/>
              </w:rPr>
              <w:pPrChange w:id="2526" w:author="Donovan Goode [2]" w:date="2018-11-09T10:05:00Z">
                <w:pPr>
                  <w:framePr w:hSpace="180" w:wrap="around" w:vAnchor="text" w:hAnchor="margin" w:xAlign="center" w:y="130"/>
                  <w:shd w:val="clear" w:color="auto" w:fill="1E1E1E"/>
                  <w:spacing w:line="285" w:lineRule="atLeast"/>
                </w:pPr>
              </w:pPrChange>
            </w:pPr>
            <w:del w:id="252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Summary of Service is ready to be certified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4213D5EB" w14:textId="77777777" w:rsidR="00ED1509" w:rsidRPr="006928EC" w:rsidDel="008B6AF4" w:rsidRDefault="00ED1509">
            <w:pPr>
              <w:pStyle w:val="Heading1Numbered"/>
              <w:rPr>
                <w:del w:id="2528" w:author="Donovan Goode [2]" w:date="2018-11-09T10:04:00Z"/>
                <w:rFonts w:ascii="Consolas" w:eastAsia="Times New Roman" w:hAnsi="Consolas" w:cs="Times New Roman"/>
                <w:color w:val="D4D4D4"/>
                <w:sz w:val="21"/>
                <w:szCs w:val="21"/>
              </w:rPr>
              <w:pPrChange w:id="2529" w:author="Donovan Goode [2]" w:date="2018-11-09T10:05:00Z">
                <w:pPr>
                  <w:framePr w:hSpace="180" w:wrap="around" w:vAnchor="text" w:hAnchor="margin" w:xAlign="center" w:y="130"/>
                  <w:shd w:val="clear" w:color="auto" w:fill="1E1E1E"/>
                  <w:spacing w:line="285" w:lineRule="atLeast"/>
                </w:pPr>
              </w:pPrChange>
            </w:pPr>
            <w:del w:id="253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0E027609" w14:textId="77777777" w:rsidR="00ED1509" w:rsidRPr="006928EC" w:rsidDel="008B6AF4" w:rsidRDefault="00ED1509">
            <w:pPr>
              <w:pStyle w:val="Heading1Numbered"/>
              <w:rPr>
                <w:del w:id="2531" w:author="Donovan Goode [2]" w:date="2018-11-09T10:04:00Z"/>
                <w:rFonts w:ascii="Consolas" w:eastAsia="Times New Roman" w:hAnsi="Consolas" w:cs="Times New Roman"/>
                <w:color w:val="D4D4D4"/>
                <w:sz w:val="21"/>
                <w:szCs w:val="21"/>
              </w:rPr>
              <w:pPrChange w:id="2532" w:author="Donovan Goode [2]" w:date="2018-11-09T10:05:00Z">
                <w:pPr>
                  <w:framePr w:hSpace="180" w:wrap="around" w:vAnchor="text" w:hAnchor="margin" w:xAlign="center" w:y="130"/>
                  <w:shd w:val="clear" w:color="auto" w:fill="1E1E1E"/>
                  <w:spacing w:line="285" w:lineRule="atLeast"/>
                </w:pPr>
              </w:pPrChange>
            </w:pPr>
            <w:del w:id="253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'HR Review'</w:delText>
              </w:r>
              <w:r w:rsidRPr="006928EC" w:rsidDel="008B6AF4">
                <w:rPr>
                  <w:rFonts w:ascii="Consolas" w:eastAsia="Times New Roman" w:hAnsi="Consolas" w:cs="Times New Roman"/>
                  <w:color w:val="D4D4D4"/>
                  <w:sz w:val="21"/>
                  <w:szCs w:val="21"/>
                </w:rPr>
                <w:delText>%}</w:delText>
              </w:r>
            </w:del>
          </w:p>
          <w:p w14:paraId="0F76ECB2" w14:textId="77777777" w:rsidR="00ED1509" w:rsidRPr="006928EC" w:rsidDel="008B6AF4" w:rsidRDefault="00ED1509">
            <w:pPr>
              <w:pStyle w:val="Heading1Numbered"/>
              <w:rPr>
                <w:del w:id="2534" w:author="Donovan Goode [2]" w:date="2018-11-09T10:04:00Z"/>
                <w:rFonts w:ascii="Consolas" w:eastAsia="Times New Roman" w:hAnsi="Consolas" w:cs="Times New Roman"/>
                <w:color w:val="D4D4D4"/>
                <w:sz w:val="21"/>
                <w:szCs w:val="21"/>
              </w:rPr>
              <w:pPrChange w:id="2535" w:author="Donovan Goode [2]" w:date="2018-11-09T10:05:00Z">
                <w:pPr>
                  <w:framePr w:hSpace="180" w:wrap="around" w:vAnchor="text" w:hAnchor="margin" w:xAlign="center" w:y="130"/>
                  <w:shd w:val="clear" w:color="auto" w:fill="1E1E1E"/>
                  <w:spacing w:line="285" w:lineRule="atLeast"/>
                </w:pPr>
              </w:pPrChange>
            </w:pPr>
            <w:del w:id="2536"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4 - HR Checklist"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60632FB2" w14:textId="77777777" w:rsidR="00ED1509" w:rsidRPr="006928EC" w:rsidDel="008B6AF4" w:rsidRDefault="00ED1509">
            <w:pPr>
              <w:pStyle w:val="Heading1Numbered"/>
              <w:rPr>
                <w:del w:id="2537" w:author="Donovan Goode [2]" w:date="2018-11-09T10:04:00Z"/>
                <w:rFonts w:ascii="Consolas" w:eastAsia="Times New Roman" w:hAnsi="Consolas" w:cs="Times New Roman"/>
                <w:color w:val="D4D4D4"/>
                <w:sz w:val="21"/>
                <w:szCs w:val="21"/>
              </w:rPr>
              <w:pPrChange w:id="2538" w:author="Donovan Goode [2]" w:date="2018-11-09T10:05:00Z">
                <w:pPr>
                  <w:framePr w:hSpace="180" w:wrap="around" w:vAnchor="text" w:hAnchor="margin" w:xAlign="center" w:y="130"/>
                  <w:shd w:val="clear" w:color="auto" w:fill="1E1E1E"/>
                  <w:spacing w:line="285" w:lineRule="atLeast"/>
                </w:pPr>
              </w:pPrChange>
            </w:pPr>
            <w:del w:id="2539"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5829A0FF" w14:textId="77777777" w:rsidR="00ED1509" w:rsidRPr="006928EC" w:rsidDel="008B6AF4" w:rsidRDefault="00ED1509">
            <w:pPr>
              <w:pStyle w:val="Heading1Numbered"/>
              <w:rPr>
                <w:del w:id="2540" w:author="Donovan Goode [2]" w:date="2018-11-09T10:04:00Z"/>
                <w:rFonts w:ascii="Consolas" w:eastAsia="Times New Roman" w:hAnsi="Consolas" w:cs="Times New Roman"/>
                <w:color w:val="D4D4D4"/>
                <w:sz w:val="21"/>
                <w:szCs w:val="21"/>
              </w:rPr>
              <w:pPrChange w:id="2541" w:author="Donovan Goode [2]" w:date="2018-11-09T10:05:00Z">
                <w:pPr>
                  <w:framePr w:hSpace="180" w:wrap="around" w:vAnchor="text" w:hAnchor="margin" w:xAlign="center" w:y="130"/>
                  <w:shd w:val="clear" w:color="auto" w:fill="1E1E1E"/>
                  <w:spacing w:line="285" w:lineRule="atLeast"/>
                </w:pPr>
              </w:pPrChange>
            </w:pPr>
            <w:del w:id="254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50122E9A" w14:textId="77777777" w:rsidR="00ED1509" w:rsidRPr="006928EC" w:rsidDel="008B6AF4" w:rsidRDefault="00ED1509">
            <w:pPr>
              <w:pStyle w:val="Heading1Numbered"/>
              <w:rPr>
                <w:del w:id="2543" w:author="Donovan Goode [2]" w:date="2018-11-09T10:04:00Z"/>
                <w:rFonts w:ascii="Consolas" w:eastAsia="Times New Roman" w:hAnsi="Consolas" w:cs="Times New Roman"/>
                <w:color w:val="D4D4D4"/>
                <w:sz w:val="21"/>
                <w:szCs w:val="21"/>
              </w:rPr>
              <w:pPrChange w:id="2544" w:author="Donovan Goode [2]" w:date="2018-11-09T10:05:00Z">
                <w:pPr>
                  <w:framePr w:hSpace="180" w:wrap="around" w:vAnchor="text" w:hAnchor="margin" w:xAlign="center" w:y="130"/>
                  <w:shd w:val="clear" w:color="auto" w:fill="1E1E1E"/>
                  <w:spacing w:line="285" w:lineRule="atLeast"/>
                </w:pPr>
              </w:pPrChange>
            </w:pPr>
            <w:del w:id="254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492AD39" w14:textId="77777777" w:rsidR="00ED1509" w:rsidRPr="006928EC" w:rsidDel="008B6AF4" w:rsidRDefault="00ED1509">
            <w:pPr>
              <w:pStyle w:val="Heading1Numbered"/>
              <w:rPr>
                <w:del w:id="2546" w:author="Donovan Goode [2]" w:date="2018-11-09T10:04:00Z"/>
                <w:rFonts w:ascii="Consolas" w:eastAsia="Times New Roman" w:hAnsi="Consolas" w:cs="Times New Roman"/>
                <w:color w:val="D4D4D4"/>
                <w:sz w:val="21"/>
                <w:szCs w:val="21"/>
              </w:rPr>
              <w:pPrChange w:id="2547" w:author="Donovan Goode [2]" w:date="2018-11-09T10:05:00Z">
                <w:pPr>
                  <w:framePr w:hSpace="180" w:wrap="around" w:vAnchor="text" w:hAnchor="margin" w:xAlign="center" w:y="130"/>
                  <w:shd w:val="clear" w:color="auto" w:fill="1E1E1E"/>
                  <w:spacing w:line="285" w:lineRule="atLeast"/>
                </w:pPr>
              </w:pPrChange>
            </w:pPr>
            <w:del w:id="254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HR Checklist has been completed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6A0C5765" w14:textId="77777777" w:rsidR="00ED1509" w:rsidRPr="006928EC" w:rsidDel="008B6AF4" w:rsidRDefault="00ED1509">
            <w:pPr>
              <w:pStyle w:val="Heading1Numbered"/>
              <w:rPr>
                <w:del w:id="2549" w:author="Donovan Goode [2]" w:date="2018-11-09T10:04:00Z"/>
                <w:rFonts w:ascii="Consolas" w:eastAsia="Times New Roman" w:hAnsi="Consolas" w:cs="Times New Roman"/>
                <w:color w:val="D4D4D4"/>
                <w:sz w:val="21"/>
                <w:szCs w:val="21"/>
              </w:rPr>
              <w:pPrChange w:id="2550" w:author="Donovan Goode [2]" w:date="2018-11-09T10:05:00Z">
                <w:pPr>
                  <w:framePr w:hSpace="180" w:wrap="around" w:vAnchor="text" w:hAnchor="margin" w:xAlign="center" w:y="130"/>
                  <w:shd w:val="clear" w:color="auto" w:fill="1E1E1E"/>
                  <w:spacing w:line="285" w:lineRule="atLeast"/>
                </w:pPr>
              </w:pPrChange>
            </w:pPr>
            <w:del w:id="255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7681A8E9" w14:textId="77777777" w:rsidR="00ED1509" w:rsidRPr="006928EC" w:rsidDel="008B6AF4" w:rsidRDefault="00ED1509">
            <w:pPr>
              <w:pStyle w:val="Heading1Numbered"/>
              <w:rPr>
                <w:del w:id="2552" w:author="Donovan Goode [2]" w:date="2018-11-09T10:04:00Z"/>
                <w:rFonts w:ascii="Consolas" w:eastAsia="Times New Roman" w:hAnsi="Consolas" w:cs="Times New Roman"/>
                <w:color w:val="D4D4D4"/>
                <w:sz w:val="21"/>
                <w:szCs w:val="21"/>
              </w:rPr>
              <w:pPrChange w:id="2553" w:author="Donovan Goode [2]" w:date="2018-11-09T10:05:00Z">
                <w:pPr>
                  <w:framePr w:hSpace="180" w:wrap="around" w:vAnchor="text" w:hAnchor="margin" w:xAlign="center" w:y="130"/>
                  <w:shd w:val="clear" w:color="auto" w:fill="1E1E1E"/>
                  <w:spacing w:line="285" w:lineRule="atLeast"/>
                </w:pPr>
              </w:pPrChange>
            </w:pPr>
            <w:del w:id="255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'Payroll Review'</w:delText>
              </w:r>
              <w:r w:rsidRPr="006928EC" w:rsidDel="008B6AF4">
                <w:rPr>
                  <w:rFonts w:ascii="Consolas" w:eastAsia="Times New Roman" w:hAnsi="Consolas" w:cs="Times New Roman"/>
                  <w:color w:val="D4D4D4"/>
                  <w:sz w:val="21"/>
                  <w:szCs w:val="21"/>
                </w:rPr>
                <w:delText>%}</w:delText>
              </w:r>
            </w:del>
          </w:p>
          <w:p w14:paraId="6739F013" w14:textId="77777777" w:rsidR="00ED1509" w:rsidRPr="006928EC" w:rsidDel="008B6AF4" w:rsidRDefault="00ED1509">
            <w:pPr>
              <w:pStyle w:val="Heading1Numbered"/>
              <w:rPr>
                <w:del w:id="2555" w:author="Donovan Goode [2]" w:date="2018-11-09T10:04:00Z"/>
                <w:rFonts w:ascii="Consolas" w:eastAsia="Times New Roman" w:hAnsi="Consolas" w:cs="Times New Roman"/>
                <w:color w:val="D4D4D4"/>
                <w:sz w:val="21"/>
                <w:szCs w:val="21"/>
              </w:rPr>
              <w:pPrChange w:id="2556" w:author="Donovan Goode [2]" w:date="2018-11-09T10:05:00Z">
                <w:pPr>
                  <w:framePr w:hSpace="180" w:wrap="around" w:vAnchor="text" w:hAnchor="margin" w:xAlign="center" w:y="130"/>
                  <w:shd w:val="clear" w:color="auto" w:fill="1E1E1E"/>
                  <w:spacing w:line="285" w:lineRule="atLeast"/>
                </w:pPr>
              </w:pPrChange>
            </w:pPr>
            <w:del w:id="255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5 - Payroll Checklist"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4BBE571" w14:textId="77777777" w:rsidR="00ED1509" w:rsidRPr="006928EC" w:rsidDel="008B6AF4" w:rsidRDefault="00ED1509">
            <w:pPr>
              <w:pStyle w:val="Heading1Numbered"/>
              <w:rPr>
                <w:del w:id="2558" w:author="Donovan Goode [2]" w:date="2018-11-09T10:04:00Z"/>
                <w:rFonts w:ascii="Consolas" w:eastAsia="Times New Roman" w:hAnsi="Consolas" w:cs="Times New Roman"/>
                <w:color w:val="D4D4D4"/>
                <w:sz w:val="21"/>
                <w:szCs w:val="21"/>
              </w:rPr>
              <w:pPrChange w:id="2559" w:author="Donovan Goode [2]" w:date="2018-11-09T10:05:00Z">
                <w:pPr>
                  <w:framePr w:hSpace="180" w:wrap="around" w:vAnchor="text" w:hAnchor="margin" w:xAlign="center" w:y="130"/>
                  <w:shd w:val="clear" w:color="auto" w:fill="1E1E1E"/>
                  <w:spacing w:line="285" w:lineRule="atLeast"/>
                </w:pPr>
              </w:pPrChange>
            </w:pPr>
            <w:del w:id="2560"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275DE00B" w14:textId="77777777" w:rsidR="00ED1509" w:rsidRPr="006928EC" w:rsidDel="008B6AF4" w:rsidRDefault="00ED1509">
            <w:pPr>
              <w:pStyle w:val="Heading1Numbered"/>
              <w:rPr>
                <w:del w:id="2561" w:author="Donovan Goode [2]" w:date="2018-11-09T10:04:00Z"/>
                <w:rFonts w:ascii="Consolas" w:eastAsia="Times New Roman" w:hAnsi="Consolas" w:cs="Times New Roman"/>
                <w:color w:val="D4D4D4"/>
                <w:sz w:val="21"/>
                <w:szCs w:val="21"/>
              </w:rPr>
              <w:pPrChange w:id="2562" w:author="Donovan Goode [2]" w:date="2018-11-09T10:05:00Z">
                <w:pPr>
                  <w:framePr w:hSpace="180" w:wrap="around" w:vAnchor="text" w:hAnchor="margin" w:xAlign="center" w:y="130"/>
                  <w:shd w:val="clear" w:color="auto" w:fill="1E1E1E"/>
                  <w:spacing w:line="285" w:lineRule="atLeast"/>
                </w:pPr>
              </w:pPrChange>
            </w:pPr>
            <w:del w:id="256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5768BE1E" w14:textId="77777777" w:rsidR="00ED1509" w:rsidRPr="006928EC" w:rsidDel="008B6AF4" w:rsidRDefault="00ED1509">
            <w:pPr>
              <w:pStyle w:val="Heading1Numbered"/>
              <w:rPr>
                <w:del w:id="2564" w:author="Donovan Goode [2]" w:date="2018-11-09T10:04:00Z"/>
                <w:rFonts w:ascii="Consolas" w:eastAsia="Times New Roman" w:hAnsi="Consolas" w:cs="Times New Roman"/>
                <w:color w:val="D4D4D4"/>
                <w:sz w:val="21"/>
                <w:szCs w:val="21"/>
              </w:rPr>
              <w:pPrChange w:id="2565" w:author="Donovan Goode [2]" w:date="2018-11-09T10:05:00Z">
                <w:pPr>
                  <w:framePr w:hSpace="180" w:wrap="around" w:vAnchor="text" w:hAnchor="margin" w:xAlign="center" w:y="130"/>
                  <w:shd w:val="clear" w:color="auto" w:fill="1E1E1E"/>
                  <w:spacing w:line="285" w:lineRule="atLeast"/>
                </w:pPr>
              </w:pPrChange>
            </w:pPr>
            <w:del w:id="2566"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852609C" w14:textId="77777777" w:rsidR="00ED1509" w:rsidRPr="006928EC" w:rsidDel="008B6AF4" w:rsidRDefault="00ED1509">
            <w:pPr>
              <w:pStyle w:val="Heading1Numbered"/>
              <w:rPr>
                <w:del w:id="2567" w:author="Donovan Goode [2]" w:date="2018-11-09T10:04:00Z"/>
                <w:rFonts w:ascii="Consolas" w:eastAsia="Times New Roman" w:hAnsi="Consolas" w:cs="Times New Roman"/>
                <w:color w:val="D4D4D4"/>
                <w:sz w:val="21"/>
                <w:szCs w:val="21"/>
              </w:rPr>
              <w:pPrChange w:id="2568" w:author="Donovan Goode [2]" w:date="2018-11-09T10:05:00Z">
                <w:pPr>
                  <w:framePr w:hSpace="180" w:wrap="around" w:vAnchor="text" w:hAnchor="margin" w:xAlign="center" w:y="130"/>
                  <w:shd w:val="clear" w:color="auto" w:fill="1E1E1E"/>
                  <w:spacing w:line="285" w:lineRule="atLeast"/>
                </w:pPr>
              </w:pPrChange>
            </w:pPr>
            <w:del w:id="256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Payroll Checklist and Certification has been completed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3B512719" w14:textId="77777777" w:rsidR="00ED1509" w:rsidRPr="006928EC" w:rsidDel="008B6AF4" w:rsidRDefault="00ED1509">
            <w:pPr>
              <w:pStyle w:val="Heading1Numbered"/>
              <w:rPr>
                <w:del w:id="2570" w:author="Donovan Goode [2]" w:date="2018-11-09T10:04:00Z"/>
                <w:rFonts w:ascii="Consolas" w:eastAsia="Times New Roman" w:hAnsi="Consolas" w:cs="Times New Roman"/>
                <w:color w:val="D4D4D4"/>
                <w:sz w:val="21"/>
                <w:szCs w:val="21"/>
              </w:rPr>
              <w:pPrChange w:id="2571" w:author="Donovan Goode [2]" w:date="2018-11-09T10:05:00Z">
                <w:pPr>
                  <w:framePr w:hSpace="180" w:wrap="around" w:vAnchor="text" w:hAnchor="margin" w:xAlign="center" w:y="130"/>
                  <w:shd w:val="clear" w:color="auto" w:fill="1E1E1E"/>
                  <w:spacing w:line="285" w:lineRule="atLeast"/>
                </w:pPr>
              </w:pPrChange>
            </w:pPr>
            <w:del w:id="257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355CF89" w14:textId="77777777" w:rsidR="00ED1509" w:rsidRPr="006928EC" w:rsidDel="008B6AF4" w:rsidRDefault="00ED1509">
            <w:pPr>
              <w:pStyle w:val="Heading1Numbered"/>
              <w:rPr>
                <w:del w:id="2573" w:author="Donovan Goode [2]" w:date="2018-11-09T10:04:00Z"/>
                <w:rFonts w:ascii="Consolas" w:eastAsia="Times New Roman" w:hAnsi="Consolas" w:cs="Times New Roman"/>
                <w:color w:val="D4D4D4"/>
                <w:sz w:val="21"/>
                <w:szCs w:val="21"/>
              </w:rPr>
              <w:pPrChange w:id="2574" w:author="Donovan Goode [2]" w:date="2018-11-09T10:05:00Z">
                <w:pPr>
                  <w:framePr w:hSpace="180" w:wrap="around" w:vAnchor="text" w:hAnchor="margin" w:xAlign="center" w:y="130"/>
                  <w:shd w:val="clear" w:color="auto" w:fill="1E1E1E"/>
                  <w:spacing w:line="285" w:lineRule="atLeast"/>
                </w:pPr>
              </w:pPrChange>
            </w:pPr>
            <w:del w:id="257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'Package Submitted to OPM'</w:delText>
              </w:r>
              <w:r w:rsidRPr="006928EC" w:rsidDel="008B6AF4">
                <w:rPr>
                  <w:rFonts w:ascii="Consolas" w:eastAsia="Times New Roman" w:hAnsi="Consolas" w:cs="Times New Roman"/>
                  <w:color w:val="D4D4D4"/>
                  <w:sz w:val="21"/>
                  <w:szCs w:val="21"/>
                </w:rPr>
                <w:delText>%}</w:delText>
              </w:r>
            </w:del>
          </w:p>
          <w:p w14:paraId="7E07925B" w14:textId="77777777" w:rsidR="00ED1509" w:rsidRPr="006928EC" w:rsidDel="008B6AF4" w:rsidRDefault="00ED1509">
            <w:pPr>
              <w:pStyle w:val="Heading1Numbered"/>
              <w:rPr>
                <w:del w:id="2576" w:author="Donovan Goode [2]" w:date="2018-11-09T10:04:00Z"/>
                <w:rFonts w:ascii="Consolas" w:eastAsia="Times New Roman" w:hAnsi="Consolas" w:cs="Times New Roman"/>
                <w:color w:val="D4D4D4"/>
                <w:sz w:val="21"/>
                <w:szCs w:val="21"/>
              </w:rPr>
              <w:pPrChange w:id="2577" w:author="Donovan Goode [2]" w:date="2018-11-09T10:05:00Z">
                <w:pPr>
                  <w:framePr w:hSpace="180" w:wrap="around" w:vAnchor="text" w:hAnchor="margin" w:xAlign="center" w:y="130"/>
                  <w:shd w:val="clear" w:color="auto" w:fill="1E1E1E"/>
                  <w:spacing w:line="285" w:lineRule="atLeast"/>
                </w:pPr>
              </w:pPrChange>
            </w:pPr>
            <w:del w:id="257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6 - Package Submitted to OPM"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0386BA3A" w14:textId="77777777" w:rsidR="00ED1509" w:rsidRPr="006928EC" w:rsidDel="008B6AF4" w:rsidRDefault="00ED1509">
            <w:pPr>
              <w:pStyle w:val="Heading1Numbered"/>
              <w:rPr>
                <w:del w:id="2579" w:author="Donovan Goode [2]" w:date="2018-11-09T10:04:00Z"/>
                <w:rFonts w:ascii="Consolas" w:eastAsia="Times New Roman" w:hAnsi="Consolas" w:cs="Times New Roman"/>
                <w:color w:val="D4D4D4"/>
                <w:sz w:val="21"/>
                <w:szCs w:val="21"/>
              </w:rPr>
              <w:pPrChange w:id="2580" w:author="Donovan Goode [2]" w:date="2018-11-09T10:05:00Z">
                <w:pPr>
                  <w:framePr w:hSpace="180" w:wrap="around" w:vAnchor="text" w:hAnchor="margin" w:xAlign="center" w:y="130"/>
                  <w:shd w:val="clear" w:color="auto" w:fill="1E1E1E"/>
                  <w:spacing w:line="285" w:lineRule="atLeast"/>
                </w:pPr>
              </w:pPrChange>
            </w:pPr>
            <w:del w:id="2581" w:author="Donovan Goode [2]"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62A2FEA3" w14:textId="77777777" w:rsidR="00ED1509" w:rsidRPr="006928EC" w:rsidDel="008B6AF4" w:rsidRDefault="00ED1509">
            <w:pPr>
              <w:pStyle w:val="Heading1Numbered"/>
              <w:rPr>
                <w:del w:id="2582" w:author="Donovan Goode [2]" w:date="2018-11-09T10:04:00Z"/>
                <w:rFonts w:ascii="Consolas" w:eastAsia="Times New Roman" w:hAnsi="Consolas" w:cs="Times New Roman"/>
                <w:color w:val="D4D4D4"/>
                <w:sz w:val="21"/>
                <w:szCs w:val="21"/>
              </w:rPr>
              <w:pPrChange w:id="2583" w:author="Donovan Goode [2]" w:date="2018-11-09T10:05:00Z">
                <w:pPr>
                  <w:framePr w:hSpace="180" w:wrap="around" w:vAnchor="text" w:hAnchor="margin" w:xAlign="center" w:y="130"/>
                  <w:shd w:val="clear" w:color="auto" w:fill="1E1E1E"/>
                  <w:spacing w:line="285" w:lineRule="atLeast"/>
                </w:pPr>
              </w:pPrChange>
            </w:pPr>
            <w:del w:id="258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220F9C91" w14:textId="77777777" w:rsidR="00ED1509" w:rsidRPr="006928EC" w:rsidDel="008B6AF4" w:rsidRDefault="00ED1509">
            <w:pPr>
              <w:pStyle w:val="Heading1Numbered"/>
              <w:rPr>
                <w:del w:id="2585" w:author="Donovan Goode [2]" w:date="2018-11-09T10:04:00Z"/>
                <w:rFonts w:ascii="Consolas" w:eastAsia="Times New Roman" w:hAnsi="Consolas" w:cs="Times New Roman"/>
                <w:color w:val="D4D4D4"/>
                <w:sz w:val="21"/>
                <w:szCs w:val="21"/>
              </w:rPr>
              <w:pPrChange w:id="2586" w:author="Donovan Goode [2]" w:date="2018-11-09T10:05:00Z">
                <w:pPr>
                  <w:framePr w:hSpace="180" w:wrap="around" w:vAnchor="text" w:hAnchor="margin" w:xAlign="center" w:y="130"/>
                  <w:shd w:val="clear" w:color="auto" w:fill="1E1E1E"/>
                  <w:spacing w:line="285" w:lineRule="atLeast"/>
                </w:pPr>
              </w:pPrChange>
            </w:pPr>
            <w:del w:id="258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4BF628FD" w14:textId="77777777" w:rsidR="00ED1509" w:rsidRPr="006928EC" w:rsidDel="008B6AF4" w:rsidRDefault="00ED1509">
            <w:pPr>
              <w:pStyle w:val="Heading1Numbered"/>
              <w:rPr>
                <w:del w:id="2588" w:author="Donovan Goode [2]" w:date="2018-11-09T10:04:00Z"/>
                <w:rFonts w:ascii="Consolas" w:eastAsia="Times New Roman" w:hAnsi="Consolas" w:cs="Times New Roman"/>
                <w:color w:val="D4D4D4"/>
                <w:sz w:val="21"/>
                <w:szCs w:val="21"/>
              </w:rPr>
              <w:pPrChange w:id="2589" w:author="Donovan Goode [2]" w:date="2018-11-09T10:05:00Z">
                <w:pPr>
                  <w:framePr w:hSpace="180" w:wrap="around" w:vAnchor="text" w:hAnchor="margin" w:xAlign="center" w:y="130"/>
                  <w:shd w:val="clear" w:color="auto" w:fill="1E1E1E"/>
                  <w:spacing w:line="285" w:lineRule="atLeast"/>
                </w:pPr>
              </w:pPrChange>
            </w:pPr>
            <w:del w:id="259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Package Complete. Your Package has been submitted to OPM</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3D8F423C" w14:textId="77777777" w:rsidR="00ED1509" w:rsidRPr="006928EC" w:rsidDel="008B6AF4" w:rsidRDefault="00ED1509">
            <w:pPr>
              <w:pStyle w:val="Heading1Numbered"/>
              <w:rPr>
                <w:del w:id="2591" w:author="Donovan Goode [2]" w:date="2018-11-09T10:04:00Z"/>
                <w:rFonts w:ascii="Consolas" w:eastAsia="Times New Roman" w:hAnsi="Consolas" w:cs="Times New Roman"/>
                <w:color w:val="D4D4D4"/>
                <w:sz w:val="21"/>
                <w:szCs w:val="21"/>
              </w:rPr>
              <w:pPrChange w:id="2592" w:author="Donovan Goode [2]" w:date="2018-11-09T10:05:00Z">
                <w:pPr>
                  <w:framePr w:hSpace="180" w:wrap="around" w:vAnchor="text" w:hAnchor="margin" w:xAlign="center" w:y="130"/>
                  <w:shd w:val="clear" w:color="auto" w:fill="1E1E1E"/>
                  <w:spacing w:line="285" w:lineRule="atLeast"/>
                </w:pPr>
              </w:pPrChange>
            </w:pPr>
            <w:del w:id="2593"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BECC6D9" w14:textId="77777777" w:rsidR="00ED1509" w:rsidRPr="006928EC" w:rsidDel="008B6AF4" w:rsidRDefault="00ED1509">
            <w:pPr>
              <w:pStyle w:val="Heading1Numbered"/>
              <w:rPr>
                <w:del w:id="2594" w:author="Donovan Goode [2]" w:date="2018-11-09T10:04:00Z"/>
                <w:rFonts w:ascii="Consolas" w:eastAsia="Times New Roman" w:hAnsi="Consolas" w:cs="Times New Roman"/>
                <w:color w:val="D4D4D4"/>
                <w:sz w:val="21"/>
                <w:szCs w:val="21"/>
              </w:rPr>
              <w:pPrChange w:id="2595" w:author="Donovan Goode [2]" w:date="2018-11-09T10:05:00Z">
                <w:pPr>
                  <w:framePr w:hSpace="180" w:wrap="around" w:vAnchor="text" w:hAnchor="margin" w:xAlign="center" w:y="130"/>
                  <w:shd w:val="clear" w:color="auto" w:fill="1E1E1E"/>
                  <w:spacing w:line="285" w:lineRule="atLeast"/>
                </w:pPr>
              </w:pPrChange>
            </w:pPr>
            <w:del w:id="2596"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else</w:delText>
              </w:r>
              <w:r w:rsidRPr="006928EC" w:rsidDel="008B6AF4">
                <w:rPr>
                  <w:rFonts w:ascii="Consolas" w:eastAsia="Times New Roman" w:hAnsi="Consolas" w:cs="Times New Roman"/>
                  <w:color w:val="D4D4D4"/>
                  <w:sz w:val="21"/>
                  <w:szCs w:val="21"/>
                </w:rPr>
                <w:delText>%}</w:delText>
              </w:r>
            </w:del>
          </w:p>
          <w:p w14:paraId="05953E83" w14:textId="77777777" w:rsidR="00ED1509" w:rsidRPr="006928EC" w:rsidDel="008B6AF4" w:rsidRDefault="00ED1509">
            <w:pPr>
              <w:pStyle w:val="Heading1Numbered"/>
              <w:rPr>
                <w:del w:id="2597" w:author="Donovan Goode [2]" w:date="2018-11-09T10:04:00Z"/>
                <w:rFonts w:ascii="Consolas" w:eastAsia="Times New Roman" w:hAnsi="Consolas" w:cs="Times New Roman"/>
                <w:color w:val="D4D4D4"/>
                <w:sz w:val="21"/>
                <w:szCs w:val="21"/>
              </w:rPr>
              <w:pPrChange w:id="2598" w:author="Donovan Goode [2]" w:date="2018-11-09T10:05:00Z">
                <w:pPr>
                  <w:framePr w:hSpace="180" w:wrap="around" w:vAnchor="text" w:hAnchor="margin" w:xAlign="center" w:y="130"/>
                  <w:shd w:val="clear" w:color="auto" w:fill="1E1E1E"/>
                  <w:spacing w:line="285" w:lineRule="atLeast"/>
                </w:pPr>
              </w:pPrChange>
            </w:pPr>
            <w:del w:id="259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0 - Retirement Application Not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498BEC99" w14:textId="77777777" w:rsidR="00ED1509" w:rsidRPr="006928EC" w:rsidDel="008B6AF4" w:rsidRDefault="00ED1509">
            <w:pPr>
              <w:pStyle w:val="Heading1Numbered"/>
              <w:rPr>
                <w:del w:id="2600" w:author="Donovan Goode [2]" w:date="2018-11-09T10:04:00Z"/>
                <w:rFonts w:ascii="Consolas" w:eastAsia="Times New Roman" w:hAnsi="Consolas" w:cs="Times New Roman"/>
                <w:color w:val="D4D4D4"/>
                <w:sz w:val="21"/>
                <w:szCs w:val="21"/>
              </w:rPr>
              <w:pPrChange w:id="2601" w:author="Donovan Goode [2]" w:date="2018-11-09T10:05:00Z">
                <w:pPr>
                  <w:framePr w:hSpace="180" w:wrap="around" w:vAnchor="text" w:hAnchor="margin" w:xAlign="center" w:y="130"/>
                  <w:shd w:val="clear" w:color="auto" w:fill="1E1E1E"/>
                  <w:spacing w:line="285" w:lineRule="atLeast"/>
                </w:pPr>
              </w:pPrChange>
            </w:pPr>
            <w:del w:id="260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18008E97" w14:textId="77777777" w:rsidR="00ED1509" w:rsidRPr="006928EC" w:rsidDel="008B6AF4" w:rsidRDefault="00ED1509">
            <w:pPr>
              <w:pStyle w:val="Heading1Numbered"/>
              <w:rPr>
                <w:del w:id="2603" w:author="Donovan Goode [2]" w:date="2018-11-09T10:04:00Z"/>
                <w:rFonts w:ascii="Consolas" w:eastAsia="Times New Roman" w:hAnsi="Consolas" w:cs="Times New Roman"/>
                <w:color w:val="D4D4D4"/>
                <w:sz w:val="21"/>
                <w:szCs w:val="21"/>
              </w:rPr>
              <w:pPrChange w:id="2604" w:author="Donovan Goode [2]" w:date="2018-11-09T10:05:00Z">
                <w:pPr>
                  <w:framePr w:hSpace="180" w:wrap="around" w:vAnchor="text" w:hAnchor="margin" w:xAlign="center" w:y="130"/>
                  <w:shd w:val="clear" w:color="auto" w:fill="1E1E1E"/>
                  <w:spacing w:line="285" w:lineRule="atLeast"/>
                </w:pPr>
              </w:pPrChange>
            </w:pPr>
            <w:del w:id="260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686AE4A2" w14:textId="77777777" w:rsidR="00ED1509" w:rsidRPr="006928EC" w:rsidDel="008B6AF4" w:rsidRDefault="00ED1509">
            <w:pPr>
              <w:pStyle w:val="Heading1Numbered"/>
              <w:rPr>
                <w:del w:id="2606" w:author="Donovan Goode [2]" w:date="2018-11-09T10:04:00Z"/>
                <w:rFonts w:ascii="Consolas" w:eastAsia="Times New Roman" w:hAnsi="Consolas" w:cs="Times New Roman"/>
                <w:color w:val="D4D4D4"/>
                <w:sz w:val="21"/>
                <w:szCs w:val="21"/>
              </w:rPr>
              <w:pPrChange w:id="2607" w:author="Donovan Goode [2]" w:date="2018-11-09T10:05:00Z">
                <w:pPr>
                  <w:framePr w:hSpace="180" w:wrap="around" w:vAnchor="text" w:hAnchor="margin" w:xAlign="center" w:y="130"/>
                  <w:shd w:val="clear" w:color="auto" w:fill="1E1E1E"/>
                  <w:spacing w:line="285" w:lineRule="atLeast"/>
                </w:pPr>
              </w:pPrChange>
            </w:pPr>
            <w:del w:id="260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7D21A61" w14:textId="77777777" w:rsidR="00ED1509" w:rsidRPr="006928EC" w:rsidDel="008B6AF4" w:rsidRDefault="00ED1509">
            <w:pPr>
              <w:pStyle w:val="Heading1Numbered"/>
              <w:rPr>
                <w:del w:id="2609" w:author="Donovan Goode [2]" w:date="2018-11-09T10:04:00Z"/>
                <w:rFonts w:ascii="Consolas" w:eastAsia="Times New Roman" w:hAnsi="Consolas" w:cs="Times New Roman"/>
                <w:color w:val="D4D4D4"/>
                <w:sz w:val="21"/>
                <w:szCs w:val="21"/>
              </w:rPr>
              <w:pPrChange w:id="2610" w:author="Donovan Goode [2]" w:date="2018-11-09T10:05:00Z">
                <w:pPr>
                  <w:framePr w:hSpace="180" w:wrap="around" w:vAnchor="text" w:hAnchor="margin" w:xAlign="center" w:y="130"/>
                  <w:shd w:val="clear" w:color="auto" w:fill="1E1E1E"/>
                  <w:spacing w:line="285" w:lineRule="atLeast"/>
                </w:pPr>
              </w:pPrChange>
            </w:pPr>
            <w:del w:id="2611"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No ORA Packages on your behalf exist in our system at this time</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024ADAED" w14:textId="77777777" w:rsidR="00ED1509" w:rsidRPr="006928EC" w:rsidDel="008B6AF4" w:rsidRDefault="00ED1509">
            <w:pPr>
              <w:pStyle w:val="Heading1Numbered"/>
              <w:rPr>
                <w:del w:id="2612" w:author="Donovan Goode [2]" w:date="2018-11-09T10:04:00Z"/>
                <w:rFonts w:ascii="Consolas" w:eastAsia="Times New Roman" w:hAnsi="Consolas" w:cs="Times New Roman"/>
                <w:color w:val="D4D4D4"/>
                <w:sz w:val="21"/>
                <w:szCs w:val="21"/>
              </w:rPr>
              <w:pPrChange w:id="2613" w:author="Donovan Goode [2]" w:date="2018-11-09T10:05:00Z">
                <w:pPr>
                  <w:framePr w:hSpace="180" w:wrap="around" w:vAnchor="text" w:hAnchor="margin" w:xAlign="center" w:y="130"/>
                  <w:shd w:val="clear" w:color="auto" w:fill="1E1E1E"/>
                  <w:spacing w:line="285" w:lineRule="atLeast"/>
                </w:pPr>
              </w:pPrChange>
            </w:pPr>
            <w:del w:id="261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0CBD67DA" w14:textId="77777777" w:rsidR="00ED1509" w:rsidRPr="006928EC" w:rsidDel="008B6AF4" w:rsidRDefault="00ED1509">
            <w:pPr>
              <w:pStyle w:val="Heading1Numbered"/>
              <w:rPr>
                <w:del w:id="2615" w:author="Donovan Goode [2]" w:date="2018-11-09T10:04:00Z"/>
                <w:rFonts w:ascii="Consolas" w:eastAsia="Times New Roman" w:hAnsi="Consolas" w:cs="Times New Roman"/>
                <w:color w:val="D4D4D4"/>
                <w:sz w:val="21"/>
                <w:szCs w:val="21"/>
              </w:rPr>
              <w:pPrChange w:id="2616" w:author="Donovan Goode [2]" w:date="2018-11-09T10:05:00Z">
                <w:pPr>
                  <w:framePr w:hSpace="180" w:wrap="around" w:vAnchor="text" w:hAnchor="margin" w:xAlign="center" w:y="130"/>
                  <w:shd w:val="clear" w:color="auto" w:fill="1E1E1E"/>
                  <w:spacing w:line="285" w:lineRule="atLeast"/>
                </w:pPr>
              </w:pPrChange>
            </w:pPr>
          </w:p>
          <w:p w14:paraId="5945E10D" w14:textId="77777777" w:rsidR="00ED1509" w:rsidRPr="006928EC" w:rsidDel="008B6AF4" w:rsidRDefault="00ED1509">
            <w:pPr>
              <w:pStyle w:val="Heading1Numbered"/>
              <w:rPr>
                <w:del w:id="2617" w:author="Donovan Goode [2]" w:date="2018-11-09T10:04:00Z"/>
                <w:rFonts w:ascii="Consolas" w:eastAsia="Times New Roman" w:hAnsi="Consolas" w:cs="Times New Roman"/>
                <w:color w:val="D4D4D4"/>
                <w:sz w:val="21"/>
                <w:szCs w:val="21"/>
              </w:rPr>
              <w:pPrChange w:id="2618" w:author="Donovan Goode [2]" w:date="2018-11-09T10:05:00Z">
                <w:pPr>
                  <w:framePr w:hSpace="180" w:wrap="around" w:vAnchor="text" w:hAnchor="margin" w:xAlign="center" w:y="130"/>
                  <w:shd w:val="clear" w:color="auto" w:fill="1E1E1E"/>
                  <w:spacing w:line="285" w:lineRule="atLeast"/>
                </w:pPr>
              </w:pPrChange>
            </w:pPr>
            <w:del w:id="2619"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endif</w:delText>
              </w:r>
              <w:r w:rsidRPr="006928EC" w:rsidDel="008B6AF4">
                <w:rPr>
                  <w:rFonts w:ascii="Consolas" w:eastAsia="Times New Roman" w:hAnsi="Consolas" w:cs="Times New Roman"/>
                  <w:color w:val="D4D4D4"/>
                  <w:sz w:val="21"/>
                  <w:szCs w:val="21"/>
                </w:rPr>
                <w:delText>%}</w:delText>
              </w:r>
            </w:del>
          </w:p>
          <w:p w14:paraId="68D78BCC" w14:textId="77777777" w:rsidR="00ED1509" w:rsidRPr="006928EC" w:rsidDel="008B6AF4" w:rsidRDefault="00ED1509">
            <w:pPr>
              <w:pStyle w:val="Heading1Numbered"/>
              <w:rPr>
                <w:del w:id="2620" w:author="Donovan Goode [2]" w:date="2018-11-09T10:04:00Z"/>
                <w:rFonts w:ascii="Consolas" w:eastAsia="Times New Roman" w:hAnsi="Consolas" w:cs="Times New Roman"/>
                <w:color w:val="D4D4D4"/>
                <w:sz w:val="21"/>
                <w:szCs w:val="21"/>
              </w:rPr>
              <w:pPrChange w:id="2621" w:author="Donovan Goode [2]" w:date="2018-11-09T10:05:00Z">
                <w:pPr>
                  <w:framePr w:hSpace="180" w:wrap="around" w:vAnchor="text" w:hAnchor="margin" w:xAlign="center" w:y="130"/>
                  <w:shd w:val="clear" w:color="auto" w:fill="1E1E1E"/>
                  <w:spacing w:line="285" w:lineRule="atLeast"/>
                </w:pPr>
              </w:pPrChange>
            </w:pPr>
            <w:del w:id="2622"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"retirement-applications-list"</w:delText>
              </w:r>
              <w:r w:rsidRPr="006928EC" w:rsidDel="008B6AF4">
                <w:rPr>
                  <w:rFonts w:ascii="Consolas" w:eastAsia="Times New Roman" w:hAnsi="Consolas" w:cs="Times New Roman"/>
                  <w:color w:val="808080"/>
                  <w:sz w:val="21"/>
                  <w:szCs w:val="21"/>
                </w:rPr>
                <w:delText>&gt;</w:delText>
              </w:r>
            </w:del>
          </w:p>
          <w:p w14:paraId="301B0B18" w14:textId="77777777" w:rsidR="00ED1509" w:rsidRPr="006928EC" w:rsidDel="008B6AF4" w:rsidRDefault="00ED1509">
            <w:pPr>
              <w:pStyle w:val="Heading1Numbered"/>
              <w:rPr>
                <w:del w:id="2623" w:author="Donovan Goode [2]" w:date="2018-11-09T10:04:00Z"/>
                <w:rFonts w:ascii="Consolas" w:eastAsia="Times New Roman" w:hAnsi="Consolas" w:cs="Times New Roman"/>
                <w:color w:val="D4D4D4"/>
                <w:sz w:val="21"/>
                <w:szCs w:val="21"/>
              </w:rPr>
              <w:pPrChange w:id="2624" w:author="Donovan Goode [2]" w:date="2018-11-09T10:05:00Z">
                <w:pPr>
                  <w:framePr w:hSpace="180" w:wrap="around" w:vAnchor="text" w:hAnchor="margin" w:xAlign="center" w:y="130"/>
                  <w:shd w:val="clear" w:color="auto" w:fill="1E1E1E"/>
                  <w:spacing w:line="285" w:lineRule="atLeast"/>
                </w:pPr>
              </w:pPrChange>
            </w:pPr>
            <w:del w:id="2625"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18856679" w14:textId="77777777" w:rsidR="00ED1509" w:rsidRPr="006928EC" w:rsidDel="008B6AF4" w:rsidRDefault="00ED1509">
            <w:pPr>
              <w:pStyle w:val="Heading1Numbered"/>
              <w:rPr>
                <w:del w:id="2626" w:author="Donovan Goode [2]" w:date="2018-11-09T10:04:00Z"/>
                <w:rFonts w:ascii="Consolas" w:eastAsia="Times New Roman" w:hAnsi="Consolas" w:cs="Times New Roman"/>
                <w:color w:val="D4D4D4"/>
                <w:sz w:val="21"/>
                <w:szCs w:val="21"/>
              </w:rPr>
              <w:pPrChange w:id="2627" w:author="Donovan Goode [2]" w:date="2018-11-09T10:05:00Z">
                <w:pPr>
                  <w:framePr w:hSpace="180" w:wrap="around" w:vAnchor="text" w:hAnchor="margin" w:xAlign="center" w:y="130"/>
                  <w:shd w:val="clear" w:color="auto" w:fill="1E1E1E"/>
                  <w:spacing w:line="285" w:lineRule="atLeast"/>
                </w:pPr>
              </w:pPrChange>
            </w:pPr>
            <w:del w:id="2628"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id</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"agencyapplicationslistlabel"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"background-color:#000; text-align:center; color:#FFF"</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My</w:delText>
              </w:r>
            </w:del>
          </w:p>
          <w:p w14:paraId="50B8DFC3" w14:textId="77777777" w:rsidR="00ED1509" w:rsidRPr="006928EC" w:rsidDel="008B6AF4" w:rsidRDefault="00ED1509">
            <w:pPr>
              <w:pStyle w:val="Heading1Numbered"/>
              <w:rPr>
                <w:del w:id="2629" w:author="Donovan Goode [2]" w:date="2018-11-09T10:04:00Z"/>
                <w:rFonts w:ascii="Consolas" w:eastAsia="Times New Roman" w:hAnsi="Consolas" w:cs="Times New Roman"/>
                <w:color w:val="D4D4D4"/>
                <w:sz w:val="21"/>
                <w:szCs w:val="21"/>
              </w:rPr>
              <w:pPrChange w:id="2630" w:author="Donovan Goode [2]" w:date="2018-11-09T10:05:00Z">
                <w:pPr>
                  <w:framePr w:hSpace="180" w:wrap="around" w:vAnchor="text" w:hAnchor="margin" w:xAlign="center" w:y="130"/>
                  <w:shd w:val="clear" w:color="auto" w:fill="1E1E1E"/>
                  <w:spacing w:line="285" w:lineRule="atLeast"/>
                </w:pPr>
              </w:pPrChange>
            </w:pPr>
            <w:del w:id="2631" w:author="Donovan Goode [2]" w:date="2018-11-09T10:04:00Z">
              <w:r w:rsidRPr="006928EC" w:rsidDel="008B6AF4">
                <w:rPr>
                  <w:rFonts w:ascii="Consolas" w:eastAsia="Times New Roman" w:hAnsi="Consolas" w:cs="Times New Roman"/>
                  <w:color w:val="D4D4D4"/>
                  <w:sz w:val="21"/>
                  <w:szCs w:val="21"/>
                </w:rPr>
                <w:delText>        Retirement Applications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5F6D1155" w14:textId="77777777" w:rsidR="00ED1509" w:rsidRPr="006928EC" w:rsidDel="008B6AF4" w:rsidRDefault="00ED1509">
            <w:pPr>
              <w:pStyle w:val="Heading1Numbered"/>
              <w:rPr>
                <w:del w:id="2632" w:author="Donovan Goode [2]" w:date="2018-11-09T10:04:00Z"/>
                <w:rFonts w:ascii="Consolas" w:eastAsia="Times New Roman" w:hAnsi="Consolas" w:cs="Times New Roman"/>
                <w:color w:val="D4D4D4"/>
                <w:sz w:val="21"/>
                <w:szCs w:val="21"/>
              </w:rPr>
              <w:pPrChange w:id="2633" w:author="Donovan Goode [2]" w:date="2018-11-09T10:05:00Z">
                <w:pPr>
                  <w:framePr w:hSpace="180" w:wrap="around" w:vAnchor="text" w:hAnchor="margin" w:xAlign="center" w:y="130"/>
                  <w:shd w:val="clear" w:color="auto" w:fill="1E1E1E"/>
                  <w:spacing w:line="285" w:lineRule="atLeast"/>
                </w:pPr>
              </w:pPrChange>
            </w:pPr>
            <w:del w:id="2634"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&lt;!--&lt;a  class="btn btn-primary pull-right action"&gt;Online Retirement Application Package Status&lt;/a&gt;&lt;div class="pull-right toolbar-actions"&gt;&lt;/div&gt;--&gt;</w:delText>
              </w:r>
            </w:del>
          </w:p>
          <w:p w14:paraId="763ECD61" w14:textId="77777777" w:rsidR="00ED1509" w:rsidRPr="006928EC" w:rsidDel="008B6AF4" w:rsidRDefault="00ED1509">
            <w:pPr>
              <w:pStyle w:val="Heading1Numbered"/>
              <w:rPr>
                <w:del w:id="2635" w:author="Donovan Goode [2]" w:date="2018-11-09T10:04:00Z"/>
                <w:rFonts w:ascii="Consolas" w:eastAsia="Times New Roman" w:hAnsi="Consolas" w:cs="Times New Roman"/>
                <w:color w:val="D4D4D4"/>
                <w:sz w:val="21"/>
                <w:szCs w:val="21"/>
              </w:rPr>
              <w:pPrChange w:id="2636" w:author="Donovan Goode [2]" w:date="2018-11-09T10:05:00Z">
                <w:pPr>
                  <w:framePr w:hSpace="180" w:wrap="around" w:vAnchor="text" w:hAnchor="margin" w:xAlign="center" w:y="130"/>
                  <w:shd w:val="clear" w:color="auto" w:fill="1E1E1E"/>
                  <w:spacing w:line="285" w:lineRule="atLeast"/>
                </w:pPr>
              </w:pPrChange>
            </w:pPr>
            <w:del w:id="2637"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include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'entity_list'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key</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"Online Retirement Applications"</w:delText>
              </w:r>
              <w:r w:rsidRPr="006928EC" w:rsidDel="008B6AF4">
                <w:rPr>
                  <w:rFonts w:ascii="Consolas" w:eastAsia="Times New Roman" w:hAnsi="Consolas" w:cs="Times New Roman"/>
                  <w:color w:val="D4D4D4"/>
                  <w:sz w:val="21"/>
                  <w:szCs w:val="21"/>
                </w:rPr>
                <w:delText xml:space="preserve"> %}</w:delText>
              </w:r>
            </w:del>
          </w:p>
          <w:p w14:paraId="625A0AD5" w14:textId="77777777" w:rsidR="00ED1509" w:rsidRPr="006928EC" w:rsidDel="008B6AF4" w:rsidRDefault="00ED1509">
            <w:pPr>
              <w:pStyle w:val="Heading1Numbered"/>
              <w:rPr>
                <w:del w:id="2638" w:author="Donovan Goode [2]" w:date="2018-11-09T10:04:00Z"/>
                <w:rFonts w:ascii="Consolas" w:eastAsia="Times New Roman" w:hAnsi="Consolas" w:cs="Times New Roman"/>
                <w:color w:val="D4D4D4"/>
                <w:sz w:val="21"/>
                <w:szCs w:val="21"/>
              </w:rPr>
              <w:pPrChange w:id="2639" w:author="Donovan Goode [2]" w:date="2018-11-09T10:05:00Z">
                <w:pPr>
                  <w:framePr w:hSpace="180" w:wrap="around" w:vAnchor="text" w:hAnchor="margin" w:xAlign="center" w:y="130"/>
                  <w:shd w:val="clear" w:color="auto" w:fill="1E1E1E"/>
                  <w:spacing w:line="285" w:lineRule="atLeast"/>
                </w:pPr>
              </w:pPrChange>
            </w:pPr>
            <w:del w:id="2640" w:author="Donovan Goode [2]"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35E6C50" w14:textId="77777777" w:rsidR="00ED1509" w:rsidRPr="006928EC" w:rsidDel="008B6AF4" w:rsidRDefault="00ED1509">
            <w:pPr>
              <w:pStyle w:val="Heading1Numbered"/>
              <w:rPr>
                <w:del w:id="2641" w:author="Donovan Goode [2]" w:date="2018-11-09T10:04:00Z"/>
                <w:rFonts w:ascii="Consolas" w:eastAsia="Times New Roman" w:hAnsi="Consolas" w:cs="Times New Roman"/>
                <w:color w:val="D4D4D4"/>
                <w:sz w:val="21"/>
                <w:szCs w:val="21"/>
              </w:rPr>
              <w:pPrChange w:id="2642" w:author="Donovan Goode [2]" w:date="2018-11-09T10:05:00Z">
                <w:pPr>
                  <w:framePr w:hSpace="180" w:wrap="around" w:vAnchor="text" w:hAnchor="margin" w:xAlign="center" w:y="130"/>
                  <w:shd w:val="clear" w:color="auto" w:fill="1E1E1E"/>
                  <w:spacing w:line="285" w:lineRule="atLeast"/>
                </w:pPr>
              </w:pPrChange>
            </w:pPr>
            <w:del w:id="2643" w:author="Donovan Goode [2]"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486E1839" w14:textId="77777777" w:rsidR="00ED1509" w:rsidRPr="006928EC" w:rsidDel="008B6AF4" w:rsidRDefault="00ED1509">
            <w:pPr>
              <w:pStyle w:val="Heading1Numbered"/>
              <w:rPr>
                <w:del w:id="2644" w:author="Donovan Goode [2]" w:date="2018-11-09T10:04:00Z"/>
                <w:rFonts w:ascii="Consolas" w:eastAsia="Times New Roman" w:hAnsi="Consolas" w:cs="Times New Roman"/>
                <w:color w:val="D4D4D4"/>
                <w:sz w:val="21"/>
                <w:szCs w:val="21"/>
              </w:rPr>
              <w:pPrChange w:id="2645" w:author="Donovan Goode [2]" w:date="2018-11-09T10:05:00Z">
                <w:pPr>
                  <w:framePr w:hSpace="180" w:wrap="around" w:vAnchor="text" w:hAnchor="margin" w:xAlign="center" w:y="130"/>
                  <w:shd w:val="clear" w:color="auto" w:fill="1E1E1E"/>
                  <w:spacing w:line="285" w:lineRule="atLeast"/>
                </w:pPr>
              </w:pPrChange>
            </w:pPr>
          </w:p>
          <w:p w14:paraId="42A41068" w14:textId="77777777" w:rsidR="00ED1509" w:rsidRPr="006928EC" w:rsidDel="008B6AF4" w:rsidRDefault="00ED1509">
            <w:pPr>
              <w:pStyle w:val="Heading1Numbered"/>
              <w:rPr>
                <w:del w:id="2646" w:author="Donovan Goode [2]" w:date="2018-11-09T10:04:00Z"/>
                <w:rFonts w:ascii="Consolas" w:eastAsia="Times New Roman" w:hAnsi="Consolas" w:cs="Times New Roman"/>
                <w:color w:val="D4D4D4"/>
                <w:sz w:val="21"/>
                <w:szCs w:val="21"/>
              </w:rPr>
              <w:pPrChange w:id="2647" w:author="Donovan Goode [2]" w:date="2018-11-09T10:05:00Z">
                <w:pPr>
                  <w:framePr w:hSpace="180" w:wrap="around" w:vAnchor="text" w:hAnchor="margin" w:xAlign="center" w:y="130"/>
                  <w:shd w:val="clear" w:color="auto" w:fill="1E1E1E"/>
                  <w:spacing w:line="285" w:lineRule="atLeast"/>
                </w:pPr>
              </w:pPrChange>
            </w:pPr>
            <w:del w:id="2648" w:author="Donovan Goode [2]"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2B164D7C" w14:textId="77777777" w:rsidR="00ED1509" w:rsidRPr="006928EC" w:rsidDel="008B6AF4" w:rsidRDefault="00ED1509">
            <w:pPr>
              <w:pStyle w:val="Heading1Numbered"/>
              <w:rPr>
                <w:del w:id="2649" w:author="Donovan Goode [2]" w:date="2018-11-09T10:04:00Z"/>
                <w:rFonts w:ascii="Consolas" w:eastAsia="Times New Roman" w:hAnsi="Consolas" w:cs="Times New Roman"/>
                <w:color w:val="D4D4D4"/>
                <w:sz w:val="21"/>
                <w:szCs w:val="21"/>
              </w:rPr>
              <w:pPrChange w:id="2650" w:author="Donovan Goode [2]" w:date="2018-11-09T10:05:00Z">
                <w:pPr>
                  <w:framePr w:hSpace="180" w:wrap="around" w:vAnchor="text" w:hAnchor="margin" w:xAlign="center" w:y="130"/>
                  <w:shd w:val="clear" w:color="auto" w:fill="1E1E1E"/>
                  <w:spacing w:after="240" w:line="285" w:lineRule="atLeast"/>
                </w:pPr>
              </w:pPrChange>
            </w:pPr>
          </w:p>
          <w:p w14:paraId="11A75083" w14:textId="77777777" w:rsidR="00ED1509" w:rsidRPr="006928EC" w:rsidDel="008B6AF4" w:rsidRDefault="00ED1509">
            <w:pPr>
              <w:pStyle w:val="Heading1Numbered"/>
              <w:rPr>
                <w:del w:id="2651" w:author="Donovan Goode [2]" w:date="2018-11-09T10:04:00Z"/>
                <w:rFonts w:ascii="Consolas" w:eastAsia="Times New Roman" w:hAnsi="Consolas" w:cs="Times New Roman"/>
                <w:color w:val="D4D4D4"/>
                <w:sz w:val="21"/>
                <w:szCs w:val="21"/>
              </w:rPr>
              <w:pPrChange w:id="2652" w:author="Donovan Goode [2]" w:date="2018-11-09T10:05:00Z">
                <w:pPr>
                  <w:framePr w:hSpace="180" w:wrap="around" w:vAnchor="text" w:hAnchor="margin" w:xAlign="center" w:y="130"/>
                  <w:shd w:val="clear" w:color="auto" w:fill="1E1E1E"/>
                  <w:spacing w:line="285" w:lineRule="atLeast"/>
                </w:pPr>
              </w:pPrChange>
            </w:pPr>
            <w:del w:id="2653" w:author="Donovan Goode [2]"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style</w:delText>
              </w:r>
              <w:r w:rsidRPr="006928EC" w:rsidDel="008B6AF4">
                <w:rPr>
                  <w:rFonts w:ascii="Consolas" w:eastAsia="Times New Roman" w:hAnsi="Consolas" w:cs="Times New Roman"/>
                  <w:color w:val="808080"/>
                  <w:sz w:val="21"/>
                  <w:szCs w:val="21"/>
                </w:rPr>
                <w:delText>&gt;</w:delText>
              </w:r>
            </w:del>
          </w:p>
          <w:p w14:paraId="5AC8697C" w14:textId="77777777" w:rsidR="00ED1509" w:rsidRPr="006928EC" w:rsidDel="008B6AF4" w:rsidRDefault="00ED1509">
            <w:pPr>
              <w:pStyle w:val="Heading1Numbered"/>
              <w:rPr>
                <w:del w:id="2654" w:author="Donovan Goode [2]" w:date="2018-11-09T10:04:00Z"/>
                <w:rFonts w:ascii="Consolas" w:eastAsia="Times New Roman" w:hAnsi="Consolas" w:cs="Times New Roman"/>
                <w:color w:val="D4D4D4"/>
                <w:sz w:val="21"/>
                <w:szCs w:val="21"/>
              </w:rPr>
              <w:pPrChange w:id="2655" w:author="Donovan Goode [2]" w:date="2018-11-09T10:05:00Z">
                <w:pPr>
                  <w:framePr w:hSpace="180" w:wrap="around" w:vAnchor="text" w:hAnchor="margin" w:xAlign="center" w:y="130"/>
                  <w:shd w:val="clear" w:color="auto" w:fill="1E1E1E"/>
                  <w:spacing w:line="285" w:lineRule="atLeast"/>
                </w:pPr>
              </w:pPrChange>
            </w:pPr>
            <w:del w:id="2656" w:author="Donovan Goode [2]" w:date="2018-11-09T10:04:00Z">
              <w:r w:rsidRPr="006928EC" w:rsidDel="008B6AF4">
                <w:rPr>
                  <w:rFonts w:ascii="Consolas" w:eastAsia="Times New Roman" w:hAnsi="Consolas" w:cs="Times New Roman"/>
                  <w:color w:val="6A9955"/>
                  <w:sz w:val="21"/>
                  <w:szCs w:val="21"/>
                </w:rPr>
                <w:delText>/*Reference: https://bootsnipp.com/snippets/featured/form-process-steps */</w:delText>
              </w:r>
            </w:del>
          </w:p>
          <w:p w14:paraId="5583A737" w14:textId="77777777" w:rsidR="00ED1509" w:rsidRPr="006928EC" w:rsidDel="008B6AF4" w:rsidRDefault="00ED1509">
            <w:pPr>
              <w:pStyle w:val="Heading1Numbered"/>
              <w:rPr>
                <w:del w:id="2657" w:author="Donovan Goode [2]" w:date="2018-11-09T10:04:00Z"/>
                <w:rFonts w:ascii="Consolas" w:eastAsia="Times New Roman" w:hAnsi="Consolas" w:cs="Times New Roman"/>
                <w:color w:val="D4D4D4"/>
                <w:sz w:val="21"/>
                <w:szCs w:val="21"/>
              </w:rPr>
              <w:pPrChange w:id="2658" w:author="Donovan Goode [2]" w:date="2018-11-09T10:05:00Z">
                <w:pPr>
                  <w:framePr w:hSpace="180" w:wrap="around" w:vAnchor="text" w:hAnchor="margin" w:xAlign="center" w:y="130"/>
                  <w:shd w:val="clear" w:color="auto" w:fill="1E1E1E"/>
                  <w:spacing w:line="285" w:lineRule="atLeast"/>
                </w:pPr>
              </w:pPrChange>
            </w:pPr>
            <w:del w:id="2659" w:author="Donovan Goode [2]" w:date="2018-11-09T10:04:00Z">
              <w:r w:rsidRPr="006928EC" w:rsidDel="008B6AF4">
                <w:rPr>
                  <w:rFonts w:ascii="Consolas" w:eastAsia="Times New Roman" w:hAnsi="Consolas" w:cs="Times New Roman"/>
                  <w:color w:val="D7BA7D"/>
                  <w:sz w:val="21"/>
                  <w:szCs w:val="21"/>
                </w:rPr>
                <w:delText>.bs-wizard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40px</w:delText>
              </w:r>
              <w:r w:rsidRPr="006928EC" w:rsidDel="008B6AF4">
                <w:rPr>
                  <w:rFonts w:ascii="Consolas" w:eastAsia="Times New Roman" w:hAnsi="Consolas" w:cs="Times New Roman"/>
                  <w:color w:val="D4D4D4"/>
                  <w:sz w:val="21"/>
                  <w:szCs w:val="21"/>
                </w:rPr>
                <w:delText>;}</w:delText>
              </w:r>
            </w:del>
          </w:p>
          <w:p w14:paraId="36B2DBC6" w14:textId="77777777" w:rsidR="00ED1509" w:rsidRPr="006928EC" w:rsidDel="008B6AF4" w:rsidRDefault="00ED1509">
            <w:pPr>
              <w:pStyle w:val="Heading1Numbered"/>
              <w:rPr>
                <w:del w:id="2660" w:author="Donovan Goode [2]" w:date="2018-11-09T10:04:00Z"/>
                <w:rFonts w:ascii="Consolas" w:eastAsia="Times New Roman" w:hAnsi="Consolas" w:cs="Times New Roman"/>
                <w:color w:val="D4D4D4"/>
                <w:sz w:val="21"/>
                <w:szCs w:val="21"/>
              </w:rPr>
              <w:pPrChange w:id="2661" w:author="Donovan Goode [2]" w:date="2018-11-09T10:05:00Z">
                <w:pPr>
                  <w:framePr w:hSpace="180" w:wrap="around" w:vAnchor="text" w:hAnchor="margin" w:xAlign="center" w:y="130"/>
                  <w:shd w:val="clear" w:color="auto" w:fill="1E1E1E"/>
                  <w:spacing w:line="285" w:lineRule="atLeast"/>
                </w:pPr>
              </w:pPrChange>
            </w:pPr>
          </w:p>
          <w:p w14:paraId="06A5F8E6" w14:textId="77777777" w:rsidR="00ED1509" w:rsidRPr="006928EC" w:rsidDel="008B6AF4" w:rsidRDefault="00ED1509">
            <w:pPr>
              <w:pStyle w:val="Heading1Numbered"/>
              <w:rPr>
                <w:del w:id="2662" w:author="Donovan Goode [2]" w:date="2018-11-09T10:04:00Z"/>
                <w:rFonts w:ascii="Consolas" w:eastAsia="Times New Roman" w:hAnsi="Consolas" w:cs="Times New Roman"/>
                <w:color w:val="D4D4D4"/>
                <w:sz w:val="21"/>
                <w:szCs w:val="21"/>
              </w:rPr>
              <w:pPrChange w:id="2663" w:author="Donovan Goode [2]" w:date="2018-11-09T10:05:00Z">
                <w:pPr>
                  <w:framePr w:hSpace="180" w:wrap="around" w:vAnchor="text" w:hAnchor="margin" w:xAlign="center" w:y="130"/>
                  <w:shd w:val="clear" w:color="auto" w:fill="1E1E1E"/>
                  <w:spacing w:line="285" w:lineRule="atLeast"/>
                </w:pPr>
              </w:pPrChange>
            </w:pPr>
            <w:del w:id="2664" w:author="Donovan Goode [2]" w:date="2018-11-09T10:04:00Z">
              <w:r w:rsidRPr="006928EC" w:rsidDel="008B6AF4">
                <w:rPr>
                  <w:rFonts w:ascii="Consolas" w:eastAsia="Times New Roman" w:hAnsi="Consolas" w:cs="Times New Roman"/>
                  <w:color w:val="6A9955"/>
                  <w:sz w:val="21"/>
                  <w:szCs w:val="21"/>
                </w:rPr>
                <w:delText>/*Form Wizard*/</w:delText>
              </w:r>
            </w:del>
          </w:p>
          <w:p w14:paraId="284A4B59" w14:textId="77777777" w:rsidR="00ED1509" w:rsidRPr="006928EC" w:rsidDel="008B6AF4" w:rsidRDefault="00ED1509">
            <w:pPr>
              <w:pStyle w:val="Heading1Numbered"/>
              <w:rPr>
                <w:del w:id="2665" w:author="Donovan Goode [2]" w:date="2018-11-09T10:04:00Z"/>
                <w:rFonts w:ascii="Consolas" w:eastAsia="Times New Roman" w:hAnsi="Consolas" w:cs="Times New Roman"/>
                <w:color w:val="D4D4D4"/>
                <w:sz w:val="21"/>
                <w:szCs w:val="21"/>
              </w:rPr>
              <w:pPrChange w:id="2666" w:author="Donovan Goode [2]" w:date="2018-11-09T10:05:00Z">
                <w:pPr>
                  <w:framePr w:hSpace="180" w:wrap="around" w:vAnchor="text" w:hAnchor="margin" w:xAlign="center" w:y="130"/>
                  <w:shd w:val="clear" w:color="auto" w:fill="1E1E1E"/>
                  <w:spacing w:line="285" w:lineRule="atLeast"/>
                </w:pPr>
              </w:pPrChange>
            </w:pPr>
            <w:del w:id="2667" w:author="Donovan Goode [2]" w:date="2018-11-09T10:04:00Z">
              <w:r w:rsidRPr="006928EC" w:rsidDel="008B6AF4">
                <w:rPr>
                  <w:rFonts w:ascii="Consolas" w:eastAsia="Times New Roman" w:hAnsi="Consolas" w:cs="Times New Roman"/>
                  <w:color w:val="D7BA7D"/>
                  <w:sz w:val="21"/>
                  <w:szCs w:val="21"/>
                </w:rPr>
                <w:delText>.bs-wizard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border-bottom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solid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#e0e0e0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padding</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45396D39" w14:textId="77777777" w:rsidR="00ED1509" w:rsidRPr="006928EC" w:rsidDel="008B6AF4" w:rsidRDefault="00ED1509">
            <w:pPr>
              <w:pStyle w:val="Heading1Numbered"/>
              <w:rPr>
                <w:del w:id="2668" w:author="Donovan Goode [2]" w:date="2018-11-09T10:04:00Z"/>
                <w:rFonts w:ascii="Consolas" w:eastAsia="Times New Roman" w:hAnsi="Consolas" w:cs="Times New Roman"/>
                <w:color w:val="D4D4D4"/>
                <w:sz w:val="21"/>
                <w:szCs w:val="21"/>
              </w:rPr>
              <w:pPrChange w:id="2669" w:author="Donovan Goode [2]" w:date="2018-11-09T10:05:00Z">
                <w:pPr>
                  <w:framePr w:hSpace="180" w:wrap="around" w:vAnchor="text" w:hAnchor="margin" w:xAlign="center" w:y="130"/>
                  <w:shd w:val="clear" w:color="auto" w:fill="1E1E1E"/>
                  <w:spacing w:line="285" w:lineRule="atLeast"/>
                </w:pPr>
              </w:pPrChange>
            </w:pPr>
            <w:del w:id="2670"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padding</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relative</w:delText>
              </w:r>
              <w:r w:rsidRPr="006928EC" w:rsidDel="008B6AF4">
                <w:rPr>
                  <w:rFonts w:ascii="Consolas" w:eastAsia="Times New Roman" w:hAnsi="Consolas" w:cs="Times New Roman"/>
                  <w:color w:val="D4D4D4"/>
                  <w:sz w:val="21"/>
                  <w:szCs w:val="21"/>
                </w:rPr>
                <w:delText>;}</w:delText>
              </w:r>
            </w:del>
          </w:p>
          <w:p w14:paraId="47200005" w14:textId="77777777" w:rsidR="00ED1509" w:rsidRPr="006928EC" w:rsidDel="008B6AF4" w:rsidRDefault="00ED1509">
            <w:pPr>
              <w:pStyle w:val="Heading1Numbered"/>
              <w:rPr>
                <w:del w:id="2671" w:author="Donovan Goode [2]" w:date="2018-11-09T10:04:00Z"/>
                <w:rFonts w:ascii="Consolas" w:eastAsia="Times New Roman" w:hAnsi="Consolas" w:cs="Times New Roman"/>
                <w:color w:val="D4D4D4"/>
                <w:sz w:val="21"/>
                <w:szCs w:val="21"/>
              </w:rPr>
              <w:pPrChange w:id="2672" w:author="Donovan Goode [2]" w:date="2018-11-09T10:05:00Z">
                <w:pPr>
                  <w:framePr w:hSpace="180" w:wrap="around" w:vAnchor="text" w:hAnchor="margin" w:xAlign="center" w:y="130"/>
                  <w:shd w:val="clear" w:color="auto" w:fill="1E1E1E"/>
                  <w:spacing w:line="285" w:lineRule="atLeast"/>
                </w:pPr>
              </w:pPrChange>
            </w:pPr>
            <w:del w:id="2673"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D7BA7D"/>
                  <w:sz w:val="21"/>
                  <w:szCs w:val="21"/>
                </w:rPr>
                <w:delText xml:space="preserve"> .bs-wizard-step</w:delText>
              </w:r>
              <w:r w:rsidRPr="006928EC" w:rsidDel="008B6AF4">
                <w:rPr>
                  <w:rFonts w:ascii="Consolas" w:eastAsia="Times New Roman" w:hAnsi="Consolas" w:cs="Times New Roman"/>
                  <w:color w:val="D4D4D4"/>
                  <w:sz w:val="21"/>
                  <w:szCs w:val="21"/>
                </w:rPr>
                <w:delText xml:space="preserve"> {}</w:delText>
              </w:r>
            </w:del>
          </w:p>
          <w:p w14:paraId="31AD9144" w14:textId="77777777" w:rsidR="00ED1509" w:rsidRPr="006928EC" w:rsidDel="008B6AF4" w:rsidRDefault="00ED1509">
            <w:pPr>
              <w:pStyle w:val="Heading1Numbered"/>
              <w:rPr>
                <w:del w:id="2674" w:author="Donovan Goode [2]" w:date="2018-11-09T10:04:00Z"/>
                <w:rFonts w:ascii="Consolas" w:eastAsia="Times New Roman" w:hAnsi="Consolas" w:cs="Times New Roman"/>
                <w:color w:val="D4D4D4"/>
                <w:sz w:val="21"/>
                <w:szCs w:val="21"/>
              </w:rPr>
              <w:pPrChange w:id="2675" w:author="Donovan Goode [2]" w:date="2018-11-09T10:05:00Z">
                <w:pPr>
                  <w:framePr w:hSpace="180" w:wrap="around" w:vAnchor="text" w:hAnchor="margin" w:xAlign="center" w:y="130"/>
                  <w:shd w:val="clear" w:color="auto" w:fill="1E1E1E"/>
                  <w:spacing w:line="285" w:lineRule="atLeast"/>
                </w:pPr>
              </w:pPrChange>
            </w:pPr>
            <w:del w:id="2676"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.bs-wizard-stepnum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#595959</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16px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margin-bottom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5px</w:delText>
              </w:r>
              <w:r w:rsidRPr="006928EC" w:rsidDel="008B6AF4">
                <w:rPr>
                  <w:rFonts w:ascii="Consolas" w:eastAsia="Times New Roman" w:hAnsi="Consolas" w:cs="Times New Roman"/>
                  <w:color w:val="D4D4D4"/>
                  <w:sz w:val="21"/>
                  <w:szCs w:val="21"/>
                </w:rPr>
                <w:delText>;}</w:delText>
              </w:r>
            </w:del>
          </w:p>
          <w:p w14:paraId="6AAAA22F" w14:textId="77777777" w:rsidR="00ED1509" w:rsidRPr="006928EC" w:rsidDel="008B6AF4" w:rsidRDefault="00ED1509">
            <w:pPr>
              <w:pStyle w:val="Heading1Numbered"/>
              <w:rPr>
                <w:del w:id="2677" w:author="Donovan Goode [2]" w:date="2018-11-09T10:04:00Z"/>
                <w:rFonts w:ascii="Consolas" w:eastAsia="Times New Roman" w:hAnsi="Consolas" w:cs="Times New Roman"/>
                <w:color w:val="D4D4D4"/>
                <w:sz w:val="21"/>
                <w:szCs w:val="21"/>
              </w:rPr>
              <w:pPrChange w:id="2678" w:author="Donovan Goode [2]" w:date="2018-11-09T10:05:00Z">
                <w:pPr>
                  <w:framePr w:hSpace="180" w:wrap="around" w:vAnchor="text" w:hAnchor="margin" w:xAlign="center" w:y="130"/>
                  <w:shd w:val="clear" w:color="auto" w:fill="1E1E1E"/>
                  <w:spacing w:line="285" w:lineRule="atLeast"/>
                </w:pPr>
              </w:pPrChange>
            </w:pPr>
            <w:del w:id="2679"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.bs-wizard-info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#337ab7</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large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font-weight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bold</w:delText>
              </w:r>
              <w:r w:rsidRPr="006928EC" w:rsidDel="008B6AF4">
                <w:rPr>
                  <w:rFonts w:ascii="Consolas" w:eastAsia="Times New Roman" w:hAnsi="Consolas" w:cs="Times New Roman"/>
                  <w:color w:val="D4D4D4"/>
                  <w:sz w:val="21"/>
                  <w:szCs w:val="21"/>
                </w:rPr>
                <w:delText>;}</w:delText>
              </w:r>
            </w:del>
          </w:p>
          <w:p w14:paraId="2F1CE607" w14:textId="77777777" w:rsidR="00ED1509" w:rsidRPr="006928EC" w:rsidDel="008B6AF4" w:rsidRDefault="00ED1509">
            <w:pPr>
              <w:pStyle w:val="Heading1Numbered"/>
              <w:rPr>
                <w:del w:id="2680" w:author="Donovan Goode [2]" w:date="2018-11-09T10:04:00Z"/>
                <w:rFonts w:ascii="Consolas" w:eastAsia="Times New Roman" w:hAnsi="Consolas" w:cs="Times New Roman"/>
                <w:color w:val="D4D4D4"/>
                <w:sz w:val="21"/>
                <w:szCs w:val="21"/>
              </w:rPr>
              <w:pPrChange w:id="2681" w:author="Donovan Goode [2]" w:date="2018-11-09T10:05:00Z">
                <w:pPr>
                  <w:framePr w:hSpace="180" w:wrap="around" w:vAnchor="text" w:hAnchor="margin" w:xAlign="center" w:y="130"/>
                  <w:shd w:val="clear" w:color="auto" w:fill="1E1E1E"/>
                  <w:spacing w:line="285" w:lineRule="atLeast"/>
                </w:pPr>
              </w:pPrChange>
            </w:pPr>
            <w:del w:id="2682"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absolute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30px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30px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display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block</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gray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45px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del>
          </w:p>
          <w:p w14:paraId="02B1652D" w14:textId="77777777" w:rsidR="00ED1509" w:rsidRPr="006928EC" w:rsidDel="008B6AF4" w:rsidRDefault="00ED1509">
            <w:pPr>
              <w:pStyle w:val="Heading1Numbered"/>
              <w:rPr>
                <w:del w:id="2683" w:author="Donovan Goode [2]" w:date="2018-11-09T10:04:00Z"/>
                <w:rFonts w:ascii="Consolas" w:eastAsia="Times New Roman" w:hAnsi="Consolas" w:cs="Times New Roman"/>
                <w:color w:val="D4D4D4"/>
                <w:sz w:val="21"/>
                <w:szCs w:val="21"/>
              </w:rPr>
              <w:pPrChange w:id="2684" w:author="Donovan Goode [2]" w:date="2018-11-09T10:05:00Z">
                <w:pPr>
                  <w:framePr w:hSpace="180" w:wrap="around" w:vAnchor="text" w:hAnchor="margin" w:xAlign="center" w:y="130"/>
                  <w:shd w:val="clear" w:color="auto" w:fill="1E1E1E"/>
                  <w:spacing w:line="285" w:lineRule="atLeast"/>
                </w:pPr>
              </w:pPrChange>
            </w:pPr>
            <w:del w:id="2685"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.bs-wizard-dot:after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content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 '</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#337ab7</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absolute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 </w:delText>
              </w:r>
            </w:del>
          </w:p>
          <w:p w14:paraId="6A831F86" w14:textId="77777777" w:rsidR="00ED1509" w:rsidRPr="006928EC" w:rsidDel="008B6AF4" w:rsidRDefault="00ED1509">
            <w:pPr>
              <w:pStyle w:val="Heading1Numbered"/>
              <w:rPr>
                <w:del w:id="2686" w:author="Donovan Goode [2]" w:date="2018-11-09T10:04:00Z"/>
                <w:rFonts w:ascii="Consolas" w:eastAsia="Times New Roman" w:hAnsi="Consolas" w:cs="Times New Roman"/>
                <w:color w:val="D4D4D4"/>
                <w:sz w:val="21"/>
                <w:szCs w:val="21"/>
              </w:rPr>
              <w:pPrChange w:id="2687" w:author="Donovan Goode [2]" w:date="2018-11-09T10:05:00Z">
                <w:pPr>
                  <w:framePr w:hSpace="180" w:wrap="around" w:vAnchor="text" w:hAnchor="margin" w:xAlign="center" w:y="130"/>
                  <w:shd w:val="clear" w:color="auto" w:fill="1E1E1E"/>
                  <w:spacing w:line="285" w:lineRule="atLeast"/>
                </w:pPr>
              </w:pPrChange>
            </w:pPr>
            <w:del w:id="2688"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relative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box-shadow</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20px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435D5004" w14:textId="77777777" w:rsidR="00ED1509" w:rsidRPr="006928EC" w:rsidDel="008B6AF4" w:rsidRDefault="00ED1509">
            <w:pPr>
              <w:pStyle w:val="Heading1Numbered"/>
              <w:rPr>
                <w:del w:id="2689" w:author="Donovan Goode [2]" w:date="2018-11-09T10:04:00Z"/>
                <w:rFonts w:ascii="Consolas" w:eastAsia="Times New Roman" w:hAnsi="Consolas" w:cs="Times New Roman"/>
                <w:color w:val="D4D4D4"/>
                <w:sz w:val="21"/>
                <w:szCs w:val="21"/>
              </w:rPr>
              <w:pPrChange w:id="2690" w:author="Donovan Goode [2]" w:date="2018-11-09T10:05:00Z">
                <w:pPr>
                  <w:framePr w:hSpace="180" w:wrap="around" w:vAnchor="text" w:hAnchor="margin" w:xAlign="center" w:y="130"/>
                  <w:shd w:val="clear" w:color="auto" w:fill="1E1E1E"/>
                  <w:spacing w:line="285" w:lineRule="atLeast"/>
                </w:pPr>
              </w:pPrChange>
            </w:pPr>
            <w:del w:id="2691"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box-shadow</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#000</w:delText>
              </w:r>
              <w:r w:rsidRPr="006928EC" w:rsidDel="008B6AF4">
                <w:rPr>
                  <w:rFonts w:ascii="Consolas" w:eastAsia="Times New Roman" w:hAnsi="Consolas" w:cs="Times New Roman"/>
                  <w:color w:val="D4D4D4"/>
                  <w:sz w:val="21"/>
                  <w:szCs w:val="21"/>
                </w:rPr>
                <w:delText>;}</w:delText>
              </w:r>
            </w:del>
          </w:p>
          <w:p w14:paraId="6DD38F5A" w14:textId="77777777" w:rsidR="00ED1509" w:rsidRPr="006928EC" w:rsidDel="008B6AF4" w:rsidRDefault="00ED1509">
            <w:pPr>
              <w:pStyle w:val="Heading1Numbered"/>
              <w:rPr>
                <w:del w:id="2692" w:author="Donovan Goode [2]" w:date="2018-11-09T10:04:00Z"/>
                <w:rFonts w:ascii="Consolas" w:eastAsia="Times New Roman" w:hAnsi="Consolas" w:cs="Times New Roman"/>
                <w:color w:val="D4D4D4"/>
                <w:sz w:val="21"/>
                <w:szCs w:val="21"/>
              </w:rPr>
              <w:pPrChange w:id="2693" w:author="Donovan Goode [2]" w:date="2018-11-09T10:05:00Z">
                <w:pPr>
                  <w:framePr w:hSpace="180" w:wrap="around" w:vAnchor="text" w:hAnchor="margin" w:xAlign="center" w:y="130"/>
                  <w:shd w:val="clear" w:color="auto" w:fill="1E1E1E"/>
                  <w:spacing w:line="285" w:lineRule="atLeast"/>
                </w:pPr>
              </w:pPrChange>
            </w:pPr>
            <w:del w:id="2694"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.bs-wizard-step.complete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100%</w:delText>
              </w:r>
              <w:r w:rsidRPr="006928EC" w:rsidDel="008B6AF4">
                <w:rPr>
                  <w:rFonts w:ascii="Consolas" w:eastAsia="Times New Roman" w:hAnsi="Consolas" w:cs="Times New Roman"/>
                  <w:color w:val="D4D4D4"/>
                  <w:sz w:val="21"/>
                  <w:szCs w:val="21"/>
                </w:rPr>
                <w:delText>;}</w:delText>
              </w:r>
            </w:del>
          </w:p>
          <w:p w14:paraId="682F7118" w14:textId="77777777" w:rsidR="00ED1509" w:rsidRPr="006928EC" w:rsidDel="008B6AF4" w:rsidRDefault="00ED1509">
            <w:pPr>
              <w:pStyle w:val="Heading1Numbered"/>
              <w:rPr>
                <w:del w:id="2695" w:author="Donovan Goode [2]" w:date="2018-11-09T10:04:00Z"/>
                <w:rFonts w:ascii="Consolas" w:eastAsia="Times New Roman" w:hAnsi="Consolas" w:cs="Times New Roman"/>
                <w:color w:val="D4D4D4"/>
                <w:sz w:val="21"/>
                <w:szCs w:val="21"/>
              </w:rPr>
              <w:pPrChange w:id="2696" w:author="Donovan Goode [2]" w:date="2018-11-09T10:05:00Z">
                <w:pPr>
                  <w:framePr w:hSpace="180" w:wrap="around" w:vAnchor="text" w:hAnchor="margin" w:xAlign="center" w:y="130"/>
                  <w:shd w:val="clear" w:color="auto" w:fill="1E1E1E"/>
                  <w:spacing w:line="285" w:lineRule="atLeast"/>
                </w:pPr>
              </w:pPrChange>
            </w:pPr>
            <w:del w:id="2697"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7F129A3B" w14:textId="77777777" w:rsidR="00ED1509" w:rsidRPr="006928EC" w:rsidDel="008B6AF4" w:rsidRDefault="00ED1509">
            <w:pPr>
              <w:pStyle w:val="Heading1Numbered"/>
              <w:rPr>
                <w:del w:id="2698" w:author="Donovan Goode [2]" w:date="2018-11-09T10:04:00Z"/>
                <w:rFonts w:ascii="Consolas" w:eastAsia="Times New Roman" w:hAnsi="Consolas" w:cs="Times New Roman"/>
                <w:color w:val="D4D4D4"/>
                <w:sz w:val="21"/>
                <w:szCs w:val="21"/>
              </w:rPr>
              <w:pPrChange w:id="2699" w:author="Donovan Goode [2]" w:date="2018-11-09T10:05:00Z">
                <w:pPr>
                  <w:framePr w:hSpace="180" w:wrap="around" w:vAnchor="text" w:hAnchor="margin" w:xAlign="center" w:y="130"/>
                  <w:shd w:val="clear" w:color="auto" w:fill="1E1E1E"/>
                  <w:spacing w:line="285" w:lineRule="atLeast"/>
                </w:pPr>
              </w:pPrChange>
            </w:pPr>
            <w:del w:id="2700"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.bs-wizard-step:first-child.active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07B3B496" w14:textId="77777777" w:rsidR="00ED1509" w:rsidRPr="006928EC" w:rsidDel="008B6AF4" w:rsidRDefault="00ED1509">
            <w:pPr>
              <w:pStyle w:val="Heading1Numbered"/>
              <w:rPr>
                <w:del w:id="2701" w:author="Donovan Goode [2]" w:date="2018-11-09T10:04:00Z"/>
                <w:rFonts w:ascii="Consolas" w:eastAsia="Times New Roman" w:hAnsi="Consolas" w:cs="Times New Roman"/>
                <w:color w:val="D4D4D4"/>
                <w:sz w:val="21"/>
                <w:szCs w:val="21"/>
              </w:rPr>
              <w:pPrChange w:id="2702" w:author="Donovan Goode [2]" w:date="2018-11-09T10:05:00Z">
                <w:pPr>
                  <w:framePr w:hSpace="180" w:wrap="around" w:vAnchor="text" w:hAnchor="margin" w:xAlign="center" w:y="130"/>
                  <w:shd w:val="clear" w:color="auto" w:fill="1E1E1E"/>
                  <w:spacing w:line="285" w:lineRule="atLeast"/>
                </w:pPr>
              </w:pPrChange>
            </w:pPr>
            <w:del w:id="2703"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.bs-wizard-step:last-child.active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100%</w:delText>
              </w:r>
              <w:r w:rsidRPr="006928EC" w:rsidDel="008B6AF4">
                <w:rPr>
                  <w:rFonts w:ascii="Consolas" w:eastAsia="Times New Roman" w:hAnsi="Consolas" w:cs="Times New Roman"/>
                  <w:color w:val="D4D4D4"/>
                  <w:sz w:val="21"/>
                  <w:szCs w:val="21"/>
                </w:rPr>
                <w:delText>;}</w:delText>
              </w:r>
            </w:del>
          </w:p>
          <w:p w14:paraId="14238861" w14:textId="77777777" w:rsidR="00ED1509" w:rsidRPr="006928EC" w:rsidDel="008B6AF4" w:rsidRDefault="00ED1509">
            <w:pPr>
              <w:pStyle w:val="Heading1Numbered"/>
              <w:rPr>
                <w:del w:id="2704" w:author="Donovan Goode [2]" w:date="2018-11-09T10:04:00Z"/>
                <w:rFonts w:ascii="Consolas" w:eastAsia="Times New Roman" w:hAnsi="Consolas" w:cs="Times New Roman"/>
                <w:color w:val="D4D4D4"/>
                <w:sz w:val="21"/>
                <w:szCs w:val="21"/>
              </w:rPr>
              <w:pPrChange w:id="2705" w:author="Donovan Goode [2]" w:date="2018-11-09T10:05:00Z">
                <w:pPr>
                  <w:framePr w:hSpace="180" w:wrap="around" w:vAnchor="text" w:hAnchor="margin" w:xAlign="center" w:y="130"/>
                  <w:shd w:val="clear" w:color="auto" w:fill="1E1E1E"/>
                  <w:spacing w:line="285" w:lineRule="atLeast"/>
                </w:pPr>
              </w:pPrChange>
            </w:pPr>
            <w:del w:id="2706"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#f5f5f5</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border-bottom-style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solid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gray</w:delText>
              </w:r>
              <w:r w:rsidRPr="006928EC" w:rsidDel="008B6AF4">
                <w:rPr>
                  <w:rFonts w:ascii="Consolas" w:eastAsia="Times New Roman" w:hAnsi="Consolas" w:cs="Times New Roman"/>
                  <w:color w:val="D4D4D4"/>
                  <w:sz w:val="21"/>
                  <w:szCs w:val="21"/>
                </w:rPr>
                <w:delText>;}</w:delText>
              </w:r>
            </w:del>
          </w:p>
          <w:p w14:paraId="3233B952" w14:textId="77777777" w:rsidR="00ED1509" w:rsidRPr="006928EC" w:rsidDel="008B6AF4" w:rsidRDefault="00ED1509">
            <w:pPr>
              <w:pStyle w:val="Heading1Numbered"/>
              <w:rPr>
                <w:del w:id="2707" w:author="Donovan Goode [2]" w:date="2018-11-09T10:04:00Z"/>
                <w:rFonts w:ascii="Consolas" w:eastAsia="Times New Roman" w:hAnsi="Consolas" w:cs="Times New Roman"/>
                <w:color w:val="D4D4D4"/>
                <w:sz w:val="21"/>
                <w:szCs w:val="21"/>
              </w:rPr>
              <w:pPrChange w:id="2708" w:author="Donovan Goode [2]" w:date="2018-11-09T10:05:00Z">
                <w:pPr>
                  <w:framePr w:hSpace="180" w:wrap="around" w:vAnchor="text" w:hAnchor="margin" w:xAlign="center" w:y="130"/>
                  <w:shd w:val="clear" w:color="auto" w:fill="1E1E1E"/>
                  <w:spacing w:line="285" w:lineRule="atLeast"/>
                </w:pPr>
              </w:pPrChange>
            </w:pPr>
            <w:del w:id="2709"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.bs-wizard-dot:after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opacity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05594E97" w14:textId="77777777" w:rsidR="00ED1509" w:rsidRPr="006928EC" w:rsidDel="008B6AF4" w:rsidRDefault="00ED1509">
            <w:pPr>
              <w:pStyle w:val="Heading1Numbered"/>
              <w:rPr>
                <w:del w:id="2710" w:author="Donovan Goode [2]" w:date="2018-11-09T10:04:00Z"/>
                <w:rFonts w:ascii="Consolas" w:eastAsia="Times New Roman" w:hAnsi="Consolas" w:cs="Times New Roman"/>
                <w:color w:val="D4D4D4"/>
                <w:sz w:val="21"/>
                <w:szCs w:val="21"/>
              </w:rPr>
              <w:pPrChange w:id="2711" w:author="Donovan Goode [2]" w:date="2018-11-09T10:05:00Z">
                <w:pPr>
                  <w:framePr w:hSpace="180" w:wrap="around" w:vAnchor="text" w:hAnchor="margin" w:xAlign="center" w:y="130"/>
                  <w:shd w:val="clear" w:color="auto" w:fill="1E1E1E"/>
                  <w:spacing w:line="285" w:lineRule="atLeast"/>
                </w:pPr>
              </w:pPrChange>
            </w:pPr>
            <w:del w:id="2712"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.bs-wizard-step:first-child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4E28BB7D" w14:textId="77777777" w:rsidR="00ED1509" w:rsidRPr="006928EC" w:rsidDel="008B6AF4" w:rsidRDefault="00ED1509">
            <w:pPr>
              <w:pStyle w:val="Heading1Numbered"/>
              <w:rPr>
                <w:del w:id="2713" w:author="Donovan Goode [2]" w:date="2018-11-09T10:04:00Z"/>
                <w:rFonts w:ascii="Consolas" w:eastAsia="Times New Roman" w:hAnsi="Consolas" w:cs="Times New Roman"/>
                <w:color w:val="D4D4D4"/>
                <w:sz w:val="21"/>
                <w:szCs w:val="21"/>
              </w:rPr>
              <w:pPrChange w:id="2714" w:author="Donovan Goode [2]" w:date="2018-11-09T10:05:00Z">
                <w:pPr>
                  <w:framePr w:hSpace="180" w:wrap="around" w:vAnchor="text" w:hAnchor="margin" w:xAlign="center" w:y="130"/>
                  <w:shd w:val="clear" w:color="auto" w:fill="1E1E1E"/>
                  <w:spacing w:line="285" w:lineRule="atLeast"/>
                </w:pPr>
              </w:pPrChange>
            </w:pPr>
            <w:del w:id="2715"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.bs-wizard-step:last-child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0BAD92F0" w14:textId="77777777" w:rsidR="00ED1509" w:rsidRPr="006928EC" w:rsidDel="008B6AF4" w:rsidRDefault="00ED1509">
            <w:pPr>
              <w:pStyle w:val="Heading1Numbered"/>
              <w:rPr>
                <w:del w:id="2716" w:author="Donovan Goode [2]" w:date="2018-11-09T10:04:00Z"/>
                <w:rFonts w:ascii="Consolas" w:eastAsia="Times New Roman" w:hAnsi="Consolas" w:cs="Times New Roman"/>
                <w:color w:val="D4D4D4"/>
                <w:sz w:val="21"/>
                <w:szCs w:val="21"/>
              </w:rPr>
              <w:pPrChange w:id="2717" w:author="Donovan Goode [2]" w:date="2018-11-09T10:05:00Z">
                <w:pPr>
                  <w:framePr w:hSpace="180" w:wrap="around" w:vAnchor="text" w:hAnchor="margin" w:xAlign="center" w:y="130"/>
                  <w:shd w:val="clear" w:color="auto" w:fill="1E1E1E"/>
                  <w:spacing w:line="285" w:lineRule="atLeast"/>
                </w:pPr>
              </w:pPrChange>
            </w:pPr>
            <w:del w:id="2718" w:author="Donovan Goode [2]"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a.bs-wizard-dot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pointer-events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w:delText>
              </w:r>
            </w:del>
          </w:p>
          <w:p w14:paraId="1CEAC394" w14:textId="77777777" w:rsidR="00ED1509" w:rsidRPr="006928EC" w:rsidDel="008B6AF4" w:rsidRDefault="00ED1509">
            <w:pPr>
              <w:pStyle w:val="Heading1Numbered"/>
              <w:rPr>
                <w:del w:id="2719" w:author="Donovan Goode [2]" w:date="2018-11-09T10:04:00Z"/>
                <w:rFonts w:ascii="Consolas" w:eastAsia="Times New Roman" w:hAnsi="Consolas" w:cs="Times New Roman"/>
                <w:color w:val="D4D4D4"/>
                <w:sz w:val="21"/>
                <w:szCs w:val="21"/>
              </w:rPr>
              <w:pPrChange w:id="2720" w:author="Donovan Goode [2]" w:date="2018-11-09T10:05:00Z">
                <w:pPr>
                  <w:framePr w:hSpace="180" w:wrap="around" w:vAnchor="text" w:hAnchor="margin" w:xAlign="center" w:y="130"/>
                  <w:shd w:val="clear" w:color="auto" w:fill="1E1E1E"/>
                  <w:spacing w:line="285" w:lineRule="atLeast"/>
                </w:pPr>
              </w:pPrChange>
            </w:pPr>
            <w:del w:id="2721" w:author="Donovan Goode [2]" w:date="2018-11-09T10:04:00Z">
              <w:r w:rsidRPr="006928EC" w:rsidDel="008B6AF4">
                <w:rPr>
                  <w:rFonts w:ascii="Consolas" w:eastAsia="Times New Roman" w:hAnsi="Consolas" w:cs="Times New Roman"/>
                  <w:color w:val="6A9955"/>
                  <w:sz w:val="21"/>
                  <w:szCs w:val="21"/>
                </w:rPr>
                <w:delText>/*END Form Wizard*/</w:delText>
              </w:r>
            </w:del>
          </w:p>
          <w:p w14:paraId="755DB5B1" w14:textId="77777777" w:rsidR="00ED1509" w:rsidRPr="006928EC" w:rsidDel="008B6AF4" w:rsidRDefault="00ED1509">
            <w:pPr>
              <w:pStyle w:val="Heading1Numbered"/>
              <w:rPr>
                <w:del w:id="2722" w:author="Donovan Goode [2]" w:date="2018-11-09T10:04:00Z"/>
                <w:rFonts w:ascii="Consolas" w:eastAsia="Times New Roman" w:hAnsi="Consolas" w:cs="Times New Roman"/>
                <w:color w:val="D4D4D4"/>
                <w:sz w:val="21"/>
                <w:szCs w:val="21"/>
              </w:rPr>
              <w:pPrChange w:id="2723" w:author="Donovan Goode [2]" w:date="2018-11-09T10:05:00Z">
                <w:pPr>
                  <w:framePr w:hSpace="180" w:wrap="around" w:vAnchor="text" w:hAnchor="margin" w:xAlign="center" w:y="130"/>
                  <w:shd w:val="clear" w:color="auto" w:fill="1E1E1E"/>
                  <w:spacing w:line="285" w:lineRule="atLeast"/>
                </w:pPr>
              </w:pPrChange>
            </w:pPr>
            <w:del w:id="2724" w:author="Donovan Goode [2]" w:date="2018-11-09T10:04:00Z">
              <w:r w:rsidRPr="006928EC" w:rsidDel="008B6AF4">
                <w:rPr>
                  <w:rFonts w:ascii="Consolas" w:eastAsia="Times New Roman" w:hAnsi="Consolas" w:cs="Times New Roman"/>
                  <w:color w:val="D4D4D4"/>
                  <w:sz w:val="21"/>
                  <w:szCs w:val="21"/>
                </w:rPr>
                <w:delText>  </w:delText>
              </w:r>
            </w:del>
          </w:p>
          <w:p w14:paraId="27103898" w14:textId="77777777" w:rsidR="00ED1509" w:rsidRPr="006928EC" w:rsidDel="008B6AF4" w:rsidRDefault="00ED1509">
            <w:pPr>
              <w:pStyle w:val="Heading1Numbered"/>
              <w:rPr>
                <w:del w:id="2725" w:author="Donovan Goode [2]" w:date="2018-11-09T10:04:00Z"/>
                <w:rFonts w:ascii="Consolas" w:eastAsia="Times New Roman" w:hAnsi="Consolas" w:cs="Times New Roman"/>
                <w:color w:val="D4D4D4"/>
                <w:sz w:val="21"/>
                <w:szCs w:val="21"/>
              </w:rPr>
              <w:pPrChange w:id="2726" w:author="Donovan Goode [2]" w:date="2018-11-09T10:05:00Z">
                <w:pPr>
                  <w:framePr w:hSpace="180" w:wrap="around" w:vAnchor="text" w:hAnchor="margin" w:xAlign="center" w:y="130"/>
                  <w:shd w:val="clear" w:color="auto" w:fill="1E1E1E"/>
                  <w:spacing w:line="285" w:lineRule="atLeast"/>
                </w:pPr>
              </w:pPrChange>
            </w:pPr>
          </w:p>
          <w:p w14:paraId="3457EB46" w14:textId="77777777" w:rsidR="00ED1509" w:rsidRPr="006928EC" w:rsidDel="008B6AF4" w:rsidRDefault="00ED1509">
            <w:pPr>
              <w:pStyle w:val="Heading1Numbered"/>
              <w:rPr>
                <w:del w:id="2727" w:author="Donovan Goode [2]" w:date="2018-11-09T10:04:00Z"/>
                <w:rFonts w:ascii="Consolas" w:eastAsia="Times New Roman" w:hAnsi="Consolas" w:cs="Times New Roman"/>
                <w:color w:val="D4D4D4"/>
                <w:sz w:val="21"/>
                <w:szCs w:val="21"/>
              </w:rPr>
              <w:pPrChange w:id="2728" w:author="Donovan Goode [2]" w:date="2018-11-09T10:05:00Z">
                <w:pPr>
                  <w:framePr w:hSpace="180" w:wrap="around" w:vAnchor="text" w:hAnchor="margin" w:xAlign="center" w:y="130"/>
                  <w:shd w:val="clear" w:color="auto" w:fill="1E1E1E"/>
                  <w:spacing w:line="285" w:lineRule="atLeast"/>
                </w:pPr>
              </w:pPrChange>
            </w:pPr>
            <w:del w:id="2729" w:author="Donovan Goode [2]"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style</w:delText>
              </w:r>
              <w:r w:rsidRPr="006928EC" w:rsidDel="008B6AF4">
                <w:rPr>
                  <w:rFonts w:ascii="Consolas" w:eastAsia="Times New Roman" w:hAnsi="Consolas" w:cs="Times New Roman"/>
                  <w:color w:val="808080"/>
                  <w:sz w:val="21"/>
                  <w:szCs w:val="21"/>
                </w:rPr>
                <w:delText>&gt;</w:delText>
              </w:r>
            </w:del>
          </w:p>
          <w:p w14:paraId="2BE99DEB" w14:textId="77777777" w:rsidR="00ED1509" w:rsidRPr="00A83A68" w:rsidDel="008B6AF4" w:rsidRDefault="00ED1509">
            <w:pPr>
              <w:pStyle w:val="Heading1Numbered"/>
              <w:rPr>
                <w:del w:id="2730" w:author="Donovan Goode [2]" w:date="2018-11-09T10:04:00Z"/>
                <w:rFonts w:ascii="Consolas" w:eastAsia="Times New Roman" w:hAnsi="Consolas" w:cs="Times New Roman"/>
                <w:color w:val="808080"/>
                <w:sz w:val="21"/>
                <w:szCs w:val="21"/>
              </w:rPr>
              <w:pPrChange w:id="2731"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7B66751A" w14:textId="433A24C9" w:rsidTr="00A52519">
        <w:trPr>
          <w:del w:id="2732" w:author="Donovan Goode [2]" w:date="2018-11-09T10:04:00Z"/>
        </w:trPr>
        <w:tc>
          <w:tcPr>
            <w:tcW w:w="1705" w:type="dxa"/>
          </w:tcPr>
          <w:p w14:paraId="32FC2B96" w14:textId="77777777" w:rsidR="00ED1509" w:rsidDel="008B6AF4" w:rsidRDefault="00ED1509">
            <w:pPr>
              <w:pStyle w:val="Heading1Numbered"/>
              <w:rPr>
                <w:del w:id="2733" w:author="Donovan Goode [2]" w:date="2018-11-09T10:04:00Z"/>
                <w:highlight w:val="yellow"/>
              </w:rPr>
              <w:pPrChange w:id="2734" w:author="Donovan Goode [2]" w:date="2018-11-09T10:05:00Z">
                <w:pPr>
                  <w:framePr w:hSpace="180" w:wrap="around" w:vAnchor="text" w:hAnchor="margin" w:xAlign="center" w:y="130"/>
                  <w:jc w:val="center"/>
                </w:pPr>
              </w:pPrChange>
            </w:pPr>
            <w:del w:id="2735" w:author="Donovan Goode [2]" w:date="2018-11-09T10:04:00Z">
              <w:r w:rsidDel="008B6AF4">
                <w:rPr>
                  <w:highlight w:val="yellow"/>
                </w:rPr>
                <w:delText>OPM ORA Homepage Slider</w:delText>
              </w:r>
            </w:del>
          </w:p>
        </w:tc>
        <w:tc>
          <w:tcPr>
            <w:tcW w:w="9905" w:type="dxa"/>
          </w:tcPr>
          <w:p w14:paraId="0F20E10D" w14:textId="77777777" w:rsidR="00ED1509" w:rsidRPr="006928EC" w:rsidDel="008B6AF4" w:rsidRDefault="00ED1509">
            <w:pPr>
              <w:pStyle w:val="Heading1Numbered"/>
              <w:rPr>
                <w:del w:id="2736" w:author="Donovan Goode [2]" w:date="2018-11-09T10:04:00Z"/>
                <w:rFonts w:ascii="Consolas" w:eastAsia="Times New Roman" w:hAnsi="Consolas" w:cs="Times New Roman"/>
                <w:color w:val="808080"/>
                <w:sz w:val="21"/>
                <w:szCs w:val="21"/>
              </w:rPr>
              <w:pPrChange w:id="2737"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77F7C3ED" w14:textId="38813D30" w:rsidTr="00A52519">
        <w:trPr>
          <w:del w:id="2738" w:author="Donovan Goode [2]" w:date="2018-11-09T10:04:00Z"/>
        </w:trPr>
        <w:tc>
          <w:tcPr>
            <w:tcW w:w="1705" w:type="dxa"/>
          </w:tcPr>
          <w:p w14:paraId="24A76E4B" w14:textId="77777777" w:rsidR="00ED1509" w:rsidDel="008B6AF4" w:rsidRDefault="00ED1509">
            <w:pPr>
              <w:pStyle w:val="Heading1Numbered"/>
              <w:rPr>
                <w:del w:id="2739" w:author="Donovan Goode [2]" w:date="2018-11-09T10:04:00Z"/>
                <w:highlight w:val="yellow"/>
              </w:rPr>
              <w:pPrChange w:id="2740" w:author="Donovan Goode [2]" w:date="2018-11-09T10:05:00Z">
                <w:pPr>
                  <w:framePr w:hSpace="180" w:wrap="around" w:vAnchor="text" w:hAnchor="margin" w:xAlign="center" w:y="130"/>
                  <w:jc w:val="center"/>
                </w:pPr>
              </w:pPrChange>
            </w:pPr>
            <w:del w:id="2741" w:author="Donovan Goode [2]" w:date="2018-11-09T10:04:00Z">
              <w:r w:rsidDel="008B6AF4">
                <w:rPr>
                  <w:highlight w:val="yellow"/>
                </w:rPr>
                <w:delText>ORA Home</w:delText>
              </w:r>
            </w:del>
          </w:p>
        </w:tc>
        <w:tc>
          <w:tcPr>
            <w:tcW w:w="9905" w:type="dxa"/>
          </w:tcPr>
          <w:p w14:paraId="463EF2DC" w14:textId="77777777" w:rsidR="00ED1509" w:rsidRPr="006928EC" w:rsidDel="008B6AF4" w:rsidRDefault="00ED1509">
            <w:pPr>
              <w:pStyle w:val="Heading1Numbered"/>
              <w:rPr>
                <w:del w:id="2742" w:author="Donovan Goode [2]" w:date="2018-11-09T10:04:00Z"/>
                <w:rFonts w:ascii="Consolas" w:eastAsia="Times New Roman" w:hAnsi="Consolas" w:cs="Times New Roman"/>
                <w:color w:val="808080"/>
                <w:sz w:val="21"/>
                <w:szCs w:val="21"/>
              </w:rPr>
              <w:pPrChange w:id="2743"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30FD815C" w14:textId="652BA747" w:rsidTr="00A52519">
        <w:trPr>
          <w:del w:id="2744" w:author="Donovan Goode [2]" w:date="2018-11-09T10:04:00Z"/>
        </w:trPr>
        <w:tc>
          <w:tcPr>
            <w:tcW w:w="1705" w:type="dxa"/>
          </w:tcPr>
          <w:p w14:paraId="77244B6A" w14:textId="77777777" w:rsidR="00ED1509" w:rsidDel="008B6AF4" w:rsidRDefault="00ED1509">
            <w:pPr>
              <w:pStyle w:val="Heading1Numbered"/>
              <w:rPr>
                <w:del w:id="2745" w:author="Donovan Goode [2]" w:date="2018-11-09T10:04:00Z"/>
                <w:highlight w:val="yellow"/>
              </w:rPr>
              <w:pPrChange w:id="2746" w:author="Donovan Goode [2]" w:date="2018-11-09T10:05:00Z">
                <w:pPr>
                  <w:framePr w:hSpace="180" w:wrap="around" w:vAnchor="text" w:hAnchor="margin" w:xAlign="center" w:y="130"/>
                  <w:jc w:val="center"/>
                </w:pPr>
              </w:pPrChange>
            </w:pPr>
            <w:del w:id="2747" w:author="Donovan Goode [2]" w:date="2018-11-09T10:04:00Z">
              <w:r w:rsidDel="008B6AF4">
                <w:rPr>
                  <w:highlight w:val="yellow"/>
                </w:rPr>
                <w:delText>Payroll Services</w:delText>
              </w:r>
            </w:del>
          </w:p>
        </w:tc>
        <w:tc>
          <w:tcPr>
            <w:tcW w:w="9905" w:type="dxa"/>
          </w:tcPr>
          <w:p w14:paraId="466E0623" w14:textId="77777777" w:rsidR="00ED1509" w:rsidRPr="00BD2230" w:rsidDel="008B6AF4" w:rsidRDefault="00ED1509">
            <w:pPr>
              <w:pStyle w:val="Heading1Numbered"/>
              <w:rPr>
                <w:del w:id="2748" w:author="Donovan Goode [2]" w:date="2018-11-09T10:04:00Z"/>
                <w:rFonts w:ascii="Consolas" w:eastAsia="Times New Roman" w:hAnsi="Consolas" w:cs="Times New Roman"/>
                <w:color w:val="D4D4D4"/>
                <w:sz w:val="21"/>
                <w:szCs w:val="21"/>
              </w:rPr>
              <w:pPrChange w:id="2749" w:author="Donovan Goode [2]" w:date="2018-11-09T10:05:00Z">
                <w:pPr>
                  <w:framePr w:hSpace="180" w:wrap="around" w:vAnchor="text" w:hAnchor="margin" w:xAlign="center" w:y="130"/>
                  <w:shd w:val="clear" w:color="auto" w:fill="1E1E1E"/>
                  <w:spacing w:line="285" w:lineRule="atLeast"/>
                </w:pPr>
              </w:pPrChange>
            </w:pPr>
            <w:del w:id="2750"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"portal dashboard container"</w:delText>
              </w:r>
              <w:r w:rsidRPr="00BD2230" w:rsidDel="008B6AF4">
                <w:rPr>
                  <w:rFonts w:ascii="Consolas" w:eastAsia="Times New Roman" w:hAnsi="Consolas" w:cs="Times New Roman"/>
                  <w:color w:val="808080"/>
                  <w:sz w:val="21"/>
                  <w:szCs w:val="21"/>
                </w:rPr>
                <w:delText>&gt;</w:delText>
              </w:r>
            </w:del>
          </w:p>
          <w:p w14:paraId="05EE4476" w14:textId="77777777" w:rsidR="00ED1509" w:rsidRPr="00BD2230" w:rsidDel="008B6AF4" w:rsidRDefault="00ED1509">
            <w:pPr>
              <w:pStyle w:val="Heading1Numbered"/>
              <w:rPr>
                <w:del w:id="2751" w:author="Donovan Goode [2]" w:date="2018-11-09T10:04:00Z"/>
                <w:rFonts w:ascii="Consolas" w:eastAsia="Times New Roman" w:hAnsi="Consolas" w:cs="Times New Roman"/>
                <w:color w:val="D4D4D4"/>
                <w:sz w:val="21"/>
                <w:szCs w:val="21"/>
              </w:rPr>
              <w:pPrChange w:id="2752" w:author="Donovan Goode [2]" w:date="2018-11-09T10:05:00Z">
                <w:pPr>
                  <w:framePr w:hSpace="180" w:wrap="around" w:vAnchor="text" w:hAnchor="margin" w:xAlign="center" w:y="130"/>
                  <w:shd w:val="clear" w:color="auto" w:fill="1E1E1E"/>
                  <w:spacing w:line="285" w:lineRule="atLeast"/>
                </w:pPr>
              </w:pPrChange>
            </w:pPr>
            <w:del w:id="2753" w:author="Donovan Goode [2]" w:date="2018-11-09T10:04:00Z">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include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'page copy'</w:delText>
              </w:r>
              <w:r w:rsidRPr="00BD2230" w:rsidDel="008B6AF4">
                <w:rPr>
                  <w:rFonts w:ascii="Consolas" w:eastAsia="Times New Roman" w:hAnsi="Consolas" w:cs="Times New Roman"/>
                  <w:color w:val="D4D4D4"/>
                  <w:sz w:val="21"/>
                  <w:szCs w:val="21"/>
                </w:rPr>
                <w:delText>%}</w:delText>
              </w:r>
            </w:del>
          </w:p>
          <w:p w14:paraId="20C50AE2" w14:textId="77777777" w:rsidR="00ED1509" w:rsidRPr="00BD2230" w:rsidDel="008B6AF4" w:rsidRDefault="00ED1509">
            <w:pPr>
              <w:pStyle w:val="Heading1Numbered"/>
              <w:rPr>
                <w:del w:id="2754" w:author="Donovan Goode [2]" w:date="2018-11-09T10:04:00Z"/>
                <w:rFonts w:ascii="Consolas" w:eastAsia="Times New Roman" w:hAnsi="Consolas" w:cs="Times New Roman"/>
                <w:color w:val="D4D4D4"/>
                <w:sz w:val="21"/>
                <w:szCs w:val="21"/>
              </w:rPr>
              <w:pPrChange w:id="2755" w:author="Donovan Goode [2]" w:date="2018-11-09T10:05:00Z">
                <w:pPr>
                  <w:framePr w:hSpace="180" w:wrap="around" w:vAnchor="text" w:hAnchor="margin" w:xAlign="center" w:y="130"/>
                  <w:shd w:val="clear" w:color="auto" w:fill="1E1E1E"/>
                  <w:spacing w:line="285" w:lineRule="atLeast"/>
                </w:pPr>
              </w:pPrChange>
            </w:pPr>
            <w:del w:id="2756"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"page-header"</w:delText>
              </w:r>
              <w:r w:rsidRPr="00BD2230" w:rsidDel="008B6AF4">
                <w:rPr>
                  <w:rFonts w:ascii="Consolas" w:eastAsia="Times New Roman" w:hAnsi="Consolas" w:cs="Times New Roman"/>
                  <w:color w:val="808080"/>
                  <w:sz w:val="21"/>
                  <w:szCs w:val="21"/>
                </w:rPr>
                <w:delText>&gt;</w:delText>
              </w:r>
            </w:del>
          </w:p>
          <w:p w14:paraId="423F336D" w14:textId="77777777" w:rsidR="00ED1509" w:rsidRPr="00BD2230" w:rsidDel="008B6AF4" w:rsidRDefault="00ED1509">
            <w:pPr>
              <w:pStyle w:val="Heading1Numbered"/>
              <w:rPr>
                <w:del w:id="2757" w:author="Donovan Goode [2]" w:date="2018-11-09T10:04:00Z"/>
                <w:rFonts w:ascii="Consolas" w:eastAsia="Times New Roman" w:hAnsi="Consolas" w:cs="Times New Roman"/>
                <w:color w:val="D4D4D4"/>
                <w:sz w:val="21"/>
                <w:szCs w:val="21"/>
              </w:rPr>
              <w:pPrChange w:id="2758" w:author="Donovan Goode [2]" w:date="2018-11-09T10:05:00Z">
                <w:pPr>
                  <w:framePr w:hSpace="180" w:wrap="around" w:vAnchor="text" w:hAnchor="margin" w:xAlign="center" w:y="130"/>
                  <w:shd w:val="clear" w:color="auto" w:fill="1E1E1E"/>
                  <w:spacing w:line="285" w:lineRule="atLeast"/>
                </w:pPr>
              </w:pPrChange>
            </w:pPr>
          </w:p>
          <w:p w14:paraId="0DA4C6B3" w14:textId="77777777" w:rsidR="00ED1509" w:rsidRPr="00BD2230" w:rsidDel="008B6AF4" w:rsidRDefault="00ED1509">
            <w:pPr>
              <w:pStyle w:val="Heading1Numbered"/>
              <w:rPr>
                <w:del w:id="2759" w:author="Donovan Goode [2]" w:date="2018-11-09T10:04:00Z"/>
                <w:rFonts w:ascii="Consolas" w:eastAsia="Times New Roman" w:hAnsi="Consolas" w:cs="Times New Roman"/>
                <w:color w:val="D4D4D4"/>
                <w:sz w:val="21"/>
                <w:szCs w:val="21"/>
              </w:rPr>
              <w:pPrChange w:id="2760" w:author="Donovan Goode [2]" w:date="2018-11-09T10:05:00Z">
                <w:pPr>
                  <w:framePr w:hSpace="180" w:wrap="around" w:vAnchor="text" w:hAnchor="margin" w:xAlign="center" w:y="130"/>
                  <w:shd w:val="clear" w:color="auto" w:fill="1E1E1E"/>
                  <w:spacing w:line="285" w:lineRule="atLeast"/>
                </w:pPr>
              </w:pPrChange>
            </w:pPr>
            <w:del w:id="2761"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h1</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aria-label</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 snippets['Payroll Services Portal Dashboard Title'] | default: resx['Payroll_Services_Portal_Dashboard_Title'] | h }}"</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 xml:space="preserve"> editable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snippets</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"Payroll Services Portal Dashboard Title"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default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resx</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"Payroll_Services_Portal_Dashboard_Title"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type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'text'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tag</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'span'</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h1</w:delText>
              </w:r>
              <w:r w:rsidRPr="00BD2230" w:rsidDel="008B6AF4">
                <w:rPr>
                  <w:rFonts w:ascii="Consolas" w:eastAsia="Times New Roman" w:hAnsi="Consolas" w:cs="Times New Roman"/>
                  <w:color w:val="808080"/>
                  <w:sz w:val="21"/>
                  <w:szCs w:val="21"/>
                </w:rPr>
                <w:delText>&gt;</w:delText>
              </w:r>
            </w:del>
          </w:p>
          <w:p w14:paraId="05677C4D" w14:textId="77777777" w:rsidR="00ED1509" w:rsidRPr="00BD2230" w:rsidDel="008B6AF4" w:rsidRDefault="00ED1509">
            <w:pPr>
              <w:pStyle w:val="Heading1Numbered"/>
              <w:rPr>
                <w:del w:id="2762" w:author="Donovan Goode [2]" w:date="2018-11-09T10:04:00Z"/>
                <w:rFonts w:ascii="Consolas" w:eastAsia="Times New Roman" w:hAnsi="Consolas" w:cs="Times New Roman"/>
                <w:color w:val="D4D4D4"/>
                <w:sz w:val="21"/>
                <w:szCs w:val="21"/>
              </w:rPr>
              <w:pPrChange w:id="2763" w:author="Donovan Goode [2]" w:date="2018-11-09T10:05:00Z">
                <w:pPr>
                  <w:framePr w:hSpace="180" w:wrap="around" w:vAnchor="text" w:hAnchor="margin" w:xAlign="center" w:y="130"/>
                  <w:shd w:val="clear" w:color="auto" w:fill="1E1E1E"/>
                  <w:spacing w:line="285" w:lineRule="atLeast"/>
                </w:pPr>
              </w:pPrChange>
            </w:pPr>
          </w:p>
          <w:p w14:paraId="6E183D15" w14:textId="77777777" w:rsidR="00ED1509" w:rsidRPr="00BD2230" w:rsidDel="008B6AF4" w:rsidRDefault="00ED1509">
            <w:pPr>
              <w:pStyle w:val="Heading1Numbered"/>
              <w:rPr>
                <w:del w:id="2764" w:author="Donovan Goode [2]" w:date="2018-11-09T10:04:00Z"/>
                <w:rFonts w:ascii="Consolas" w:eastAsia="Times New Roman" w:hAnsi="Consolas" w:cs="Times New Roman"/>
                <w:color w:val="D4D4D4"/>
                <w:sz w:val="21"/>
                <w:szCs w:val="21"/>
              </w:rPr>
              <w:pPrChange w:id="2765" w:author="Donovan Goode [2]" w:date="2018-11-09T10:05:00Z">
                <w:pPr>
                  <w:framePr w:hSpace="180" w:wrap="around" w:vAnchor="text" w:hAnchor="margin" w:xAlign="center" w:y="130"/>
                  <w:shd w:val="clear" w:color="auto" w:fill="1E1E1E"/>
                  <w:spacing w:line="285" w:lineRule="atLeast"/>
                </w:pPr>
              </w:pPrChange>
            </w:pPr>
            <w:del w:id="2766"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 xml:space="preserve">    </w:delText>
              </w:r>
            </w:del>
          </w:p>
          <w:p w14:paraId="32EC47CA" w14:textId="77777777" w:rsidR="00ED1509" w:rsidRPr="00BD2230" w:rsidDel="008B6AF4" w:rsidRDefault="00ED1509">
            <w:pPr>
              <w:pStyle w:val="Heading1Numbered"/>
              <w:rPr>
                <w:del w:id="2767" w:author="Donovan Goode [2]" w:date="2018-11-09T10:04:00Z"/>
                <w:rFonts w:ascii="Consolas" w:eastAsia="Times New Roman" w:hAnsi="Consolas" w:cs="Times New Roman"/>
                <w:color w:val="D4D4D4"/>
                <w:sz w:val="21"/>
                <w:szCs w:val="21"/>
              </w:rPr>
              <w:pPrChange w:id="2768" w:author="Donovan Goode [2]" w:date="2018-11-09T10:05:00Z">
                <w:pPr>
                  <w:framePr w:hSpace="180" w:wrap="around" w:vAnchor="text" w:hAnchor="margin" w:xAlign="center" w:y="130"/>
                  <w:shd w:val="clear" w:color="auto" w:fill="1E1E1E"/>
                  <w:spacing w:after="240" w:line="285" w:lineRule="atLeast"/>
                </w:pPr>
              </w:pPrChange>
            </w:pPr>
          </w:p>
          <w:p w14:paraId="2D8ADF49" w14:textId="77777777" w:rsidR="00ED1509" w:rsidRPr="00BD2230" w:rsidDel="008B6AF4" w:rsidRDefault="00ED1509">
            <w:pPr>
              <w:pStyle w:val="Heading1Numbered"/>
              <w:rPr>
                <w:del w:id="2769" w:author="Donovan Goode [2]" w:date="2018-11-09T10:04:00Z"/>
                <w:rFonts w:ascii="Consolas" w:eastAsia="Times New Roman" w:hAnsi="Consolas" w:cs="Times New Roman"/>
                <w:color w:val="D4D4D4"/>
                <w:sz w:val="21"/>
                <w:szCs w:val="21"/>
              </w:rPr>
              <w:pPrChange w:id="2770" w:author="Donovan Goode [2]" w:date="2018-11-09T10:05:00Z">
                <w:pPr>
                  <w:framePr w:hSpace="180" w:wrap="around" w:vAnchor="text" w:hAnchor="margin" w:xAlign="center" w:y="130"/>
                  <w:shd w:val="clear" w:color="auto" w:fill="1E1E1E"/>
                  <w:spacing w:line="285" w:lineRule="atLeast"/>
                </w:pPr>
              </w:pPrChange>
            </w:pPr>
            <w:del w:id="2771" w:author="Donovan Goode [2]" w:date="2018-11-09T10:04:00Z">
              <w:r w:rsidRPr="00BD2230" w:rsidDel="008B6AF4">
                <w:rPr>
                  <w:rFonts w:ascii="Consolas" w:eastAsia="Times New Roman" w:hAnsi="Consolas" w:cs="Times New Roman"/>
                  <w:color w:val="6A9955"/>
                  <w:sz w:val="21"/>
                  <w:szCs w:val="21"/>
                </w:rPr>
                <w:delText>&lt;!-- Code block for the build of the Dashboard --&gt;</w:delText>
              </w:r>
            </w:del>
          </w:p>
          <w:p w14:paraId="43A4B143" w14:textId="77777777" w:rsidR="00ED1509" w:rsidRPr="00BD2230" w:rsidDel="008B6AF4" w:rsidRDefault="00ED1509">
            <w:pPr>
              <w:pStyle w:val="Heading1Numbered"/>
              <w:rPr>
                <w:del w:id="2772" w:author="Donovan Goode [2]" w:date="2018-11-09T10:04:00Z"/>
                <w:rFonts w:ascii="Consolas" w:eastAsia="Times New Roman" w:hAnsi="Consolas" w:cs="Times New Roman"/>
                <w:color w:val="D4D4D4"/>
                <w:sz w:val="21"/>
                <w:szCs w:val="21"/>
              </w:rPr>
              <w:pPrChange w:id="2773" w:author="Donovan Goode [2]" w:date="2018-11-09T10:05:00Z">
                <w:pPr>
                  <w:framePr w:hSpace="180" w:wrap="around" w:vAnchor="text" w:hAnchor="margin" w:xAlign="center" w:y="130"/>
                  <w:shd w:val="clear" w:color="auto" w:fill="1E1E1E"/>
                  <w:spacing w:line="285" w:lineRule="atLeast"/>
                </w:pPr>
              </w:pPrChange>
            </w:pPr>
            <w:del w:id="2774"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"row"</w:delText>
              </w:r>
              <w:r w:rsidRPr="00BD2230" w:rsidDel="008B6AF4">
                <w:rPr>
                  <w:rFonts w:ascii="Consolas" w:eastAsia="Times New Roman" w:hAnsi="Consolas" w:cs="Times New Roman"/>
                  <w:color w:val="808080"/>
                  <w:sz w:val="21"/>
                  <w:szCs w:val="21"/>
                </w:rPr>
                <w:delText>&gt;</w:delText>
              </w:r>
            </w:del>
          </w:p>
          <w:p w14:paraId="20312498" w14:textId="77777777" w:rsidR="00ED1509" w:rsidRPr="00BD2230" w:rsidDel="008B6AF4" w:rsidRDefault="00ED1509">
            <w:pPr>
              <w:pStyle w:val="Heading1Numbered"/>
              <w:rPr>
                <w:del w:id="2775" w:author="Donovan Goode [2]" w:date="2018-11-09T10:04:00Z"/>
                <w:rFonts w:ascii="Consolas" w:eastAsia="Times New Roman" w:hAnsi="Consolas" w:cs="Times New Roman"/>
                <w:color w:val="D4D4D4"/>
                <w:sz w:val="21"/>
                <w:szCs w:val="21"/>
              </w:rPr>
              <w:pPrChange w:id="2776" w:author="Donovan Goode [2]" w:date="2018-11-09T10:05:00Z">
                <w:pPr>
                  <w:framePr w:hSpace="180" w:wrap="around" w:vAnchor="text" w:hAnchor="margin" w:xAlign="center" w:y="130"/>
                  <w:shd w:val="clear" w:color="auto" w:fill="1E1E1E"/>
                  <w:spacing w:line="285" w:lineRule="atLeast"/>
                </w:pPr>
              </w:pPrChange>
            </w:pPr>
          </w:p>
          <w:p w14:paraId="1855991D" w14:textId="77777777" w:rsidR="00ED1509" w:rsidRPr="00BD2230" w:rsidDel="008B6AF4" w:rsidRDefault="00ED1509">
            <w:pPr>
              <w:pStyle w:val="Heading1Numbered"/>
              <w:rPr>
                <w:del w:id="2777" w:author="Donovan Goode [2]" w:date="2018-11-09T10:04:00Z"/>
                <w:rFonts w:ascii="Consolas" w:eastAsia="Times New Roman" w:hAnsi="Consolas" w:cs="Times New Roman"/>
                <w:color w:val="D4D4D4"/>
                <w:sz w:val="21"/>
                <w:szCs w:val="21"/>
              </w:rPr>
              <w:pPrChange w:id="2778" w:author="Donovan Goode [2]" w:date="2018-11-09T10:05:00Z">
                <w:pPr>
                  <w:framePr w:hSpace="180" w:wrap="around" w:vAnchor="text" w:hAnchor="margin" w:xAlign="center" w:y="130"/>
                  <w:shd w:val="clear" w:color="auto" w:fill="1E1E1E"/>
                  <w:spacing w:line="285" w:lineRule="atLeast"/>
                </w:pPr>
              </w:pPrChange>
            </w:pPr>
            <w:del w:id="2779"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"col-md-4 large"</w:delText>
              </w:r>
              <w:r w:rsidRPr="00BD2230" w:rsidDel="008B6AF4">
                <w:rPr>
                  <w:rFonts w:ascii="Consolas" w:eastAsia="Times New Roman" w:hAnsi="Consolas" w:cs="Times New Roman"/>
                  <w:color w:val="808080"/>
                  <w:sz w:val="21"/>
                  <w:szCs w:val="21"/>
                </w:rPr>
                <w:delText>&gt;</w:delText>
              </w:r>
            </w:del>
          </w:p>
          <w:p w14:paraId="26DFA25D" w14:textId="77777777" w:rsidR="00ED1509" w:rsidRPr="00BD2230" w:rsidDel="008B6AF4" w:rsidRDefault="00ED1509">
            <w:pPr>
              <w:pStyle w:val="Heading1Numbered"/>
              <w:rPr>
                <w:del w:id="2780" w:author="Donovan Goode [2]" w:date="2018-11-09T10:04:00Z"/>
                <w:rFonts w:ascii="Consolas" w:eastAsia="Times New Roman" w:hAnsi="Consolas" w:cs="Times New Roman"/>
                <w:color w:val="D4D4D4"/>
                <w:sz w:val="21"/>
                <w:szCs w:val="21"/>
              </w:rPr>
              <w:pPrChange w:id="2781" w:author="Donovan Goode [2]" w:date="2018-11-09T10:05:00Z">
                <w:pPr>
                  <w:framePr w:hSpace="180" w:wrap="around" w:vAnchor="text" w:hAnchor="margin" w:xAlign="center" w:y="130"/>
                  <w:shd w:val="clear" w:color="auto" w:fill="1E1E1E"/>
                  <w:spacing w:line="285" w:lineRule="atLeast"/>
                </w:pPr>
              </w:pPrChange>
            </w:pPr>
          </w:p>
          <w:p w14:paraId="6C647F6E" w14:textId="77777777" w:rsidR="00ED1509" w:rsidRPr="00BD2230" w:rsidDel="008B6AF4" w:rsidRDefault="00ED1509">
            <w:pPr>
              <w:pStyle w:val="Heading1Numbered"/>
              <w:rPr>
                <w:del w:id="2782" w:author="Donovan Goode [2]" w:date="2018-11-09T10:04:00Z"/>
                <w:rFonts w:ascii="Consolas" w:eastAsia="Times New Roman" w:hAnsi="Consolas" w:cs="Times New Roman"/>
                <w:color w:val="D4D4D4"/>
                <w:sz w:val="21"/>
                <w:szCs w:val="21"/>
              </w:rPr>
              <w:pPrChange w:id="2783" w:author="Donovan Goode [2]" w:date="2018-11-09T10:05:00Z">
                <w:pPr>
                  <w:framePr w:hSpace="180" w:wrap="around" w:vAnchor="text" w:hAnchor="margin" w:xAlign="center" w:y="130"/>
                  <w:shd w:val="clear" w:color="auto" w:fill="1E1E1E"/>
                  <w:spacing w:line="285" w:lineRule="atLeast"/>
                </w:pPr>
              </w:pPrChange>
            </w:pPr>
            <w:del w:id="2784"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 Pie Chart- Packages: Retirement Application by Application Status--&gt;</w:delText>
              </w:r>
            </w:del>
          </w:p>
          <w:p w14:paraId="6679A142" w14:textId="77777777" w:rsidR="00ED1509" w:rsidRPr="00BD2230" w:rsidDel="008B6AF4" w:rsidRDefault="00ED1509">
            <w:pPr>
              <w:pStyle w:val="Heading1Numbered"/>
              <w:rPr>
                <w:del w:id="2785" w:author="Donovan Goode [2]" w:date="2018-11-09T10:04:00Z"/>
                <w:rFonts w:ascii="Consolas" w:eastAsia="Times New Roman" w:hAnsi="Consolas" w:cs="Times New Roman"/>
                <w:color w:val="D4D4D4"/>
                <w:sz w:val="21"/>
                <w:szCs w:val="21"/>
              </w:rPr>
              <w:pPrChange w:id="2786" w:author="Donovan Goode [2]" w:date="2018-11-09T10:05:00Z">
                <w:pPr>
                  <w:framePr w:hSpace="180" w:wrap="around" w:vAnchor="text" w:hAnchor="margin" w:xAlign="center" w:y="130"/>
                  <w:shd w:val="clear" w:color="auto" w:fill="1E1E1E"/>
                  <w:spacing w:line="285" w:lineRule="atLeast"/>
                </w:pPr>
              </w:pPrChange>
            </w:pPr>
          </w:p>
          <w:p w14:paraId="632C5C62" w14:textId="77777777" w:rsidR="00ED1509" w:rsidRPr="00BD2230" w:rsidDel="008B6AF4" w:rsidRDefault="00ED1509">
            <w:pPr>
              <w:pStyle w:val="Heading1Numbered"/>
              <w:rPr>
                <w:del w:id="2787" w:author="Donovan Goode [2]" w:date="2018-11-09T10:04:00Z"/>
                <w:rFonts w:ascii="Consolas" w:eastAsia="Times New Roman" w:hAnsi="Consolas" w:cs="Times New Roman"/>
                <w:color w:val="D4D4D4"/>
                <w:sz w:val="21"/>
                <w:szCs w:val="21"/>
              </w:rPr>
              <w:pPrChange w:id="2788" w:author="Donovan Goode [2]" w:date="2018-11-09T10:05:00Z">
                <w:pPr>
                  <w:framePr w:hSpace="180" w:wrap="around" w:vAnchor="text" w:hAnchor="margin" w:xAlign="center" w:y="130"/>
                  <w:shd w:val="clear" w:color="auto" w:fill="1E1E1E"/>
                  <w:spacing w:line="285" w:lineRule="atLeast"/>
                </w:pPr>
              </w:pPrChange>
            </w:pPr>
            <w:del w:id="2789"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chart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"79150EFB-C6BA-E811-A95B-000D3A3AC3F8"</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viewid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"AADA76B0-B6BB-E811-A95B-000D3A3AC3F8"</w:delText>
              </w:r>
              <w:r w:rsidRPr="00BD2230" w:rsidDel="008B6AF4">
                <w:rPr>
                  <w:rFonts w:ascii="Consolas" w:eastAsia="Times New Roman" w:hAnsi="Consolas" w:cs="Times New Roman"/>
                  <w:color w:val="D4D4D4"/>
                  <w:sz w:val="21"/>
                  <w:szCs w:val="21"/>
                </w:rPr>
                <w:delText xml:space="preserve"> %}</w:delText>
              </w:r>
            </w:del>
          </w:p>
          <w:p w14:paraId="37E0FBA9" w14:textId="77777777" w:rsidR="00ED1509" w:rsidRPr="00BD2230" w:rsidDel="008B6AF4" w:rsidRDefault="00ED1509">
            <w:pPr>
              <w:pStyle w:val="Heading1Numbered"/>
              <w:rPr>
                <w:del w:id="2790" w:author="Donovan Goode [2]" w:date="2018-11-09T10:04:00Z"/>
                <w:rFonts w:ascii="Consolas" w:eastAsia="Times New Roman" w:hAnsi="Consolas" w:cs="Times New Roman"/>
                <w:color w:val="D4D4D4"/>
                <w:sz w:val="21"/>
                <w:szCs w:val="21"/>
              </w:rPr>
              <w:pPrChange w:id="2791" w:author="Donovan Goode [2]" w:date="2018-11-09T10:05:00Z">
                <w:pPr>
                  <w:framePr w:hSpace="180" w:wrap="around" w:vAnchor="text" w:hAnchor="margin" w:xAlign="center" w:y="130"/>
                  <w:shd w:val="clear" w:color="auto" w:fill="1E1E1E"/>
                  <w:spacing w:line="285" w:lineRule="atLeast"/>
                </w:pPr>
              </w:pPrChange>
            </w:pPr>
          </w:p>
          <w:p w14:paraId="4D2356FD" w14:textId="77777777" w:rsidR="00ED1509" w:rsidRPr="00BD2230" w:rsidDel="008B6AF4" w:rsidRDefault="00ED1509">
            <w:pPr>
              <w:pStyle w:val="Heading1Numbered"/>
              <w:rPr>
                <w:del w:id="2792" w:author="Donovan Goode [2]" w:date="2018-11-09T10:04:00Z"/>
                <w:rFonts w:ascii="Consolas" w:eastAsia="Times New Roman" w:hAnsi="Consolas" w:cs="Times New Roman"/>
                <w:color w:val="D4D4D4"/>
                <w:sz w:val="21"/>
                <w:szCs w:val="21"/>
              </w:rPr>
              <w:pPrChange w:id="2793" w:author="Donovan Goode [2]" w:date="2018-11-09T10:05:00Z">
                <w:pPr>
                  <w:framePr w:hSpace="180" w:wrap="around" w:vAnchor="text" w:hAnchor="margin" w:xAlign="center" w:y="130"/>
                  <w:shd w:val="clear" w:color="auto" w:fill="1E1E1E"/>
                  <w:spacing w:line="285" w:lineRule="atLeast"/>
                </w:pPr>
              </w:pPrChange>
            </w:pPr>
            <w:del w:id="2794"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5FCD0485" w14:textId="77777777" w:rsidR="00ED1509" w:rsidRPr="00BD2230" w:rsidDel="008B6AF4" w:rsidRDefault="00ED1509">
            <w:pPr>
              <w:pStyle w:val="Heading1Numbered"/>
              <w:rPr>
                <w:del w:id="2795" w:author="Donovan Goode [2]" w:date="2018-11-09T10:04:00Z"/>
                <w:rFonts w:ascii="Consolas" w:eastAsia="Times New Roman" w:hAnsi="Consolas" w:cs="Times New Roman"/>
                <w:color w:val="D4D4D4"/>
                <w:sz w:val="21"/>
                <w:szCs w:val="21"/>
              </w:rPr>
              <w:pPrChange w:id="2796" w:author="Donovan Goode [2]" w:date="2018-11-09T10:05:00Z">
                <w:pPr>
                  <w:framePr w:hSpace="180" w:wrap="around" w:vAnchor="text" w:hAnchor="margin" w:xAlign="center" w:y="130"/>
                  <w:shd w:val="clear" w:color="auto" w:fill="1E1E1E"/>
                  <w:spacing w:line="285" w:lineRule="atLeast"/>
                </w:pPr>
              </w:pPrChange>
            </w:pPr>
            <w:del w:id="2797" w:author="Donovan Goode [2]" w:date="2018-11-09T10:04:00Z">
              <w:r w:rsidRPr="00BD2230" w:rsidDel="008B6AF4">
                <w:rPr>
                  <w:rFonts w:ascii="Consolas" w:eastAsia="Times New Roman" w:hAnsi="Consolas" w:cs="Times New Roman"/>
                  <w:color w:val="D4D4D4"/>
                  <w:sz w:val="21"/>
                  <w:szCs w:val="21"/>
                </w:rPr>
                <w:delText xml:space="preserve">   </w:delText>
              </w:r>
            </w:del>
          </w:p>
          <w:p w14:paraId="57334FA3" w14:textId="77777777" w:rsidR="00ED1509" w:rsidRPr="00BD2230" w:rsidDel="008B6AF4" w:rsidRDefault="00ED1509">
            <w:pPr>
              <w:pStyle w:val="Heading1Numbered"/>
              <w:rPr>
                <w:del w:id="2798" w:author="Donovan Goode [2]" w:date="2018-11-09T10:04:00Z"/>
                <w:rFonts w:ascii="Consolas" w:eastAsia="Times New Roman" w:hAnsi="Consolas" w:cs="Times New Roman"/>
                <w:color w:val="D4D4D4"/>
                <w:sz w:val="21"/>
                <w:szCs w:val="21"/>
              </w:rPr>
              <w:pPrChange w:id="2799" w:author="Donovan Goode [2]" w:date="2018-11-09T10:05:00Z">
                <w:pPr>
                  <w:framePr w:hSpace="180" w:wrap="around" w:vAnchor="text" w:hAnchor="margin" w:xAlign="center" w:y="130"/>
                  <w:shd w:val="clear" w:color="auto" w:fill="1E1E1E"/>
                  <w:spacing w:line="285" w:lineRule="atLeast"/>
                </w:pPr>
              </w:pPrChange>
            </w:pPr>
            <w:del w:id="2800"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"col-md-4 large"</w:delText>
              </w:r>
              <w:r w:rsidRPr="00BD2230" w:rsidDel="008B6AF4">
                <w:rPr>
                  <w:rFonts w:ascii="Consolas" w:eastAsia="Times New Roman" w:hAnsi="Consolas" w:cs="Times New Roman"/>
                  <w:color w:val="808080"/>
                  <w:sz w:val="21"/>
                  <w:szCs w:val="21"/>
                </w:rPr>
                <w:delText>&gt;</w:delText>
              </w:r>
            </w:del>
          </w:p>
          <w:p w14:paraId="6682FA94" w14:textId="77777777" w:rsidR="00ED1509" w:rsidRPr="00BD2230" w:rsidDel="008B6AF4" w:rsidRDefault="00ED1509">
            <w:pPr>
              <w:pStyle w:val="Heading1Numbered"/>
              <w:rPr>
                <w:del w:id="2801" w:author="Donovan Goode [2]" w:date="2018-11-09T10:04:00Z"/>
                <w:rFonts w:ascii="Consolas" w:eastAsia="Times New Roman" w:hAnsi="Consolas" w:cs="Times New Roman"/>
                <w:color w:val="D4D4D4"/>
                <w:sz w:val="21"/>
                <w:szCs w:val="21"/>
              </w:rPr>
              <w:pPrChange w:id="2802" w:author="Donovan Goode [2]" w:date="2018-11-09T10:05:00Z">
                <w:pPr>
                  <w:framePr w:hSpace="180" w:wrap="around" w:vAnchor="text" w:hAnchor="margin" w:xAlign="center" w:y="130"/>
                  <w:shd w:val="clear" w:color="auto" w:fill="1E1E1E"/>
                  <w:spacing w:line="285" w:lineRule="atLeast"/>
                </w:pPr>
              </w:pPrChange>
            </w:pPr>
          </w:p>
          <w:p w14:paraId="49D3DBDA" w14:textId="77777777" w:rsidR="00ED1509" w:rsidRPr="00BD2230" w:rsidDel="008B6AF4" w:rsidRDefault="00ED1509">
            <w:pPr>
              <w:pStyle w:val="Heading1Numbered"/>
              <w:rPr>
                <w:del w:id="2803" w:author="Donovan Goode [2]" w:date="2018-11-09T10:04:00Z"/>
                <w:rFonts w:ascii="Consolas" w:eastAsia="Times New Roman" w:hAnsi="Consolas" w:cs="Times New Roman"/>
                <w:color w:val="D4D4D4"/>
                <w:sz w:val="21"/>
                <w:szCs w:val="21"/>
              </w:rPr>
              <w:pPrChange w:id="2804" w:author="Donovan Goode [2]" w:date="2018-11-09T10:05:00Z">
                <w:pPr>
                  <w:framePr w:hSpace="180" w:wrap="around" w:vAnchor="text" w:hAnchor="margin" w:xAlign="center" w:y="130"/>
                  <w:shd w:val="clear" w:color="auto" w:fill="1E1E1E"/>
                  <w:spacing w:line="285" w:lineRule="atLeast"/>
                </w:pPr>
              </w:pPrChange>
            </w:pPr>
            <w:del w:id="2805"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 Bar Graph - Packages: ORA Oackges  by Agency--&gt;</w:delText>
              </w:r>
            </w:del>
          </w:p>
          <w:p w14:paraId="5FA61D19" w14:textId="77777777" w:rsidR="00ED1509" w:rsidRPr="00BD2230" w:rsidDel="008B6AF4" w:rsidRDefault="00ED1509">
            <w:pPr>
              <w:pStyle w:val="Heading1Numbered"/>
              <w:rPr>
                <w:del w:id="2806" w:author="Donovan Goode [2]" w:date="2018-11-09T10:04:00Z"/>
                <w:rFonts w:ascii="Consolas" w:eastAsia="Times New Roman" w:hAnsi="Consolas" w:cs="Times New Roman"/>
                <w:color w:val="D4D4D4"/>
                <w:sz w:val="21"/>
                <w:szCs w:val="21"/>
              </w:rPr>
              <w:pPrChange w:id="2807" w:author="Donovan Goode [2]" w:date="2018-11-09T10:05:00Z">
                <w:pPr>
                  <w:framePr w:hSpace="180" w:wrap="around" w:vAnchor="text" w:hAnchor="margin" w:xAlign="center" w:y="130"/>
                  <w:shd w:val="clear" w:color="auto" w:fill="1E1E1E"/>
                  <w:spacing w:line="285" w:lineRule="atLeast"/>
                </w:pPr>
              </w:pPrChange>
            </w:pPr>
          </w:p>
          <w:p w14:paraId="02B73F4C" w14:textId="77777777" w:rsidR="00ED1509" w:rsidRPr="00BD2230" w:rsidDel="008B6AF4" w:rsidRDefault="00ED1509">
            <w:pPr>
              <w:pStyle w:val="Heading1Numbered"/>
              <w:rPr>
                <w:del w:id="2808" w:author="Donovan Goode [2]" w:date="2018-11-09T10:04:00Z"/>
                <w:rFonts w:ascii="Consolas" w:eastAsia="Times New Roman" w:hAnsi="Consolas" w:cs="Times New Roman"/>
                <w:color w:val="D4D4D4"/>
                <w:sz w:val="21"/>
                <w:szCs w:val="21"/>
              </w:rPr>
              <w:pPrChange w:id="2809" w:author="Donovan Goode [2]" w:date="2018-11-09T10:05:00Z">
                <w:pPr>
                  <w:framePr w:hSpace="180" w:wrap="around" w:vAnchor="text" w:hAnchor="margin" w:xAlign="center" w:y="130"/>
                  <w:shd w:val="clear" w:color="auto" w:fill="1E1E1E"/>
                  <w:spacing w:line="285" w:lineRule="atLeast"/>
                </w:pPr>
              </w:pPrChange>
            </w:pPr>
            <w:del w:id="2810"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chart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"CEDCC5B1-C0BB-E811-A95B-000D3A3AC3F8"</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viewid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"AADA76B0-B6BB-E811-A95B-000D3A3AC3F8"</w:delText>
              </w:r>
              <w:r w:rsidRPr="00BD2230" w:rsidDel="008B6AF4">
                <w:rPr>
                  <w:rFonts w:ascii="Consolas" w:eastAsia="Times New Roman" w:hAnsi="Consolas" w:cs="Times New Roman"/>
                  <w:color w:val="D4D4D4"/>
                  <w:sz w:val="21"/>
                  <w:szCs w:val="21"/>
                </w:rPr>
                <w:delText xml:space="preserve"> %}</w:delText>
              </w:r>
            </w:del>
          </w:p>
          <w:p w14:paraId="4B03F9B6" w14:textId="77777777" w:rsidR="00ED1509" w:rsidRPr="00BD2230" w:rsidDel="008B6AF4" w:rsidRDefault="00ED1509">
            <w:pPr>
              <w:pStyle w:val="Heading1Numbered"/>
              <w:rPr>
                <w:del w:id="2811" w:author="Donovan Goode [2]" w:date="2018-11-09T10:04:00Z"/>
                <w:rFonts w:ascii="Consolas" w:eastAsia="Times New Roman" w:hAnsi="Consolas" w:cs="Times New Roman"/>
                <w:color w:val="D4D4D4"/>
                <w:sz w:val="21"/>
                <w:szCs w:val="21"/>
              </w:rPr>
              <w:pPrChange w:id="2812" w:author="Donovan Goode [2]" w:date="2018-11-09T10:05:00Z">
                <w:pPr>
                  <w:framePr w:hSpace="180" w:wrap="around" w:vAnchor="text" w:hAnchor="margin" w:xAlign="center" w:y="130"/>
                  <w:shd w:val="clear" w:color="auto" w:fill="1E1E1E"/>
                  <w:spacing w:line="285" w:lineRule="atLeast"/>
                </w:pPr>
              </w:pPrChange>
            </w:pPr>
          </w:p>
          <w:p w14:paraId="728F904F" w14:textId="77777777" w:rsidR="00ED1509" w:rsidRPr="00BD2230" w:rsidDel="008B6AF4" w:rsidRDefault="00ED1509">
            <w:pPr>
              <w:pStyle w:val="Heading1Numbered"/>
              <w:rPr>
                <w:del w:id="2813" w:author="Donovan Goode [2]" w:date="2018-11-09T10:04:00Z"/>
                <w:rFonts w:ascii="Consolas" w:eastAsia="Times New Roman" w:hAnsi="Consolas" w:cs="Times New Roman"/>
                <w:color w:val="D4D4D4"/>
                <w:sz w:val="21"/>
                <w:szCs w:val="21"/>
              </w:rPr>
              <w:pPrChange w:id="2814" w:author="Donovan Goode [2]" w:date="2018-11-09T10:05:00Z">
                <w:pPr>
                  <w:framePr w:hSpace="180" w:wrap="around" w:vAnchor="text" w:hAnchor="margin" w:xAlign="center" w:y="130"/>
                  <w:shd w:val="clear" w:color="auto" w:fill="1E1E1E"/>
                  <w:spacing w:line="285" w:lineRule="atLeast"/>
                </w:pPr>
              </w:pPrChange>
            </w:pPr>
            <w:del w:id="2815"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08A02BB3" w14:textId="77777777" w:rsidR="00ED1509" w:rsidRPr="00BD2230" w:rsidDel="008B6AF4" w:rsidRDefault="00ED1509">
            <w:pPr>
              <w:pStyle w:val="Heading1Numbered"/>
              <w:rPr>
                <w:del w:id="2816" w:author="Donovan Goode [2]" w:date="2018-11-09T10:04:00Z"/>
                <w:rFonts w:ascii="Consolas" w:eastAsia="Times New Roman" w:hAnsi="Consolas" w:cs="Times New Roman"/>
                <w:color w:val="D4D4D4"/>
                <w:sz w:val="21"/>
                <w:szCs w:val="21"/>
              </w:rPr>
              <w:pPrChange w:id="2817" w:author="Donovan Goode [2]" w:date="2018-11-09T10:05:00Z">
                <w:pPr>
                  <w:framePr w:hSpace="180" w:wrap="around" w:vAnchor="text" w:hAnchor="margin" w:xAlign="center" w:y="130"/>
                  <w:shd w:val="clear" w:color="auto" w:fill="1E1E1E"/>
                  <w:spacing w:line="285" w:lineRule="atLeast"/>
                </w:pPr>
              </w:pPrChange>
            </w:pPr>
            <w:del w:id="2818"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03B93564" w14:textId="77777777" w:rsidR="00ED1509" w:rsidRPr="00BD2230" w:rsidDel="008B6AF4" w:rsidRDefault="00ED1509">
            <w:pPr>
              <w:pStyle w:val="Heading1Numbered"/>
              <w:rPr>
                <w:del w:id="2819" w:author="Donovan Goode [2]" w:date="2018-11-09T10:04:00Z"/>
                <w:rFonts w:ascii="Consolas" w:eastAsia="Times New Roman" w:hAnsi="Consolas" w:cs="Times New Roman"/>
                <w:color w:val="D4D4D4"/>
                <w:sz w:val="21"/>
                <w:szCs w:val="21"/>
              </w:rPr>
              <w:pPrChange w:id="2820" w:author="Donovan Goode [2]" w:date="2018-11-09T10:05:00Z">
                <w:pPr>
                  <w:framePr w:hSpace="180" w:wrap="around" w:vAnchor="text" w:hAnchor="margin" w:xAlign="center" w:y="130"/>
                  <w:shd w:val="clear" w:color="auto" w:fill="1E1E1E"/>
                  <w:spacing w:line="285" w:lineRule="atLeast"/>
                </w:pPr>
              </w:pPrChange>
            </w:pPr>
            <w:del w:id="2821" w:author="Donovan Goode [2]" w:date="2018-11-09T10:04:00Z">
              <w:r w:rsidRPr="00BD2230" w:rsidDel="008B6AF4">
                <w:rPr>
                  <w:rFonts w:ascii="Consolas" w:eastAsia="Times New Roman" w:hAnsi="Consolas" w:cs="Times New Roman"/>
                  <w:color w:val="6A9955"/>
                  <w:sz w:val="21"/>
                  <w:szCs w:val="21"/>
                </w:rPr>
                <w:delText>{%comment%}</w:delText>
              </w:r>
            </w:del>
          </w:p>
          <w:p w14:paraId="7341FC1D" w14:textId="77777777" w:rsidR="00ED1509" w:rsidRPr="00BD2230" w:rsidDel="008B6AF4" w:rsidRDefault="00ED1509">
            <w:pPr>
              <w:pStyle w:val="Heading1Numbered"/>
              <w:rPr>
                <w:del w:id="2822" w:author="Donovan Goode [2]" w:date="2018-11-09T10:04:00Z"/>
                <w:rFonts w:ascii="Consolas" w:eastAsia="Times New Roman" w:hAnsi="Consolas" w:cs="Times New Roman"/>
                <w:color w:val="D4D4D4"/>
                <w:sz w:val="21"/>
                <w:szCs w:val="21"/>
              </w:rPr>
              <w:pPrChange w:id="2823" w:author="Donovan Goode [2]" w:date="2018-11-09T10:05:00Z">
                <w:pPr>
                  <w:framePr w:hSpace="180" w:wrap="around" w:vAnchor="text" w:hAnchor="margin" w:xAlign="center" w:y="130"/>
                  <w:shd w:val="clear" w:color="auto" w:fill="1E1E1E"/>
                  <w:spacing w:line="285" w:lineRule="atLeast"/>
                </w:pPr>
              </w:pPrChange>
            </w:pPr>
            <w:del w:id="2824" w:author="Donovan Goode [2]" w:date="2018-11-09T10:04:00Z">
              <w:r w:rsidRPr="00BD2230" w:rsidDel="008B6AF4">
                <w:rPr>
                  <w:rFonts w:ascii="Consolas" w:eastAsia="Times New Roman" w:hAnsi="Consolas" w:cs="Times New Roman"/>
                  <w:color w:val="6A9955"/>
                  <w:sz w:val="21"/>
                  <w:szCs w:val="21"/>
                </w:rPr>
                <w:delText xml:space="preserve">    &lt;div class="col-md-6 small"&gt;</w:delText>
              </w:r>
            </w:del>
          </w:p>
          <w:p w14:paraId="4571ECFB" w14:textId="77777777" w:rsidR="00ED1509" w:rsidRPr="00BD2230" w:rsidDel="008B6AF4" w:rsidRDefault="00ED1509">
            <w:pPr>
              <w:pStyle w:val="Heading1Numbered"/>
              <w:rPr>
                <w:del w:id="2825" w:author="Donovan Goode [2]" w:date="2018-11-09T10:04:00Z"/>
                <w:rFonts w:ascii="Consolas" w:eastAsia="Times New Roman" w:hAnsi="Consolas" w:cs="Times New Roman"/>
                <w:color w:val="D4D4D4"/>
                <w:sz w:val="21"/>
                <w:szCs w:val="21"/>
              </w:rPr>
              <w:pPrChange w:id="2826" w:author="Donovan Goode [2]" w:date="2018-11-09T10:05:00Z">
                <w:pPr>
                  <w:framePr w:hSpace="180" w:wrap="around" w:vAnchor="text" w:hAnchor="margin" w:xAlign="center" w:y="130"/>
                  <w:shd w:val="clear" w:color="auto" w:fill="1E1E1E"/>
                  <w:spacing w:line="285" w:lineRule="atLeast"/>
                </w:pPr>
              </w:pPrChange>
            </w:pPr>
          </w:p>
          <w:p w14:paraId="3E9D2A2E" w14:textId="77777777" w:rsidR="00ED1509" w:rsidRPr="00BD2230" w:rsidDel="008B6AF4" w:rsidRDefault="00ED1509">
            <w:pPr>
              <w:pStyle w:val="Heading1Numbered"/>
              <w:rPr>
                <w:del w:id="2827" w:author="Donovan Goode [2]" w:date="2018-11-09T10:04:00Z"/>
                <w:rFonts w:ascii="Consolas" w:eastAsia="Times New Roman" w:hAnsi="Consolas" w:cs="Times New Roman"/>
                <w:color w:val="D4D4D4"/>
                <w:sz w:val="21"/>
                <w:szCs w:val="21"/>
              </w:rPr>
              <w:pPrChange w:id="2828" w:author="Donovan Goode [2]" w:date="2018-11-09T10:05:00Z">
                <w:pPr>
                  <w:framePr w:hSpace="180" w:wrap="around" w:vAnchor="text" w:hAnchor="margin" w:xAlign="center" w:y="130"/>
                  <w:shd w:val="clear" w:color="auto" w:fill="1E1E1E"/>
                  <w:spacing w:line="285" w:lineRule="atLeast"/>
                </w:pPr>
              </w:pPrChange>
            </w:pPr>
            <w:del w:id="2829" w:author="Donovan Goode [2]" w:date="2018-11-09T10:04:00Z">
              <w:r w:rsidRPr="00BD2230" w:rsidDel="008B6AF4">
                <w:rPr>
                  <w:rFonts w:ascii="Consolas" w:eastAsia="Times New Roman" w:hAnsi="Consolas" w:cs="Times New Roman"/>
                  <w:color w:val="6A9955"/>
                  <w:sz w:val="21"/>
                  <w:szCs w:val="21"/>
                </w:rPr>
                <w:delText xml:space="preserve">     &lt;!-- Bar Graph - Packages: Retirement Application by Retirement Types--&gt;</w:delText>
              </w:r>
            </w:del>
          </w:p>
          <w:p w14:paraId="2E680E1D" w14:textId="77777777" w:rsidR="00ED1509" w:rsidRPr="00BD2230" w:rsidDel="008B6AF4" w:rsidRDefault="00ED1509">
            <w:pPr>
              <w:pStyle w:val="Heading1Numbered"/>
              <w:rPr>
                <w:del w:id="2830" w:author="Donovan Goode [2]" w:date="2018-11-09T10:04:00Z"/>
                <w:rFonts w:ascii="Consolas" w:eastAsia="Times New Roman" w:hAnsi="Consolas" w:cs="Times New Roman"/>
                <w:color w:val="D4D4D4"/>
                <w:sz w:val="21"/>
                <w:szCs w:val="21"/>
              </w:rPr>
              <w:pPrChange w:id="2831" w:author="Donovan Goode [2]" w:date="2018-11-09T10:05:00Z">
                <w:pPr>
                  <w:framePr w:hSpace="180" w:wrap="around" w:vAnchor="text" w:hAnchor="margin" w:xAlign="center" w:y="130"/>
                  <w:shd w:val="clear" w:color="auto" w:fill="1E1E1E"/>
                  <w:spacing w:line="285" w:lineRule="atLeast"/>
                </w:pPr>
              </w:pPrChange>
            </w:pPr>
          </w:p>
          <w:p w14:paraId="68F23B7C" w14:textId="77777777" w:rsidR="00ED1509" w:rsidRPr="00BD2230" w:rsidDel="008B6AF4" w:rsidRDefault="00ED1509">
            <w:pPr>
              <w:pStyle w:val="Heading1Numbered"/>
              <w:rPr>
                <w:del w:id="2832" w:author="Donovan Goode [2]" w:date="2018-11-09T10:04:00Z"/>
                <w:rFonts w:ascii="Consolas" w:eastAsia="Times New Roman" w:hAnsi="Consolas" w:cs="Times New Roman"/>
                <w:color w:val="D4D4D4"/>
                <w:sz w:val="21"/>
                <w:szCs w:val="21"/>
              </w:rPr>
              <w:pPrChange w:id="2833" w:author="Donovan Goode [2]" w:date="2018-11-09T10:05:00Z">
                <w:pPr>
                  <w:framePr w:hSpace="180" w:wrap="around" w:vAnchor="text" w:hAnchor="margin" w:xAlign="center" w:y="130"/>
                  <w:shd w:val="clear" w:color="auto" w:fill="1E1E1E"/>
                  <w:spacing w:line="285" w:lineRule="atLeast"/>
                </w:pPr>
              </w:pPrChange>
            </w:pPr>
            <w:del w:id="2834" w:author="Donovan Goode [2]" w:date="2018-11-09T10:04:00Z">
              <w:r w:rsidRPr="00BD2230" w:rsidDel="008B6AF4">
                <w:rPr>
                  <w:rFonts w:ascii="Consolas" w:eastAsia="Times New Roman" w:hAnsi="Consolas" w:cs="Times New Roman"/>
                  <w:color w:val="6A9955"/>
                  <w:sz w:val="21"/>
                  <w:szCs w:val="21"/>
                </w:rPr>
                <w:delText xml:space="preserve">     {% chart id:"" viewid:"" %}</w:delText>
              </w:r>
            </w:del>
          </w:p>
          <w:p w14:paraId="2FE0F2CB" w14:textId="77777777" w:rsidR="00ED1509" w:rsidRPr="00BD2230" w:rsidDel="008B6AF4" w:rsidRDefault="00ED1509">
            <w:pPr>
              <w:pStyle w:val="Heading1Numbered"/>
              <w:rPr>
                <w:del w:id="2835" w:author="Donovan Goode [2]" w:date="2018-11-09T10:04:00Z"/>
                <w:rFonts w:ascii="Consolas" w:eastAsia="Times New Roman" w:hAnsi="Consolas" w:cs="Times New Roman"/>
                <w:color w:val="D4D4D4"/>
                <w:sz w:val="21"/>
                <w:szCs w:val="21"/>
              </w:rPr>
              <w:pPrChange w:id="2836" w:author="Donovan Goode [2]" w:date="2018-11-09T10:05:00Z">
                <w:pPr>
                  <w:framePr w:hSpace="180" w:wrap="around" w:vAnchor="text" w:hAnchor="margin" w:xAlign="center" w:y="130"/>
                  <w:shd w:val="clear" w:color="auto" w:fill="1E1E1E"/>
                  <w:spacing w:line="285" w:lineRule="atLeast"/>
                </w:pPr>
              </w:pPrChange>
            </w:pPr>
          </w:p>
          <w:p w14:paraId="63CF1B0E" w14:textId="77777777" w:rsidR="00ED1509" w:rsidRPr="00BD2230" w:rsidDel="008B6AF4" w:rsidRDefault="00ED1509">
            <w:pPr>
              <w:pStyle w:val="Heading1Numbered"/>
              <w:rPr>
                <w:del w:id="2837" w:author="Donovan Goode [2]" w:date="2018-11-09T10:04:00Z"/>
                <w:rFonts w:ascii="Consolas" w:eastAsia="Times New Roman" w:hAnsi="Consolas" w:cs="Times New Roman"/>
                <w:color w:val="D4D4D4"/>
                <w:sz w:val="21"/>
                <w:szCs w:val="21"/>
              </w:rPr>
              <w:pPrChange w:id="2838" w:author="Donovan Goode [2]" w:date="2018-11-09T10:05:00Z">
                <w:pPr>
                  <w:framePr w:hSpace="180" w:wrap="around" w:vAnchor="text" w:hAnchor="margin" w:xAlign="center" w:y="130"/>
                  <w:shd w:val="clear" w:color="auto" w:fill="1E1E1E"/>
                  <w:spacing w:line="285" w:lineRule="atLeast"/>
                </w:pPr>
              </w:pPrChange>
            </w:pPr>
            <w:del w:id="2839" w:author="Donovan Goode [2]" w:date="2018-11-09T10:04:00Z">
              <w:r w:rsidRPr="00BD2230" w:rsidDel="008B6AF4">
                <w:rPr>
                  <w:rFonts w:ascii="Consolas" w:eastAsia="Times New Roman" w:hAnsi="Consolas" w:cs="Times New Roman"/>
                  <w:color w:val="6A9955"/>
                  <w:sz w:val="21"/>
                  <w:szCs w:val="21"/>
                </w:rPr>
                <w:delText xml:space="preserve">   &lt;/div&gt;</w:delText>
              </w:r>
            </w:del>
          </w:p>
          <w:p w14:paraId="1B4DC29A" w14:textId="77777777" w:rsidR="00ED1509" w:rsidRPr="00BD2230" w:rsidDel="008B6AF4" w:rsidRDefault="00ED1509">
            <w:pPr>
              <w:pStyle w:val="Heading1Numbered"/>
              <w:rPr>
                <w:del w:id="2840" w:author="Donovan Goode [2]" w:date="2018-11-09T10:04:00Z"/>
                <w:rFonts w:ascii="Consolas" w:eastAsia="Times New Roman" w:hAnsi="Consolas" w:cs="Times New Roman"/>
                <w:color w:val="D4D4D4"/>
                <w:sz w:val="21"/>
                <w:szCs w:val="21"/>
              </w:rPr>
              <w:pPrChange w:id="2841" w:author="Donovan Goode [2]" w:date="2018-11-09T10:05:00Z">
                <w:pPr>
                  <w:framePr w:hSpace="180" w:wrap="around" w:vAnchor="text" w:hAnchor="margin" w:xAlign="center" w:y="130"/>
                  <w:shd w:val="clear" w:color="auto" w:fill="1E1E1E"/>
                  <w:spacing w:line="285" w:lineRule="atLeast"/>
                </w:pPr>
              </w:pPrChange>
            </w:pPr>
            <w:del w:id="2842" w:author="Donovan Goode [2]" w:date="2018-11-09T10:04:00Z">
              <w:r w:rsidRPr="00BD2230" w:rsidDel="008B6AF4">
                <w:rPr>
                  <w:rFonts w:ascii="Consolas" w:eastAsia="Times New Roman" w:hAnsi="Consolas" w:cs="Times New Roman"/>
                  <w:color w:val="6A9955"/>
                  <w:sz w:val="21"/>
                  <w:szCs w:val="21"/>
                </w:rPr>
                <w:delText xml:space="preserve">   </w:delText>
              </w:r>
            </w:del>
          </w:p>
          <w:p w14:paraId="112F519C" w14:textId="77777777" w:rsidR="00ED1509" w:rsidRPr="00BD2230" w:rsidDel="008B6AF4" w:rsidRDefault="00ED1509">
            <w:pPr>
              <w:pStyle w:val="Heading1Numbered"/>
              <w:rPr>
                <w:del w:id="2843" w:author="Donovan Goode [2]" w:date="2018-11-09T10:04:00Z"/>
                <w:rFonts w:ascii="Consolas" w:eastAsia="Times New Roman" w:hAnsi="Consolas" w:cs="Times New Roman"/>
                <w:color w:val="D4D4D4"/>
                <w:sz w:val="21"/>
                <w:szCs w:val="21"/>
              </w:rPr>
              <w:pPrChange w:id="2844" w:author="Donovan Goode [2]" w:date="2018-11-09T10:05:00Z">
                <w:pPr>
                  <w:framePr w:hSpace="180" w:wrap="around" w:vAnchor="text" w:hAnchor="margin" w:xAlign="center" w:y="130"/>
                  <w:shd w:val="clear" w:color="auto" w:fill="1E1E1E"/>
                  <w:spacing w:line="285" w:lineRule="atLeast"/>
                </w:pPr>
              </w:pPrChange>
            </w:pPr>
            <w:del w:id="2845" w:author="Donovan Goode [2]" w:date="2018-11-09T10:04:00Z">
              <w:r w:rsidRPr="00BD2230" w:rsidDel="008B6AF4">
                <w:rPr>
                  <w:rFonts w:ascii="Consolas" w:eastAsia="Times New Roman" w:hAnsi="Consolas" w:cs="Times New Roman"/>
                  <w:color w:val="6A9955"/>
                  <w:sz w:val="21"/>
                  <w:szCs w:val="21"/>
                </w:rPr>
                <w:delText xml:space="preserve">   &lt;div class="col-md-6 small"&gt;</w:delText>
              </w:r>
            </w:del>
          </w:p>
          <w:p w14:paraId="5F5A81F8" w14:textId="77777777" w:rsidR="00ED1509" w:rsidRPr="00BD2230" w:rsidDel="008B6AF4" w:rsidRDefault="00ED1509">
            <w:pPr>
              <w:pStyle w:val="Heading1Numbered"/>
              <w:rPr>
                <w:del w:id="2846" w:author="Donovan Goode [2]" w:date="2018-11-09T10:04:00Z"/>
                <w:rFonts w:ascii="Consolas" w:eastAsia="Times New Roman" w:hAnsi="Consolas" w:cs="Times New Roman"/>
                <w:color w:val="D4D4D4"/>
                <w:sz w:val="21"/>
                <w:szCs w:val="21"/>
              </w:rPr>
              <w:pPrChange w:id="2847" w:author="Donovan Goode [2]" w:date="2018-11-09T10:05:00Z">
                <w:pPr>
                  <w:framePr w:hSpace="180" w:wrap="around" w:vAnchor="text" w:hAnchor="margin" w:xAlign="center" w:y="130"/>
                  <w:shd w:val="clear" w:color="auto" w:fill="1E1E1E"/>
                  <w:spacing w:line="285" w:lineRule="atLeast"/>
                </w:pPr>
              </w:pPrChange>
            </w:pPr>
          </w:p>
          <w:p w14:paraId="2E38FF0E" w14:textId="77777777" w:rsidR="00ED1509" w:rsidRPr="00BD2230" w:rsidDel="008B6AF4" w:rsidRDefault="00ED1509">
            <w:pPr>
              <w:pStyle w:val="Heading1Numbered"/>
              <w:rPr>
                <w:del w:id="2848" w:author="Donovan Goode [2]" w:date="2018-11-09T10:04:00Z"/>
                <w:rFonts w:ascii="Consolas" w:eastAsia="Times New Roman" w:hAnsi="Consolas" w:cs="Times New Roman"/>
                <w:color w:val="D4D4D4"/>
                <w:sz w:val="21"/>
                <w:szCs w:val="21"/>
              </w:rPr>
              <w:pPrChange w:id="2849" w:author="Donovan Goode [2]" w:date="2018-11-09T10:05:00Z">
                <w:pPr>
                  <w:framePr w:hSpace="180" w:wrap="around" w:vAnchor="text" w:hAnchor="margin" w:xAlign="center" w:y="130"/>
                  <w:shd w:val="clear" w:color="auto" w:fill="1E1E1E"/>
                  <w:spacing w:line="285" w:lineRule="atLeast"/>
                </w:pPr>
              </w:pPrChange>
            </w:pPr>
            <w:del w:id="2850" w:author="Donovan Goode [2]" w:date="2018-11-09T10:04:00Z">
              <w:r w:rsidRPr="00BD2230" w:rsidDel="008B6AF4">
                <w:rPr>
                  <w:rFonts w:ascii="Consolas" w:eastAsia="Times New Roman" w:hAnsi="Consolas" w:cs="Times New Roman"/>
                  <w:color w:val="6A9955"/>
                  <w:sz w:val="21"/>
                  <w:szCs w:val="21"/>
                </w:rPr>
                <w:delText xml:space="preserve">     &lt;!-- Purchase Requests By Request Type --&gt;</w:delText>
              </w:r>
            </w:del>
          </w:p>
          <w:p w14:paraId="5B9D8E81" w14:textId="77777777" w:rsidR="00ED1509" w:rsidRPr="00BD2230" w:rsidDel="008B6AF4" w:rsidRDefault="00ED1509">
            <w:pPr>
              <w:pStyle w:val="Heading1Numbered"/>
              <w:rPr>
                <w:del w:id="2851" w:author="Donovan Goode [2]" w:date="2018-11-09T10:04:00Z"/>
                <w:rFonts w:ascii="Consolas" w:eastAsia="Times New Roman" w:hAnsi="Consolas" w:cs="Times New Roman"/>
                <w:color w:val="D4D4D4"/>
                <w:sz w:val="21"/>
                <w:szCs w:val="21"/>
              </w:rPr>
              <w:pPrChange w:id="2852" w:author="Donovan Goode [2]" w:date="2018-11-09T10:05:00Z">
                <w:pPr>
                  <w:framePr w:hSpace="180" w:wrap="around" w:vAnchor="text" w:hAnchor="margin" w:xAlign="center" w:y="130"/>
                  <w:shd w:val="clear" w:color="auto" w:fill="1E1E1E"/>
                  <w:spacing w:line="285" w:lineRule="atLeast"/>
                </w:pPr>
              </w:pPrChange>
            </w:pPr>
          </w:p>
          <w:p w14:paraId="4670E393" w14:textId="77777777" w:rsidR="00ED1509" w:rsidRPr="00BD2230" w:rsidDel="008B6AF4" w:rsidRDefault="00ED1509">
            <w:pPr>
              <w:pStyle w:val="Heading1Numbered"/>
              <w:rPr>
                <w:del w:id="2853" w:author="Donovan Goode [2]" w:date="2018-11-09T10:04:00Z"/>
                <w:rFonts w:ascii="Consolas" w:eastAsia="Times New Roman" w:hAnsi="Consolas" w:cs="Times New Roman"/>
                <w:color w:val="D4D4D4"/>
                <w:sz w:val="21"/>
                <w:szCs w:val="21"/>
              </w:rPr>
              <w:pPrChange w:id="2854" w:author="Donovan Goode [2]" w:date="2018-11-09T10:05:00Z">
                <w:pPr>
                  <w:framePr w:hSpace="180" w:wrap="around" w:vAnchor="text" w:hAnchor="margin" w:xAlign="center" w:y="130"/>
                  <w:shd w:val="clear" w:color="auto" w:fill="1E1E1E"/>
                  <w:spacing w:line="285" w:lineRule="atLeast"/>
                </w:pPr>
              </w:pPrChange>
            </w:pPr>
            <w:del w:id="2855" w:author="Donovan Goode [2]" w:date="2018-11-09T10:04:00Z">
              <w:r w:rsidRPr="00BD2230" w:rsidDel="008B6AF4">
                <w:rPr>
                  <w:rFonts w:ascii="Consolas" w:eastAsia="Times New Roman" w:hAnsi="Consolas" w:cs="Times New Roman"/>
                  <w:color w:val="6A9955"/>
                  <w:sz w:val="21"/>
                  <w:szCs w:val="21"/>
                </w:rPr>
                <w:delText xml:space="preserve">     {% chart id:"" viewid:"" %}</w:delText>
              </w:r>
            </w:del>
          </w:p>
          <w:p w14:paraId="73D749C7" w14:textId="77777777" w:rsidR="00ED1509" w:rsidRPr="00BD2230" w:rsidDel="008B6AF4" w:rsidRDefault="00ED1509">
            <w:pPr>
              <w:pStyle w:val="Heading1Numbered"/>
              <w:rPr>
                <w:del w:id="2856" w:author="Donovan Goode [2]" w:date="2018-11-09T10:04:00Z"/>
                <w:rFonts w:ascii="Consolas" w:eastAsia="Times New Roman" w:hAnsi="Consolas" w:cs="Times New Roman"/>
                <w:color w:val="D4D4D4"/>
                <w:sz w:val="21"/>
                <w:szCs w:val="21"/>
              </w:rPr>
              <w:pPrChange w:id="2857" w:author="Donovan Goode [2]" w:date="2018-11-09T10:05:00Z">
                <w:pPr>
                  <w:framePr w:hSpace="180" w:wrap="around" w:vAnchor="text" w:hAnchor="margin" w:xAlign="center" w:y="130"/>
                  <w:shd w:val="clear" w:color="auto" w:fill="1E1E1E"/>
                  <w:spacing w:line="285" w:lineRule="atLeast"/>
                </w:pPr>
              </w:pPrChange>
            </w:pPr>
          </w:p>
          <w:p w14:paraId="25364D28" w14:textId="77777777" w:rsidR="00ED1509" w:rsidRPr="00BD2230" w:rsidDel="008B6AF4" w:rsidRDefault="00ED1509">
            <w:pPr>
              <w:pStyle w:val="Heading1Numbered"/>
              <w:rPr>
                <w:del w:id="2858" w:author="Donovan Goode [2]" w:date="2018-11-09T10:04:00Z"/>
                <w:rFonts w:ascii="Consolas" w:eastAsia="Times New Roman" w:hAnsi="Consolas" w:cs="Times New Roman"/>
                <w:color w:val="D4D4D4"/>
                <w:sz w:val="21"/>
                <w:szCs w:val="21"/>
              </w:rPr>
              <w:pPrChange w:id="2859" w:author="Donovan Goode [2]" w:date="2018-11-09T10:05:00Z">
                <w:pPr>
                  <w:framePr w:hSpace="180" w:wrap="around" w:vAnchor="text" w:hAnchor="margin" w:xAlign="center" w:y="130"/>
                  <w:shd w:val="clear" w:color="auto" w:fill="1E1E1E"/>
                  <w:spacing w:line="285" w:lineRule="atLeast"/>
                </w:pPr>
              </w:pPrChange>
            </w:pPr>
            <w:del w:id="2860" w:author="Donovan Goode [2]" w:date="2018-11-09T10:04:00Z">
              <w:r w:rsidRPr="00BD2230" w:rsidDel="008B6AF4">
                <w:rPr>
                  <w:rFonts w:ascii="Consolas" w:eastAsia="Times New Roman" w:hAnsi="Consolas" w:cs="Times New Roman"/>
                  <w:color w:val="6A9955"/>
                  <w:sz w:val="21"/>
                  <w:szCs w:val="21"/>
                </w:rPr>
                <w:delText xml:space="preserve">   &lt;/div&gt;</w:delText>
              </w:r>
            </w:del>
          </w:p>
          <w:p w14:paraId="2F3AC6BB" w14:textId="77777777" w:rsidR="00ED1509" w:rsidRPr="00BD2230" w:rsidDel="008B6AF4" w:rsidRDefault="00ED1509">
            <w:pPr>
              <w:pStyle w:val="Heading1Numbered"/>
              <w:rPr>
                <w:del w:id="2861" w:author="Donovan Goode [2]" w:date="2018-11-09T10:04:00Z"/>
                <w:rFonts w:ascii="Consolas" w:eastAsia="Times New Roman" w:hAnsi="Consolas" w:cs="Times New Roman"/>
                <w:color w:val="D4D4D4"/>
                <w:sz w:val="21"/>
                <w:szCs w:val="21"/>
              </w:rPr>
              <w:pPrChange w:id="2862" w:author="Donovan Goode [2]" w:date="2018-11-09T10:05:00Z">
                <w:pPr>
                  <w:framePr w:hSpace="180" w:wrap="around" w:vAnchor="text" w:hAnchor="margin" w:xAlign="center" w:y="130"/>
                  <w:shd w:val="clear" w:color="auto" w:fill="1E1E1E"/>
                  <w:spacing w:line="285" w:lineRule="atLeast"/>
                </w:pPr>
              </w:pPrChange>
            </w:pPr>
            <w:del w:id="2863" w:author="Donovan Goode [2]" w:date="2018-11-09T10:04:00Z">
              <w:r w:rsidRPr="00BD2230" w:rsidDel="008B6AF4">
                <w:rPr>
                  <w:rFonts w:ascii="Consolas" w:eastAsia="Times New Roman" w:hAnsi="Consolas" w:cs="Times New Roman"/>
                  <w:color w:val="6A9955"/>
                  <w:sz w:val="21"/>
                  <w:szCs w:val="21"/>
                </w:rPr>
                <w:delText xml:space="preserve">   </w:delText>
              </w:r>
            </w:del>
          </w:p>
          <w:p w14:paraId="7CE6CD8B" w14:textId="77777777" w:rsidR="00ED1509" w:rsidRPr="00BD2230" w:rsidDel="008B6AF4" w:rsidRDefault="00ED1509">
            <w:pPr>
              <w:pStyle w:val="Heading1Numbered"/>
              <w:rPr>
                <w:del w:id="2864" w:author="Donovan Goode [2]" w:date="2018-11-09T10:04:00Z"/>
                <w:rFonts w:ascii="Consolas" w:eastAsia="Times New Roman" w:hAnsi="Consolas" w:cs="Times New Roman"/>
                <w:color w:val="D4D4D4"/>
                <w:sz w:val="21"/>
                <w:szCs w:val="21"/>
              </w:rPr>
              <w:pPrChange w:id="2865" w:author="Donovan Goode [2]" w:date="2018-11-09T10:05:00Z">
                <w:pPr>
                  <w:framePr w:hSpace="180" w:wrap="around" w:vAnchor="text" w:hAnchor="margin" w:xAlign="center" w:y="130"/>
                  <w:shd w:val="clear" w:color="auto" w:fill="1E1E1E"/>
                  <w:spacing w:line="285" w:lineRule="atLeast"/>
                </w:pPr>
              </w:pPrChange>
            </w:pPr>
            <w:del w:id="2866" w:author="Donovan Goode [2]" w:date="2018-11-09T10:04:00Z">
              <w:r w:rsidRPr="00BD2230" w:rsidDel="008B6AF4">
                <w:rPr>
                  <w:rFonts w:ascii="Consolas" w:eastAsia="Times New Roman" w:hAnsi="Consolas" w:cs="Times New Roman"/>
                  <w:color w:val="6A9955"/>
                  <w:sz w:val="21"/>
                  <w:szCs w:val="21"/>
                </w:rPr>
                <w:delText xml:space="preserve">   &lt;div class="col-md-6 small"&gt;</w:delText>
              </w:r>
            </w:del>
          </w:p>
          <w:p w14:paraId="3D6856FD" w14:textId="77777777" w:rsidR="00ED1509" w:rsidRPr="00BD2230" w:rsidDel="008B6AF4" w:rsidRDefault="00ED1509">
            <w:pPr>
              <w:pStyle w:val="Heading1Numbered"/>
              <w:rPr>
                <w:del w:id="2867" w:author="Donovan Goode [2]" w:date="2018-11-09T10:04:00Z"/>
                <w:rFonts w:ascii="Consolas" w:eastAsia="Times New Roman" w:hAnsi="Consolas" w:cs="Times New Roman"/>
                <w:color w:val="D4D4D4"/>
                <w:sz w:val="21"/>
                <w:szCs w:val="21"/>
              </w:rPr>
              <w:pPrChange w:id="2868" w:author="Donovan Goode [2]" w:date="2018-11-09T10:05:00Z">
                <w:pPr>
                  <w:framePr w:hSpace="180" w:wrap="around" w:vAnchor="text" w:hAnchor="margin" w:xAlign="center" w:y="130"/>
                  <w:shd w:val="clear" w:color="auto" w:fill="1E1E1E"/>
                  <w:spacing w:line="285" w:lineRule="atLeast"/>
                </w:pPr>
              </w:pPrChange>
            </w:pPr>
          </w:p>
          <w:p w14:paraId="66DE0DBC" w14:textId="77777777" w:rsidR="00ED1509" w:rsidRPr="00BD2230" w:rsidDel="008B6AF4" w:rsidRDefault="00ED1509">
            <w:pPr>
              <w:pStyle w:val="Heading1Numbered"/>
              <w:rPr>
                <w:del w:id="2869" w:author="Donovan Goode [2]" w:date="2018-11-09T10:04:00Z"/>
                <w:rFonts w:ascii="Consolas" w:eastAsia="Times New Roman" w:hAnsi="Consolas" w:cs="Times New Roman"/>
                <w:color w:val="D4D4D4"/>
                <w:sz w:val="21"/>
                <w:szCs w:val="21"/>
              </w:rPr>
              <w:pPrChange w:id="2870" w:author="Donovan Goode [2]" w:date="2018-11-09T10:05:00Z">
                <w:pPr>
                  <w:framePr w:hSpace="180" w:wrap="around" w:vAnchor="text" w:hAnchor="margin" w:xAlign="center" w:y="130"/>
                  <w:shd w:val="clear" w:color="auto" w:fill="1E1E1E"/>
                  <w:spacing w:line="285" w:lineRule="atLeast"/>
                </w:pPr>
              </w:pPrChange>
            </w:pPr>
            <w:del w:id="2871" w:author="Donovan Goode [2]" w:date="2018-11-09T10:04:00Z">
              <w:r w:rsidRPr="00BD2230" w:rsidDel="008B6AF4">
                <w:rPr>
                  <w:rFonts w:ascii="Consolas" w:eastAsia="Times New Roman" w:hAnsi="Consolas" w:cs="Times New Roman"/>
                  <w:color w:val="6A9955"/>
                  <w:sz w:val="21"/>
                  <w:szCs w:val="21"/>
                </w:rPr>
                <w:delText xml:space="preserve">     &lt;!-- Purchase Requests By Request Category --&gt;</w:delText>
              </w:r>
            </w:del>
          </w:p>
          <w:p w14:paraId="6FC1DFBA" w14:textId="77777777" w:rsidR="00ED1509" w:rsidRPr="00BD2230" w:rsidDel="008B6AF4" w:rsidRDefault="00ED1509">
            <w:pPr>
              <w:pStyle w:val="Heading1Numbered"/>
              <w:rPr>
                <w:del w:id="2872" w:author="Donovan Goode [2]" w:date="2018-11-09T10:04:00Z"/>
                <w:rFonts w:ascii="Consolas" w:eastAsia="Times New Roman" w:hAnsi="Consolas" w:cs="Times New Roman"/>
                <w:color w:val="D4D4D4"/>
                <w:sz w:val="21"/>
                <w:szCs w:val="21"/>
              </w:rPr>
              <w:pPrChange w:id="2873" w:author="Donovan Goode [2]" w:date="2018-11-09T10:05:00Z">
                <w:pPr>
                  <w:framePr w:hSpace="180" w:wrap="around" w:vAnchor="text" w:hAnchor="margin" w:xAlign="center" w:y="130"/>
                  <w:shd w:val="clear" w:color="auto" w:fill="1E1E1E"/>
                  <w:spacing w:line="285" w:lineRule="atLeast"/>
                </w:pPr>
              </w:pPrChange>
            </w:pPr>
          </w:p>
          <w:p w14:paraId="7BB0DB20" w14:textId="77777777" w:rsidR="00ED1509" w:rsidRPr="00BD2230" w:rsidDel="008B6AF4" w:rsidRDefault="00ED1509">
            <w:pPr>
              <w:pStyle w:val="Heading1Numbered"/>
              <w:rPr>
                <w:del w:id="2874" w:author="Donovan Goode [2]" w:date="2018-11-09T10:04:00Z"/>
                <w:rFonts w:ascii="Consolas" w:eastAsia="Times New Roman" w:hAnsi="Consolas" w:cs="Times New Roman"/>
                <w:color w:val="D4D4D4"/>
                <w:sz w:val="21"/>
                <w:szCs w:val="21"/>
              </w:rPr>
              <w:pPrChange w:id="2875" w:author="Donovan Goode [2]" w:date="2018-11-09T10:05:00Z">
                <w:pPr>
                  <w:framePr w:hSpace="180" w:wrap="around" w:vAnchor="text" w:hAnchor="margin" w:xAlign="center" w:y="130"/>
                  <w:shd w:val="clear" w:color="auto" w:fill="1E1E1E"/>
                  <w:spacing w:line="285" w:lineRule="atLeast"/>
                </w:pPr>
              </w:pPrChange>
            </w:pPr>
            <w:del w:id="2876" w:author="Donovan Goode [2]" w:date="2018-11-09T10:04:00Z">
              <w:r w:rsidRPr="00BD2230" w:rsidDel="008B6AF4">
                <w:rPr>
                  <w:rFonts w:ascii="Consolas" w:eastAsia="Times New Roman" w:hAnsi="Consolas" w:cs="Times New Roman"/>
                  <w:color w:val="6A9955"/>
                  <w:sz w:val="21"/>
                  <w:szCs w:val="21"/>
                </w:rPr>
                <w:delText xml:space="preserve">     {% chart id:"" viewid:"" %}</w:delText>
              </w:r>
            </w:del>
          </w:p>
          <w:p w14:paraId="4AD364DE" w14:textId="77777777" w:rsidR="00ED1509" w:rsidRPr="00BD2230" w:rsidDel="008B6AF4" w:rsidRDefault="00ED1509">
            <w:pPr>
              <w:pStyle w:val="Heading1Numbered"/>
              <w:rPr>
                <w:del w:id="2877" w:author="Donovan Goode [2]" w:date="2018-11-09T10:04:00Z"/>
                <w:rFonts w:ascii="Consolas" w:eastAsia="Times New Roman" w:hAnsi="Consolas" w:cs="Times New Roman"/>
                <w:color w:val="D4D4D4"/>
                <w:sz w:val="21"/>
                <w:szCs w:val="21"/>
              </w:rPr>
              <w:pPrChange w:id="2878" w:author="Donovan Goode [2]" w:date="2018-11-09T10:05:00Z">
                <w:pPr>
                  <w:framePr w:hSpace="180" w:wrap="around" w:vAnchor="text" w:hAnchor="margin" w:xAlign="center" w:y="130"/>
                  <w:shd w:val="clear" w:color="auto" w:fill="1E1E1E"/>
                  <w:spacing w:line="285" w:lineRule="atLeast"/>
                </w:pPr>
              </w:pPrChange>
            </w:pPr>
          </w:p>
          <w:p w14:paraId="2AD1776F" w14:textId="77777777" w:rsidR="00ED1509" w:rsidRPr="00BD2230" w:rsidDel="008B6AF4" w:rsidRDefault="00ED1509">
            <w:pPr>
              <w:pStyle w:val="Heading1Numbered"/>
              <w:rPr>
                <w:del w:id="2879" w:author="Donovan Goode [2]" w:date="2018-11-09T10:04:00Z"/>
                <w:rFonts w:ascii="Consolas" w:eastAsia="Times New Roman" w:hAnsi="Consolas" w:cs="Times New Roman"/>
                <w:color w:val="D4D4D4"/>
                <w:sz w:val="21"/>
                <w:szCs w:val="21"/>
              </w:rPr>
              <w:pPrChange w:id="2880" w:author="Donovan Goode [2]" w:date="2018-11-09T10:05:00Z">
                <w:pPr>
                  <w:framePr w:hSpace="180" w:wrap="around" w:vAnchor="text" w:hAnchor="margin" w:xAlign="center" w:y="130"/>
                  <w:shd w:val="clear" w:color="auto" w:fill="1E1E1E"/>
                  <w:spacing w:line="285" w:lineRule="atLeast"/>
                </w:pPr>
              </w:pPrChange>
            </w:pPr>
            <w:del w:id="2881" w:author="Donovan Goode [2]" w:date="2018-11-09T10:04:00Z">
              <w:r w:rsidRPr="00BD2230" w:rsidDel="008B6AF4">
                <w:rPr>
                  <w:rFonts w:ascii="Consolas" w:eastAsia="Times New Roman" w:hAnsi="Consolas" w:cs="Times New Roman"/>
                  <w:color w:val="6A9955"/>
                  <w:sz w:val="21"/>
                  <w:szCs w:val="21"/>
                </w:rPr>
                <w:delText xml:space="preserve">   &lt;/div&gt;</w:delText>
              </w:r>
            </w:del>
          </w:p>
          <w:p w14:paraId="40DFAE8C" w14:textId="77777777" w:rsidR="00ED1509" w:rsidRPr="00BD2230" w:rsidDel="008B6AF4" w:rsidRDefault="00ED1509">
            <w:pPr>
              <w:pStyle w:val="Heading1Numbered"/>
              <w:rPr>
                <w:del w:id="2882" w:author="Donovan Goode [2]" w:date="2018-11-09T10:04:00Z"/>
                <w:rFonts w:ascii="Consolas" w:eastAsia="Times New Roman" w:hAnsi="Consolas" w:cs="Times New Roman"/>
                <w:color w:val="D4D4D4"/>
                <w:sz w:val="21"/>
                <w:szCs w:val="21"/>
              </w:rPr>
              <w:pPrChange w:id="2883" w:author="Donovan Goode [2]" w:date="2018-11-09T10:05:00Z">
                <w:pPr>
                  <w:framePr w:hSpace="180" w:wrap="around" w:vAnchor="text" w:hAnchor="margin" w:xAlign="center" w:y="130"/>
                  <w:shd w:val="clear" w:color="auto" w:fill="1E1E1E"/>
                  <w:spacing w:line="285" w:lineRule="atLeast"/>
                </w:pPr>
              </w:pPrChange>
            </w:pPr>
            <w:del w:id="2884" w:author="Donovan Goode [2]" w:date="2018-11-09T10:04:00Z">
              <w:r w:rsidRPr="00BD2230" w:rsidDel="008B6AF4">
                <w:rPr>
                  <w:rFonts w:ascii="Consolas" w:eastAsia="Times New Roman" w:hAnsi="Consolas" w:cs="Times New Roman"/>
                  <w:color w:val="6A9955"/>
                  <w:sz w:val="21"/>
                  <w:szCs w:val="21"/>
                </w:rPr>
                <w:delText xml:space="preserve"> &lt;!--</w:delText>
              </w:r>
            </w:del>
          </w:p>
          <w:p w14:paraId="603806CD" w14:textId="77777777" w:rsidR="00ED1509" w:rsidRPr="00BD2230" w:rsidDel="008B6AF4" w:rsidRDefault="00ED1509">
            <w:pPr>
              <w:pStyle w:val="Heading1Numbered"/>
              <w:rPr>
                <w:del w:id="2885" w:author="Donovan Goode [2]" w:date="2018-11-09T10:04:00Z"/>
                <w:rFonts w:ascii="Consolas" w:eastAsia="Times New Roman" w:hAnsi="Consolas" w:cs="Times New Roman"/>
                <w:color w:val="D4D4D4"/>
                <w:sz w:val="21"/>
                <w:szCs w:val="21"/>
              </w:rPr>
              <w:pPrChange w:id="2886" w:author="Donovan Goode [2]" w:date="2018-11-09T10:05:00Z">
                <w:pPr>
                  <w:framePr w:hSpace="180" w:wrap="around" w:vAnchor="text" w:hAnchor="margin" w:xAlign="center" w:y="130"/>
                  <w:shd w:val="clear" w:color="auto" w:fill="1E1E1E"/>
                  <w:spacing w:line="285" w:lineRule="atLeast"/>
                </w:pPr>
              </w:pPrChange>
            </w:pPr>
            <w:del w:id="2887" w:author="Donovan Goode [2]" w:date="2018-11-09T10:04:00Z">
              <w:r w:rsidRPr="00BD2230" w:rsidDel="008B6AF4">
                <w:rPr>
                  <w:rFonts w:ascii="Consolas" w:eastAsia="Times New Roman" w:hAnsi="Consolas" w:cs="Times New Roman"/>
                  <w:color w:val="6A9955"/>
                  <w:sz w:val="21"/>
                  <w:szCs w:val="21"/>
                </w:rPr>
                <w:delText xml:space="preserve">    &lt;div class="col-md-12 show-chart-legend "&gt;</w:delText>
              </w:r>
            </w:del>
          </w:p>
          <w:p w14:paraId="6069CD6C" w14:textId="77777777" w:rsidR="00ED1509" w:rsidRPr="00BD2230" w:rsidDel="008B6AF4" w:rsidRDefault="00ED1509">
            <w:pPr>
              <w:pStyle w:val="Heading1Numbered"/>
              <w:rPr>
                <w:del w:id="2888" w:author="Donovan Goode [2]" w:date="2018-11-09T10:04:00Z"/>
                <w:rFonts w:ascii="Consolas" w:eastAsia="Times New Roman" w:hAnsi="Consolas" w:cs="Times New Roman"/>
                <w:color w:val="D4D4D4"/>
                <w:sz w:val="21"/>
                <w:szCs w:val="21"/>
              </w:rPr>
              <w:pPrChange w:id="2889" w:author="Donovan Goode [2]" w:date="2018-11-09T10:05:00Z">
                <w:pPr>
                  <w:framePr w:hSpace="180" w:wrap="around" w:vAnchor="text" w:hAnchor="margin" w:xAlign="center" w:y="130"/>
                  <w:shd w:val="clear" w:color="auto" w:fill="1E1E1E"/>
                  <w:spacing w:line="285" w:lineRule="atLeast"/>
                </w:pPr>
              </w:pPrChange>
            </w:pPr>
          </w:p>
          <w:p w14:paraId="55FA981A" w14:textId="77777777" w:rsidR="00ED1509" w:rsidRPr="00BD2230" w:rsidDel="008B6AF4" w:rsidRDefault="00ED1509">
            <w:pPr>
              <w:pStyle w:val="Heading1Numbered"/>
              <w:rPr>
                <w:del w:id="2890" w:author="Donovan Goode [2]" w:date="2018-11-09T10:04:00Z"/>
                <w:rFonts w:ascii="Consolas" w:eastAsia="Times New Roman" w:hAnsi="Consolas" w:cs="Times New Roman"/>
                <w:color w:val="D4D4D4"/>
                <w:sz w:val="21"/>
                <w:szCs w:val="21"/>
              </w:rPr>
              <w:pPrChange w:id="2891" w:author="Donovan Goode [2]" w:date="2018-11-09T10:05:00Z">
                <w:pPr>
                  <w:framePr w:hSpace="180" w:wrap="around" w:vAnchor="text" w:hAnchor="margin" w:xAlign="center" w:y="130"/>
                  <w:shd w:val="clear" w:color="auto" w:fill="1E1E1E"/>
                  <w:spacing w:line="285" w:lineRule="atLeast"/>
                </w:pPr>
              </w:pPrChange>
            </w:pPr>
            <w:del w:id="2892" w:author="Donovan Goode [2]" w:date="2018-11-09T10:04:00Z">
              <w:r w:rsidRPr="00BD2230" w:rsidDel="008B6AF4">
                <w:rPr>
                  <w:rFonts w:ascii="Consolas" w:eastAsia="Times New Roman" w:hAnsi="Consolas" w:cs="Times New Roman"/>
                  <w:color w:val="6A9955"/>
                  <w:sz w:val="21"/>
                  <w:szCs w:val="21"/>
                </w:rPr>
                <w:delText xml:space="preserve">      12 column chart </w:delText>
              </w:r>
            </w:del>
          </w:p>
          <w:p w14:paraId="09A9FE8E" w14:textId="77777777" w:rsidR="00ED1509" w:rsidRPr="00BD2230" w:rsidDel="008B6AF4" w:rsidRDefault="00ED1509">
            <w:pPr>
              <w:pStyle w:val="Heading1Numbered"/>
              <w:rPr>
                <w:del w:id="2893" w:author="Donovan Goode [2]" w:date="2018-11-09T10:04:00Z"/>
                <w:rFonts w:ascii="Consolas" w:eastAsia="Times New Roman" w:hAnsi="Consolas" w:cs="Times New Roman"/>
                <w:color w:val="D4D4D4"/>
                <w:sz w:val="21"/>
                <w:szCs w:val="21"/>
              </w:rPr>
              <w:pPrChange w:id="2894" w:author="Donovan Goode [2]" w:date="2018-11-09T10:05:00Z">
                <w:pPr>
                  <w:framePr w:hSpace="180" w:wrap="around" w:vAnchor="text" w:hAnchor="margin" w:xAlign="center" w:y="130"/>
                  <w:shd w:val="clear" w:color="auto" w:fill="1E1E1E"/>
                  <w:spacing w:line="285" w:lineRule="atLeast"/>
                </w:pPr>
              </w:pPrChange>
            </w:pPr>
            <w:del w:id="2895" w:author="Donovan Goode [2]" w:date="2018-11-09T10:04:00Z">
              <w:r w:rsidRPr="00BD2230" w:rsidDel="008B6AF4">
                <w:rPr>
                  <w:rFonts w:ascii="Consolas" w:eastAsia="Times New Roman" w:hAnsi="Consolas" w:cs="Times New Roman"/>
                  <w:color w:val="6A9955"/>
                  <w:sz w:val="21"/>
                  <w:szCs w:val="21"/>
                </w:rPr>
                <w:delText xml:space="preserve">     {%comment%}</w:delText>
              </w:r>
            </w:del>
          </w:p>
          <w:p w14:paraId="599750A5" w14:textId="77777777" w:rsidR="00ED1509" w:rsidRPr="00BD2230" w:rsidDel="008B6AF4" w:rsidRDefault="00ED1509">
            <w:pPr>
              <w:pStyle w:val="Heading1Numbered"/>
              <w:rPr>
                <w:del w:id="2896" w:author="Donovan Goode [2]" w:date="2018-11-09T10:04:00Z"/>
                <w:rFonts w:ascii="Consolas" w:eastAsia="Times New Roman" w:hAnsi="Consolas" w:cs="Times New Roman"/>
                <w:color w:val="D4D4D4"/>
                <w:sz w:val="21"/>
                <w:szCs w:val="21"/>
              </w:rPr>
              <w:pPrChange w:id="2897" w:author="Donovan Goode [2]" w:date="2018-11-09T10:05:00Z">
                <w:pPr>
                  <w:framePr w:hSpace="180" w:wrap="around" w:vAnchor="text" w:hAnchor="margin" w:xAlign="center" w:y="130"/>
                  <w:shd w:val="clear" w:color="auto" w:fill="1E1E1E"/>
                  <w:spacing w:line="285" w:lineRule="atLeast"/>
                </w:pPr>
              </w:pPrChange>
            </w:pPr>
            <w:del w:id="2898" w:author="Donovan Goode [2]" w:date="2018-11-09T10:04:00Z">
              <w:r w:rsidRPr="00BD2230" w:rsidDel="008B6AF4">
                <w:rPr>
                  <w:rFonts w:ascii="Consolas" w:eastAsia="Times New Roman" w:hAnsi="Consolas" w:cs="Times New Roman"/>
                  <w:color w:val="6A9955"/>
                  <w:sz w:val="21"/>
                  <w:szCs w:val="21"/>
                </w:rPr>
                <w:delText xml:space="preserve">     {% chart id:"" viewid:"" %}</w:delText>
              </w:r>
            </w:del>
          </w:p>
          <w:p w14:paraId="1CFDB996" w14:textId="77777777" w:rsidR="00ED1509" w:rsidRPr="00BD2230" w:rsidDel="008B6AF4" w:rsidRDefault="00ED1509">
            <w:pPr>
              <w:pStyle w:val="Heading1Numbered"/>
              <w:rPr>
                <w:del w:id="2899" w:author="Donovan Goode [2]" w:date="2018-11-09T10:04:00Z"/>
                <w:rFonts w:ascii="Consolas" w:eastAsia="Times New Roman" w:hAnsi="Consolas" w:cs="Times New Roman"/>
                <w:color w:val="D4D4D4"/>
                <w:sz w:val="21"/>
                <w:szCs w:val="21"/>
              </w:rPr>
              <w:pPrChange w:id="2900" w:author="Donovan Goode [2]" w:date="2018-11-09T10:05:00Z">
                <w:pPr>
                  <w:framePr w:hSpace="180" w:wrap="around" w:vAnchor="text" w:hAnchor="margin" w:xAlign="center" w:y="130"/>
                  <w:shd w:val="clear" w:color="auto" w:fill="1E1E1E"/>
                  <w:spacing w:line="285" w:lineRule="atLeast"/>
                </w:pPr>
              </w:pPrChange>
            </w:pPr>
            <w:del w:id="2901" w:author="Donovan Goode [2]" w:date="2018-11-09T10:04:00Z">
              <w:r w:rsidRPr="00BD2230" w:rsidDel="008B6AF4">
                <w:rPr>
                  <w:rFonts w:ascii="Consolas" w:eastAsia="Times New Roman" w:hAnsi="Consolas" w:cs="Times New Roman"/>
                  <w:color w:val="6A9955"/>
                  <w:sz w:val="21"/>
                  <w:szCs w:val="21"/>
                </w:rPr>
                <w:delText xml:space="preserve">    {%endcomment%}</w:delText>
              </w:r>
            </w:del>
          </w:p>
          <w:p w14:paraId="4CC57BB2" w14:textId="77777777" w:rsidR="00ED1509" w:rsidRPr="00BD2230" w:rsidDel="008B6AF4" w:rsidRDefault="00ED1509">
            <w:pPr>
              <w:pStyle w:val="Heading1Numbered"/>
              <w:rPr>
                <w:del w:id="2902" w:author="Donovan Goode [2]" w:date="2018-11-09T10:04:00Z"/>
                <w:rFonts w:ascii="Consolas" w:eastAsia="Times New Roman" w:hAnsi="Consolas" w:cs="Times New Roman"/>
                <w:color w:val="D4D4D4"/>
                <w:sz w:val="21"/>
                <w:szCs w:val="21"/>
              </w:rPr>
              <w:pPrChange w:id="2903" w:author="Donovan Goode [2]" w:date="2018-11-09T10:05:00Z">
                <w:pPr>
                  <w:framePr w:hSpace="180" w:wrap="around" w:vAnchor="text" w:hAnchor="margin" w:xAlign="center" w:y="130"/>
                  <w:shd w:val="clear" w:color="auto" w:fill="1E1E1E"/>
                  <w:spacing w:line="285" w:lineRule="atLeast"/>
                </w:pPr>
              </w:pPrChange>
            </w:pPr>
            <w:del w:id="2904"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 xml:space="preserve"> --&gt;</w:delText>
              </w:r>
            </w:del>
          </w:p>
          <w:p w14:paraId="4F272B16" w14:textId="77777777" w:rsidR="00ED1509" w:rsidRPr="00BD2230" w:rsidDel="008B6AF4" w:rsidRDefault="00ED1509">
            <w:pPr>
              <w:pStyle w:val="Heading1Numbered"/>
              <w:rPr>
                <w:del w:id="2905" w:author="Donovan Goode [2]" w:date="2018-11-09T10:04:00Z"/>
                <w:rFonts w:ascii="Consolas" w:eastAsia="Times New Roman" w:hAnsi="Consolas" w:cs="Times New Roman"/>
                <w:color w:val="D4D4D4"/>
                <w:sz w:val="21"/>
                <w:szCs w:val="21"/>
              </w:rPr>
              <w:pPrChange w:id="2906" w:author="Donovan Goode [2]" w:date="2018-11-09T10:05:00Z">
                <w:pPr>
                  <w:framePr w:hSpace="180" w:wrap="around" w:vAnchor="text" w:hAnchor="margin" w:xAlign="center" w:y="130"/>
                  <w:shd w:val="clear" w:color="auto" w:fill="1E1E1E"/>
                  <w:spacing w:line="285" w:lineRule="atLeast"/>
                </w:pPr>
              </w:pPrChange>
            </w:pPr>
            <w:del w:id="2907" w:author="Donovan Goode [2]" w:date="2018-11-09T10:04:00Z">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endcomment</w:delText>
              </w:r>
              <w:r w:rsidRPr="00BD2230" w:rsidDel="008B6AF4">
                <w:rPr>
                  <w:rFonts w:ascii="Consolas" w:eastAsia="Times New Roman" w:hAnsi="Consolas" w:cs="Times New Roman"/>
                  <w:color w:val="D4D4D4"/>
                  <w:sz w:val="21"/>
                  <w:szCs w:val="21"/>
                </w:rPr>
                <w:delText>%}</w:delText>
              </w:r>
            </w:del>
          </w:p>
          <w:p w14:paraId="2CACD983" w14:textId="77777777" w:rsidR="00ED1509" w:rsidRPr="00BD2230" w:rsidDel="008B6AF4" w:rsidRDefault="00ED1509">
            <w:pPr>
              <w:pStyle w:val="Heading1Numbered"/>
              <w:rPr>
                <w:del w:id="2908" w:author="Donovan Goode [2]" w:date="2018-11-09T10:04:00Z"/>
                <w:rFonts w:ascii="Consolas" w:eastAsia="Times New Roman" w:hAnsi="Consolas" w:cs="Times New Roman"/>
                <w:color w:val="D4D4D4"/>
                <w:sz w:val="21"/>
                <w:szCs w:val="21"/>
              </w:rPr>
              <w:pPrChange w:id="2909" w:author="Donovan Goode [2]" w:date="2018-11-09T10:05:00Z">
                <w:pPr>
                  <w:framePr w:hSpace="180" w:wrap="around" w:vAnchor="text" w:hAnchor="margin" w:xAlign="center" w:y="130"/>
                  <w:shd w:val="clear" w:color="auto" w:fill="1E1E1E"/>
                  <w:spacing w:line="285" w:lineRule="atLeast"/>
                </w:pPr>
              </w:pPrChange>
            </w:pPr>
          </w:p>
          <w:p w14:paraId="7E214D5A" w14:textId="77777777" w:rsidR="00ED1509" w:rsidRPr="00BD2230" w:rsidDel="008B6AF4" w:rsidRDefault="00ED1509">
            <w:pPr>
              <w:pStyle w:val="Heading1Numbered"/>
              <w:rPr>
                <w:del w:id="2910" w:author="Donovan Goode [2]" w:date="2018-11-09T10:04:00Z"/>
                <w:rFonts w:ascii="Consolas" w:eastAsia="Times New Roman" w:hAnsi="Consolas" w:cs="Times New Roman"/>
                <w:color w:val="D4D4D4"/>
                <w:sz w:val="21"/>
                <w:szCs w:val="21"/>
              </w:rPr>
              <w:pPrChange w:id="2911" w:author="Donovan Goode [2]" w:date="2018-11-09T10:05:00Z">
                <w:pPr>
                  <w:framePr w:hSpace="180" w:wrap="around" w:vAnchor="text" w:hAnchor="margin" w:xAlign="center" w:y="130"/>
                  <w:shd w:val="clear" w:color="auto" w:fill="1E1E1E"/>
                  <w:spacing w:line="285" w:lineRule="atLeast"/>
                </w:pPr>
              </w:pPrChange>
            </w:pPr>
            <w:del w:id="2912" w:author="Donovan Goode [2]" w:date="2018-11-09T10:04:00Z">
              <w:r w:rsidRPr="00BD2230" w:rsidDel="008B6AF4">
                <w:rPr>
                  <w:rFonts w:ascii="Consolas" w:eastAsia="Times New Roman" w:hAnsi="Consolas" w:cs="Times New Roman"/>
                  <w:color w:val="6A9955"/>
                  <w:sz w:val="21"/>
                  <w:szCs w:val="21"/>
                </w:rPr>
                <w:delText>&lt;!-- Entity List for HR to see a list of all the applicants applications that are associated to their organization--&gt;</w:delText>
              </w:r>
            </w:del>
          </w:p>
          <w:p w14:paraId="5EA182EF" w14:textId="77777777" w:rsidR="00ED1509" w:rsidRPr="00BD2230" w:rsidDel="008B6AF4" w:rsidRDefault="00ED1509">
            <w:pPr>
              <w:pStyle w:val="Heading1Numbered"/>
              <w:rPr>
                <w:del w:id="2913" w:author="Donovan Goode [2]" w:date="2018-11-09T10:04:00Z"/>
                <w:rFonts w:ascii="Consolas" w:eastAsia="Times New Roman" w:hAnsi="Consolas" w:cs="Times New Roman"/>
                <w:color w:val="D4D4D4"/>
                <w:sz w:val="21"/>
                <w:szCs w:val="21"/>
              </w:rPr>
              <w:pPrChange w:id="2914" w:author="Donovan Goode [2]" w:date="2018-11-09T10:05:00Z">
                <w:pPr>
                  <w:framePr w:hSpace="180" w:wrap="around" w:vAnchor="text" w:hAnchor="margin" w:xAlign="center" w:y="130"/>
                  <w:shd w:val="clear" w:color="auto" w:fill="1E1E1E"/>
                  <w:spacing w:line="285" w:lineRule="atLeast"/>
                </w:pPr>
              </w:pPrChange>
            </w:pPr>
            <w:del w:id="2915"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 xml:space="preserve"> = </w:delText>
              </w:r>
              <w:r w:rsidRPr="00BD2230" w:rsidDel="008B6AF4">
                <w:rPr>
                  <w:rFonts w:ascii="Consolas" w:eastAsia="Times New Roman" w:hAnsi="Consolas" w:cs="Times New Roman"/>
                  <w:color w:val="CE9178"/>
                  <w:sz w:val="21"/>
                  <w:szCs w:val="21"/>
                </w:rPr>
                <w:delText>"retirement-applications-list"</w:delText>
              </w:r>
              <w:r w:rsidRPr="00BD2230" w:rsidDel="008B6AF4">
                <w:rPr>
                  <w:rFonts w:ascii="Consolas" w:eastAsia="Times New Roman" w:hAnsi="Consolas" w:cs="Times New Roman"/>
                  <w:color w:val="808080"/>
                  <w:sz w:val="21"/>
                  <w:szCs w:val="21"/>
                </w:rPr>
                <w:delText>&gt;</w:delText>
              </w:r>
            </w:del>
          </w:p>
          <w:p w14:paraId="7528F3CC" w14:textId="77777777" w:rsidR="00ED1509" w:rsidRPr="00BD2230" w:rsidDel="008B6AF4" w:rsidRDefault="00ED1509">
            <w:pPr>
              <w:pStyle w:val="Heading1Numbered"/>
              <w:rPr>
                <w:del w:id="2916" w:author="Donovan Goode [2]" w:date="2018-11-09T10:04:00Z"/>
                <w:rFonts w:ascii="Consolas" w:eastAsia="Times New Roman" w:hAnsi="Consolas" w:cs="Times New Roman"/>
                <w:color w:val="D4D4D4"/>
                <w:sz w:val="21"/>
                <w:szCs w:val="21"/>
              </w:rPr>
              <w:pPrChange w:id="2917" w:author="Donovan Goode [2]" w:date="2018-11-09T10:05:00Z">
                <w:pPr>
                  <w:framePr w:hSpace="180" w:wrap="around" w:vAnchor="text" w:hAnchor="margin" w:xAlign="center" w:y="130"/>
                  <w:shd w:val="clear" w:color="auto" w:fill="1E1E1E"/>
                  <w:spacing w:line="285" w:lineRule="atLeast"/>
                </w:pPr>
              </w:pPrChange>
            </w:pPr>
            <w:del w:id="2918"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3F1DC54E" w14:textId="77777777" w:rsidR="00ED1509" w:rsidRPr="00BD2230" w:rsidDel="008B6AF4" w:rsidRDefault="00ED1509">
            <w:pPr>
              <w:pStyle w:val="Heading1Numbered"/>
              <w:rPr>
                <w:del w:id="2919" w:author="Donovan Goode [2]" w:date="2018-11-09T10:04:00Z"/>
                <w:rFonts w:ascii="Consolas" w:eastAsia="Times New Roman" w:hAnsi="Consolas" w:cs="Times New Roman"/>
                <w:color w:val="D4D4D4"/>
                <w:sz w:val="21"/>
                <w:szCs w:val="21"/>
              </w:rPr>
              <w:pPrChange w:id="2920" w:author="Donovan Goode [2]" w:date="2018-11-09T10:05:00Z">
                <w:pPr>
                  <w:framePr w:hSpace="180" w:wrap="around" w:vAnchor="text" w:hAnchor="margin" w:xAlign="center" w:y="130"/>
                  <w:shd w:val="clear" w:color="auto" w:fill="1E1E1E"/>
                  <w:spacing w:line="285" w:lineRule="atLeast"/>
                </w:pPr>
              </w:pPrChange>
            </w:pPr>
            <w:del w:id="2921"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h3</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"alert alert-info"</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"hrapplicationslistlabel"</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style</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"background-color:#000; text-align:center; color:#FFF"</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strong</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Retirement Packages</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strong</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h3</w:delText>
              </w:r>
              <w:r w:rsidRPr="00BD2230" w:rsidDel="008B6AF4">
                <w:rPr>
                  <w:rFonts w:ascii="Consolas" w:eastAsia="Times New Roman" w:hAnsi="Consolas" w:cs="Times New Roman"/>
                  <w:color w:val="808080"/>
                  <w:sz w:val="21"/>
                  <w:szCs w:val="21"/>
                </w:rPr>
                <w:delText>&gt;</w:delText>
              </w:r>
            </w:del>
          </w:p>
          <w:p w14:paraId="74272643" w14:textId="77777777" w:rsidR="00ED1509" w:rsidRPr="00BD2230" w:rsidDel="008B6AF4" w:rsidRDefault="00ED1509">
            <w:pPr>
              <w:pStyle w:val="Heading1Numbered"/>
              <w:rPr>
                <w:del w:id="2922" w:author="Donovan Goode [2]" w:date="2018-11-09T10:04:00Z"/>
                <w:rFonts w:ascii="Consolas" w:eastAsia="Times New Roman" w:hAnsi="Consolas" w:cs="Times New Roman"/>
                <w:color w:val="D4D4D4"/>
                <w:sz w:val="21"/>
                <w:szCs w:val="21"/>
              </w:rPr>
              <w:pPrChange w:id="2923" w:author="Donovan Goode [2]" w:date="2018-11-09T10:05:00Z">
                <w:pPr>
                  <w:framePr w:hSpace="180" w:wrap="around" w:vAnchor="text" w:hAnchor="margin" w:xAlign="center" w:y="130"/>
                  <w:shd w:val="clear" w:color="auto" w:fill="1E1E1E"/>
                  <w:spacing w:line="285" w:lineRule="atLeast"/>
                </w:pPr>
              </w:pPrChange>
            </w:pPr>
            <w:del w:id="2924"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"view-toolbar grid-actions clearfix"</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a</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"btn btn-primary pull-right action"</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Online Retirement Application Package Status</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a</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"pull-right toolbar-actions"</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1CF3CBE2" w14:textId="77777777" w:rsidR="00ED1509" w:rsidRPr="00BD2230" w:rsidDel="008B6AF4" w:rsidRDefault="00ED1509">
            <w:pPr>
              <w:pStyle w:val="Heading1Numbered"/>
              <w:rPr>
                <w:del w:id="2925" w:author="Donovan Goode [2]" w:date="2018-11-09T10:04:00Z"/>
                <w:rFonts w:ascii="Consolas" w:eastAsia="Times New Roman" w:hAnsi="Consolas" w:cs="Times New Roman"/>
                <w:color w:val="D4D4D4"/>
                <w:sz w:val="21"/>
                <w:szCs w:val="21"/>
              </w:rPr>
              <w:pPrChange w:id="2926" w:author="Donovan Goode [2]" w:date="2018-11-09T10:05:00Z">
                <w:pPr>
                  <w:framePr w:hSpace="180" w:wrap="around" w:vAnchor="text" w:hAnchor="margin" w:xAlign="center" w:y="130"/>
                  <w:shd w:val="clear" w:color="auto" w:fill="1E1E1E"/>
                  <w:spacing w:line="285" w:lineRule="atLeast"/>
                </w:pPr>
              </w:pPrChange>
            </w:pPr>
            <w:del w:id="2927"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include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'entity_list'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key</w:delText>
              </w:r>
              <w:r w:rsidRPr="00BD2230" w:rsidDel="008B6AF4">
                <w:rPr>
                  <w:rFonts w:ascii="Consolas" w:eastAsia="Times New Roman" w:hAnsi="Consolas" w:cs="Times New Roman"/>
                  <w:color w:val="D4D4D4"/>
                  <w:sz w:val="21"/>
                  <w:szCs w:val="21"/>
                </w:rPr>
                <w:delText xml:space="preserve"> : </w:delText>
              </w:r>
              <w:r w:rsidRPr="00BD2230" w:rsidDel="008B6AF4">
                <w:rPr>
                  <w:rFonts w:ascii="Consolas" w:eastAsia="Times New Roman" w:hAnsi="Consolas" w:cs="Times New Roman"/>
                  <w:color w:val="CE9178"/>
                  <w:sz w:val="21"/>
                  <w:szCs w:val="21"/>
                </w:rPr>
                <w:delText>"Payroll Applicant Packages"</w:delText>
              </w:r>
              <w:r w:rsidRPr="00BD2230" w:rsidDel="008B6AF4">
                <w:rPr>
                  <w:rFonts w:ascii="Consolas" w:eastAsia="Times New Roman" w:hAnsi="Consolas" w:cs="Times New Roman"/>
                  <w:color w:val="D4D4D4"/>
                  <w:sz w:val="21"/>
                  <w:szCs w:val="21"/>
                </w:rPr>
                <w:delText xml:space="preserve"> %}</w:delText>
              </w:r>
            </w:del>
          </w:p>
          <w:p w14:paraId="4FE1542C" w14:textId="77777777" w:rsidR="00ED1509" w:rsidRPr="00BD2230" w:rsidDel="008B6AF4" w:rsidRDefault="00ED1509">
            <w:pPr>
              <w:pStyle w:val="Heading1Numbered"/>
              <w:rPr>
                <w:del w:id="2928" w:author="Donovan Goode [2]" w:date="2018-11-09T10:04:00Z"/>
                <w:rFonts w:ascii="Consolas" w:eastAsia="Times New Roman" w:hAnsi="Consolas" w:cs="Times New Roman"/>
                <w:color w:val="D4D4D4"/>
                <w:sz w:val="21"/>
                <w:szCs w:val="21"/>
              </w:rPr>
              <w:pPrChange w:id="2929" w:author="Donovan Goode [2]" w:date="2018-11-09T10:05:00Z">
                <w:pPr>
                  <w:framePr w:hSpace="180" w:wrap="around" w:vAnchor="text" w:hAnchor="margin" w:xAlign="center" w:y="130"/>
                  <w:shd w:val="clear" w:color="auto" w:fill="1E1E1E"/>
                  <w:spacing w:line="285" w:lineRule="atLeast"/>
                </w:pPr>
              </w:pPrChange>
            </w:pPr>
            <w:del w:id="2930"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1267093C" w14:textId="77777777" w:rsidR="00ED1509" w:rsidRPr="00BD2230" w:rsidDel="008B6AF4" w:rsidRDefault="00ED1509">
            <w:pPr>
              <w:pStyle w:val="Heading1Numbered"/>
              <w:rPr>
                <w:del w:id="2931" w:author="Donovan Goode [2]" w:date="2018-11-09T10:04:00Z"/>
                <w:rFonts w:ascii="Consolas" w:eastAsia="Times New Roman" w:hAnsi="Consolas" w:cs="Times New Roman"/>
                <w:color w:val="D4D4D4"/>
                <w:sz w:val="21"/>
                <w:szCs w:val="21"/>
              </w:rPr>
              <w:pPrChange w:id="2932" w:author="Donovan Goode [2]" w:date="2018-11-09T10:05:00Z">
                <w:pPr>
                  <w:framePr w:hSpace="180" w:wrap="around" w:vAnchor="text" w:hAnchor="margin" w:xAlign="center" w:y="130"/>
                  <w:shd w:val="clear" w:color="auto" w:fill="1E1E1E"/>
                  <w:spacing w:line="285" w:lineRule="atLeast"/>
                </w:pPr>
              </w:pPrChange>
            </w:pPr>
            <w:del w:id="2933"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"col-md-12 small"</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data-entitygrid-layout</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"compact"</w:delText>
              </w:r>
              <w:r w:rsidRPr="00BD2230" w:rsidDel="008B6AF4">
                <w:rPr>
                  <w:rFonts w:ascii="Consolas" w:eastAsia="Times New Roman" w:hAnsi="Consolas" w:cs="Times New Roman"/>
                  <w:color w:val="808080"/>
                  <w:sz w:val="21"/>
                  <w:szCs w:val="21"/>
                </w:rPr>
                <w:delText>&gt;</w:delText>
              </w:r>
            </w:del>
          </w:p>
          <w:p w14:paraId="15D9EFD5" w14:textId="77777777" w:rsidR="00ED1509" w:rsidRPr="00BD2230" w:rsidDel="008B6AF4" w:rsidRDefault="00ED1509">
            <w:pPr>
              <w:pStyle w:val="Heading1Numbered"/>
              <w:rPr>
                <w:del w:id="2934" w:author="Donovan Goode [2]" w:date="2018-11-09T10:04:00Z"/>
                <w:rFonts w:ascii="Consolas" w:eastAsia="Times New Roman" w:hAnsi="Consolas" w:cs="Times New Roman"/>
                <w:color w:val="D4D4D4"/>
                <w:sz w:val="21"/>
                <w:szCs w:val="21"/>
              </w:rPr>
              <w:pPrChange w:id="2935" w:author="Donovan Goode [2]" w:date="2018-11-09T10:05:00Z">
                <w:pPr>
                  <w:framePr w:hSpace="180" w:wrap="around" w:vAnchor="text" w:hAnchor="margin" w:xAlign="center" w:y="130"/>
                  <w:shd w:val="clear" w:color="auto" w:fill="1E1E1E"/>
                  <w:spacing w:after="240" w:line="285" w:lineRule="atLeast"/>
                </w:pPr>
              </w:pPrChange>
            </w:pPr>
          </w:p>
          <w:p w14:paraId="64D27839" w14:textId="77777777" w:rsidR="00ED1509" w:rsidRPr="00BD2230" w:rsidDel="008B6AF4" w:rsidRDefault="00ED1509">
            <w:pPr>
              <w:pStyle w:val="Heading1Numbered"/>
              <w:rPr>
                <w:del w:id="2936" w:author="Donovan Goode [2]" w:date="2018-11-09T10:04:00Z"/>
                <w:rFonts w:ascii="Consolas" w:eastAsia="Times New Roman" w:hAnsi="Consolas" w:cs="Times New Roman"/>
                <w:color w:val="D4D4D4"/>
                <w:sz w:val="21"/>
                <w:szCs w:val="21"/>
              </w:rPr>
              <w:pPrChange w:id="2937" w:author="Donovan Goode [2]" w:date="2018-11-09T10:05:00Z">
                <w:pPr>
                  <w:framePr w:hSpace="180" w:wrap="around" w:vAnchor="text" w:hAnchor="margin" w:xAlign="center" w:y="130"/>
                  <w:shd w:val="clear" w:color="auto" w:fill="1E1E1E"/>
                  <w:spacing w:line="285" w:lineRule="atLeast"/>
                </w:pPr>
              </w:pPrChange>
            </w:pPr>
            <w:del w:id="2938"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795B053C" w14:textId="77777777" w:rsidR="00ED1509" w:rsidRPr="00BD2230" w:rsidDel="008B6AF4" w:rsidRDefault="00ED1509">
            <w:pPr>
              <w:pStyle w:val="Heading1Numbered"/>
              <w:rPr>
                <w:del w:id="2939" w:author="Donovan Goode [2]" w:date="2018-11-09T10:04:00Z"/>
                <w:rFonts w:ascii="Consolas" w:eastAsia="Times New Roman" w:hAnsi="Consolas" w:cs="Times New Roman"/>
                <w:color w:val="D4D4D4"/>
                <w:sz w:val="21"/>
                <w:szCs w:val="21"/>
              </w:rPr>
              <w:pPrChange w:id="2940" w:author="Donovan Goode [2]" w:date="2018-11-09T10:05:00Z">
                <w:pPr>
                  <w:framePr w:hSpace="180" w:wrap="around" w:vAnchor="text" w:hAnchor="margin" w:xAlign="center" w:y="130"/>
                  <w:shd w:val="clear" w:color="auto" w:fill="1E1E1E"/>
                  <w:spacing w:line="285" w:lineRule="atLeast"/>
                </w:pPr>
              </w:pPrChange>
            </w:pPr>
            <w:del w:id="2941" w:author="Donovan Goode [2]"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33E4C988" w14:textId="77777777" w:rsidR="00ED1509" w:rsidRPr="00BD2230" w:rsidDel="008B6AF4" w:rsidRDefault="00ED1509">
            <w:pPr>
              <w:pStyle w:val="Heading1Numbered"/>
              <w:rPr>
                <w:del w:id="2942" w:author="Donovan Goode [2]" w:date="2018-11-09T10:04:00Z"/>
                <w:rFonts w:ascii="Consolas" w:eastAsia="Times New Roman" w:hAnsi="Consolas" w:cs="Times New Roman"/>
                <w:color w:val="D4D4D4"/>
                <w:sz w:val="21"/>
                <w:szCs w:val="21"/>
              </w:rPr>
              <w:pPrChange w:id="2943" w:author="Donovan Goode [2]" w:date="2018-11-09T10:05:00Z">
                <w:pPr>
                  <w:framePr w:hSpace="180" w:wrap="around" w:vAnchor="text" w:hAnchor="margin" w:xAlign="center" w:y="130"/>
                  <w:shd w:val="clear" w:color="auto" w:fill="1E1E1E"/>
                  <w:spacing w:line="285" w:lineRule="atLeast"/>
                </w:pPr>
              </w:pPrChange>
            </w:pPr>
            <w:del w:id="2944"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6B142E43" w14:textId="77777777" w:rsidR="00ED1509" w:rsidRPr="00BD2230" w:rsidDel="008B6AF4" w:rsidRDefault="00ED1509">
            <w:pPr>
              <w:pStyle w:val="Heading1Numbered"/>
              <w:rPr>
                <w:del w:id="2945" w:author="Donovan Goode [2]" w:date="2018-11-09T10:04:00Z"/>
                <w:rFonts w:ascii="Consolas" w:eastAsia="Times New Roman" w:hAnsi="Consolas" w:cs="Times New Roman"/>
                <w:color w:val="D4D4D4"/>
                <w:sz w:val="21"/>
                <w:szCs w:val="21"/>
              </w:rPr>
              <w:pPrChange w:id="2946" w:author="Donovan Goode [2]" w:date="2018-11-09T10:05:00Z">
                <w:pPr>
                  <w:framePr w:hSpace="180" w:wrap="around" w:vAnchor="text" w:hAnchor="margin" w:xAlign="center" w:y="130"/>
                  <w:shd w:val="clear" w:color="auto" w:fill="1E1E1E"/>
                  <w:spacing w:after="240" w:line="285" w:lineRule="atLeast"/>
                </w:pPr>
              </w:pPrChange>
            </w:pPr>
          </w:p>
          <w:p w14:paraId="003FA19A" w14:textId="77777777" w:rsidR="00ED1509" w:rsidRPr="00BD2230" w:rsidDel="008B6AF4" w:rsidRDefault="00ED1509">
            <w:pPr>
              <w:pStyle w:val="Heading1Numbered"/>
              <w:rPr>
                <w:del w:id="2947" w:author="Donovan Goode [2]" w:date="2018-11-09T10:04:00Z"/>
                <w:rFonts w:ascii="Consolas" w:eastAsia="Times New Roman" w:hAnsi="Consolas" w:cs="Times New Roman"/>
                <w:color w:val="D4D4D4"/>
                <w:sz w:val="21"/>
                <w:szCs w:val="21"/>
              </w:rPr>
              <w:pPrChange w:id="2948" w:author="Donovan Goode [2]" w:date="2018-11-09T10:05:00Z">
                <w:pPr>
                  <w:framePr w:hSpace="180" w:wrap="around" w:vAnchor="text" w:hAnchor="margin" w:xAlign="center" w:y="130"/>
                  <w:shd w:val="clear" w:color="auto" w:fill="1E1E1E"/>
                  <w:spacing w:line="285" w:lineRule="atLeast"/>
                </w:pPr>
              </w:pPrChange>
            </w:pPr>
            <w:del w:id="2949"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script</w:delText>
              </w:r>
              <w:r w:rsidRPr="00BD2230" w:rsidDel="008B6AF4">
                <w:rPr>
                  <w:rFonts w:ascii="Consolas" w:eastAsia="Times New Roman" w:hAnsi="Consolas" w:cs="Times New Roman"/>
                  <w:color w:val="808080"/>
                  <w:sz w:val="21"/>
                  <w:szCs w:val="21"/>
                </w:rPr>
                <w:delText>&gt;</w:delText>
              </w:r>
            </w:del>
          </w:p>
          <w:p w14:paraId="24273BBB" w14:textId="77777777" w:rsidR="00ED1509" w:rsidRPr="00BD2230" w:rsidDel="008B6AF4" w:rsidRDefault="00ED1509">
            <w:pPr>
              <w:pStyle w:val="Heading1Numbered"/>
              <w:rPr>
                <w:del w:id="2950" w:author="Donovan Goode [2]" w:date="2018-11-09T10:04:00Z"/>
                <w:rFonts w:ascii="Consolas" w:eastAsia="Times New Roman" w:hAnsi="Consolas" w:cs="Times New Roman"/>
                <w:color w:val="D4D4D4"/>
                <w:sz w:val="21"/>
                <w:szCs w:val="21"/>
              </w:rPr>
              <w:pPrChange w:id="2951" w:author="Donovan Goode [2]" w:date="2018-11-09T10:05:00Z">
                <w:pPr>
                  <w:framePr w:hSpace="180" w:wrap="around" w:vAnchor="text" w:hAnchor="margin" w:xAlign="center" w:y="130"/>
                  <w:shd w:val="clear" w:color="auto" w:fill="1E1E1E"/>
                  <w:spacing w:line="285" w:lineRule="atLeast"/>
                </w:pPr>
              </w:pPrChange>
            </w:pPr>
            <w:del w:id="2952" w:author="Donovan Goode [2]"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script</w:delText>
              </w:r>
              <w:r w:rsidRPr="00BD2230" w:rsidDel="008B6AF4">
                <w:rPr>
                  <w:rFonts w:ascii="Consolas" w:eastAsia="Times New Roman" w:hAnsi="Consolas" w:cs="Times New Roman"/>
                  <w:color w:val="808080"/>
                  <w:sz w:val="21"/>
                  <w:szCs w:val="21"/>
                </w:rPr>
                <w:delText>&gt;</w:delText>
              </w:r>
            </w:del>
          </w:p>
          <w:p w14:paraId="102B43EA" w14:textId="77777777" w:rsidR="00ED1509" w:rsidRPr="00BD2230" w:rsidDel="008B6AF4" w:rsidRDefault="00ED1509">
            <w:pPr>
              <w:pStyle w:val="Heading1Numbered"/>
              <w:rPr>
                <w:del w:id="2953" w:author="Donovan Goode [2]" w:date="2018-11-09T10:04:00Z"/>
                <w:rFonts w:ascii="Consolas" w:eastAsia="Times New Roman" w:hAnsi="Consolas" w:cs="Times New Roman"/>
                <w:color w:val="D4D4D4"/>
                <w:sz w:val="21"/>
                <w:szCs w:val="21"/>
              </w:rPr>
              <w:pPrChange w:id="2954" w:author="Donovan Goode [2]" w:date="2018-11-09T10:05:00Z">
                <w:pPr>
                  <w:framePr w:hSpace="180" w:wrap="around" w:vAnchor="text" w:hAnchor="margin" w:xAlign="center" w:y="130"/>
                  <w:shd w:val="clear" w:color="auto" w:fill="1E1E1E"/>
                  <w:spacing w:line="285" w:lineRule="atLeast"/>
                </w:pPr>
              </w:pPrChange>
            </w:pPr>
          </w:p>
          <w:p w14:paraId="66D914BD" w14:textId="77777777" w:rsidR="00ED1509" w:rsidRPr="006928EC" w:rsidDel="008B6AF4" w:rsidRDefault="00ED1509">
            <w:pPr>
              <w:pStyle w:val="Heading1Numbered"/>
              <w:rPr>
                <w:del w:id="2955" w:author="Donovan Goode [2]" w:date="2018-11-09T10:04:00Z"/>
                <w:rFonts w:ascii="Consolas" w:eastAsia="Times New Roman" w:hAnsi="Consolas" w:cs="Times New Roman"/>
                <w:color w:val="808080"/>
                <w:sz w:val="21"/>
                <w:szCs w:val="21"/>
              </w:rPr>
              <w:pPrChange w:id="2956"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4E4A410E" w14:textId="3A8779A5" w:rsidTr="00A52519">
        <w:trPr>
          <w:del w:id="2957" w:author="Donovan Goode [2]" w:date="2018-11-09T10:04:00Z"/>
        </w:trPr>
        <w:tc>
          <w:tcPr>
            <w:tcW w:w="1705" w:type="dxa"/>
          </w:tcPr>
          <w:p w14:paraId="08587314" w14:textId="77777777" w:rsidR="00ED1509" w:rsidDel="008B6AF4" w:rsidRDefault="00ED1509">
            <w:pPr>
              <w:pStyle w:val="Heading1Numbered"/>
              <w:rPr>
                <w:del w:id="2958" w:author="Donovan Goode [2]" w:date="2018-11-09T10:04:00Z"/>
                <w:highlight w:val="yellow"/>
              </w:rPr>
              <w:pPrChange w:id="2959" w:author="Donovan Goode [2]" w:date="2018-11-09T10:05:00Z">
                <w:pPr>
                  <w:framePr w:hSpace="180" w:wrap="around" w:vAnchor="text" w:hAnchor="margin" w:xAlign="center" w:y="130"/>
                  <w:jc w:val="center"/>
                </w:pPr>
              </w:pPrChange>
            </w:pPr>
            <w:del w:id="2960" w:author="Donovan Goode [2]" w:date="2018-11-09T10:04:00Z">
              <w:r w:rsidDel="008B6AF4">
                <w:rPr>
                  <w:highlight w:val="yellow"/>
                </w:rPr>
                <w:delText>Payroll Checklist and Certification</w:delText>
              </w:r>
            </w:del>
          </w:p>
        </w:tc>
        <w:tc>
          <w:tcPr>
            <w:tcW w:w="9905" w:type="dxa"/>
          </w:tcPr>
          <w:p w14:paraId="444372C6" w14:textId="77777777" w:rsidR="00ED1509" w:rsidRPr="0002207F" w:rsidDel="008B6AF4" w:rsidRDefault="00ED1509">
            <w:pPr>
              <w:pStyle w:val="Heading1Numbered"/>
              <w:rPr>
                <w:del w:id="2961" w:author="Donovan Goode [2]" w:date="2018-11-09T10:04:00Z"/>
                <w:rFonts w:ascii="Consolas" w:eastAsia="Times New Roman" w:hAnsi="Consolas" w:cs="Times New Roman"/>
                <w:color w:val="D4D4D4"/>
                <w:sz w:val="21"/>
                <w:szCs w:val="21"/>
              </w:rPr>
              <w:pPrChange w:id="2962" w:author="Donovan Goode [2]" w:date="2018-11-09T10:05:00Z">
                <w:pPr>
                  <w:framePr w:hSpace="180" w:wrap="around" w:vAnchor="text" w:hAnchor="margin" w:xAlign="center" w:y="130"/>
                  <w:shd w:val="clear" w:color="auto" w:fill="1E1E1E"/>
                  <w:spacing w:line="285" w:lineRule="atLeast"/>
                </w:pPr>
              </w:pPrChange>
            </w:pPr>
            <w:del w:id="2963" w:author="Donovan Goode [2]"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include</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CE9178"/>
                  <w:sz w:val="21"/>
                  <w:szCs w:val="21"/>
                </w:rPr>
                <w:delText>"Layout 1 Column"</w:delText>
              </w:r>
              <w:r w:rsidRPr="0002207F" w:rsidDel="008B6AF4">
                <w:rPr>
                  <w:rFonts w:ascii="Consolas" w:eastAsia="Times New Roman" w:hAnsi="Consolas" w:cs="Times New Roman"/>
                  <w:color w:val="D4D4D4"/>
                  <w:sz w:val="21"/>
                  <w:szCs w:val="21"/>
                </w:rPr>
                <w:delText xml:space="preserve"> %}</w:delText>
              </w:r>
            </w:del>
          </w:p>
          <w:p w14:paraId="6A96EBB8" w14:textId="77777777" w:rsidR="00ED1509" w:rsidRPr="0002207F" w:rsidDel="008B6AF4" w:rsidRDefault="00ED1509">
            <w:pPr>
              <w:pStyle w:val="Heading1Numbered"/>
              <w:rPr>
                <w:del w:id="2964" w:author="Donovan Goode [2]" w:date="2018-11-09T10:04:00Z"/>
                <w:rFonts w:ascii="Consolas" w:eastAsia="Times New Roman" w:hAnsi="Consolas" w:cs="Times New Roman"/>
                <w:color w:val="D4D4D4"/>
                <w:sz w:val="21"/>
                <w:szCs w:val="21"/>
              </w:rPr>
              <w:pPrChange w:id="2965" w:author="Donovan Goode [2]" w:date="2018-11-09T10:05:00Z">
                <w:pPr>
                  <w:framePr w:hSpace="180" w:wrap="around" w:vAnchor="text" w:hAnchor="margin" w:xAlign="center" w:y="130"/>
                  <w:shd w:val="clear" w:color="auto" w:fill="1E1E1E"/>
                  <w:spacing w:line="285" w:lineRule="atLeast"/>
                </w:pPr>
              </w:pPrChange>
            </w:pPr>
            <w:del w:id="2966" w:author="Donovan Goode [2]"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block</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main</w:delText>
              </w:r>
              <w:r w:rsidRPr="0002207F" w:rsidDel="008B6AF4">
                <w:rPr>
                  <w:rFonts w:ascii="Consolas" w:eastAsia="Times New Roman" w:hAnsi="Consolas" w:cs="Times New Roman"/>
                  <w:color w:val="D4D4D4"/>
                  <w:sz w:val="21"/>
                  <w:szCs w:val="21"/>
                </w:rPr>
                <w:delText xml:space="preserve"> %}</w:delText>
              </w:r>
            </w:del>
          </w:p>
          <w:p w14:paraId="3ADDF139" w14:textId="77777777" w:rsidR="00ED1509" w:rsidRPr="0002207F" w:rsidDel="008B6AF4" w:rsidRDefault="00ED1509">
            <w:pPr>
              <w:pStyle w:val="Heading1Numbered"/>
              <w:rPr>
                <w:del w:id="2967" w:author="Donovan Goode [2]" w:date="2018-11-09T10:04:00Z"/>
                <w:rFonts w:ascii="Consolas" w:eastAsia="Times New Roman" w:hAnsi="Consolas" w:cs="Times New Roman"/>
                <w:color w:val="D4D4D4"/>
                <w:sz w:val="21"/>
                <w:szCs w:val="21"/>
              </w:rPr>
              <w:pPrChange w:id="2968" w:author="Donovan Goode [2]" w:date="2018-11-09T10:05:00Z">
                <w:pPr>
                  <w:framePr w:hSpace="180" w:wrap="around" w:vAnchor="text" w:hAnchor="margin" w:xAlign="center" w:y="130"/>
                  <w:shd w:val="clear" w:color="auto" w:fill="1E1E1E"/>
                  <w:spacing w:line="285" w:lineRule="atLeast"/>
                </w:pPr>
              </w:pPrChange>
            </w:pPr>
          </w:p>
          <w:p w14:paraId="6F7BE974" w14:textId="77777777" w:rsidR="00ED1509" w:rsidRPr="0002207F" w:rsidDel="008B6AF4" w:rsidRDefault="00ED1509">
            <w:pPr>
              <w:pStyle w:val="Heading1Numbered"/>
              <w:rPr>
                <w:del w:id="2969" w:author="Donovan Goode [2]" w:date="2018-11-09T10:04:00Z"/>
                <w:rFonts w:ascii="Consolas" w:eastAsia="Times New Roman" w:hAnsi="Consolas" w:cs="Times New Roman"/>
                <w:color w:val="D4D4D4"/>
                <w:sz w:val="21"/>
                <w:szCs w:val="21"/>
              </w:rPr>
              <w:pPrChange w:id="2970" w:author="Donovan Goode [2]" w:date="2018-11-09T10:05:00Z">
                <w:pPr>
                  <w:framePr w:hSpace="180" w:wrap="around" w:vAnchor="text" w:hAnchor="margin" w:xAlign="center" w:y="130"/>
                  <w:shd w:val="clear" w:color="auto" w:fill="1E1E1E"/>
                  <w:spacing w:line="285" w:lineRule="atLeast"/>
                </w:pPr>
              </w:pPrChange>
            </w:pPr>
            <w:del w:id="2971" w:author="Donovan Goode [2]" w:date="2018-11-09T10:04:00Z">
              <w:r w:rsidRPr="0002207F" w:rsidDel="008B6AF4">
                <w:rPr>
                  <w:rFonts w:ascii="Consolas" w:eastAsia="Times New Roman" w:hAnsi="Consolas" w:cs="Times New Roman"/>
                  <w:color w:val="6A9955"/>
                  <w:sz w:val="21"/>
                  <w:szCs w:val="21"/>
                </w:rPr>
                <w:delText>{%comment%}</w:delText>
              </w:r>
            </w:del>
          </w:p>
          <w:p w14:paraId="7FB7E77F" w14:textId="77777777" w:rsidR="00ED1509" w:rsidRPr="0002207F" w:rsidDel="008B6AF4" w:rsidRDefault="00ED1509">
            <w:pPr>
              <w:pStyle w:val="Heading1Numbered"/>
              <w:rPr>
                <w:del w:id="2972" w:author="Donovan Goode [2]" w:date="2018-11-09T10:04:00Z"/>
                <w:rFonts w:ascii="Consolas" w:eastAsia="Times New Roman" w:hAnsi="Consolas" w:cs="Times New Roman"/>
                <w:color w:val="D4D4D4"/>
                <w:sz w:val="21"/>
                <w:szCs w:val="21"/>
              </w:rPr>
              <w:pPrChange w:id="2973" w:author="Donovan Goode [2]" w:date="2018-11-09T10:05:00Z">
                <w:pPr>
                  <w:framePr w:hSpace="180" w:wrap="around" w:vAnchor="text" w:hAnchor="margin" w:xAlign="center" w:y="130"/>
                  <w:shd w:val="clear" w:color="auto" w:fill="1E1E1E"/>
                  <w:spacing w:line="285" w:lineRule="atLeast"/>
                </w:pPr>
              </w:pPrChange>
            </w:pPr>
            <w:del w:id="2974" w:author="Donovan Goode [2]" w:date="2018-11-09T10:04:00Z">
              <w:r w:rsidRPr="0002207F" w:rsidDel="008B6AF4">
                <w:rPr>
                  <w:rFonts w:ascii="Consolas" w:eastAsia="Times New Roman" w:hAnsi="Consolas" w:cs="Times New Roman"/>
                  <w:color w:val="6A9955"/>
                  <w:sz w:val="21"/>
                  <w:szCs w:val="21"/>
                </w:rPr>
                <w:delText xml:space="preserve">    portalApplicant id is: {{ portalApplicant.id }} ---------------------------------</w:delText>
              </w:r>
            </w:del>
          </w:p>
          <w:p w14:paraId="4D38E3C1" w14:textId="77777777" w:rsidR="00ED1509" w:rsidRPr="0002207F" w:rsidDel="008B6AF4" w:rsidRDefault="00ED1509">
            <w:pPr>
              <w:pStyle w:val="Heading1Numbered"/>
              <w:rPr>
                <w:del w:id="2975" w:author="Donovan Goode [2]" w:date="2018-11-09T10:04:00Z"/>
                <w:rFonts w:ascii="Consolas" w:eastAsia="Times New Roman" w:hAnsi="Consolas" w:cs="Times New Roman"/>
                <w:color w:val="D4D4D4"/>
                <w:sz w:val="21"/>
                <w:szCs w:val="21"/>
              </w:rPr>
              <w:pPrChange w:id="2976" w:author="Donovan Goode [2]" w:date="2018-11-09T10:05:00Z">
                <w:pPr>
                  <w:framePr w:hSpace="180" w:wrap="around" w:vAnchor="text" w:hAnchor="margin" w:xAlign="center" w:y="130"/>
                  <w:shd w:val="clear" w:color="auto" w:fill="1E1E1E"/>
                  <w:spacing w:line="285" w:lineRule="atLeast"/>
                </w:pPr>
              </w:pPrChange>
            </w:pPr>
            <w:del w:id="2977" w:author="Donovan Goode [2]" w:date="2018-11-09T10:04:00Z">
              <w:r w:rsidRPr="0002207F" w:rsidDel="008B6AF4">
                <w:rPr>
                  <w:rFonts w:ascii="Consolas" w:eastAsia="Times New Roman" w:hAnsi="Consolas" w:cs="Times New Roman"/>
                  <w:color w:val="6A9955"/>
                  <w:sz w:val="21"/>
                  <w:szCs w:val="21"/>
                </w:rPr>
                <w:delText xml:space="preserve">    portalApplicant firstname is: {{ portalApplicant.firstname }} ---------------------------------</w:delText>
              </w:r>
            </w:del>
          </w:p>
          <w:p w14:paraId="1A863D41" w14:textId="77777777" w:rsidR="00ED1509" w:rsidRPr="0002207F" w:rsidDel="008B6AF4" w:rsidRDefault="00ED1509">
            <w:pPr>
              <w:pStyle w:val="Heading1Numbered"/>
              <w:rPr>
                <w:del w:id="2978" w:author="Donovan Goode [2]" w:date="2018-11-09T10:04:00Z"/>
                <w:rFonts w:ascii="Consolas" w:eastAsia="Times New Roman" w:hAnsi="Consolas" w:cs="Times New Roman"/>
                <w:color w:val="D4D4D4"/>
                <w:sz w:val="21"/>
                <w:szCs w:val="21"/>
              </w:rPr>
              <w:pPrChange w:id="2979" w:author="Donovan Goode [2]" w:date="2018-11-09T10:05:00Z">
                <w:pPr>
                  <w:framePr w:hSpace="180" w:wrap="around" w:vAnchor="text" w:hAnchor="margin" w:xAlign="center" w:y="130"/>
                  <w:shd w:val="clear" w:color="auto" w:fill="1E1E1E"/>
                  <w:spacing w:line="285" w:lineRule="atLeast"/>
                </w:pPr>
              </w:pPrChange>
            </w:pPr>
            <w:del w:id="2980" w:author="Donovan Goode [2]" w:date="2018-11-09T10:04:00Z">
              <w:r w:rsidRPr="0002207F" w:rsidDel="008B6AF4">
                <w:rPr>
                  <w:rFonts w:ascii="Consolas" w:eastAsia="Times New Roman" w:hAnsi="Consolas" w:cs="Times New Roman"/>
                  <w:color w:val="6A9955"/>
                  <w:sz w:val="21"/>
                  <w:szCs w:val="21"/>
                </w:rPr>
                <w:delText xml:space="preserve">    portalApplicant middlename is: {{ portalApplicant.middlename }} ---------------------------------</w:delText>
              </w:r>
            </w:del>
          </w:p>
          <w:p w14:paraId="2AE8ADCC" w14:textId="77777777" w:rsidR="00ED1509" w:rsidRPr="0002207F" w:rsidDel="008B6AF4" w:rsidRDefault="00ED1509">
            <w:pPr>
              <w:pStyle w:val="Heading1Numbered"/>
              <w:rPr>
                <w:del w:id="2981" w:author="Donovan Goode [2]" w:date="2018-11-09T10:04:00Z"/>
                <w:rFonts w:ascii="Consolas" w:eastAsia="Times New Roman" w:hAnsi="Consolas" w:cs="Times New Roman"/>
                <w:color w:val="D4D4D4"/>
                <w:sz w:val="21"/>
                <w:szCs w:val="21"/>
              </w:rPr>
              <w:pPrChange w:id="2982" w:author="Donovan Goode [2]" w:date="2018-11-09T10:05:00Z">
                <w:pPr>
                  <w:framePr w:hSpace="180" w:wrap="around" w:vAnchor="text" w:hAnchor="margin" w:xAlign="center" w:y="130"/>
                  <w:shd w:val="clear" w:color="auto" w:fill="1E1E1E"/>
                  <w:spacing w:line="285" w:lineRule="atLeast"/>
                </w:pPr>
              </w:pPrChange>
            </w:pPr>
            <w:del w:id="2983" w:author="Donovan Goode [2]" w:date="2018-11-09T10:04:00Z">
              <w:r w:rsidRPr="0002207F" w:rsidDel="008B6AF4">
                <w:rPr>
                  <w:rFonts w:ascii="Consolas" w:eastAsia="Times New Roman" w:hAnsi="Consolas" w:cs="Times New Roman"/>
                  <w:color w:val="6A9955"/>
                  <w:sz w:val="21"/>
                  <w:szCs w:val="21"/>
                </w:rPr>
                <w:delText xml:space="preserve">    portalApplicant lastname is: {{ portalApplicant.lastname }} ---------------------------------</w:delText>
              </w:r>
            </w:del>
          </w:p>
          <w:p w14:paraId="3B603404" w14:textId="77777777" w:rsidR="00ED1509" w:rsidRPr="0002207F" w:rsidDel="008B6AF4" w:rsidRDefault="00ED1509">
            <w:pPr>
              <w:pStyle w:val="Heading1Numbered"/>
              <w:rPr>
                <w:del w:id="2984" w:author="Donovan Goode [2]" w:date="2018-11-09T10:04:00Z"/>
                <w:rFonts w:ascii="Consolas" w:eastAsia="Times New Roman" w:hAnsi="Consolas" w:cs="Times New Roman"/>
                <w:color w:val="D4D4D4"/>
                <w:sz w:val="21"/>
                <w:szCs w:val="21"/>
              </w:rPr>
              <w:pPrChange w:id="2985" w:author="Donovan Goode [2]" w:date="2018-11-09T10:05:00Z">
                <w:pPr>
                  <w:framePr w:hSpace="180" w:wrap="around" w:vAnchor="text" w:hAnchor="margin" w:xAlign="center" w:y="130"/>
                  <w:shd w:val="clear" w:color="auto" w:fill="1E1E1E"/>
                  <w:spacing w:line="285" w:lineRule="atLeast"/>
                </w:pPr>
              </w:pPrChange>
            </w:pPr>
            <w:del w:id="2986" w:author="Donovan Goode [2]" w:date="2018-11-09T10:04:00Z">
              <w:r w:rsidRPr="0002207F" w:rsidDel="008B6AF4">
                <w:rPr>
                  <w:rFonts w:ascii="Consolas" w:eastAsia="Times New Roman" w:hAnsi="Consolas" w:cs="Times New Roman"/>
                  <w:color w:val="6A9955"/>
                  <w:sz w:val="21"/>
                  <w:szCs w:val="21"/>
                </w:rPr>
                <w:delText xml:space="preserve">    portalApplicant entity logical name is: {{portalApplicant.logicalname}}----------------------</w:delText>
              </w:r>
            </w:del>
          </w:p>
          <w:p w14:paraId="74B84D2D" w14:textId="77777777" w:rsidR="00ED1509" w:rsidRPr="0002207F" w:rsidDel="008B6AF4" w:rsidRDefault="00ED1509">
            <w:pPr>
              <w:pStyle w:val="Heading1Numbered"/>
              <w:rPr>
                <w:del w:id="2987" w:author="Donovan Goode [2]" w:date="2018-11-09T10:04:00Z"/>
                <w:rFonts w:ascii="Consolas" w:eastAsia="Times New Roman" w:hAnsi="Consolas" w:cs="Times New Roman"/>
                <w:color w:val="D4D4D4"/>
                <w:sz w:val="21"/>
                <w:szCs w:val="21"/>
              </w:rPr>
              <w:pPrChange w:id="2988" w:author="Donovan Goode [2]" w:date="2018-11-09T10:05:00Z">
                <w:pPr>
                  <w:framePr w:hSpace="180" w:wrap="around" w:vAnchor="text" w:hAnchor="margin" w:xAlign="center" w:y="130"/>
                  <w:shd w:val="clear" w:color="auto" w:fill="1E1E1E"/>
                  <w:spacing w:line="285" w:lineRule="atLeast"/>
                </w:pPr>
              </w:pPrChange>
            </w:pPr>
            <w:del w:id="2989" w:author="Donovan Goode [2]" w:date="2018-11-09T10:04:00Z">
              <w:r w:rsidRPr="0002207F" w:rsidDel="008B6AF4">
                <w:rPr>
                  <w:rFonts w:ascii="Consolas" w:eastAsia="Times New Roman" w:hAnsi="Consolas" w:cs="Times New Roman"/>
                  <w:color w:val="6A9955"/>
                  <w:sz w:val="21"/>
                  <w:szCs w:val="21"/>
                </w:rPr>
                <w:delText xml:space="preserve">    Your Query String is: {{request.url}}--------------------</w:delText>
              </w:r>
            </w:del>
          </w:p>
          <w:p w14:paraId="5D759B60" w14:textId="77777777" w:rsidR="00ED1509" w:rsidRPr="0002207F" w:rsidDel="008B6AF4" w:rsidRDefault="00ED1509">
            <w:pPr>
              <w:pStyle w:val="Heading1Numbered"/>
              <w:rPr>
                <w:del w:id="2990" w:author="Donovan Goode [2]" w:date="2018-11-09T10:04:00Z"/>
                <w:rFonts w:ascii="Consolas" w:eastAsia="Times New Roman" w:hAnsi="Consolas" w:cs="Times New Roman"/>
                <w:color w:val="D4D4D4"/>
                <w:sz w:val="21"/>
                <w:szCs w:val="21"/>
              </w:rPr>
              <w:pPrChange w:id="2991" w:author="Donovan Goode [2]" w:date="2018-11-09T10:05:00Z">
                <w:pPr>
                  <w:framePr w:hSpace="180" w:wrap="around" w:vAnchor="text" w:hAnchor="margin" w:xAlign="center" w:y="130"/>
                  <w:shd w:val="clear" w:color="auto" w:fill="1E1E1E"/>
                  <w:spacing w:line="285" w:lineRule="atLeast"/>
                </w:pPr>
              </w:pPrChange>
            </w:pPr>
            <w:del w:id="2992" w:author="Donovan Goode [2]" w:date="2018-11-09T10:04:00Z">
              <w:r w:rsidRPr="0002207F" w:rsidDel="008B6AF4">
                <w:rPr>
                  <w:rFonts w:ascii="Consolas" w:eastAsia="Times New Roman" w:hAnsi="Consolas" w:cs="Times New Roman"/>
                  <w:color w:val="6A9955"/>
                  <w:sz w:val="21"/>
                  <w:szCs w:val="21"/>
                </w:rPr>
                <w:delText>{%endcomment%}</w:delText>
              </w:r>
            </w:del>
          </w:p>
          <w:p w14:paraId="03D69E9A" w14:textId="77777777" w:rsidR="00ED1509" w:rsidRPr="0002207F" w:rsidDel="008B6AF4" w:rsidRDefault="00ED1509">
            <w:pPr>
              <w:pStyle w:val="Heading1Numbered"/>
              <w:rPr>
                <w:del w:id="2993" w:author="Donovan Goode [2]" w:date="2018-11-09T10:04:00Z"/>
                <w:rFonts w:ascii="Consolas" w:eastAsia="Times New Roman" w:hAnsi="Consolas" w:cs="Times New Roman"/>
                <w:color w:val="D4D4D4"/>
                <w:sz w:val="21"/>
                <w:szCs w:val="21"/>
              </w:rPr>
              <w:pPrChange w:id="2994" w:author="Donovan Goode [2]" w:date="2018-11-09T10:05:00Z">
                <w:pPr>
                  <w:framePr w:hSpace="180" w:wrap="around" w:vAnchor="text" w:hAnchor="margin" w:xAlign="center" w:y="130"/>
                  <w:shd w:val="clear" w:color="auto" w:fill="1E1E1E"/>
                  <w:spacing w:line="285" w:lineRule="atLeast"/>
                </w:pPr>
              </w:pPrChange>
            </w:pPr>
            <w:del w:id="2995" w:author="Donovan Goode [2]" w:date="2018-11-09T10:04:00Z">
              <w:r w:rsidRPr="0002207F" w:rsidDel="008B6AF4">
                <w:rPr>
                  <w:rFonts w:ascii="Consolas" w:eastAsia="Times New Roman" w:hAnsi="Consolas" w:cs="Times New Roman"/>
                  <w:color w:val="D4D4D4"/>
                  <w:sz w:val="21"/>
                  <w:szCs w:val="21"/>
                </w:rPr>
                <w:delText xml:space="preserve">    </w:delText>
              </w:r>
            </w:del>
          </w:p>
          <w:p w14:paraId="5B8F1C90" w14:textId="77777777" w:rsidR="00ED1509" w:rsidRPr="0002207F" w:rsidDel="008B6AF4" w:rsidRDefault="00ED1509">
            <w:pPr>
              <w:pStyle w:val="Heading1Numbered"/>
              <w:rPr>
                <w:del w:id="2996" w:author="Donovan Goode [2]" w:date="2018-11-09T10:04:00Z"/>
                <w:rFonts w:ascii="Consolas" w:eastAsia="Times New Roman" w:hAnsi="Consolas" w:cs="Times New Roman"/>
                <w:color w:val="D4D4D4"/>
                <w:sz w:val="21"/>
                <w:szCs w:val="21"/>
              </w:rPr>
              <w:pPrChange w:id="2997" w:author="Donovan Goode [2]" w:date="2018-11-09T10:05:00Z">
                <w:pPr>
                  <w:framePr w:hSpace="180" w:wrap="around" w:vAnchor="text" w:hAnchor="margin" w:xAlign="center" w:y="130"/>
                  <w:shd w:val="clear" w:color="auto" w:fill="1E1E1E"/>
                  <w:spacing w:line="285" w:lineRule="atLeast"/>
                </w:pPr>
              </w:pPrChange>
            </w:pPr>
            <w:del w:id="2998"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808080"/>
                  <w:sz w:val="21"/>
                  <w:szCs w:val="21"/>
                </w:rPr>
                <w:delText>&lt;</w:delText>
              </w:r>
              <w:r w:rsidRPr="0002207F" w:rsidDel="008B6AF4">
                <w:rPr>
                  <w:rFonts w:ascii="Consolas" w:eastAsia="Times New Roman" w:hAnsi="Consolas" w:cs="Times New Roman"/>
                  <w:color w:val="569CD6"/>
                  <w:sz w:val="21"/>
                  <w:szCs w:val="21"/>
                </w:rPr>
                <w:delText>script</w:delText>
              </w:r>
              <w:r w:rsidRPr="0002207F" w:rsidDel="008B6AF4">
                <w:rPr>
                  <w:rFonts w:ascii="Consolas" w:eastAsia="Times New Roman" w:hAnsi="Consolas" w:cs="Times New Roman"/>
                  <w:color w:val="808080"/>
                  <w:sz w:val="21"/>
                  <w:szCs w:val="21"/>
                </w:rPr>
                <w:delText>&gt;</w:delText>
              </w:r>
            </w:del>
          </w:p>
          <w:p w14:paraId="1C479702" w14:textId="77777777" w:rsidR="00ED1509" w:rsidRPr="0002207F" w:rsidDel="008B6AF4" w:rsidRDefault="00ED1509">
            <w:pPr>
              <w:pStyle w:val="Heading1Numbered"/>
              <w:rPr>
                <w:del w:id="2999" w:author="Donovan Goode [2]" w:date="2018-11-09T10:04:00Z"/>
                <w:rFonts w:ascii="Consolas" w:eastAsia="Times New Roman" w:hAnsi="Consolas" w:cs="Times New Roman"/>
                <w:color w:val="D4D4D4"/>
                <w:sz w:val="21"/>
                <w:szCs w:val="21"/>
              </w:rPr>
              <w:pPrChange w:id="3000" w:author="Donovan Goode [2]" w:date="2018-11-09T10:05:00Z">
                <w:pPr>
                  <w:framePr w:hSpace="180" w:wrap="around" w:vAnchor="text" w:hAnchor="margin" w:xAlign="center" w:y="130"/>
                  <w:shd w:val="clear" w:color="auto" w:fill="1E1E1E"/>
                  <w:spacing w:line="285" w:lineRule="atLeast"/>
                </w:pPr>
              </w:pPrChange>
            </w:pPr>
            <w:del w:id="3001" w:author="Donovan Goode [2]" w:date="2018-11-09T10:04:00Z">
              <w:r w:rsidRPr="0002207F" w:rsidDel="008B6AF4">
                <w:rPr>
                  <w:rFonts w:ascii="Consolas" w:eastAsia="Times New Roman" w:hAnsi="Consolas" w:cs="Times New Roman"/>
                  <w:color w:val="D4D4D4"/>
                  <w:sz w:val="21"/>
                  <w:szCs w:val="21"/>
                </w:rPr>
                <w:delText xml:space="preserve">           </w:delText>
              </w:r>
            </w:del>
          </w:p>
          <w:p w14:paraId="0178E147" w14:textId="77777777" w:rsidR="00ED1509" w:rsidRPr="0002207F" w:rsidDel="008B6AF4" w:rsidRDefault="00ED1509">
            <w:pPr>
              <w:pStyle w:val="Heading1Numbered"/>
              <w:rPr>
                <w:del w:id="3002" w:author="Donovan Goode [2]" w:date="2018-11-09T10:04:00Z"/>
                <w:rFonts w:ascii="Consolas" w:eastAsia="Times New Roman" w:hAnsi="Consolas" w:cs="Times New Roman"/>
                <w:color w:val="D4D4D4"/>
                <w:sz w:val="21"/>
                <w:szCs w:val="21"/>
              </w:rPr>
              <w:pPrChange w:id="3003" w:author="Donovan Goode [2]" w:date="2018-11-09T10:05:00Z">
                <w:pPr>
                  <w:framePr w:hSpace="180" w:wrap="around" w:vAnchor="text" w:hAnchor="margin" w:xAlign="center" w:y="130"/>
                  <w:shd w:val="clear" w:color="auto" w:fill="1E1E1E"/>
                  <w:spacing w:line="285" w:lineRule="atLeast"/>
                </w:pPr>
              </w:pPrChange>
            </w:pPr>
            <w:del w:id="3004"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payrollOfficerID</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'{{user.id}}'</w:delText>
              </w:r>
            </w:del>
          </w:p>
          <w:p w14:paraId="15670117" w14:textId="77777777" w:rsidR="00ED1509" w:rsidRPr="0002207F" w:rsidDel="008B6AF4" w:rsidRDefault="00ED1509">
            <w:pPr>
              <w:pStyle w:val="Heading1Numbered"/>
              <w:rPr>
                <w:del w:id="3005" w:author="Donovan Goode [2]" w:date="2018-11-09T10:04:00Z"/>
                <w:rFonts w:ascii="Consolas" w:eastAsia="Times New Roman" w:hAnsi="Consolas" w:cs="Times New Roman"/>
                <w:color w:val="D4D4D4"/>
                <w:sz w:val="21"/>
                <w:szCs w:val="21"/>
              </w:rPr>
              <w:pPrChange w:id="3006" w:author="Donovan Goode [2]" w:date="2018-11-09T10:05:00Z">
                <w:pPr>
                  <w:framePr w:hSpace="180" w:wrap="around" w:vAnchor="text" w:hAnchor="margin" w:xAlign="center" w:y="130"/>
                  <w:shd w:val="clear" w:color="auto" w:fill="1E1E1E"/>
                  <w:spacing w:line="285" w:lineRule="atLeast"/>
                </w:pPr>
              </w:pPrChange>
            </w:pPr>
            <w:del w:id="3007"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'{{user.fullname}}'</w:delText>
              </w:r>
            </w:del>
          </w:p>
          <w:p w14:paraId="2BA18DD9" w14:textId="77777777" w:rsidR="00ED1509" w:rsidRPr="0002207F" w:rsidDel="008B6AF4" w:rsidRDefault="00ED1509">
            <w:pPr>
              <w:pStyle w:val="Heading1Numbered"/>
              <w:rPr>
                <w:del w:id="3008" w:author="Donovan Goode [2]" w:date="2018-11-09T10:04:00Z"/>
                <w:rFonts w:ascii="Consolas" w:eastAsia="Times New Roman" w:hAnsi="Consolas" w:cs="Times New Roman"/>
                <w:color w:val="D4D4D4"/>
                <w:sz w:val="21"/>
                <w:szCs w:val="21"/>
              </w:rPr>
              <w:pPrChange w:id="3009" w:author="Donovan Goode [2]" w:date="2018-11-09T10:05:00Z">
                <w:pPr>
                  <w:framePr w:hSpace="180" w:wrap="around" w:vAnchor="text" w:hAnchor="margin" w:xAlign="center" w:y="130"/>
                  <w:shd w:val="clear" w:color="auto" w:fill="1E1E1E"/>
                  <w:spacing w:line="285" w:lineRule="atLeast"/>
                </w:pPr>
              </w:pPrChange>
            </w:pPr>
            <w:del w:id="3010"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payrollOfficerEntityLogicalName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'{{user.logicalname}}'</w:delText>
              </w:r>
            </w:del>
          </w:p>
          <w:p w14:paraId="6FCB8F8A" w14:textId="77777777" w:rsidR="00ED1509" w:rsidRPr="0002207F" w:rsidDel="008B6AF4" w:rsidRDefault="00ED1509">
            <w:pPr>
              <w:pStyle w:val="Heading1Numbered"/>
              <w:rPr>
                <w:del w:id="3011" w:author="Donovan Goode [2]" w:date="2018-11-09T10:04:00Z"/>
                <w:rFonts w:ascii="Consolas" w:eastAsia="Times New Roman" w:hAnsi="Consolas" w:cs="Times New Roman"/>
                <w:color w:val="D4D4D4"/>
                <w:sz w:val="21"/>
                <w:szCs w:val="21"/>
              </w:rPr>
              <w:pPrChange w:id="3012" w:author="Donovan Goode [2]" w:date="2018-11-09T10:05:00Z">
                <w:pPr>
                  <w:framePr w:hSpace="180" w:wrap="around" w:vAnchor="text" w:hAnchor="margin" w:xAlign="center" w:y="130"/>
                  <w:shd w:val="clear" w:color="auto" w:fill="1E1E1E"/>
                  <w:spacing w:line="285" w:lineRule="atLeast"/>
                </w:pPr>
              </w:pPrChange>
            </w:pPr>
            <w:del w:id="3013"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payrollOfficerFirstname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'{{user.firstname}}'</w:delText>
              </w:r>
            </w:del>
          </w:p>
          <w:p w14:paraId="6F4E912F" w14:textId="77777777" w:rsidR="00ED1509" w:rsidRPr="0002207F" w:rsidDel="008B6AF4" w:rsidRDefault="00ED1509">
            <w:pPr>
              <w:pStyle w:val="Heading1Numbered"/>
              <w:rPr>
                <w:del w:id="3014" w:author="Donovan Goode [2]" w:date="2018-11-09T10:04:00Z"/>
                <w:rFonts w:ascii="Consolas" w:eastAsia="Times New Roman" w:hAnsi="Consolas" w:cs="Times New Roman"/>
                <w:color w:val="D4D4D4"/>
                <w:sz w:val="21"/>
                <w:szCs w:val="21"/>
              </w:rPr>
              <w:pPrChange w:id="3015" w:author="Donovan Goode [2]" w:date="2018-11-09T10:05:00Z">
                <w:pPr>
                  <w:framePr w:hSpace="180" w:wrap="around" w:vAnchor="text" w:hAnchor="margin" w:xAlign="center" w:y="130"/>
                  <w:shd w:val="clear" w:color="auto" w:fill="1E1E1E"/>
                  <w:spacing w:line="285" w:lineRule="atLeast"/>
                </w:pPr>
              </w:pPrChange>
            </w:pPr>
            <w:del w:id="3016"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payrollOfficertMiddlename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'{{user.middlename}}'</w:delText>
              </w:r>
            </w:del>
          </w:p>
          <w:p w14:paraId="3424BDD3" w14:textId="77777777" w:rsidR="00ED1509" w:rsidRPr="0002207F" w:rsidDel="008B6AF4" w:rsidRDefault="00ED1509">
            <w:pPr>
              <w:pStyle w:val="Heading1Numbered"/>
              <w:rPr>
                <w:del w:id="3017" w:author="Donovan Goode [2]" w:date="2018-11-09T10:04:00Z"/>
                <w:rFonts w:ascii="Consolas" w:eastAsia="Times New Roman" w:hAnsi="Consolas" w:cs="Times New Roman"/>
                <w:color w:val="D4D4D4"/>
                <w:sz w:val="21"/>
                <w:szCs w:val="21"/>
              </w:rPr>
              <w:pPrChange w:id="3018" w:author="Donovan Goode [2]" w:date="2018-11-09T10:05:00Z">
                <w:pPr>
                  <w:framePr w:hSpace="180" w:wrap="around" w:vAnchor="text" w:hAnchor="margin" w:xAlign="center" w:y="130"/>
                  <w:shd w:val="clear" w:color="auto" w:fill="1E1E1E"/>
                  <w:spacing w:line="285" w:lineRule="atLeast"/>
                </w:pPr>
              </w:pPrChange>
            </w:pPr>
            <w:del w:id="3019"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payrollOfficerLastname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'{{user.lastname}}'</w:delText>
              </w:r>
            </w:del>
          </w:p>
          <w:p w14:paraId="009303F9" w14:textId="77777777" w:rsidR="00ED1509" w:rsidRPr="0002207F" w:rsidDel="008B6AF4" w:rsidRDefault="00ED1509">
            <w:pPr>
              <w:pStyle w:val="Heading1Numbered"/>
              <w:rPr>
                <w:del w:id="3020" w:author="Donovan Goode [2]" w:date="2018-11-09T10:04:00Z"/>
                <w:rFonts w:ascii="Consolas" w:eastAsia="Times New Roman" w:hAnsi="Consolas" w:cs="Times New Roman"/>
                <w:color w:val="D4D4D4"/>
                <w:sz w:val="21"/>
                <w:szCs w:val="21"/>
              </w:rPr>
              <w:pPrChange w:id="3021" w:author="Donovan Goode [2]" w:date="2018-11-09T10:05:00Z">
                <w:pPr>
                  <w:framePr w:hSpace="180" w:wrap="around" w:vAnchor="text" w:hAnchor="margin" w:xAlign="center" w:y="130"/>
                  <w:shd w:val="clear" w:color="auto" w:fill="1E1E1E"/>
                  <w:spacing w:line="285" w:lineRule="atLeast"/>
                </w:pPr>
              </w:pPrChange>
            </w:pPr>
            <w:del w:id="3022"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payrollOfficerEmail</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'{{user.emailaddress1}}'</w:delText>
              </w:r>
            </w:del>
          </w:p>
          <w:p w14:paraId="230C2367" w14:textId="77777777" w:rsidR="00ED1509" w:rsidRPr="0002207F" w:rsidDel="008B6AF4" w:rsidRDefault="00ED1509">
            <w:pPr>
              <w:pStyle w:val="Heading1Numbered"/>
              <w:rPr>
                <w:del w:id="3023" w:author="Donovan Goode [2]" w:date="2018-11-09T10:04:00Z"/>
                <w:rFonts w:ascii="Consolas" w:eastAsia="Times New Roman" w:hAnsi="Consolas" w:cs="Times New Roman"/>
                <w:color w:val="D4D4D4"/>
                <w:sz w:val="21"/>
                <w:szCs w:val="21"/>
              </w:rPr>
              <w:pPrChange w:id="3024" w:author="Donovan Goode [2]" w:date="2018-11-09T10:05:00Z">
                <w:pPr>
                  <w:framePr w:hSpace="180" w:wrap="around" w:vAnchor="text" w:hAnchor="margin" w:xAlign="center" w:y="130"/>
                  <w:shd w:val="clear" w:color="auto" w:fill="1E1E1E"/>
                  <w:spacing w:line="285" w:lineRule="atLeast"/>
                </w:pPr>
              </w:pPrChange>
            </w:pPr>
            <w:del w:id="3025"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payrollOfficerPhone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'{{user.telephone1}}'</w:delText>
              </w:r>
            </w:del>
          </w:p>
          <w:p w14:paraId="23B6E5E3" w14:textId="77777777" w:rsidR="00ED1509" w:rsidRPr="0002207F" w:rsidDel="008B6AF4" w:rsidRDefault="00ED1509">
            <w:pPr>
              <w:pStyle w:val="Heading1Numbered"/>
              <w:rPr>
                <w:del w:id="3026" w:author="Donovan Goode [2]" w:date="2018-11-09T10:04:00Z"/>
                <w:rFonts w:ascii="Consolas" w:eastAsia="Times New Roman" w:hAnsi="Consolas" w:cs="Times New Roman"/>
                <w:color w:val="D4D4D4"/>
                <w:sz w:val="21"/>
                <w:szCs w:val="21"/>
              </w:rPr>
              <w:pPrChange w:id="3027" w:author="Donovan Goode [2]" w:date="2018-11-09T10:05:00Z">
                <w:pPr>
                  <w:framePr w:hSpace="180" w:wrap="around" w:vAnchor="text" w:hAnchor="margin" w:xAlign="center" w:y="130"/>
                  <w:shd w:val="clear" w:color="auto" w:fill="1E1E1E"/>
                  <w:spacing w:line="285" w:lineRule="atLeast"/>
                </w:pPr>
              </w:pPrChange>
            </w:pPr>
            <w:del w:id="3028" w:author="Donovan Goode [2]" w:date="2018-11-09T10:04:00Z">
              <w:r w:rsidRPr="0002207F" w:rsidDel="008B6AF4">
                <w:rPr>
                  <w:rFonts w:ascii="Consolas" w:eastAsia="Times New Roman" w:hAnsi="Consolas" w:cs="Times New Roman"/>
                  <w:color w:val="D4D4D4"/>
                  <w:sz w:val="21"/>
                  <w:szCs w:val="21"/>
                </w:rPr>
                <w:delText xml:space="preserve">            </w:delText>
              </w:r>
            </w:del>
          </w:p>
          <w:p w14:paraId="3A9DEEAC" w14:textId="77777777" w:rsidR="00ED1509" w:rsidRPr="0002207F" w:rsidDel="008B6AF4" w:rsidRDefault="00ED1509">
            <w:pPr>
              <w:pStyle w:val="Heading1Numbered"/>
              <w:rPr>
                <w:del w:id="3029" w:author="Donovan Goode [2]" w:date="2018-11-09T10:04:00Z"/>
                <w:rFonts w:ascii="Consolas" w:eastAsia="Times New Roman" w:hAnsi="Consolas" w:cs="Times New Roman"/>
                <w:color w:val="D4D4D4"/>
                <w:sz w:val="21"/>
                <w:szCs w:val="21"/>
              </w:rPr>
              <w:pPrChange w:id="3030" w:author="Donovan Goode [2]" w:date="2018-11-09T10:05:00Z">
                <w:pPr>
                  <w:framePr w:hSpace="180" w:wrap="around" w:vAnchor="text" w:hAnchor="margin" w:xAlign="center" w:y="130"/>
                  <w:shd w:val="clear" w:color="auto" w:fill="1E1E1E"/>
                  <w:spacing w:line="285" w:lineRule="atLeast"/>
                </w:pPr>
              </w:pPrChange>
            </w:pPr>
            <w:del w:id="3031" w:author="Donovan Goode [2]" w:date="2018-11-09T10:04:00Z">
              <w:r w:rsidRPr="0002207F" w:rsidDel="008B6AF4">
                <w:rPr>
                  <w:rFonts w:ascii="Consolas" w:eastAsia="Times New Roman" w:hAnsi="Consolas" w:cs="Times New Roman"/>
                  <w:color w:val="D4D4D4"/>
                  <w:sz w:val="21"/>
                  <w:szCs w:val="21"/>
                </w:rPr>
                <w:delText xml:space="preserve">            </w:delText>
              </w:r>
            </w:del>
          </w:p>
          <w:p w14:paraId="57DA1D54" w14:textId="77777777" w:rsidR="00ED1509" w:rsidRPr="0002207F" w:rsidDel="008B6AF4" w:rsidRDefault="00ED1509">
            <w:pPr>
              <w:pStyle w:val="Heading1Numbered"/>
              <w:rPr>
                <w:del w:id="3032" w:author="Donovan Goode [2]" w:date="2018-11-09T10:04:00Z"/>
                <w:rFonts w:ascii="Consolas" w:eastAsia="Times New Roman" w:hAnsi="Consolas" w:cs="Times New Roman"/>
                <w:color w:val="D4D4D4"/>
                <w:sz w:val="21"/>
                <w:szCs w:val="21"/>
              </w:rPr>
              <w:pPrChange w:id="3033" w:author="Donovan Goode [2]" w:date="2018-11-09T10:05:00Z">
                <w:pPr>
                  <w:framePr w:hSpace="180" w:wrap="around" w:vAnchor="text" w:hAnchor="margin" w:xAlign="center" w:y="130"/>
                  <w:shd w:val="clear" w:color="auto" w:fill="1E1E1E"/>
                  <w:spacing w:line="285" w:lineRule="atLeast"/>
                </w:pPr>
              </w:pPrChange>
            </w:pPr>
          </w:p>
          <w:p w14:paraId="65A403C5" w14:textId="77777777" w:rsidR="00ED1509" w:rsidRPr="0002207F" w:rsidDel="008B6AF4" w:rsidRDefault="00ED1509">
            <w:pPr>
              <w:pStyle w:val="Heading1Numbered"/>
              <w:rPr>
                <w:del w:id="3034" w:author="Donovan Goode [2]" w:date="2018-11-09T10:04:00Z"/>
                <w:rFonts w:ascii="Consolas" w:eastAsia="Times New Roman" w:hAnsi="Consolas" w:cs="Times New Roman"/>
                <w:color w:val="D4D4D4"/>
                <w:sz w:val="21"/>
                <w:szCs w:val="21"/>
              </w:rPr>
              <w:pPrChange w:id="3035" w:author="Donovan Goode [2]" w:date="2018-11-09T10:05:00Z">
                <w:pPr>
                  <w:framePr w:hSpace="180" w:wrap="around" w:vAnchor="text" w:hAnchor="margin" w:xAlign="center" w:y="130"/>
                  <w:shd w:val="clear" w:color="auto" w:fill="1E1E1E"/>
                  <w:spacing w:line="285" w:lineRule="atLeast"/>
                </w:pPr>
              </w:pPrChange>
            </w:pPr>
            <w:del w:id="3036"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document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ready</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function</w:delText>
              </w:r>
              <w:r w:rsidRPr="0002207F" w:rsidDel="008B6AF4">
                <w:rPr>
                  <w:rFonts w:ascii="Consolas" w:eastAsia="Times New Roman" w:hAnsi="Consolas" w:cs="Times New Roman"/>
                  <w:color w:val="D4D4D4"/>
                  <w:sz w:val="21"/>
                  <w:szCs w:val="21"/>
                </w:rPr>
                <w:delText>() {</w:delText>
              </w:r>
            </w:del>
          </w:p>
          <w:p w14:paraId="603177C1" w14:textId="77777777" w:rsidR="00ED1509" w:rsidRPr="0002207F" w:rsidDel="008B6AF4" w:rsidRDefault="00ED1509">
            <w:pPr>
              <w:pStyle w:val="Heading1Numbered"/>
              <w:rPr>
                <w:del w:id="3037" w:author="Donovan Goode [2]" w:date="2018-11-09T10:04:00Z"/>
                <w:rFonts w:ascii="Consolas" w:eastAsia="Times New Roman" w:hAnsi="Consolas" w:cs="Times New Roman"/>
                <w:color w:val="D4D4D4"/>
                <w:sz w:val="21"/>
                <w:szCs w:val="21"/>
              </w:rPr>
              <w:pPrChange w:id="3038" w:author="Donovan Goode [2]" w:date="2018-11-09T10:05:00Z">
                <w:pPr>
                  <w:framePr w:hSpace="180" w:wrap="around" w:vAnchor="text" w:hAnchor="margin" w:xAlign="center" w:y="130"/>
                  <w:shd w:val="clear" w:color="auto" w:fill="1E1E1E"/>
                  <w:spacing w:line="285" w:lineRule="atLeast"/>
                </w:pPr>
              </w:pPrChange>
            </w:pPr>
            <w:del w:id="3039"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"#govmod_profficertelephonenumber"</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payrollOfficerPhone</w:delText>
              </w:r>
              <w:r w:rsidRPr="0002207F" w:rsidDel="008B6AF4">
                <w:rPr>
                  <w:rFonts w:ascii="Consolas" w:eastAsia="Times New Roman" w:hAnsi="Consolas" w:cs="Times New Roman"/>
                  <w:color w:val="D4D4D4"/>
                  <w:sz w:val="21"/>
                  <w:szCs w:val="21"/>
                </w:rPr>
                <w:delText>);</w:delText>
              </w:r>
            </w:del>
          </w:p>
          <w:p w14:paraId="64CC0320" w14:textId="77777777" w:rsidR="00ED1509" w:rsidRPr="0002207F" w:rsidDel="008B6AF4" w:rsidRDefault="00ED1509">
            <w:pPr>
              <w:pStyle w:val="Heading1Numbered"/>
              <w:rPr>
                <w:del w:id="3040" w:author="Donovan Goode [2]" w:date="2018-11-09T10:04:00Z"/>
                <w:rFonts w:ascii="Consolas" w:eastAsia="Times New Roman" w:hAnsi="Consolas" w:cs="Times New Roman"/>
                <w:color w:val="D4D4D4"/>
                <w:sz w:val="21"/>
                <w:szCs w:val="21"/>
              </w:rPr>
              <w:pPrChange w:id="3041" w:author="Donovan Goode [2]" w:date="2018-11-09T10:05:00Z">
                <w:pPr>
                  <w:framePr w:hSpace="180" w:wrap="around" w:vAnchor="text" w:hAnchor="margin" w:xAlign="center" w:y="130"/>
                  <w:shd w:val="clear" w:color="auto" w:fill="1E1E1E"/>
                  <w:spacing w:line="285" w:lineRule="atLeast"/>
                </w:pPr>
              </w:pPrChange>
            </w:pPr>
            <w:del w:id="3042"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"#govmod_profficeremailaddress"</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payrollOfficerEmail</w:delText>
              </w:r>
              <w:r w:rsidRPr="0002207F" w:rsidDel="008B6AF4">
                <w:rPr>
                  <w:rFonts w:ascii="Consolas" w:eastAsia="Times New Roman" w:hAnsi="Consolas" w:cs="Times New Roman"/>
                  <w:color w:val="D4D4D4"/>
                  <w:sz w:val="21"/>
                  <w:szCs w:val="21"/>
                </w:rPr>
                <w:delText xml:space="preserve">);  </w:delText>
              </w:r>
            </w:del>
          </w:p>
          <w:p w14:paraId="01A0BE91" w14:textId="77777777" w:rsidR="00ED1509" w:rsidRPr="0002207F" w:rsidDel="008B6AF4" w:rsidRDefault="00ED1509">
            <w:pPr>
              <w:pStyle w:val="Heading1Numbered"/>
              <w:rPr>
                <w:del w:id="3043" w:author="Donovan Goode [2]" w:date="2018-11-09T10:04:00Z"/>
                <w:rFonts w:ascii="Consolas" w:eastAsia="Times New Roman" w:hAnsi="Consolas" w:cs="Times New Roman"/>
                <w:color w:val="D4D4D4"/>
                <w:sz w:val="21"/>
                <w:szCs w:val="21"/>
              </w:rPr>
              <w:pPrChange w:id="3044" w:author="Donovan Goode [2]" w:date="2018-11-09T10:05:00Z">
                <w:pPr>
                  <w:framePr w:hSpace="180" w:wrap="around" w:vAnchor="text" w:hAnchor="margin" w:xAlign="center" w:y="130"/>
                  <w:shd w:val="clear" w:color="auto" w:fill="1E1E1E"/>
                  <w:spacing w:line="285" w:lineRule="atLeast"/>
                </w:pPr>
              </w:pPrChange>
            </w:pPr>
            <w:del w:id="3045"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"#govmod_payrollofficerfirstname"</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payrollOfficerFirstname</w:delText>
              </w:r>
              <w:r w:rsidRPr="0002207F" w:rsidDel="008B6AF4">
                <w:rPr>
                  <w:rFonts w:ascii="Consolas" w:eastAsia="Times New Roman" w:hAnsi="Consolas" w:cs="Times New Roman"/>
                  <w:color w:val="D4D4D4"/>
                  <w:sz w:val="21"/>
                  <w:szCs w:val="21"/>
                </w:rPr>
                <w:delText>);</w:delText>
              </w:r>
            </w:del>
          </w:p>
          <w:p w14:paraId="0EBB6F49" w14:textId="77777777" w:rsidR="00ED1509" w:rsidRPr="0002207F" w:rsidDel="008B6AF4" w:rsidRDefault="00ED1509">
            <w:pPr>
              <w:pStyle w:val="Heading1Numbered"/>
              <w:rPr>
                <w:del w:id="3046" w:author="Donovan Goode [2]" w:date="2018-11-09T10:04:00Z"/>
                <w:rFonts w:ascii="Consolas" w:eastAsia="Times New Roman" w:hAnsi="Consolas" w:cs="Times New Roman"/>
                <w:color w:val="D4D4D4"/>
                <w:sz w:val="21"/>
                <w:szCs w:val="21"/>
              </w:rPr>
              <w:pPrChange w:id="3047" w:author="Donovan Goode [2]" w:date="2018-11-09T10:05:00Z">
                <w:pPr>
                  <w:framePr w:hSpace="180" w:wrap="around" w:vAnchor="text" w:hAnchor="margin" w:xAlign="center" w:y="130"/>
                  <w:shd w:val="clear" w:color="auto" w:fill="1E1E1E"/>
                  <w:spacing w:line="285" w:lineRule="atLeast"/>
                </w:pPr>
              </w:pPrChange>
            </w:pPr>
            <w:del w:id="3048"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"#govmod_payrollofficerlastname"</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payrollOfficerLastname</w:delText>
              </w:r>
              <w:r w:rsidRPr="0002207F" w:rsidDel="008B6AF4">
                <w:rPr>
                  <w:rFonts w:ascii="Consolas" w:eastAsia="Times New Roman" w:hAnsi="Consolas" w:cs="Times New Roman"/>
                  <w:color w:val="D4D4D4"/>
                  <w:sz w:val="21"/>
                  <w:szCs w:val="21"/>
                </w:rPr>
                <w:delText>);</w:delText>
              </w:r>
            </w:del>
          </w:p>
          <w:p w14:paraId="47A8F63F" w14:textId="77777777" w:rsidR="00ED1509" w:rsidRPr="0002207F" w:rsidDel="008B6AF4" w:rsidRDefault="00ED1509">
            <w:pPr>
              <w:pStyle w:val="Heading1Numbered"/>
              <w:rPr>
                <w:del w:id="3049" w:author="Donovan Goode [2]" w:date="2018-11-09T10:04:00Z"/>
                <w:rFonts w:ascii="Consolas" w:eastAsia="Times New Roman" w:hAnsi="Consolas" w:cs="Times New Roman"/>
                <w:color w:val="D4D4D4"/>
                <w:sz w:val="21"/>
                <w:szCs w:val="21"/>
              </w:rPr>
              <w:pPrChange w:id="3050" w:author="Donovan Goode [2]" w:date="2018-11-09T10:05:00Z">
                <w:pPr>
                  <w:framePr w:hSpace="180" w:wrap="around" w:vAnchor="text" w:hAnchor="margin" w:xAlign="center" w:y="130"/>
                  <w:shd w:val="clear" w:color="auto" w:fill="1E1E1E"/>
                  <w:spacing w:line="285" w:lineRule="atLeast"/>
                </w:pPr>
              </w:pPrChange>
            </w:pPr>
            <w:del w:id="3051" w:author="Donovan Goode [2]" w:date="2018-11-09T10:04:00Z">
              <w:r w:rsidRPr="0002207F" w:rsidDel="008B6AF4">
                <w:rPr>
                  <w:rFonts w:ascii="Consolas" w:eastAsia="Times New Roman" w:hAnsi="Consolas" w:cs="Times New Roman"/>
                  <w:color w:val="D4D4D4"/>
                  <w:sz w:val="21"/>
                  <w:szCs w:val="21"/>
                </w:rPr>
                <w:delText xml:space="preserve">            });</w:delText>
              </w:r>
            </w:del>
          </w:p>
          <w:p w14:paraId="37FBB31B" w14:textId="77777777" w:rsidR="00ED1509" w:rsidRPr="0002207F" w:rsidDel="008B6AF4" w:rsidRDefault="00ED1509">
            <w:pPr>
              <w:pStyle w:val="Heading1Numbered"/>
              <w:rPr>
                <w:del w:id="3052" w:author="Donovan Goode [2]" w:date="2018-11-09T10:04:00Z"/>
                <w:rFonts w:ascii="Consolas" w:eastAsia="Times New Roman" w:hAnsi="Consolas" w:cs="Times New Roman"/>
                <w:color w:val="D4D4D4"/>
                <w:sz w:val="21"/>
                <w:szCs w:val="21"/>
              </w:rPr>
              <w:pPrChange w:id="3053" w:author="Donovan Goode [2]" w:date="2018-11-09T10:05:00Z">
                <w:pPr>
                  <w:framePr w:hSpace="180" w:wrap="around" w:vAnchor="text" w:hAnchor="margin" w:xAlign="center" w:y="130"/>
                  <w:shd w:val="clear" w:color="auto" w:fill="1E1E1E"/>
                  <w:spacing w:line="285" w:lineRule="atLeast"/>
                </w:pPr>
              </w:pPrChange>
            </w:pPr>
            <w:del w:id="3054" w:author="Donovan Goode [2]"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808080"/>
                  <w:sz w:val="21"/>
                  <w:szCs w:val="21"/>
                </w:rPr>
                <w:delText>&lt;/</w:delText>
              </w:r>
              <w:r w:rsidRPr="0002207F" w:rsidDel="008B6AF4">
                <w:rPr>
                  <w:rFonts w:ascii="Consolas" w:eastAsia="Times New Roman" w:hAnsi="Consolas" w:cs="Times New Roman"/>
                  <w:color w:val="569CD6"/>
                  <w:sz w:val="21"/>
                  <w:szCs w:val="21"/>
                </w:rPr>
                <w:delText>script</w:delText>
              </w:r>
              <w:r w:rsidRPr="0002207F" w:rsidDel="008B6AF4">
                <w:rPr>
                  <w:rFonts w:ascii="Consolas" w:eastAsia="Times New Roman" w:hAnsi="Consolas" w:cs="Times New Roman"/>
                  <w:color w:val="808080"/>
                  <w:sz w:val="21"/>
                  <w:szCs w:val="21"/>
                </w:rPr>
                <w:delText>&gt;</w:delText>
              </w:r>
              <w:r w:rsidRPr="0002207F" w:rsidDel="008B6AF4">
                <w:rPr>
                  <w:rFonts w:ascii="Consolas" w:eastAsia="Times New Roman" w:hAnsi="Consolas" w:cs="Times New Roman"/>
                  <w:color w:val="D4D4D4"/>
                  <w:sz w:val="21"/>
                  <w:szCs w:val="21"/>
                </w:rPr>
                <w:delText xml:space="preserve">    </w:delText>
              </w:r>
            </w:del>
          </w:p>
          <w:p w14:paraId="4E12D74B" w14:textId="77777777" w:rsidR="00ED1509" w:rsidRPr="0002207F" w:rsidDel="008B6AF4" w:rsidRDefault="00ED1509">
            <w:pPr>
              <w:pStyle w:val="Heading1Numbered"/>
              <w:rPr>
                <w:del w:id="3055" w:author="Donovan Goode [2]" w:date="2018-11-09T10:04:00Z"/>
                <w:rFonts w:ascii="Consolas" w:eastAsia="Times New Roman" w:hAnsi="Consolas" w:cs="Times New Roman"/>
                <w:color w:val="D4D4D4"/>
                <w:sz w:val="21"/>
                <w:szCs w:val="21"/>
              </w:rPr>
              <w:pPrChange w:id="3056" w:author="Donovan Goode [2]" w:date="2018-11-09T10:05:00Z">
                <w:pPr>
                  <w:framePr w:hSpace="180" w:wrap="around" w:vAnchor="text" w:hAnchor="margin" w:xAlign="center" w:y="130"/>
                  <w:shd w:val="clear" w:color="auto" w:fill="1E1E1E"/>
                  <w:spacing w:after="240" w:line="285" w:lineRule="atLeast"/>
                </w:pPr>
              </w:pPrChange>
            </w:pPr>
          </w:p>
          <w:p w14:paraId="43DA32D6" w14:textId="77777777" w:rsidR="00ED1509" w:rsidRPr="0002207F" w:rsidDel="008B6AF4" w:rsidRDefault="00ED1509">
            <w:pPr>
              <w:pStyle w:val="Heading1Numbered"/>
              <w:rPr>
                <w:del w:id="3057" w:author="Donovan Goode [2]" w:date="2018-11-09T10:04:00Z"/>
                <w:rFonts w:ascii="Consolas" w:eastAsia="Times New Roman" w:hAnsi="Consolas" w:cs="Times New Roman"/>
                <w:color w:val="D4D4D4"/>
                <w:sz w:val="21"/>
                <w:szCs w:val="21"/>
              </w:rPr>
              <w:pPrChange w:id="3058" w:author="Donovan Goode [2]" w:date="2018-11-09T10:05:00Z">
                <w:pPr>
                  <w:framePr w:hSpace="180" w:wrap="around" w:vAnchor="text" w:hAnchor="margin" w:xAlign="center" w:y="130"/>
                  <w:shd w:val="clear" w:color="auto" w:fill="1E1E1E"/>
                  <w:spacing w:line="285" w:lineRule="atLeast"/>
                </w:pPr>
              </w:pPrChange>
            </w:pPr>
            <w:del w:id="3059" w:author="Donovan Goode [2]"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endblock</w:delText>
              </w:r>
              <w:r w:rsidRPr="0002207F" w:rsidDel="008B6AF4">
                <w:rPr>
                  <w:rFonts w:ascii="Consolas" w:eastAsia="Times New Roman" w:hAnsi="Consolas" w:cs="Times New Roman"/>
                  <w:color w:val="D4D4D4"/>
                  <w:sz w:val="21"/>
                  <w:szCs w:val="21"/>
                </w:rPr>
                <w:delText xml:space="preserve"> %}</w:delText>
              </w:r>
            </w:del>
          </w:p>
          <w:p w14:paraId="24DD065F" w14:textId="77777777" w:rsidR="00ED1509" w:rsidRPr="006928EC" w:rsidDel="008B6AF4" w:rsidRDefault="00ED1509">
            <w:pPr>
              <w:pStyle w:val="Heading1Numbered"/>
              <w:rPr>
                <w:del w:id="3060" w:author="Donovan Goode [2]" w:date="2018-11-09T10:04:00Z"/>
                <w:rFonts w:ascii="Consolas" w:eastAsia="Times New Roman" w:hAnsi="Consolas" w:cs="Times New Roman"/>
                <w:color w:val="808080"/>
                <w:sz w:val="21"/>
                <w:szCs w:val="21"/>
              </w:rPr>
              <w:pPrChange w:id="3061"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6484810C" w14:textId="333F818C" w:rsidTr="00A52519">
        <w:trPr>
          <w:del w:id="3062" w:author="Donovan Goode [2]" w:date="2018-11-09T10:04:00Z"/>
        </w:trPr>
        <w:tc>
          <w:tcPr>
            <w:tcW w:w="1705" w:type="dxa"/>
          </w:tcPr>
          <w:p w14:paraId="11AE8810" w14:textId="77777777" w:rsidR="00ED1509" w:rsidDel="008B6AF4" w:rsidRDefault="00ED1509">
            <w:pPr>
              <w:pStyle w:val="Heading1Numbered"/>
              <w:rPr>
                <w:del w:id="3063" w:author="Donovan Goode [2]" w:date="2018-11-09T10:04:00Z"/>
                <w:highlight w:val="yellow"/>
              </w:rPr>
              <w:pPrChange w:id="3064" w:author="Donovan Goode [2]" w:date="2018-11-09T10:05:00Z">
                <w:pPr>
                  <w:framePr w:hSpace="180" w:wrap="around" w:vAnchor="text" w:hAnchor="margin" w:xAlign="center" w:y="130"/>
                  <w:jc w:val="center"/>
                </w:pPr>
              </w:pPrChange>
            </w:pPr>
            <w:del w:id="3065" w:author="Donovan Goode [2]" w:date="2018-11-09T10:04:00Z">
              <w:r w:rsidDel="008B6AF4">
                <w:rPr>
                  <w:highlight w:val="yellow"/>
                </w:rPr>
                <w:delText>Summary of Service Employee Create</w:delText>
              </w:r>
            </w:del>
          </w:p>
        </w:tc>
        <w:tc>
          <w:tcPr>
            <w:tcW w:w="9905" w:type="dxa"/>
          </w:tcPr>
          <w:p w14:paraId="6FA67659" w14:textId="77777777" w:rsidR="00ED1509" w:rsidRPr="0065517F" w:rsidDel="008B6AF4" w:rsidRDefault="00ED1509">
            <w:pPr>
              <w:pStyle w:val="Heading1Numbered"/>
              <w:rPr>
                <w:del w:id="3066" w:author="Donovan Goode [2]" w:date="2018-11-09T10:04:00Z"/>
                <w:rFonts w:ascii="Consolas" w:eastAsia="Times New Roman" w:hAnsi="Consolas" w:cs="Times New Roman"/>
                <w:color w:val="D4D4D4"/>
                <w:sz w:val="21"/>
                <w:szCs w:val="21"/>
              </w:rPr>
              <w:pPrChange w:id="3067" w:author="Donovan Goode [2]" w:date="2018-11-09T10:05:00Z">
                <w:pPr>
                  <w:framePr w:hSpace="180" w:wrap="around" w:vAnchor="text" w:hAnchor="margin" w:xAlign="center" w:y="130"/>
                  <w:shd w:val="clear" w:color="auto" w:fill="1E1E1E"/>
                  <w:spacing w:line="285" w:lineRule="atLeast"/>
                </w:pPr>
              </w:pPrChange>
            </w:pPr>
            <w:del w:id="3068" w:author="Donovan Goode [2]"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include</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CE9178"/>
                  <w:sz w:val="21"/>
                  <w:szCs w:val="21"/>
                </w:rPr>
                <w:delText>"Layout 1 Column"</w:delText>
              </w:r>
              <w:r w:rsidRPr="0065517F" w:rsidDel="008B6AF4">
                <w:rPr>
                  <w:rFonts w:ascii="Consolas" w:eastAsia="Times New Roman" w:hAnsi="Consolas" w:cs="Times New Roman"/>
                  <w:color w:val="D4D4D4"/>
                  <w:sz w:val="21"/>
                  <w:szCs w:val="21"/>
                </w:rPr>
                <w:delText xml:space="preserve"> %}</w:delText>
              </w:r>
            </w:del>
          </w:p>
          <w:p w14:paraId="6017186F" w14:textId="77777777" w:rsidR="00ED1509" w:rsidRPr="0065517F" w:rsidDel="008B6AF4" w:rsidRDefault="00ED1509">
            <w:pPr>
              <w:pStyle w:val="Heading1Numbered"/>
              <w:rPr>
                <w:del w:id="3069" w:author="Donovan Goode [2]" w:date="2018-11-09T10:04:00Z"/>
                <w:rFonts w:ascii="Consolas" w:eastAsia="Times New Roman" w:hAnsi="Consolas" w:cs="Times New Roman"/>
                <w:color w:val="D4D4D4"/>
                <w:sz w:val="21"/>
                <w:szCs w:val="21"/>
              </w:rPr>
              <w:pPrChange w:id="3070" w:author="Donovan Goode [2]" w:date="2018-11-09T10:05:00Z">
                <w:pPr>
                  <w:framePr w:hSpace="180" w:wrap="around" w:vAnchor="text" w:hAnchor="margin" w:xAlign="center" w:y="130"/>
                  <w:shd w:val="clear" w:color="auto" w:fill="1E1E1E"/>
                  <w:spacing w:line="285" w:lineRule="atLeast"/>
                </w:pPr>
              </w:pPrChange>
            </w:pPr>
            <w:del w:id="3071" w:author="Donovan Goode [2]"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block</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main</w:delText>
              </w:r>
              <w:r w:rsidRPr="0065517F" w:rsidDel="008B6AF4">
                <w:rPr>
                  <w:rFonts w:ascii="Consolas" w:eastAsia="Times New Roman" w:hAnsi="Consolas" w:cs="Times New Roman"/>
                  <w:color w:val="D4D4D4"/>
                  <w:sz w:val="21"/>
                  <w:szCs w:val="21"/>
                </w:rPr>
                <w:delText xml:space="preserve"> %}</w:delText>
              </w:r>
            </w:del>
          </w:p>
          <w:p w14:paraId="71114DF0" w14:textId="77777777" w:rsidR="00ED1509" w:rsidRPr="0065517F" w:rsidDel="008B6AF4" w:rsidRDefault="00ED1509">
            <w:pPr>
              <w:pStyle w:val="Heading1Numbered"/>
              <w:rPr>
                <w:del w:id="3072" w:author="Donovan Goode [2]" w:date="2018-11-09T10:04:00Z"/>
                <w:rFonts w:ascii="Consolas" w:eastAsia="Times New Roman" w:hAnsi="Consolas" w:cs="Times New Roman"/>
                <w:color w:val="D4D4D4"/>
                <w:sz w:val="21"/>
                <w:szCs w:val="21"/>
              </w:rPr>
              <w:pPrChange w:id="3073" w:author="Donovan Goode [2]" w:date="2018-11-09T10:05:00Z">
                <w:pPr>
                  <w:framePr w:hSpace="180" w:wrap="around" w:vAnchor="text" w:hAnchor="margin" w:xAlign="center" w:y="130"/>
                  <w:shd w:val="clear" w:color="auto" w:fill="1E1E1E"/>
                  <w:spacing w:line="285" w:lineRule="atLeast"/>
                </w:pPr>
              </w:pPrChange>
            </w:pPr>
          </w:p>
          <w:p w14:paraId="3FE7D471" w14:textId="77777777" w:rsidR="00ED1509" w:rsidRPr="0065517F" w:rsidDel="008B6AF4" w:rsidRDefault="00ED1509">
            <w:pPr>
              <w:pStyle w:val="Heading1Numbered"/>
              <w:rPr>
                <w:del w:id="3074" w:author="Donovan Goode [2]" w:date="2018-11-09T10:04:00Z"/>
                <w:rFonts w:ascii="Consolas" w:eastAsia="Times New Roman" w:hAnsi="Consolas" w:cs="Times New Roman"/>
                <w:color w:val="D4D4D4"/>
                <w:sz w:val="21"/>
                <w:szCs w:val="21"/>
              </w:rPr>
              <w:pPrChange w:id="3075" w:author="Donovan Goode [2]" w:date="2018-11-09T10:05:00Z">
                <w:pPr>
                  <w:framePr w:hSpace="180" w:wrap="around" w:vAnchor="text" w:hAnchor="margin" w:xAlign="center" w:y="130"/>
                  <w:shd w:val="clear" w:color="auto" w:fill="1E1E1E"/>
                  <w:spacing w:line="285" w:lineRule="atLeast"/>
                </w:pPr>
              </w:pPrChange>
            </w:pPr>
            <w:del w:id="3076" w:author="Donovan Goode [2]"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assign</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9CDCFE"/>
                  <w:sz w:val="21"/>
                  <w:szCs w:val="21"/>
                </w:rPr>
                <w:delText>entities</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'contact'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request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params</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refid</w:delText>
              </w:r>
              <w:r w:rsidRPr="0065517F" w:rsidDel="008B6AF4">
                <w:rPr>
                  <w:rFonts w:ascii="Consolas" w:eastAsia="Times New Roman" w:hAnsi="Consolas" w:cs="Times New Roman"/>
                  <w:color w:val="D4D4D4"/>
                  <w:sz w:val="21"/>
                  <w:szCs w:val="21"/>
                </w:rPr>
                <w:delText>]%}</w:delText>
              </w:r>
            </w:del>
          </w:p>
          <w:p w14:paraId="3BCDCE64" w14:textId="77777777" w:rsidR="00ED1509" w:rsidRPr="0065517F" w:rsidDel="008B6AF4" w:rsidRDefault="00ED1509">
            <w:pPr>
              <w:pStyle w:val="Heading1Numbered"/>
              <w:rPr>
                <w:del w:id="3077" w:author="Donovan Goode [2]" w:date="2018-11-09T10:04:00Z"/>
                <w:rFonts w:ascii="Consolas" w:eastAsia="Times New Roman" w:hAnsi="Consolas" w:cs="Times New Roman"/>
                <w:color w:val="D4D4D4"/>
                <w:sz w:val="21"/>
                <w:szCs w:val="21"/>
              </w:rPr>
              <w:pPrChange w:id="3078" w:author="Donovan Goode [2]" w:date="2018-11-09T10:05:00Z">
                <w:pPr>
                  <w:framePr w:hSpace="180" w:wrap="around" w:vAnchor="text" w:hAnchor="margin" w:xAlign="center" w:y="130"/>
                  <w:shd w:val="clear" w:color="auto" w:fill="1E1E1E"/>
                  <w:spacing w:line="285" w:lineRule="atLeast"/>
                </w:pPr>
              </w:pPrChange>
            </w:pPr>
            <w:del w:id="3079" w:author="Donovan Goode [2]" w:date="2018-11-09T10:04:00Z">
              <w:r w:rsidRPr="0065517F" w:rsidDel="008B6AF4">
                <w:rPr>
                  <w:rFonts w:ascii="Consolas" w:eastAsia="Times New Roman" w:hAnsi="Consolas" w:cs="Times New Roman"/>
                  <w:color w:val="6A9955"/>
                  <w:sz w:val="21"/>
                  <w:szCs w:val="21"/>
                </w:rPr>
                <w:delText>{%comment%}</w:delText>
              </w:r>
            </w:del>
          </w:p>
          <w:p w14:paraId="617395E9" w14:textId="77777777" w:rsidR="00ED1509" w:rsidRPr="0065517F" w:rsidDel="008B6AF4" w:rsidRDefault="00ED1509">
            <w:pPr>
              <w:pStyle w:val="Heading1Numbered"/>
              <w:rPr>
                <w:del w:id="3080" w:author="Donovan Goode [2]" w:date="2018-11-09T10:04:00Z"/>
                <w:rFonts w:ascii="Consolas" w:eastAsia="Times New Roman" w:hAnsi="Consolas" w:cs="Times New Roman"/>
                <w:color w:val="D4D4D4"/>
                <w:sz w:val="21"/>
                <w:szCs w:val="21"/>
              </w:rPr>
              <w:pPrChange w:id="3081" w:author="Donovan Goode [2]" w:date="2018-11-09T10:05:00Z">
                <w:pPr>
                  <w:framePr w:hSpace="180" w:wrap="around" w:vAnchor="text" w:hAnchor="margin" w:xAlign="center" w:y="130"/>
                  <w:shd w:val="clear" w:color="auto" w:fill="1E1E1E"/>
                  <w:spacing w:line="285" w:lineRule="atLeast"/>
                </w:pPr>
              </w:pPrChange>
            </w:pPr>
            <w:del w:id="3082" w:author="Donovan Goode [2]" w:date="2018-11-09T10:04:00Z">
              <w:r w:rsidRPr="0065517F" w:rsidDel="008B6AF4">
                <w:rPr>
                  <w:rFonts w:ascii="Consolas" w:eastAsia="Times New Roman" w:hAnsi="Consolas" w:cs="Times New Roman"/>
                  <w:color w:val="6A9955"/>
                  <w:sz w:val="21"/>
                  <w:szCs w:val="21"/>
                </w:rPr>
                <w:delText xml:space="preserve">    portalApplicant id is: {{ portalApplicant.id }} ---------------------------------</w:delText>
              </w:r>
            </w:del>
          </w:p>
          <w:p w14:paraId="2A4B05B4" w14:textId="77777777" w:rsidR="00ED1509" w:rsidRPr="0065517F" w:rsidDel="008B6AF4" w:rsidRDefault="00ED1509">
            <w:pPr>
              <w:pStyle w:val="Heading1Numbered"/>
              <w:rPr>
                <w:del w:id="3083" w:author="Donovan Goode [2]" w:date="2018-11-09T10:04:00Z"/>
                <w:rFonts w:ascii="Consolas" w:eastAsia="Times New Roman" w:hAnsi="Consolas" w:cs="Times New Roman"/>
                <w:color w:val="D4D4D4"/>
                <w:sz w:val="21"/>
                <w:szCs w:val="21"/>
              </w:rPr>
              <w:pPrChange w:id="3084" w:author="Donovan Goode [2]" w:date="2018-11-09T10:05:00Z">
                <w:pPr>
                  <w:framePr w:hSpace="180" w:wrap="around" w:vAnchor="text" w:hAnchor="margin" w:xAlign="center" w:y="130"/>
                  <w:shd w:val="clear" w:color="auto" w:fill="1E1E1E"/>
                  <w:spacing w:line="285" w:lineRule="atLeast"/>
                </w:pPr>
              </w:pPrChange>
            </w:pPr>
            <w:del w:id="3085" w:author="Donovan Goode [2]" w:date="2018-11-09T10:04:00Z">
              <w:r w:rsidRPr="0065517F" w:rsidDel="008B6AF4">
                <w:rPr>
                  <w:rFonts w:ascii="Consolas" w:eastAsia="Times New Roman" w:hAnsi="Consolas" w:cs="Times New Roman"/>
                  <w:color w:val="6A9955"/>
                  <w:sz w:val="21"/>
                  <w:szCs w:val="21"/>
                </w:rPr>
                <w:delText xml:space="preserve">    portalApplicant firstname is: {{ portalApplicant.firstname }} ---------------------------------</w:delText>
              </w:r>
            </w:del>
          </w:p>
          <w:p w14:paraId="1B26A01C" w14:textId="77777777" w:rsidR="00ED1509" w:rsidRPr="0065517F" w:rsidDel="008B6AF4" w:rsidRDefault="00ED1509">
            <w:pPr>
              <w:pStyle w:val="Heading1Numbered"/>
              <w:rPr>
                <w:del w:id="3086" w:author="Donovan Goode [2]" w:date="2018-11-09T10:04:00Z"/>
                <w:rFonts w:ascii="Consolas" w:eastAsia="Times New Roman" w:hAnsi="Consolas" w:cs="Times New Roman"/>
                <w:color w:val="D4D4D4"/>
                <w:sz w:val="21"/>
                <w:szCs w:val="21"/>
              </w:rPr>
              <w:pPrChange w:id="3087" w:author="Donovan Goode [2]" w:date="2018-11-09T10:05:00Z">
                <w:pPr>
                  <w:framePr w:hSpace="180" w:wrap="around" w:vAnchor="text" w:hAnchor="margin" w:xAlign="center" w:y="130"/>
                  <w:shd w:val="clear" w:color="auto" w:fill="1E1E1E"/>
                  <w:spacing w:line="285" w:lineRule="atLeast"/>
                </w:pPr>
              </w:pPrChange>
            </w:pPr>
            <w:del w:id="3088" w:author="Donovan Goode [2]" w:date="2018-11-09T10:04:00Z">
              <w:r w:rsidRPr="0065517F" w:rsidDel="008B6AF4">
                <w:rPr>
                  <w:rFonts w:ascii="Consolas" w:eastAsia="Times New Roman" w:hAnsi="Consolas" w:cs="Times New Roman"/>
                  <w:color w:val="6A9955"/>
                  <w:sz w:val="21"/>
                  <w:szCs w:val="21"/>
                </w:rPr>
                <w:delText xml:space="preserve">    portalApplicant middlename is: {{ portalApplicant.middlename }} ---------------------------------</w:delText>
              </w:r>
            </w:del>
          </w:p>
          <w:p w14:paraId="33D92438" w14:textId="77777777" w:rsidR="00ED1509" w:rsidRPr="0065517F" w:rsidDel="008B6AF4" w:rsidRDefault="00ED1509">
            <w:pPr>
              <w:pStyle w:val="Heading1Numbered"/>
              <w:rPr>
                <w:del w:id="3089" w:author="Donovan Goode [2]" w:date="2018-11-09T10:04:00Z"/>
                <w:rFonts w:ascii="Consolas" w:eastAsia="Times New Roman" w:hAnsi="Consolas" w:cs="Times New Roman"/>
                <w:color w:val="D4D4D4"/>
                <w:sz w:val="21"/>
                <w:szCs w:val="21"/>
              </w:rPr>
              <w:pPrChange w:id="3090" w:author="Donovan Goode [2]" w:date="2018-11-09T10:05:00Z">
                <w:pPr>
                  <w:framePr w:hSpace="180" w:wrap="around" w:vAnchor="text" w:hAnchor="margin" w:xAlign="center" w:y="130"/>
                  <w:shd w:val="clear" w:color="auto" w:fill="1E1E1E"/>
                  <w:spacing w:line="285" w:lineRule="atLeast"/>
                </w:pPr>
              </w:pPrChange>
            </w:pPr>
            <w:del w:id="3091" w:author="Donovan Goode [2]" w:date="2018-11-09T10:04:00Z">
              <w:r w:rsidRPr="0065517F" w:rsidDel="008B6AF4">
                <w:rPr>
                  <w:rFonts w:ascii="Consolas" w:eastAsia="Times New Roman" w:hAnsi="Consolas" w:cs="Times New Roman"/>
                  <w:color w:val="6A9955"/>
                  <w:sz w:val="21"/>
                  <w:szCs w:val="21"/>
                </w:rPr>
                <w:delText xml:space="preserve">    portalApplicant lastname is: {{ portalApplicant.lastname }} ---------------------------------</w:delText>
              </w:r>
            </w:del>
          </w:p>
          <w:p w14:paraId="2C4F4E37" w14:textId="77777777" w:rsidR="00ED1509" w:rsidRPr="0065517F" w:rsidDel="008B6AF4" w:rsidRDefault="00ED1509">
            <w:pPr>
              <w:pStyle w:val="Heading1Numbered"/>
              <w:rPr>
                <w:del w:id="3092" w:author="Donovan Goode [2]" w:date="2018-11-09T10:04:00Z"/>
                <w:rFonts w:ascii="Consolas" w:eastAsia="Times New Roman" w:hAnsi="Consolas" w:cs="Times New Roman"/>
                <w:color w:val="D4D4D4"/>
                <w:sz w:val="21"/>
                <w:szCs w:val="21"/>
              </w:rPr>
              <w:pPrChange w:id="3093" w:author="Donovan Goode [2]" w:date="2018-11-09T10:05:00Z">
                <w:pPr>
                  <w:framePr w:hSpace="180" w:wrap="around" w:vAnchor="text" w:hAnchor="margin" w:xAlign="center" w:y="130"/>
                  <w:shd w:val="clear" w:color="auto" w:fill="1E1E1E"/>
                  <w:spacing w:line="285" w:lineRule="atLeast"/>
                </w:pPr>
              </w:pPrChange>
            </w:pPr>
            <w:del w:id="3094" w:author="Donovan Goode [2]" w:date="2018-11-09T10:04:00Z">
              <w:r w:rsidRPr="0065517F" w:rsidDel="008B6AF4">
                <w:rPr>
                  <w:rFonts w:ascii="Consolas" w:eastAsia="Times New Roman" w:hAnsi="Consolas" w:cs="Times New Roman"/>
                  <w:color w:val="6A9955"/>
                  <w:sz w:val="21"/>
                  <w:szCs w:val="21"/>
                </w:rPr>
                <w:delText xml:space="preserve">    portalApplicant entity logical name is: {{portalApplicant.logicalname}}----------------------</w:delText>
              </w:r>
            </w:del>
          </w:p>
          <w:p w14:paraId="79784D99" w14:textId="77777777" w:rsidR="00ED1509" w:rsidRPr="0065517F" w:rsidDel="008B6AF4" w:rsidRDefault="00ED1509">
            <w:pPr>
              <w:pStyle w:val="Heading1Numbered"/>
              <w:rPr>
                <w:del w:id="3095" w:author="Donovan Goode [2]" w:date="2018-11-09T10:04:00Z"/>
                <w:rFonts w:ascii="Consolas" w:eastAsia="Times New Roman" w:hAnsi="Consolas" w:cs="Times New Roman"/>
                <w:color w:val="D4D4D4"/>
                <w:sz w:val="21"/>
                <w:szCs w:val="21"/>
              </w:rPr>
              <w:pPrChange w:id="3096" w:author="Donovan Goode [2]" w:date="2018-11-09T10:05:00Z">
                <w:pPr>
                  <w:framePr w:hSpace="180" w:wrap="around" w:vAnchor="text" w:hAnchor="margin" w:xAlign="center" w:y="130"/>
                  <w:shd w:val="clear" w:color="auto" w:fill="1E1E1E"/>
                  <w:spacing w:line="285" w:lineRule="atLeast"/>
                </w:pPr>
              </w:pPrChange>
            </w:pPr>
            <w:del w:id="3097" w:author="Donovan Goode [2]" w:date="2018-11-09T10:04:00Z">
              <w:r w:rsidRPr="0065517F" w:rsidDel="008B6AF4">
                <w:rPr>
                  <w:rFonts w:ascii="Consolas" w:eastAsia="Times New Roman" w:hAnsi="Consolas" w:cs="Times New Roman"/>
                  <w:color w:val="6A9955"/>
                  <w:sz w:val="21"/>
                  <w:szCs w:val="21"/>
                </w:rPr>
                <w:delText xml:space="preserve">    Your Query String is: {{request.url}}--------------------</w:delText>
              </w:r>
            </w:del>
          </w:p>
          <w:p w14:paraId="1745DA93" w14:textId="77777777" w:rsidR="00ED1509" w:rsidRPr="0065517F" w:rsidDel="008B6AF4" w:rsidRDefault="00ED1509">
            <w:pPr>
              <w:pStyle w:val="Heading1Numbered"/>
              <w:rPr>
                <w:del w:id="3098" w:author="Donovan Goode [2]" w:date="2018-11-09T10:04:00Z"/>
                <w:rFonts w:ascii="Consolas" w:eastAsia="Times New Roman" w:hAnsi="Consolas" w:cs="Times New Roman"/>
                <w:color w:val="D4D4D4"/>
                <w:sz w:val="21"/>
                <w:szCs w:val="21"/>
              </w:rPr>
              <w:pPrChange w:id="3099" w:author="Donovan Goode [2]" w:date="2018-11-09T10:05:00Z">
                <w:pPr>
                  <w:framePr w:hSpace="180" w:wrap="around" w:vAnchor="text" w:hAnchor="margin" w:xAlign="center" w:y="130"/>
                  <w:shd w:val="clear" w:color="auto" w:fill="1E1E1E"/>
                  <w:spacing w:line="285" w:lineRule="atLeast"/>
                </w:pPr>
              </w:pPrChange>
            </w:pPr>
            <w:del w:id="3100" w:author="Donovan Goode [2]" w:date="2018-11-09T10:04:00Z">
              <w:r w:rsidRPr="0065517F" w:rsidDel="008B6AF4">
                <w:rPr>
                  <w:rFonts w:ascii="Consolas" w:eastAsia="Times New Roman" w:hAnsi="Consolas" w:cs="Times New Roman"/>
                  <w:color w:val="6A9955"/>
                  <w:sz w:val="21"/>
                  <w:szCs w:val="21"/>
                </w:rPr>
                <w:delText>{%endcomment%}</w:delText>
              </w:r>
            </w:del>
          </w:p>
          <w:p w14:paraId="6DDEF3C5" w14:textId="77777777" w:rsidR="00ED1509" w:rsidRPr="0065517F" w:rsidDel="008B6AF4" w:rsidRDefault="00ED1509">
            <w:pPr>
              <w:pStyle w:val="Heading1Numbered"/>
              <w:rPr>
                <w:del w:id="3101" w:author="Donovan Goode [2]" w:date="2018-11-09T10:04:00Z"/>
                <w:rFonts w:ascii="Consolas" w:eastAsia="Times New Roman" w:hAnsi="Consolas" w:cs="Times New Roman"/>
                <w:color w:val="D4D4D4"/>
                <w:sz w:val="21"/>
                <w:szCs w:val="21"/>
              </w:rPr>
              <w:pPrChange w:id="3102" w:author="Donovan Goode [2]" w:date="2018-11-09T10:05:00Z">
                <w:pPr>
                  <w:framePr w:hSpace="180" w:wrap="around" w:vAnchor="text" w:hAnchor="margin" w:xAlign="center" w:y="130"/>
                  <w:shd w:val="clear" w:color="auto" w:fill="1E1E1E"/>
                  <w:spacing w:line="285" w:lineRule="atLeast"/>
                </w:pPr>
              </w:pPrChange>
            </w:pPr>
            <w:del w:id="3103" w:author="Donovan Goode [2]" w:date="2018-11-09T10:04:00Z">
              <w:r w:rsidRPr="0065517F" w:rsidDel="008B6AF4">
                <w:rPr>
                  <w:rFonts w:ascii="Consolas" w:eastAsia="Times New Roman" w:hAnsi="Consolas" w:cs="Times New Roman"/>
                  <w:color w:val="D4D4D4"/>
                  <w:sz w:val="21"/>
                  <w:szCs w:val="21"/>
                </w:rPr>
                <w:delText xml:space="preserve">    </w:delText>
              </w:r>
            </w:del>
          </w:p>
          <w:p w14:paraId="1D3AB984" w14:textId="77777777" w:rsidR="00ED1509" w:rsidRPr="0065517F" w:rsidDel="008B6AF4" w:rsidRDefault="00ED1509">
            <w:pPr>
              <w:pStyle w:val="Heading1Numbered"/>
              <w:rPr>
                <w:del w:id="3104" w:author="Donovan Goode [2]" w:date="2018-11-09T10:04:00Z"/>
                <w:rFonts w:ascii="Consolas" w:eastAsia="Times New Roman" w:hAnsi="Consolas" w:cs="Times New Roman"/>
                <w:color w:val="D4D4D4"/>
                <w:sz w:val="21"/>
                <w:szCs w:val="21"/>
              </w:rPr>
              <w:pPrChange w:id="3105" w:author="Donovan Goode [2]" w:date="2018-11-09T10:05:00Z">
                <w:pPr>
                  <w:framePr w:hSpace="180" w:wrap="around" w:vAnchor="text" w:hAnchor="margin" w:xAlign="center" w:y="130"/>
                  <w:shd w:val="clear" w:color="auto" w:fill="1E1E1E"/>
                  <w:spacing w:line="285" w:lineRule="atLeast"/>
                </w:pPr>
              </w:pPrChange>
            </w:pPr>
            <w:del w:id="3106"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808080"/>
                  <w:sz w:val="21"/>
                  <w:szCs w:val="21"/>
                </w:rPr>
                <w:delText>&lt;</w:delText>
              </w:r>
              <w:r w:rsidRPr="0065517F" w:rsidDel="008B6AF4">
                <w:rPr>
                  <w:rFonts w:ascii="Consolas" w:eastAsia="Times New Roman" w:hAnsi="Consolas" w:cs="Times New Roman"/>
                  <w:color w:val="569CD6"/>
                  <w:sz w:val="21"/>
                  <w:szCs w:val="21"/>
                </w:rPr>
                <w:delText>script</w:delText>
              </w:r>
              <w:r w:rsidRPr="0065517F" w:rsidDel="008B6AF4">
                <w:rPr>
                  <w:rFonts w:ascii="Consolas" w:eastAsia="Times New Roman" w:hAnsi="Consolas" w:cs="Times New Roman"/>
                  <w:color w:val="808080"/>
                  <w:sz w:val="21"/>
                  <w:szCs w:val="21"/>
                </w:rPr>
                <w:delText>&gt;</w:delText>
              </w:r>
            </w:del>
          </w:p>
          <w:p w14:paraId="70EBB49F" w14:textId="77777777" w:rsidR="00ED1509" w:rsidRPr="0065517F" w:rsidDel="008B6AF4" w:rsidRDefault="00ED1509">
            <w:pPr>
              <w:pStyle w:val="Heading1Numbered"/>
              <w:rPr>
                <w:del w:id="3107" w:author="Donovan Goode [2]" w:date="2018-11-09T10:04:00Z"/>
                <w:rFonts w:ascii="Consolas" w:eastAsia="Times New Roman" w:hAnsi="Consolas" w:cs="Times New Roman"/>
                <w:color w:val="D4D4D4"/>
                <w:sz w:val="21"/>
                <w:szCs w:val="21"/>
              </w:rPr>
              <w:pPrChange w:id="3108" w:author="Donovan Goode [2]" w:date="2018-11-09T10:05:00Z">
                <w:pPr>
                  <w:framePr w:hSpace="180" w:wrap="around" w:vAnchor="text" w:hAnchor="margin" w:xAlign="center" w:y="130"/>
                  <w:shd w:val="clear" w:color="auto" w:fill="1E1E1E"/>
                  <w:spacing w:line="285" w:lineRule="atLeast"/>
                </w:pPr>
              </w:pPrChange>
            </w:pPr>
            <w:del w:id="3109" w:author="Donovan Goode [2]" w:date="2018-11-09T10:04:00Z">
              <w:r w:rsidRPr="0065517F" w:rsidDel="008B6AF4">
                <w:rPr>
                  <w:rFonts w:ascii="Consolas" w:eastAsia="Times New Roman" w:hAnsi="Consolas" w:cs="Times New Roman"/>
                  <w:color w:val="D4D4D4"/>
                  <w:sz w:val="21"/>
                  <w:szCs w:val="21"/>
                </w:rPr>
                <w:delText xml:space="preserve">           </w:delText>
              </w:r>
            </w:del>
          </w:p>
          <w:p w14:paraId="1D7D3665" w14:textId="77777777" w:rsidR="00ED1509" w:rsidRPr="0065517F" w:rsidDel="008B6AF4" w:rsidRDefault="00ED1509">
            <w:pPr>
              <w:pStyle w:val="Heading1Numbered"/>
              <w:rPr>
                <w:del w:id="3110" w:author="Donovan Goode [2]" w:date="2018-11-09T10:04:00Z"/>
                <w:rFonts w:ascii="Consolas" w:eastAsia="Times New Roman" w:hAnsi="Consolas" w:cs="Times New Roman"/>
                <w:color w:val="D4D4D4"/>
                <w:sz w:val="21"/>
                <w:szCs w:val="21"/>
              </w:rPr>
              <w:pPrChange w:id="3111" w:author="Donovan Goode [2]" w:date="2018-11-09T10:05:00Z">
                <w:pPr>
                  <w:framePr w:hSpace="180" w:wrap="around" w:vAnchor="text" w:hAnchor="margin" w:xAlign="center" w:y="130"/>
                  <w:shd w:val="clear" w:color="auto" w:fill="1E1E1E"/>
                  <w:spacing w:line="285" w:lineRule="atLeast"/>
                </w:pPr>
              </w:pPrChange>
            </w:pPr>
            <w:del w:id="3112"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portalApplicantID</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'{{portalApplicant.id}}'</w:delText>
              </w:r>
            </w:del>
          </w:p>
          <w:p w14:paraId="679C7344" w14:textId="77777777" w:rsidR="00ED1509" w:rsidRPr="0065517F" w:rsidDel="008B6AF4" w:rsidRDefault="00ED1509">
            <w:pPr>
              <w:pStyle w:val="Heading1Numbered"/>
              <w:rPr>
                <w:del w:id="3113" w:author="Donovan Goode [2]" w:date="2018-11-09T10:04:00Z"/>
                <w:rFonts w:ascii="Consolas" w:eastAsia="Times New Roman" w:hAnsi="Consolas" w:cs="Times New Roman"/>
                <w:color w:val="D4D4D4"/>
                <w:sz w:val="21"/>
                <w:szCs w:val="21"/>
              </w:rPr>
              <w:pPrChange w:id="3114" w:author="Donovan Goode [2]" w:date="2018-11-09T10:05:00Z">
                <w:pPr>
                  <w:framePr w:hSpace="180" w:wrap="around" w:vAnchor="text" w:hAnchor="margin" w:xAlign="center" w:y="130"/>
                  <w:shd w:val="clear" w:color="auto" w:fill="1E1E1E"/>
                  <w:spacing w:line="285" w:lineRule="atLeast"/>
                </w:pPr>
              </w:pPrChange>
            </w:pPr>
            <w:del w:id="3115"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'{{portalApplicant.fullname}}'</w:delText>
              </w:r>
            </w:del>
          </w:p>
          <w:p w14:paraId="77FEE8D7" w14:textId="77777777" w:rsidR="00ED1509" w:rsidRPr="0065517F" w:rsidDel="008B6AF4" w:rsidRDefault="00ED1509">
            <w:pPr>
              <w:pStyle w:val="Heading1Numbered"/>
              <w:rPr>
                <w:del w:id="3116" w:author="Donovan Goode [2]" w:date="2018-11-09T10:04:00Z"/>
                <w:rFonts w:ascii="Consolas" w:eastAsia="Times New Roman" w:hAnsi="Consolas" w:cs="Times New Roman"/>
                <w:color w:val="D4D4D4"/>
                <w:sz w:val="21"/>
                <w:szCs w:val="21"/>
              </w:rPr>
              <w:pPrChange w:id="3117" w:author="Donovan Goode [2]" w:date="2018-11-09T10:05:00Z">
                <w:pPr>
                  <w:framePr w:hSpace="180" w:wrap="around" w:vAnchor="text" w:hAnchor="margin" w:xAlign="center" w:y="130"/>
                  <w:shd w:val="clear" w:color="auto" w:fill="1E1E1E"/>
                  <w:spacing w:line="285" w:lineRule="atLeast"/>
                </w:pPr>
              </w:pPrChange>
            </w:pPr>
            <w:del w:id="3118"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portalApplicantEntityLogicalName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'{{portalApplicant.logicalname}}'</w:delText>
              </w:r>
            </w:del>
          </w:p>
          <w:p w14:paraId="09378AF4" w14:textId="77777777" w:rsidR="00ED1509" w:rsidRPr="0065517F" w:rsidDel="008B6AF4" w:rsidRDefault="00ED1509">
            <w:pPr>
              <w:pStyle w:val="Heading1Numbered"/>
              <w:rPr>
                <w:del w:id="3119" w:author="Donovan Goode [2]" w:date="2018-11-09T10:04:00Z"/>
                <w:rFonts w:ascii="Consolas" w:eastAsia="Times New Roman" w:hAnsi="Consolas" w:cs="Times New Roman"/>
                <w:color w:val="D4D4D4"/>
                <w:sz w:val="21"/>
                <w:szCs w:val="21"/>
              </w:rPr>
              <w:pPrChange w:id="3120" w:author="Donovan Goode [2]" w:date="2018-11-09T10:05:00Z">
                <w:pPr>
                  <w:framePr w:hSpace="180" w:wrap="around" w:vAnchor="text" w:hAnchor="margin" w:xAlign="center" w:y="130"/>
                  <w:shd w:val="clear" w:color="auto" w:fill="1E1E1E"/>
                  <w:spacing w:line="285" w:lineRule="atLeast"/>
                </w:pPr>
              </w:pPrChange>
            </w:pPr>
            <w:del w:id="3121"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portalApplicantFirstname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'{{portalApplicant.firstname}}'</w:delText>
              </w:r>
            </w:del>
          </w:p>
          <w:p w14:paraId="32DA5615" w14:textId="77777777" w:rsidR="00ED1509" w:rsidRPr="0065517F" w:rsidDel="008B6AF4" w:rsidRDefault="00ED1509">
            <w:pPr>
              <w:pStyle w:val="Heading1Numbered"/>
              <w:rPr>
                <w:del w:id="3122" w:author="Donovan Goode [2]" w:date="2018-11-09T10:04:00Z"/>
                <w:rFonts w:ascii="Consolas" w:eastAsia="Times New Roman" w:hAnsi="Consolas" w:cs="Times New Roman"/>
                <w:color w:val="D4D4D4"/>
                <w:sz w:val="21"/>
                <w:szCs w:val="21"/>
              </w:rPr>
              <w:pPrChange w:id="3123" w:author="Donovan Goode [2]" w:date="2018-11-09T10:05:00Z">
                <w:pPr>
                  <w:framePr w:hSpace="180" w:wrap="around" w:vAnchor="text" w:hAnchor="margin" w:xAlign="center" w:y="130"/>
                  <w:shd w:val="clear" w:color="auto" w:fill="1E1E1E"/>
                  <w:spacing w:line="285" w:lineRule="atLeast"/>
                </w:pPr>
              </w:pPrChange>
            </w:pPr>
            <w:del w:id="3124"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portalApplicantMiddlename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'{{portalApplicant.middlename}}'</w:delText>
              </w:r>
            </w:del>
          </w:p>
          <w:p w14:paraId="7D253A3E" w14:textId="77777777" w:rsidR="00ED1509" w:rsidRPr="0065517F" w:rsidDel="008B6AF4" w:rsidRDefault="00ED1509">
            <w:pPr>
              <w:pStyle w:val="Heading1Numbered"/>
              <w:rPr>
                <w:del w:id="3125" w:author="Donovan Goode [2]" w:date="2018-11-09T10:04:00Z"/>
                <w:rFonts w:ascii="Consolas" w:eastAsia="Times New Roman" w:hAnsi="Consolas" w:cs="Times New Roman"/>
                <w:color w:val="D4D4D4"/>
                <w:sz w:val="21"/>
                <w:szCs w:val="21"/>
              </w:rPr>
              <w:pPrChange w:id="3126" w:author="Donovan Goode [2]" w:date="2018-11-09T10:05:00Z">
                <w:pPr>
                  <w:framePr w:hSpace="180" w:wrap="around" w:vAnchor="text" w:hAnchor="margin" w:xAlign="center" w:y="130"/>
                  <w:shd w:val="clear" w:color="auto" w:fill="1E1E1E"/>
                  <w:spacing w:line="285" w:lineRule="atLeast"/>
                </w:pPr>
              </w:pPrChange>
            </w:pPr>
            <w:del w:id="3127"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portalApplicantLastname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'{{portalApplicant.lastname}}'</w:delText>
              </w:r>
            </w:del>
          </w:p>
          <w:p w14:paraId="18385BD4" w14:textId="77777777" w:rsidR="00ED1509" w:rsidRPr="0065517F" w:rsidDel="008B6AF4" w:rsidRDefault="00ED1509">
            <w:pPr>
              <w:pStyle w:val="Heading1Numbered"/>
              <w:rPr>
                <w:del w:id="3128" w:author="Donovan Goode [2]" w:date="2018-11-09T10:04:00Z"/>
                <w:rFonts w:ascii="Consolas" w:eastAsia="Times New Roman" w:hAnsi="Consolas" w:cs="Times New Roman"/>
                <w:color w:val="D4D4D4"/>
                <w:sz w:val="21"/>
                <w:szCs w:val="21"/>
              </w:rPr>
              <w:pPrChange w:id="3129" w:author="Donovan Goode [2]" w:date="2018-11-09T10:05:00Z">
                <w:pPr>
                  <w:framePr w:hSpace="180" w:wrap="around" w:vAnchor="text" w:hAnchor="margin" w:xAlign="center" w:y="130"/>
                  <w:shd w:val="clear" w:color="auto" w:fill="1E1E1E"/>
                  <w:spacing w:line="285" w:lineRule="atLeast"/>
                </w:pPr>
              </w:pPrChange>
            </w:pPr>
            <w:del w:id="3130"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portalApplicantSSN</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'{{portalApplicant.govmod_socialsecuritynumber}}'</w:delText>
              </w:r>
            </w:del>
          </w:p>
          <w:p w14:paraId="45279EDE" w14:textId="77777777" w:rsidR="00ED1509" w:rsidRPr="0065517F" w:rsidDel="008B6AF4" w:rsidRDefault="00ED1509">
            <w:pPr>
              <w:pStyle w:val="Heading1Numbered"/>
              <w:rPr>
                <w:del w:id="3131" w:author="Donovan Goode [2]" w:date="2018-11-09T10:04:00Z"/>
                <w:rFonts w:ascii="Consolas" w:eastAsia="Times New Roman" w:hAnsi="Consolas" w:cs="Times New Roman"/>
                <w:color w:val="D4D4D4"/>
                <w:sz w:val="21"/>
                <w:szCs w:val="21"/>
              </w:rPr>
              <w:pPrChange w:id="3132" w:author="Donovan Goode [2]" w:date="2018-11-09T10:05:00Z">
                <w:pPr>
                  <w:framePr w:hSpace="180" w:wrap="around" w:vAnchor="text" w:hAnchor="margin" w:xAlign="center" w:y="130"/>
                  <w:shd w:val="clear" w:color="auto" w:fill="1E1E1E"/>
                  <w:spacing w:line="285" w:lineRule="atLeast"/>
                </w:pPr>
              </w:pPrChange>
            </w:pPr>
            <w:del w:id="3133"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portalApplicantDOB</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'{{portalApplicant.govmod_dateofbirth_description}}'</w:delText>
              </w:r>
            </w:del>
          </w:p>
          <w:p w14:paraId="1C069619" w14:textId="77777777" w:rsidR="00ED1509" w:rsidRPr="0065517F" w:rsidDel="008B6AF4" w:rsidRDefault="00ED1509">
            <w:pPr>
              <w:pStyle w:val="Heading1Numbered"/>
              <w:rPr>
                <w:del w:id="3134" w:author="Donovan Goode [2]" w:date="2018-11-09T10:04:00Z"/>
                <w:rFonts w:ascii="Consolas" w:eastAsia="Times New Roman" w:hAnsi="Consolas" w:cs="Times New Roman"/>
                <w:color w:val="D4D4D4"/>
                <w:sz w:val="21"/>
                <w:szCs w:val="21"/>
              </w:rPr>
              <w:pPrChange w:id="3135" w:author="Donovan Goode [2]" w:date="2018-11-09T10:05:00Z">
                <w:pPr>
                  <w:framePr w:hSpace="180" w:wrap="around" w:vAnchor="text" w:hAnchor="margin" w:xAlign="center" w:y="130"/>
                  <w:shd w:val="clear" w:color="auto" w:fill="1E1E1E"/>
                  <w:spacing w:line="285" w:lineRule="atLeast"/>
                </w:pPr>
              </w:pPrChange>
            </w:pPr>
          </w:p>
          <w:p w14:paraId="43B902B1" w14:textId="77777777" w:rsidR="00ED1509" w:rsidRPr="0065517F" w:rsidDel="008B6AF4" w:rsidRDefault="00ED1509">
            <w:pPr>
              <w:pStyle w:val="Heading1Numbered"/>
              <w:rPr>
                <w:del w:id="3136" w:author="Donovan Goode [2]" w:date="2018-11-09T10:04:00Z"/>
                <w:rFonts w:ascii="Consolas" w:eastAsia="Times New Roman" w:hAnsi="Consolas" w:cs="Times New Roman"/>
                <w:color w:val="D4D4D4"/>
                <w:sz w:val="21"/>
                <w:szCs w:val="21"/>
              </w:rPr>
              <w:pPrChange w:id="3137" w:author="Donovan Goode [2]" w:date="2018-11-09T10:05:00Z">
                <w:pPr>
                  <w:framePr w:hSpace="180" w:wrap="around" w:vAnchor="text" w:hAnchor="margin" w:xAlign="center" w:y="130"/>
                  <w:shd w:val="clear" w:color="auto" w:fill="1E1E1E"/>
                  <w:spacing w:line="285" w:lineRule="atLeast"/>
                </w:pPr>
              </w:pPrChange>
            </w:pPr>
            <w:del w:id="3138"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document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ready</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function</w:delText>
              </w:r>
              <w:r w:rsidRPr="0065517F" w:rsidDel="008B6AF4">
                <w:rPr>
                  <w:rFonts w:ascii="Consolas" w:eastAsia="Times New Roman" w:hAnsi="Consolas" w:cs="Times New Roman"/>
                  <w:color w:val="D4D4D4"/>
                  <w:sz w:val="21"/>
                  <w:szCs w:val="21"/>
                </w:rPr>
                <w:delText>() {</w:delText>
              </w:r>
            </w:del>
          </w:p>
          <w:p w14:paraId="2BA91053" w14:textId="77777777" w:rsidR="00ED1509" w:rsidRPr="0065517F" w:rsidDel="008B6AF4" w:rsidRDefault="00ED1509">
            <w:pPr>
              <w:pStyle w:val="Heading1Numbered"/>
              <w:rPr>
                <w:del w:id="3139" w:author="Donovan Goode [2]" w:date="2018-11-09T10:04:00Z"/>
                <w:rFonts w:ascii="Consolas" w:eastAsia="Times New Roman" w:hAnsi="Consolas" w:cs="Times New Roman"/>
                <w:color w:val="D4D4D4"/>
                <w:sz w:val="21"/>
                <w:szCs w:val="21"/>
              </w:rPr>
              <w:pPrChange w:id="3140" w:author="Donovan Goode [2]" w:date="2018-11-09T10:05:00Z">
                <w:pPr>
                  <w:framePr w:hSpace="180" w:wrap="around" w:vAnchor="text" w:hAnchor="margin" w:xAlign="center" w:y="130"/>
                  <w:shd w:val="clear" w:color="auto" w:fill="1E1E1E"/>
                  <w:spacing w:line="285" w:lineRule="atLeast"/>
                </w:pPr>
              </w:pPrChange>
            </w:pPr>
            <w:del w:id="3141"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portalApplicantID</w:delText>
              </w:r>
              <w:r w:rsidRPr="0065517F" w:rsidDel="008B6AF4">
                <w:rPr>
                  <w:rFonts w:ascii="Consolas" w:eastAsia="Times New Roman" w:hAnsi="Consolas" w:cs="Times New Roman"/>
                  <w:color w:val="D4D4D4"/>
                  <w:sz w:val="21"/>
                  <w:szCs w:val="21"/>
                </w:rPr>
                <w:delText>);</w:delText>
              </w:r>
            </w:del>
          </w:p>
          <w:p w14:paraId="0FE419B2" w14:textId="77777777" w:rsidR="00ED1509" w:rsidRPr="0065517F" w:rsidDel="008B6AF4" w:rsidRDefault="00ED1509">
            <w:pPr>
              <w:pStyle w:val="Heading1Numbered"/>
              <w:rPr>
                <w:del w:id="3142" w:author="Donovan Goode [2]" w:date="2018-11-09T10:04:00Z"/>
                <w:rFonts w:ascii="Consolas" w:eastAsia="Times New Roman" w:hAnsi="Consolas" w:cs="Times New Roman"/>
                <w:color w:val="D4D4D4"/>
                <w:sz w:val="21"/>
                <w:szCs w:val="21"/>
              </w:rPr>
              <w:pPrChange w:id="3143" w:author="Donovan Goode [2]" w:date="2018-11-09T10:05:00Z">
                <w:pPr>
                  <w:framePr w:hSpace="180" w:wrap="around" w:vAnchor="text" w:hAnchor="margin" w:xAlign="center" w:y="130"/>
                  <w:shd w:val="clear" w:color="auto" w:fill="1E1E1E"/>
                  <w:spacing w:line="285" w:lineRule="atLeast"/>
                </w:pPr>
              </w:pPrChange>
            </w:pPr>
            <w:del w:id="3144"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"#govmod_portalapplicantid_name"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portalApplicantName</w:delText>
              </w:r>
              <w:r w:rsidRPr="0065517F" w:rsidDel="008B6AF4">
                <w:rPr>
                  <w:rFonts w:ascii="Consolas" w:eastAsia="Times New Roman" w:hAnsi="Consolas" w:cs="Times New Roman"/>
                  <w:color w:val="D4D4D4"/>
                  <w:sz w:val="21"/>
                  <w:szCs w:val="21"/>
                </w:rPr>
                <w:delText xml:space="preserve">);  </w:delText>
              </w:r>
            </w:del>
          </w:p>
          <w:p w14:paraId="3CBA7777" w14:textId="77777777" w:rsidR="00ED1509" w:rsidRPr="0065517F" w:rsidDel="008B6AF4" w:rsidRDefault="00ED1509">
            <w:pPr>
              <w:pStyle w:val="Heading1Numbered"/>
              <w:rPr>
                <w:del w:id="3145" w:author="Donovan Goode [2]" w:date="2018-11-09T10:04:00Z"/>
                <w:rFonts w:ascii="Consolas" w:eastAsia="Times New Roman" w:hAnsi="Consolas" w:cs="Times New Roman"/>
                <w:color w:val="D4D4D4"/>
                <w:sz w:val="21"/>
                <w:szCs w:val="21"/>
              </w:rPr>
              <w:pPrChange w:id="3146" w:author="Donovan Goode [2]" w:date="2018-11-09T10:05:00Z">
                <w:pPr>
                  <w:framePr w:hSpace="180" w:wrap="around" w:vAnchor="text" w:hAnchor="margin" w:xAlign="center" w:y="130"/>
                  <w:shd w:val="clear" w:color="auto" w:fill="1E1E1E"/>
                  <w:spacing w:line="285" w:lineRule="atLeast"/>
                </w:pPr>
              </w:pPrChange>
            </w:pPr>
            <w:del w:id="3147"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"#govmod_portalapplicantid_entityname"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portalApplicantEntityLogicalName</w:delText>
              </w:r>
              <w:r w:rsidRPr="0065517F" w:rsidDel="008B6AF4">
                <w:rPr>
                  <w:rFonts w:ascii="Consolas" w:eastAsia="Times New Roman" w:hAnsi="Consolas" w:cs="Times New Roman"/>
                  <w:color w:val="D4D4D4"/>
                  <w:sz w:val="21"/>
                  <w:szCs w:val="21"/>
                </w:rPr>
                <w:delText>);</w:delText>
              </w:r>
            </w:del>
          </w:p>
          <w:p w14:paraId="5885D3BD" w14:textId="77777777" w:rsidR="00ED1509" w:rsidRPr="0065517F" w:rsidDel="008B6AF4" w:rsidRDefault="00ED1509">
            <w:pPr>
              <w:pStyle w:val="Heading1Numbered"/>
              <w:rPr>
                <w:del w:id="3148" w:author="Donovan Goode [2]" w:date="2018-11-09T10:04:00Z"/>
                <w:rFonts w:ascii="Consolas" w:eastAsia="Times New Roman" w:hAnsi="Consolas" w:cs="Times New Roman"/>
                <w:color w:val="D4D4D4"/>
                <w:sz w:val="21"/>
                <w:szCs w:val="21"/>
              </w:rPr>
              <w:pPrChange w:id="3149" w:author="Donovan Goode [2]" w:date="2018-11-09T10:05:00Z">
                <w:pPr>
                  <w:framePr w:hSpace="180" w:wrap="around" w:vAnchor="text" w:hAnchor="margin" w:xAlign="center" w:y="130"/>
                  <w:shd w:val="clear" w:color="auto" w:fill="1E1E1E"/>
                  <w:spacing w:line="285" w:lineRule="atLeast"/>
                </w:pPr>
              </w:pPrChange>
            </w:pPr>
            <w:del w:id="3150"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portalApplicantFirstname</w:delText>
              </w:r>
              <w:r w:rsidRPr="0065517F" w:rsidDel="008B6AF4">
                <w:rPr>
                  <w:rFonts w:ascii="Consolas" w:eastAsia="Times New Roman" w:hAnsi="Consolas" w:cs="Times New Roman"/>
                  <w:color w:val="D4D4D4"/>
                  <w:sz w:val="21"/>
                  <w:szCs w:val="21"/>
                </w:rPr>
                <w:delText>);</w:delText>
              </w:r>
            </w:del>
          </w:p>
          <w:p w14:paraId="2118ECC1" w14:textId="77777777" w:rsidR="00ED1509" w:rsidRPr="0065517F" w:rsidDel="008B6AF4" w:rsidRDefault="00ED1509">
            <w:pPr>
              <w:pStyle w:val="Heading1Numbered"/>
              <w:rPr>
                <w:del w:id="3151" w:author="Donovan Goode [2]" w:date="2018-11-09T10:04:00Z"/>
                <w:rFonts w:ascii="Consolas" w:eastAsia="Times New Roman" w:hAnsi="Consolas" w:cs="Times New Roman"/>
                <w:color w:val="D4D4D4"/>
                <w:sz w:val="21"/>
                <w:szCs w:val="21"/>
              </w:rPr>
              <w:pPrChange w:id="3152" w:author="Donovan Goode [2]" w:date="2018-11-09T10:05:00Z">
                <w:pPr>
                  <w:framePr w:hSpace="180" w:wrap="around" w:vAnchor="text" w:hAnchor="margin" w:xAlign="center" w:y="130"/>
                  <w:shd w:val="clear" w:color="auto" w:fill="1E1E1E"/>
                  <w:spacing w:line="285" w:lineRule="atLeast"/>
                </w:pPr>
              </w:pPrChange>
            </w:pPr>
            <w:del w:id="3153"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"#govmod_summaryofservicessn"</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portalApplicantSSN</w:delText>
              </w:r>
              <w:r w:rsidRPr="0065517F" w:rsidDel="008B6AF4">
                <w:rPr>
                  <w:rFonts w:ascii="Consolas" w:eastAsia="Times New Roman" w:hAnsi="Consolas" w:cs="Times New Roman"/>
                  <w:color w:val="D4D4D4"/>
                  <w:sz w:val="21"/>
                  <w:szCs w:val="21"/>
                </w:rPr>
                <w:delText>);</w:delText>
              </w:r>
            </w:del>
          </w:p>
          <w:p w14:paraId="543F5B97" w14:textId="77777777" w:rsidR="00ED1509" w:rsidRPr="0065517F" w:rsidDel="008B6AF4" w:rsidRDefault="00ED1509">
            <w:pPr>
              <w:pStyle w:val="Heading1Numbered"/>
              <w:rPr>
                <w:del w:id="3154" w:author="Donovan Goode [2]" w:date="2018-11-09T10:04:00Z"/>
                <w:rFonts w:ascii="Consolas" w:eastAsia="Times New Roman" w:hAnsi="Consolas" w:cs="Times New Roman"/>
                <w:color w:val="D4D4D4"/>
                <w:sz w:val="21"/>
                <w:szCs w:val="21"/>
              </w:rPr>
              <w:pPrChange w:id="3155" w:author="Donovan Goode [2]" w:date="2018-11-09T10:05:00Z">
                <w:pPr>
                  <w:framePr w:hSpace="180" w:wrap="around" w:vAnchor="text" w:hAnchor="margin" w:xAlign="center" w:y="130"/>
                  <w:shd w:val="clear" w:color="auto" w:fill="1E1E1E"/>
                  <w:spacing w:line="285" w:lineRule="atLeast"/>
                </w:pPr>
              </w:pPrChange>
            </w:pPr>
            <w:del w:id="3156"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"#govmod_summaryofservicedateofbirth"</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portalApplicantDOB</w:delText>
              </w:r>
              <w:r w:rsidRPr="0065517F" w:rsidDel="008B6AF4">
                <w:rPr>
                  <w:rFonts w:ascii="Consolas" w:eastAsia="Times New Roman" w:hAnsi="Consolas" w:cs="Times New Roman"/>
                  <w:color w:val="D4D4D4"/>
                  <w:sz w:val="21"/>
                  <w:szCs w:val="21"/>
                </w:rPr>
                <w:delText>);</w:delText>
              </w:r>
            </w:del>
          </w:p>
          <w:p w14:paraId="1DA98188" w14:textId="77777777" w:rsidR="00ED1509" w:rsidRPr="0065517F" w:rsidDel="008B6AF4" w:rsidRDefault="00ED1509">
            <w:pPr>
              <w:pStyle w:val="Heading1Numbered"/>
              <w:rPr>
                <w:del w:id="3157" w:author="Donovan Goode [2]" w:date="2018-11-09T10:04:00Z"/>
                <w:rFonts w:ascii="Consolas" w:eastAsia="Times New Roman" w:hAnsi="Consolas" w:cs="Times New Roman"/>
                <w:color w:val="D4D4D4"/>
                <w:sz w:val="21"/>
                <w:szCs w:val="21"/>
              </w:rPr>
              <w:pPrChange w:id="3158" w:author="Donovan Goode [2]" w:date="2018-11-09T10:05:00Z">
                <w:pPr>
                  <w:framePr w:hSpace="180" w:wrap="around" w:vAnchor="text" w:hAnchor="margin" w:xAlign="center" w:y="130"/>
                  <w:shd w:val="clear" w:color="auto" w:fill="1E1E1E"/>
                  <w:spacing w:line="285" w:lineRule="atLeast"/>
                </w:pPr>
              </w:pPrChange>
            </w:pPr>
          </w:p>
          <w:p w14:paraId="0ADAF170" w14:textId="77777777" w:rsidR="00ED1509" w:rsidRPr="0065517F" w:rsidDel="008B6AF4" w:rsidRDefault="00ED1509">
            <w:pPr>
              <w:pStyle w:val="Heading1Numbered"/>
              <w:rPr>
                <w:del w:id="3159" w:author="Donovan Goode [2]" w:date="2018-11-09T10:04:00Z"/>
                <w:rFonts w:ascii="Consolas" w:eastAsia="Times New Roman" w:hAnsi="Consolas" w:cs="Times New Roman"/>
                <w:color w:val="D4D4D4"/>
                <w:sz w:val="21"/>
                <w:szCs w:val="21"/>
              </w:rPr>
              <w:pPrChange w:id="3160" w:author="Donovan Goode [2]" w:date="2018-11-09T10:05:00Z">
                <w:pPr>
                  <w:framePr w:hSpace="180" w:wrap="around" w:vAnchor="text" w:hAnchor="margin" w:xAlign="center" w:y="130"/>
                  <w:shd w:val="clear" w:color="auto" w:fill="1E1E1E"/>
                  <w:spacing w:line="285" w:lineRule="atLeast"/>
                </w:pPr>
              </w:pPrChange>
            </w:pPr>
            <w:del w:id="3161"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6A9955"/>
                  <w:sz w:val="21"/>
                  <w:szCs w:val="21"/>
                </w:rPr>
                <w:delText>//$("#crs_coventurebusinessname, #crs_addressline1, #crs_addressline2, #crs_city, #crs_zip, #crs_email, #crs_phonenumber").prop( "readonly", true );</w:delText>
              </w:r>
            </w:del>
          </w:p>
          <w:p w14:paraId="0C6CFD8E" w14:textId="77777777" w:rsidR="00ED1509" w:rsidRPr="0065517F" w:rsidDel="008B6AF4" w:rsidRDefault="00ED1509">
            <w:pPr>
              <w:pStyle w:val="Heading1Numbered"/>
              <w:rPr>
                <w:del w:id="3162" w:author="Donovan Goode [2]" w:date="2018-11-09T10:04:00Z"/>
                <w:rFonts w:ascii="Consolas" w:eastAsia="Times New Roman" w:hAnsi="Consolas" w:cs="Times New Roman"/>
                <w:color w:val="D4D4D4"/>
                <w:sz w:val="21"/>
                <w:szCs w:val="21"/>
              </w:rPr>
              <w:pPrChange w:id="3163" w:author="Donovan Goode [2]" w:date="2018-11-09T10:05:00Z">
                <w:pPr>
                  <w:framePr w:hSpace="180" w:wrap="around" w:vAnchor="text" w:hAnchor="margin" w:xAlign="center" w:y="130"/>
                  <w:shd w:val="clear" w:color="auto" w:fill="1E1E1E"/>
                  <w:spacing w:line="285" w:lineRule="atLeast"/>
                </w:pPr>
              </w:pPrChange>
            </w:pPr>
            <w:del w:id="3164"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6A9955"/>
                  <w:sz w:val="21"/>
                  <w:szCs w:val="21"/>
                </w:rPr>
                <w:delText>//$("#crs_state").attr("style", "pointer-events: none;");</w:delText>
              </w:r>
            </w:del>
          </w:p>
          <w:p w14:paraId="4C47D5FA" w14:textId="77777777" w:rsidR="00ED1509" w:rsidRPr="0065517F" w:rsidDel="008B6AF4" w:rsidRDefault="00ED1509">
            <w:pPr>
              <w:pStyle w:val="Heading1Numbered"/>
              <w:rPr>
                <w:del w:id="3165" w:author="Donovan Goode [2]" w:date="2018-11-09T10:04:00Z"/>
                <w:rFonts w:ascii="Consolas" w:eastAsia="Times New Roman" w:hAnsi="Consolas" w:cs="Times New Roman"/>
                <w:color w:val="D4D4D4"/>
                <w:sz w:val="21"/>
                <w:szCs w:val="21"/>
              </w:rPr>
              <w:pPrChange w:id="3166" w:author="Donovan Goode [2]" w:date="2018-11-09T10:05:00Z">
                <w:pPr>
                  <w:framePr w:hSpace="180" w:wrap="around" w:vAnchor="text" w:hAnchor="margin" w:xAlign="center" w:y="130"/>
                  <w:shd w:val="clear" w:color="auto" w:fill="1E1E1E"/>
                  <w:spacing w:line="285" w:lineRule="atLeast"/>
                </w:pPr>
              </w:pPrChange>
            </w:pPr>
            <w:del w:id="3167" w:author="Donovan Goode [2]" w:date="2018-11-09T10:04:00Z">
              <w:r w:rsidRPr="0065517F" w:rsidDel="008B6AF4">
                <w:rPr>
                  <w:rFonts w:ascii="Consolas" w:eastAsia="Times New Roman" w:hAnsi="Consolas" w:cs="Times New Roman"/>
                  <w:color w:val="D4D4D4"/>
                  <w:sz w:val="21"/>
                  <w:szCs w:val="21"/>
                </w:rPr>
                <w:delText xml:space="preserve">               </w:delText>
              </w:r>
            </w:del>
          </w:p>
          <w:p w14:paraId="7AE8A3CB" w14:textId="77777777" w:rsidR="00ED1509" w:rsidRPr="0065517F" w:rsidDel="008B6AF4" w:rsidRDefault="00ED1509">
            <w:pPr>
              <w:pStyle w:val="Heading1Numbered"/>
              <w:rPr>
                <w:del w:id="3168" w:author="Donovan Goode [2]" w:date="2018-11-09T10:04:00Z"/>
                <w:rFonts w:ascii="Consolas" w:eastAsia="Times New Roman" w:hAnsi="Consolas" w:cs="Times New Roman"/>
                <w:color w:val="D4D4D4"/>
                <w:sz w:val="21"/>
                <w:szCs w:val="21"/>
              </w:rPr>
              <w:pPrChange w:id="3169" w:author="Donovan Goode [2]" w:date="2018-11-09T10:05:00Z">
                <w:pPr>
                  <w:framePr w:hSpace="180" w:wrap="around" w:vAnchor="text" w:hAnchor="margin" w:xAlign="center" w:y="130"/>
                  <w:shd w:val="clear" w:color="auto" w:fill="1E1E1E"/>
                  <w:spacing w:line="285" w:lineRule="atLeast"/>
                </w:pPr>
              </w:pPrChange>
            </w:pPr>
            <w:del w:id="3170" w:author="Donovan Goode [2]" w:date="2018-11-09T10:04:00Z">
              <w:r w:rsidRPr="0065517F" w:rsidDel="008B6AF4">
                <w:rPr>
                  <w:rFonts w:ascii="Consolas" w:eastAsia="Times New Roman" w:hAnsi="Consolas" w:cs="Times New Roman"/>
                  <w:color w:val="D4D4D4"/>
                  <w:sz w:val="21"/>
                  <w:szCs w:val="21"/>
                </w:rPr>
                <w:delText xml:space="preserve">            });</w:delText>
              </w:r>
            </w:del>
          </w:p>
          <w:p w14:paraId="49E0A9FE" w14:textId="77777777" w:rsidR="00ED1509" w:rsidRPr="0065517F" w:rsidDel="008B6AF4" w:rsidRDefault="00ED1509">
            <w:pPr>
              <w:pStyle w:val="Heading1Numbered"/>
              <w:rPr>
                <w:del w:id="3171" w:author="Donovan Goode [2]" w:date="2018-11-09T10:04:00Z"/>
                <w:rFonts w:ascii="Consolas" w:eastAsia="Times New Roman" w:hAnsi="Consolas" w:cs="Times New Roman"/>
                <w:color w:val="D4D4D4"/>
                <w:sz w:val="21"/>
                <w:szCs w:val="21"/>
              </w:rPr>
              <w:pPrChange w:id="3172" w:author="Donovan Goode [2]" w:date="2018-11-09T10:05:00Z">
                <w:pPr>
                  <w:framePr w:hSpace="180" w:wrap="around" w:vAnchor="text" w:hAnchor="margin" w:xAlign="center" w:y="130"/>
                  <w:shd w:val="clear" w:color="auto" w:fill="1E1E1E"/>
                  <w:spacing w:line="285" w:lineRule="atLeast"/>
                </w:pPr>
              </w:pPrChange>
            </w:pPr>
            <w:del w:id="3173" w:author="Donovan Goode [2]"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808080"/>
                  <w:sz w:val="21"/>
                  <w:szCs w:val="21"/>
                </w:rPr>
                <w:delText>&lt;/</w:delText>
              </w:r>
              <w:r w:rsidRPr="0065517F" w:rsidDel="008B6AF4">
                <w:rPr>
                  <w:rFonts w:ascii="Consolas" w:eastAsia="Times New Roman" w:hAnsi="Consolas" w:cs="Times New Roman"/>
                  <w:color w:val="569CD6"/>
                  <w:sz w:val="21"/>
                  <w:szCs w:val="21"/>
                </w:rPr>
                <w:delText>script</w:delText>
              </w:r>
              <w:r w:rsidRPr="0065517F" w:rsidDel="008B6AF4">
                <w:rPr>
                  <w:rFonts w:ascii="Consolas" w:eastAsia="Times New Roman" w:hAnsi="Consolas" w:cs="Times New Roman"/>
                  <w:color w:val="808080"/>
                  <w:sz w:val="21"/>
                  <w:szCs w:val="21"/>
                </w:rPr>
                <w:delText>&gt;</w:delText>
              </w:r>
              <w:r w:rsidRPr="0065517F" w:rsidDel="008B6AF4">
                <w:rPr>
                  <w:rFonts w:ascii="Consolas" w:eastAsia="Times New Roman" w:hAnsi="Consolas" w:cs="Times New Roman"/>
                  <w:color w:val="D4D4D4"/>
                  <w:sz w:val="21"/>
                  <w:szCs w:val="21"/>
                </w:rPr>
                <w:delText xml:space="preserve">    </w:delText>
              </w:r>
            </w:del>
          </w:p>
          <w:p w14:paraId="4AE649DE" w14:textId="77777777" w:rsidR="00ED1509" w:rsidRPr="0065517F" w:rsidDel="008B6AF4" w:rsidRDefault="00ED1509">
            <w:pPr>
              <w:pStyle w:val="Heading1Numbered"/>
              <w:rPr>
                <w:del w:id="3174" w:author="Donovan Goode [2]" w:date="2018-11-09T10:04:00Z"/>
                <w:rFonts w:ascii="Consolas" w:eastAsia="Times New Roman" w:hAnsi="Consolas" w:cs="Times New Roman"/>
                <w:color w:val="D4D4D4"/>
                <w:sz w:val="21"/>
                <w:szCs w:val="21"/>
              </w:rPr>
              <w:pPrChange w:id="3175" w:author="Donovan Goode [2]" w:date="2018-11-09T10:05:00Z">
                <w:pPr>
                  <w:framePr w:hSpace="180" w:wrap="around" w:vAnchor="text" w:hAnchor="margin" w:xAlign="center" w:y="130"/>
                  <w:shd w:val="clear" w:color="auto" w:fill="1E1E1E"/>
                  <w:spacing w:after="240" w:line="285" w:lineRule="atLeast"/>
                </w:pPr>
              </w:pPrChange>
            </w:pPr>
          </w:p>
          <w:p w14:paraId="7FACA642" w14:textId="77777777" w:rsidR="00ED1509" w:rsidRPr="0065517F" w:rsidDel="008B6AF4" w:rsidRDefault="00ED1509">
            <w:pPr>
              <w:pStyle w:val="Heading1Numbered"/>
              <w:rPr>
                <w:del w:id="3176" w:author="Donovan Goode [2]" w:date="2018-11-09T10:04:00Z"/>
                <w:rFonts w:ascii="Consolas" w:eastAsia="Times New Roman" w:hAnsi="Consolas" w:cs="Times New Roman"/>
                <w:color w:val="D4D4D4"/>
                <w:sz w:val="21"/>
                <w:szCs w:val="21"/>
              </w:rPr>
              <w:pPrChange w:id="3177" w:author="Donovan Goode [2]" w:date="2018-11-09T10:05:00Z">
                <w:pPr>
                  <w:framePr w:hSpace="180" w:wrap="around" w:vAnchor="text" w:hAnchor="margin" w:xAlign="center" w:y="130"/>
                  <w:shd w:val="clear" w:color="auto" w:fill="1E1E1E"/>
                  <w:spacing w:line="285" w:lineRule="atLeast"/>
                </w:pPr>
              </w:pPrChange>
            </w:pPr>
            <w:del w:id="3178" w:author="Donovan Goode [2]"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endblock</w:delText>
              </w:r>
              <w:r w:rsidRPr="0065517F" w:rsidDel="008B6AF4">
                <w:rPr>
                  <w:rFonts w:ascii="Consolas" w:eastAsia="Times New Roman" w:hAnsi="Consolas" w:cs="Times New Roman"/>
                  <w:color w:val="D4D4D4"/>
                  <w:sz w:val="21"/>
                  <w:szCs w:val="21"/>
                </w:rPr>
                <w:delText xml:space="preserve"> %}</w:delText>
              </w:r>
            </w:del>
          </w:p>
          <w:p w14:paraId="1D731F4D" w14:textId="77777777" w:rsidR="00ED1509" w:rsidRPr="006928EC" w:rsidDel="008B6AF4" w:rsidRDefault="00ED1509">
            <w:pPr>
              <w:pStyle w:val="Heading1Numbered"/>
              <w:rPr>
                <w:del w:id="3179" w:author="Donovan Goode [2]" w:date="2018-11-09T10:04:00Z"/>
                <w:rFonts w:ascii="Consolas" w:eastAsia="Times New Roman" w:hAnsi="Consolas" w:cs="Times New Roman"/>
                <w:color w:val="808080"/>
                <w:sz w:val="21"/>
                <w:szCs w:val="21"/>
              </w:rPr>
              <w:pPrChange w:id="3180" w:author="Donovan Goode [2]" w:date="2018-11-09T10:05:00Z">
                <w:pPr>
                  <w:framePr w:hSpace="180" w:wrap="around" w:vAnchor="text" w:hAnchor="margin" w:xAlign="center" w:y="130"/>
                  <w:shd w:val="clear" w:color="auto" w:fill="1E1E1E"/>
                  <w:spacing w:line="285" w:lineRule="atLeast"/>
                </w:pPr>
              </w:pPrChange>
            </w:pPr>
          </w:p>
        </w:tc>
      </w:tr>
    </w:tbl>
    <w:p w14:paraId="4A578C6A" w14:textId="77777777" w:rsidR="00ED1509" w:rsidDel="008B6AF4" w:rsidRDefault="00ED1509">
      <w:pPr>
        <w:pStyle w:val="Heading1Numbered"/>
        <w:rPr>
          <w:del w:id="3181" w:author="Donovan Goode [2]" w:date="2018-11-09T10:04:00Z"/>
        </w:rPr>
        <w:pPrChange w:id="3182" w:author="Donovan Goode [2]" w:date="2018-11-09T10:05:00Z">
          <w:pPr/>
        </w:pPrChange>
      </w:pPr>
    </w:p>
    <w:p w14:paraId="1BB29D4B" w14:textId="77777777" w:rsidR="00ED1509" w:rsidDel="008B6AF4" w:rsidRDefault="00ED1509">
      <w:pPr>
        <w:pStyle w:val="Heading1Numbered"/>
        <w:rPr>
          <w:del w:id="3183" w:author="Donovan Goode [2]" w:date="2018-11-09T10:04:00Z"/>
          <w:highlight w:val="yellow"/>
        </w:rPr>
        <w:pPrChange w:id="3184" w:author="Donovan Goode [2]" w:date="2018-11-09T10:05:00Z">
          <w:pPr>
            <w:pStyle w:val="Heading3Numbered"/>
          </w:pPr>
        </w:pPrChange>
      </w:pPr>
      <w:del w:id="3185" w:author="Donovan Goode [2]" w:date="2018-11-09T10:04:00Z">
        <w:r w:rsidRPr="00B31E4E" w:rsidDel="008B6AF4">
          <w:rPr>
            <w:highlight w:val="yellow"/>
          </w:rPr>
          <w:delText>ORA Home Page Slider:</w:delText>
        </w:r>
      </w:del>
    </w:p>
    <w:tbl>
      <w:tblPr>
        <w:tblStyle w:val="TableGrid"/>
        <w:tblW w:w="0" w:type="auto"/>
        <w:tblLook w:val="04A0" w:firstRow="1" w:lastRow="0" w:firstColumn="1" w:lastColumn="0" w:noHBand="0" w:noVBand="1"/>
      </w:tblPr>
      <w:tblGrid>
        <w:gridCol w:w="9360"/>
      </w:tblGrid>
      <w:tr w:rsidR="00ED1509" w:rsidDel="008B6AF4" w14:paraId="00FFBD6A" w14:textId="7525EECE" w:rsidTr="00A52519">
        <w:trPr>
          <w:cnfStyle w:val="100000000000" w:firstRow="1" w:lastRow="0" w:firstColumn="0" w:lastColumn="0" w:oddVBand="0" w:evenVBand="0" w:oddHBand="0" w:evenHBand="0" w:firstRowFirstColumn="0" w:firstRowLastColumn="0" w:lastRowFirstColumn="0" w:lastRowLastColumn="0"/>
          <w:del w:id="3186" w:author="Donovan Goode [2]" w:date="2018-11-09T10:04:00Z"/>
        </w:trPr>
        <w:tc>
          <w:tcPr>
            <w:tcW w:w="9350" w:type="dxa"/>
          </w:tcPr>
          <w:p w14:paraId="2E491778" w14:textId="77777777" w:rsidR="00ED1509" w:rsidRPr="0041222C" w:rsidDel="008B6AF4" w:rsidRDefault="00ED1509">
            <w:pPr>
              <w:pStyle w:val="Heading1Numbered"/>
              <w:rPr>
                <w:del w:id="3187" w:author="Donovan Goode [2]" w:date="2018-11-09T10:04:00Z"/>
                <w:rFonts w:ascii="Consolas" w:eastAsia="Times New Roman" w:hAnsi="Consolas" w:cs="Times New Roman"/>
                <w:color w:val="D4D4D4"/>
                <w:sz w:val="21"/>
                <w:szCs w:val="21"/>
              </w:rPr>
              <w:pPrChange w:id="3188" w:author="Donovan Goode [2]" w:date="2018-11-09T10:05:00Z">
                <w:pPr>
                  <w:shd w:val="clear" w:color="auto" w:fill="1E1E1E"/>
                  <w:spacing w:line="285" w:lineRule="atLeast"/>
                </w:pPr>
              </w:pPrChange>
            </w:pPr>
            <w:del w:id="3189" w:author="Donovan Goode [2]" w:date="2018-11-09T10:04:00Z">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"HomepageUpperContainer"</w:delText>
              </w:r>
              <w:r w:rsidRPr="0041222C" w:rsidDel="008B6AF4">
                <w:rPr>
                  <w:rFonts w:ascii="Consolas" w:eastAsia="Times New Roman" w:hAnsi="Consolas" w:cs="Times New Roman"/>
                  <w:color w:val="808080"/>
                  <w:sz w:val="21"/>
                  <w:szCs w:val="21"/>
                </w:rPr>
                <w:delText>&gt;</w:delText>
              </w:r>
            </w:del>
          </w:p>
          <w:p w14:paraId="45162C89" w14:textId="77777777" w:rsidR="00ED1509" w:rsidRPr="0041222C" w:rsidDel="008B6AF4" w:rsidRDefault="00ED1509">
            <w:pPr>
              <w:pStyle w:val="Heading1Numbered"/>
              <w:rPr>
                <w:del w:id="3190" w:author="Donovan Goode [2]" w:date="2018-11-09T10:04:00Z"/>
                <w:rFonts w:ascii="Consolas" w:eastAsia="Times New Roman" w:hAnsi="Consolas" w:cs="Times New Roman"/>
                <w:color w:val="D4D4D4"/>
                <w:sz w:val="21"/>
                <w:szCs w:val="21"/>
              </w:rPr>
              <w:pPrChange w:id="3191" w:author="Donovan Goode [2]" w:date="2018-11-09T10:05:00Z">
                <w:pPr>
                  <w:shd w:val="clear" w:color="auto" w:fill="1E1E1E"/>
                  <w:spacing w:line="285" w:lineRule="atLeast"/>
                </w:pPr>
              </w:pPrChange>
            </w:pPr>
            <w:del w:id="319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"HomepageBannerContainer"</w:delText>
              </w:r>
              <w:r w:rsidRPr="0041222C" w:rsidDel="008B6AF4">
                <w:rPr>
                  <w:rFonts w:ascii="Consolas" w:eastAsia="Times New Roman" w:hAnsi="Consolas" w:cs="Times New Roman"/>
                  <w:color w:val="808080"/>
                  <w:sz w:val="21"/>
                  <w:szCs w:val="21"/>
                </w:rPr>
                <w:delText>&gt;</w:delText>
              </w:r>
            </w:del>
          </w:p>
          <w:p w14:paraId="7EB76AB8" w14:textId="77777777" w:rsidR="00ED1509" w:rsidRPr="0041222C" w:rsidDel="008B6AF4" w:rsidRDefault="00ED1509">
            <w:pPr>
              <w:pStyle w:val="Heading1Numbered"/>
              <w:rPr>
                <w:del w:id="3193" w:author="Donovan Goode [2]" w:date="2018-11-09T10:04:00Z"/>
                <w:rFonts w:ascii="Consolas" w:eastAsia="Times New Roman" w:hAnsi="Consolas" w:cs="Times New Roman"/>
                <w:color w:val="D4D4D4"/>
                <w:sz w:val="21"/>
                <w:szCs w:val="21"/>
              </w:rPr>
              <w:pPrChange w:id="3194" w:author="Donovan Goode [2]" w:date="2018-11-09T10:05:00Z">
                <w:pPr>
                  <w:shd w:val="clear" w:color="auto" w:fill="1E1E1E"/>
                  <w:spacing w:after="240" w:line="285" w:lineRule="atLeast"/>
                </w:pPr>
              </w:pPrChange>
            </w:pPr>
          </w:p>
          <w:p w14:paraId="5D8604B6" w14:textId="77777777" w:rsidR="00ED1509" w:rsidRPr="0041222C" w:rsidDel="008B6AF4" w:rsidRDefault="00ED1509">
            <w:pPr>
              <w:pStyle w:val="Heading1Numbered"/>
              <w:rPr>
                <w:del w:id="3195" w:author="Donovan Goode [2]" w:date="2018-11-09T10:04:00Z"/>
                <w:rFonts w:ascii="Consolas" w:eastAsia="Times New Roman" w:hAnsi="Consolas" w:cs="Times New Roman"/>
                <w:color w:val="D4D4D4"/>
                <w:sz w:val="21"/>
                <w:szCs w:val="21"/>
              </w:rPr>
              <w:pPrChange w:id="3196" w:author="Donovan Goode [2]" w:date="2018-11-09T10:05:00Z">
                <w:pPr>
                  <w:shd w:val="clear" w:color="auto" w:fill="1E1E1E"/>
                  <w:spacing w:line="285" w:lineRule="atLeast"/>
                </w:pPr>
              </w:pPrChange>
            </w:pPr>
            <w:del w:id="319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"https://www.opm.gov/Banner/styles/global.css"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796F9B4C" w14:textId="77777777" w:rsidR="00ED1509" w:rsidRPr="0041222C" w:rsidDel="008B6AF4" w:rsidRDefault="00ED1509">
            <w:pPr>
              <w:pStyle w:val="Heading1Numbered"/>
              <w:rPr>
                <w:del w:id="3198" w:author="Donovan Goode [2]" w:date="2018-11-09T10:04:00Z"/>
                <w:rFonts w:ascii="Consolas" w:eastAsia="Times New Roman" w:hAnsi="Consolas" w:cs="Times New Roman"/>
                <w:color w:val="D4D4D4"/>
                <w:sz w:val="21"/>
                <w:szCs w:val="21"/>
              </w:rPr>
              <w:pPrChange w:id="3199" w:author="Donovan Goode [2]" w:date="2018-11-09T10:05:00Z">
                <w:pPr>
                  <w:shd w:val="clear" w:color="auto" w:fill="1E1E1E"/>
                  <w:spacing w:line="285" w:lineRule="atLeast"/>
                </w:pPr>
              </w:pPrChange>
            </w:pPr>
            <w:del w:id="320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6]&gt;&lt;link href="/Banner/styles/global_ie6.css" rel="stylesheet" type="text/css" /&gt;&lt;![endif]--&gt;</w:delText>
              </w:r>
            </w:del>
          </w:p>
          <w:p w14:paraId="49A5A300" w14:textId="77777777" w:rsidR="00ED1509" w:rsidRPr="0041222C" w:rsidDel="008B6AF4" w:rsidRDefault="00ED1509">
            <w:pPr>
              <w:pStyle w:val="Heading1Numbered"/>
              <w:rPr>
                <w:del w:id="3201" w:author="Donovan Goode [2]" w:date="2018-11-09T10:04:00Z"/>
                <w:rFonts w:ascii="Consolas" w:eastAsia="Times New Roman" w:hAnsi="Consolas" w:cs="Times New Roman"/>
                <w:color w:val="D4D4D4"/>
                <w:sz w:val="21"/>
                <w:szCs w:val="21"/>
              </w:rPr>
              <w:pPrChange w:id="3202" w:author="Donovan Goode [2]" w:date="2018-11-09T10:05:00Z">
                <w:pPr>
                  <w:shd w:val="clear" w:color="auto" w:fill="1E1E1E"/>
                  <w:spacing w:line="285" w:lineRule="atLeast"/>
                </w:pPr>
              </w:pPrChange>
            </w:pPr>
            <w:del w:id="320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"https://www.opm.gov/Banner/styles/anylinkmenu.css"</w:delText>
              </w:r>
              <w:r w:rsidRPr="0041222C" w:rsidDel="008B6AF4">
                <w:rPr>
                  <w:rFonts w:ascii="Consolas" w:eastAsia="Times New Roman" w:hAnsi="Consolas" w:cs="Times New Roman"/>
                  <w:color w:val="808080"/>
                  <w:sz w:val="21"/>
                  <w:szCs w:val="21"/>
                </w:rPr>
                <w:delText>&gt;</w:delText>
              </w:r>
            </w:del>
          </w:p>
          <w:p w14:paraId="726B2285" w14:textId="77777777" w:rsidR="00ED1509" w:rsidRPr="0041222C" w:rsidDel="008B6AF4" w:rsidRDefault="00ED1509">
            <w:pPr>
              <w:pStyle w:val="Heading1Numbered"/>
              <w:rPr>
                <w:del w:id="3204" w:author="Donovan Goode [2]" w:date="2018-11-09T10:04:00Z"/>
                <w:rFonts w:ascii="Consolas" w:eastAsia="Times New Roman" w:hAnsi="Consolas" w:cs="Times New Roman"/>
                <w:color w:val="D4D4D4"/>
                <w:sz w:val="21"/>
                <w:szCs w:val="21"/>
              </w:rPr>
              <w:pPrChange w:id="3205" w:author="Donovan Goode [2]" w:date="2018-11-09T10:05:00Z">
                <w:pPr>
                  <w:shd w:val="clear" w:color="auto" w:fill="1E1E1E"/>
                  <w:spacing w:line="285" w:lineRule="atLeast"/>
                </w:pPr>
              </w:pPrChange>
            </w:pPr>
            <w:del w:id="320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"https://www.opm.gov/Banner/styles/modalOverlay.css"</w:delText>
              </w:r>
              <w:r w:rsidRPr="0041222C" w:rsidDel="008B6AF4">
                <w:rPr>
                  <w:rFonts w:ascii="Consolas" w:eastAsia="Times New Roman" w:hAnsi="Consolas" w:cs="Times New Roman"/>
                  <w:color w:val="808080"/>
                  <w:sz w:val="21"/>
                  <w:szCs w:val="21"/>
                </w:rPr>
                <w:delText>&gt;</w:delText>
              </w:r>
            </w:del>
          </w:p>
          <w:p w14:paraId="13183B42" w14:textId="77777777" w:rsidR="00ED1509" w:rsidRPr="0041222C" w:rsidDel="008B6AF4" w:rsidRDefault="00ED1509">
            <w:pPr>
              <w:pStyle w:val="Heading1Numbered"/>
              <w:rPr>
                <w:del w:id="3207" w:author="Donovan Goode [2]" w:date="2018-11-09T10:04:00Z"/>
                <w:rFonts w:ascii="Consolas" w:eastAsia="Times New Roman" w:hAnsi="Consolas" w:cs="Times New Roman"/>
                <w:color w:val="D4D4D4"/>
                <w:sz w:val="21"/>
                <w:szCs w:val="21"/>
              </w:rPr>
              <w:pPrChange w:id="3208" w:author="Donovan Goode [2]" w:date="2018-11-09T10:05:00Z">
                <w:pPr>
                  <w:shd w:val="clear" w:color="auto" w:fill="1E1E1E"/>
                  <w:spacing w:line="285" w:lineRule="atLeast"/>
                </w:pPr>
              </w:pPrChange>
            </w:pPr>
            <w:del w:id="320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7]&gt;&lt;link href="/Banner/styles/global_ie7.css" rel="stylesheet" type="text/css" /&gt;&lt;![endif]--&gt;</w:delText>
              </w:r>
            </w:del>
          </w:p>
          <w:p w14:paraId="23A61F08" w14:textId="77777777" w:rsidR="00ED1509" w:rsidRPr="0041222C" w:rsidDel="008B6AF4" w:rsidRDefault="00ED1509">
            <w:pPr>
              <w:pStyle w:val="Heading1Numbered"/>
              <w:rPr>
                <w:del w:id="3210" w:author="Donovan Goode [2]" w:date="2018-11-09T10:04:00Z"/>
                <w:rFonts w:ascii="Consolas" w:eastAsia="Times New Roman" w:hAnsi="Consolas" w:cs="Times New Roman"/>
                <w:color w:val="D4D4D4"/>
                <w:sz w:val="21"/>
                <w:szCs w:val="21"/>
              </w:rPr>
              <w:pPrChange w:id="3211" w:author="Donovan Goode [2]" w:date="2018-11-09T10:05:00Z">
                <w:pPr>
                  <w:shd w:val="clear" w:color="auto" w:fill="1E1E1E"/>
                  <w:spacing w:line="285" w:lineRule="atLeast"/>
                </w:pPr>
              </w:pPrChange>
            </w:pPr>
            <w:del w:id="321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"https://www.opm.gov/Banner/styles/mainpage.css"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37013765" w14:textId="77777777" w:rsidR="00ED1509" w:rsidRPr="0041222C" w:rsidDel="008B6AF4" w:rsidRDefault="00ED1509">
            <w:pPr>
              <w:pStyle w:val="Heading1Numbered"/>
              <w:rPr>
                <w:del w:id="3213" w:author="Donovan Goode [2]" w:date="2018-11-09T10:04:00Z"/>
                <w:rFonts w:ascii="Consolas" w:eastAsia="Times New Roman" w:hAnsi="Consolas" w:cs="Times New Roman"/>
                <w:color w:val="D4D4D4"/>
                <w:sz w:val="21"/>
                <w:szCs w:val="21"/>
              </w:rPr>
              <w:pPrChange w:id="3214" w:author="Donovan Goode [2]" w:date="2018-11-09T10:05:00Z">
                <w:pPr>
                  <w:shd w:val="clear" w:color="auto" w:fill="1E1E1E"/>
                  <w:spacing w:line="285" w:lineRule="atLeast"/>
                </w:pPr>
              </w:pPrChange>
            </w:pPr>
            <w:del w:id="321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6]&gt;&lt;link href="/Banner/styles/mainpage_ie6.css" rel="stylesheet" type="text/css" /&gt;&lt;![endif]--&gt;</w:delText>
              </w:r>
            </w:del>
          </w:p>
          <w:p w14:paraId="44B6EE17" w14:textId="77777777" w:rsidR="00ED1509" w:rsidRPr="0041222C" w:rsidDel="008B6AF4" w:rsidRDefault="00ED1509">
            <w:pPr>
              <w:pStyle w:val="Heading1Numbered"/>
              <w:rPr>
                <w:del w:id="3216" w:author="Donovan Goode [2]" w:date="2018-11-09T10:04:00Z"/>
                <w:rFonts w:ascii="Consolas" w:eastAsia="Times New Roman" w:hAnsi="Consolas" w:cs="Times New Roman"/>
                <w:color w:val="D4D4D4"/>
                <w:sz w:val="21"/>
                <w:szCs w:val="21"/>
              </w:rPr>
              <w:pPrChange w:id="3217" w:author="Donovan Goode [2]" w:date="2018-11-09T10:05:00Z">
                <w:pPr>
                  <w:shd w:val="clear" w:color="auto" w:fill="1E1E1E"/>
                  <w:spacing w:line="285" w:lineRule="atLeast"/>
                </w:pPr>
              </w:pPrChange>
            </w:pPr>
            <w:del w:id="321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38D8BE60" w14:textId="77777777" w:rsidR="00ED1509" w:rsidRPr="0041222C" w:rsidDel="008B6AF4" w:rsidRDefault="00ED1509">
            <w:pPr>
              <w:pStyle w:val="Heading1Numbered"/>
              <w:rPr>
                <w:del w:id="3219" w:author="Donovan Goode [2]" w:date="2018-11-09T10:04:00Z"/>
                <w:rFonts w:ascii="Consolas" w:eastAsia="Times New Roman" w:hAnsi="Consolas" w:cs="Times New Roman"/>
                <w:color w:val="D4D4D4"/>
                <w:sz w:val="21"/>
                <w:szCs w:val="21"/>
              </w:rPr>
              <w:pPrChange w:id="3220" w:author="Donovan Goode [2]" w:date="2018-11-09T10:05:00Z">
                <w:pPr>
                  <w:shd w:val="clear" w:color="auto" w:fill="1E1E1E"/>
                  <w:spacing w:line="285" w:lineRule="atLeast"/>
                </w:pPr>
              </w:pPrChange>
            </w:pPr>
            <w:del w:id="322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"https://www.opm.gov/Banner/styles/mainpage_noscript.css"</w:delText>
              </w:r>
              <w:r w:rsidRPr="0041222C" w:rsidDel="008B6AF4">
                <w:rPr>
                  <w:rFonts w:ascii="Consolas" w:eastAsia="Times New Roman" w:hAnsi="Consolas" w:cs="Times New Roman"/>
                  <w:color w:val="808080"/>
                  <w:sz w:val="21"/>
                  <w:szCs w:val="21"/>
                </w:rPr>
                <w:delText>&gt;</w:delText>
              </w:r>
            </w:del>
          </w:p>
          <w:p w14:paraId="6E0C306E" w14:textId="77777777" w:rsidR="00ED1509" w:rsidRPr="0041222C" w:rsidDel="008B6AF4" w:rsidRDefault="00ED1509">
            <w:pPr>
              <w:pStyle w:val="Heading1Numbered"/>
              <w:rPr>
                <w:del w:id="3222" w:author="Donovan Goode [2]" w:date="2018-11-09T10:04:00Z"/>
                <w:rFonts w:ascii="Consolas" w:eastAsia="Times New Roman" w:hAnsi="Consolas" w:cs="Times New Roman"/>
                <w:color w:val="D4D4D4"/>
                <w:sz w:val="21"/>
                <w:szCs w:val="21"/>
              </w:rPr>
              <w:pPrChange w:id="3223" w:author="Donovan Goode [2]" w:date="2018-11-09T10:05:00Z">
                <w:pPr>
                  <w:shd w:val="clear" w:color="auto" w:fill="1E1E1E"/>
                  <w:spacing w:line="285" w:lineRule="atLeast"/>
                </w:pPr>
              </w:pPrChange>
            </w:pPr>
            <w:del w:id="322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64AAD7B5" w14:textId="77777777" w:rsidR="00ED1509" w:rsidRPr="0041222C" w:rsidDel="008B6AF4" w:rsidRDefault="00ED1509">
            <w:pPr>
              <w:pStyle w:val="Heading1Numbered"/>
              <w:rPr>
                <w:del w:id="3225" w:author="Donovan Goode [2]" w:date="2018-11-09T10:04:00Z"/>
                <w:rFonts w:ascii="Consolas" w:eastAsia="Times New Roman" w:hAnsi="Consolas" w:cs="Times New Roman"/>
                <w:color w:val="D4D4D4"/>
                <w:sz w:val="21"/>
                <w:szCs w:val="21"/>
              </w:rPr>
              <w:pPrChange w:id="3226" w:author="Donovan Goode [2]" w:date="2018-11-09T10:05:00Z">
                <w:pPr>
                  <w:shd w:val="clear" w:color="auto" w:fill="1E1E1E"/>
                  <w:spacing w:line="285" w:lineRule="atLeast"/>
                </w:pPr>
              </w:pPrChange>
            </w:pPr>
            <w:del w:id="322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"https://www.opm.gov/Banner/scripts/standard.js"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9221C64" w14:textId="77777777" w:rsidR="00ED1509" w:rsidRPr="0041222C" w:rsidDel="008B6AF4" w:rsidRDefault="00ED1509">
            <w:pPr>
              <w:pStyle w:val="Heading1Numbered"/>
              <w:rPr>
                <w:del w:id="3228" w:author="Donovan Goode [2]" w:date="2018-11-09T10:04:00Z"/>
                <w:rFonts w:ascii="Consolas" w:eastAsia="Times New Roman" w:hAnsi="Consolas" w:cs="Times New Roman"/>
                <w:color w:val="D4D4D4"/>
                <w:sz w:val="21"/>
                <w:szCs w:val="21"/>
              </w:rPr>
              <w:pPrChange w:id="3229" w:author="Donovan Goode [2]" w:date="2018-11-09T10:05:00Z">
                <w:pPr>
                  <w:shd w:val="clear" w:color="auto" w:fill="1E1E1E"/>
                  <w:spacing w:line="285" w:lineRule="atLeast"/>
                </w:pPr>
              </w:pPrChange>
            </w:pPr>
            <w:del w:id="323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"https://www.opm.gov/Banner/scripts/modalOverlay.js"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CA7CF70" w14:textId="77777777" w:rsidR="00ED1509" w:rsidRPr="0041222C" w:rsidDel="008B6AF4" w:rsidRDefault="00ED1509">
            <w:pPr>
              <w:pStyle w:val="Heading1Numbered"/>
              <w:rPr>
                <w:del w:id="3231" w:author="Donovan Goode [2]" w:date="2018-11-09T10:04:00Z"/>
                <w:rFonts w:ascii="Consolas" w:eastAsia="Times New Roman" w:hAnsi="Consolas" w:cs="Times New Roman"/>
                <w:color w:val="D4D4D4"/>
                <w:sz w:val="21"/>
                <w:szCs w:val="21"/>
              </w:rPr>
              <w:pPrChange w:id="3232" w:author="Donovan Goode [2]" w:date="2018-11-09T10:05:00Z">
                <w:pPr>
                  <w:shd w:val="clear" w:color="auto" w:fill="1E1E1E"/>
                  <w:spacing w:line="285" w:lineRule="atLeast"/>
                </w:pPr>
              </w:pPrChange>
            </w:pPr>
            <w:del w:id="323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isIE6</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569CD6"/>
                  <w:sz w:val="21"/>
                  <w:szCs w:val="21"/>
                </w:rPr>
                <w:delText>false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4CCDF4D9" w14:textId="77777777" w:rsidR="00ED1509" w:rsidRPr="0041222C" w:rsidDel="008B6AF4" w:rsidRDefault="00ED1509">
            <w:pPr>
              <w:pStyle w:val="Heading1Numbered"/>
              <w:rPr>
                <w:del w:id="3234" w:author="Donovan Goode [2]" w:date="2018-11-09T10:04:00Z"/>
                <w:rFonts w:ascii="Consolas" w:eastAsia="Times New Roman" w:hAnsi="Consolas" w:cs="Times New Roman"/>
                <w:color w:val="D4D4D4"/>
                <w:sz w:val="21"/>
                <w:szCs w:val="21"/>
              </w:rPr>
              <w:pPrChange w:id="3235" w:author="Donovan Goode [2]" w:date="2018-11-09T10:05:00Z">
                <w:pPr>
                  <w:shd w:val="clear" w:color="auto" w:fill="1E1E1E"/>
                  <w:spacing w:line="285" w:lineRule="atLeast"/>
                </w:pPr>
              </w:pPrChange>
            </w:pPr>
            <w:del w:id="323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IE6]&gt;&lt;script type="text/javascript"&gt; isIE6 = true; &lt;/script&gt;&lt;![endif]--&gt;</w:delText>
              </w:r>
            </w:del>
          </w:p>
          <w:p w14:paraId="1436F7BC" w14:textId="77777777" w:rsidR="00ED1509" w:rsidRPr="0041222C" w:rsidDel="008B6AF4" w:rsidRDefault="00ED1509">
            <w:pPr>
              <w:pStyle w:val="Heading1Numbered"/>
              <w:rPr>
                <w:del w:id="3237" w:author="Donovan Goode [2]" w:date="2018-11-09T10:04:00Z"/>
                <w:rFonts w:ascii="Consolas" w:eastAsia="Times New Roman" w:hAnsi="Consolas" w:cs="Times New Roman"/>
                <w:color w:val="D4D4D4"/>
                <w:sz w:val="21"/>
                <w:szCs w:val="21"/>
              </w:rPr>
              <w:pPrChange w:id="3238" w:author="Donovan Goode [2]" w:date="2018-11-09T10:05:00Z">
                <w:pPr>
                  <w:shd w:val="clear" w:color="auto" w:fill="1E1E1E"/>
                  <w:spacing w:line="285" w:lineRule="atLeast"/>
                </w:pPr>
              </w:pPrChange>
            </w:pPr>
            <w:del w:id="323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isIE9</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569CD6"/>
                  <w:sz w:val="21"/>
                  <w:szCs w:val="21"/>
                </w:rPr>
                <w:delText>false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BCAA50A" w14:textId="77777777" w:rsidR="00ED1509" w:rsidRPr="0041222C" w:rsidDel="008B6AF4" w:rsidRDefault="00ED1509">
            <w:pPr>
              <w:pStyle w:val="Heading1Numbered"/>
              <w:rPr>
                <w:del w:id="3240" w:author="Donovan Goode [2]" w:date="2018-11-09T10:04:00Z"/>
                <w:rFonts w:ascii="Consolas" w:eastAsia="Times New Roman" w:hAnsi="Consolas" w:cs="Times New Roman"/>
                <w:color w:val="D4D4D4"/>
                <w:sz w:val="21"/>
                <w:szCs w:val="21"/>
              </w:rPr>
              <w:pPrChange w:id="3241" w:author="Donovan Goode [2]" w:date="2018-11-09T10:05:00Z">
                <w:pPr>
                  <w:shd w:val="clear" w:color="auto" w:fill="1E1E1E"/>
                  <w:spacing w:line="285" w:lineRule="atLeast"/>
                </w:pPr>
              </w:pPrChange>
            </w:pPr>
            <w:del w:id="324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9]&gt;&lt;script type="text/javascript"&gt; isIE9 = true; &lt;/script&gt;&lt;![endif]--&gt;</w:delText>
              </w:r>
            </w:del>
          </w:p>
          <w:p w14:paraId="482A3DE2" w14:textId="77777777" w:rsidR="00ED1509" w:rsidRPr="0041222C" w:rsidDel="008B6AF4" w:rsidRDefault="00ED1509">
            <w:pPr>
              <w:pStyle w:val="Heading1Numbered"/>
              <w:rPr>
                <w:del w:id="3243" w:author="Donovan Goode [2]" w:date="2018-11-09T10:04:00Z"/>
                <w:rFonts w:ascii="Consolas" w:eastAsia="Times New Roman" w:hAnsi="Consolas" w:cs="Times New Roman"/>
                <w:color w:val="D4D4D4"/>
                <w:sz w:val="21"/>
                <w:szCs w:val="21"/>
              </w:rPr>
              <w:pPrChange w:id="3244" w:author="Donovan Goode [2]" w:date="2018-11-09T10:05:00Z">
                <w:pPr>
                  <w:shd w:val="clear" w:color="auto" w:fill="1E1E1E"/>
                  <w:spacing w:line="285" w:lineRule="atLeast"/>
                </w:pPr>
              </w:pPrChange>
            </w:pPr>
            <w:del w:id="324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del>
          </w:p>
          <w:p w14:paraId="1794EB5C" w14:textId="77777777" w:rsidR="00ED1509" w:rsidRPr="0041222C" w:rsidDel="008B6AF4" w:rsidRDefault="00ED1509">
            <w:pPr>
              <w:pStyle w:val="Heading1Numbered"/>
              <w:rPr>
                <w:del w:id="3246" w:author="Donovan Goode [2]" w:date="2018-11-09T10:04:00Z"/>
                <w:rFonts w:ascii="Consolas" w:eastAsia="Times New Roman" w:hAnsi="Consolas" w:cs="Times New Roman"/>
                <w:color w:val="D4D4D4"/>
                <w:sz w:val="21"/>
                <w:szCs w:val="21"/>
              </w:rPr>
              <w:pPrChange w:id="3247" w:author="Donovan Goode [2]" w:date="2018-11-09T10:05:00Z">
                <w:pPr>
                  <w:shd w:val="clear" w:color="auto" w:fill="1E1E1E"/>
                  <w:spacing w:line="285" w:lineRule="atLeast"/>
                </w:pPr>
              </w:pPrChange>
            </w:pPr>
            <w:del w:id="324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//Constants for widget identification</w:delText>
              </w:r>
            </w:del>
          </w:p>
          <w:p w14:paraId="4715DD3F" w14:textId="77777777" w:rsidR="00ED1509" w:rsidRPr="0041222C" w:rsidDel="008B6AF4" w:rsidRDefault="00ED1509">
            <w:pPr>
              <w:pStyle w:val="Heading1Numbered"/>
              <w:rPr>
                <w:del w:id="3249" w:author="Donovan Goode [2]" w:date="2018-11-09T10:04:00Z"/>
                <w:rFonts w:ascii="Consolas" w:eastAsia="Times New Roman" w:hAnsi="Consolas" w:cs="Times New Roman"/>
                <w:color w:val="D4D4D4"/>
                <w:sz w:val="21"/>
                <w:szCs w:val="21"/>
              </w:rPr>
              <w:pPrChange w:id="3250" w:author="Donovan Goode [2]" w:date="2018-11-09T10:05:00Z">
                <w:pPr>
                  <w:shd w:val="clear" w:color="auto" w:fill="1E1E1E"/>
                  <w:spacing w:line="285" w:lineRule="atLeast"/>
                </w:pPr>
              </w:pPrChange>
            </w:pPr>
            <w:del w:id="325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WIDGET_WELCOME</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1</w:delText>
              </w:r>
              <w:r w:rsidRPr="0041222C" w:rsidDel="008B6AF4">
                <w:rPr>
                  <w:rFonts w:ascii="Consolas" w:eastAsia="Times New Roman" w:hAnsi="Consolas" w:cs="Times New Roman"/>
                  <w:color w:val="D4D4D4"/>
                  <w:sz w:val="21"/>
                  <w:szCs w:val="21"/>
                </w:rPr>
                <w:delText>;</w:delText>
              </w:r>
            </w:del>
          </w:p>
          <w:p w14:paraId="2CD595E6" w14:textId="77777777" w:rsidR="00ED1509" w:rsidRPr="0041222C" w:rsidDel="008B6AF4" w:rsidRDefault="00ED1509">
            <w:pPr>
              <w:pStyle w:val="Heading1Numbered"/>
              <w:rPr>
                <w:del w:id="3252" w:author="Donovan Goode [2]" w:date="2018-11-09T10:04:00Z"/>
                <w:rFonts w:ascii="Consolas" w:eastAsia="Times New Roman" w:hAnsi="Consolas" w:cs="Times New Roman"/>
                <w:color w:val="D4D4D4"/>
                <w:sz w:val="21"/>
                <w:szCs w:val="21"/>
              </w:rPr>
              <w:pPrChange w:id="3253" w:author="Donovan Goode [2]" w:date="2018-11-09T10:05:00Z">
                <w:pPr>
                  <w:shd w:val="clear" w:color="auto" w:fill="1E1E1E"/>
                  <w:spacing w:line="285" w:lineRule="atLeast"/>
                </w:pPr>
              </w:pPrChange>
            </w:pPr>
            <w:del w:id="325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WIDGET_PERSPECTIVES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6</w:delText>
              </w:r>
              <w:r w:rsidRPr="0041222C" w:rsidDel="008B6AF4">
                <w:rPr>
                  <w:rFonts w:ascii="Consolas" w:eastAsia="Times New Roman" w:hAnsi="Consolas" w:cs="Times New Roman"/>
                  <w:color w:val="D4D4D4"/>
                  <w:sz w:val="21"/>
                  <w:szCs w:val="21"/>
                </w:rPr>
                <w:delText>;</w:delText>
              </w:r>
            </w:del>
          </w:p>
          <w:p w14:paraId="18E4747F" w14:textId="77777777" w:rsidR="00ED1509" w:rsidRPr="0041222C" w:rsidDel="008B6AF4" w:rsidRDefault="00ED1509">
            <w:pPr>
              <w:pStyle w:val="Heading1Numbered"/>
              <w:rPr>
                <w:del w:id="3255" w:author="Donovan Goode [2]" w:date="2018-11-09T10:04:00Z"/>
                <w:rFonts w:ascii="Consolas" w:eastAsia="Times New Roman" w:hAnsi="Consolas" w:cs="Times New Roman"/>
                <w:color w:val="D4D4D4"/>
                <w:sz w:val="21"/>
                <w:szCs w:val="21"/>
              </w:rPr>
              <w:pPrChange w:id="3256" w:author="Donovan Goode [2]" w:date="2018-11-09T10:05:00Z">
                <w:pPr>
                  <w:shd w:val="clear" w:color="auto" w:fill="1E1E1E"/>
                  <w:spacing w:line="285" w:lineRule="atLeast"/>
                </w:pPr>
              </w:pPrChange>
            </w:pPr>
            <w:del w:id="325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WIDGET_FACTSFIGURES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0F55DABF" w14:textId="77777777" w:rsidR="00ED1509" w:rsidRPr="0041222C" w:rsidDel="008B6AF4" w:rsidRDefault="00ED1509">
            <w:pPr>
              <w:pStyle w:val="Heading1Numbered"/>
              <w:rPr>
                <w:del w:id="3258" w:author="Donovan Goode [2]" w:date="2018-11-09T10:04:00Z"/>
                <w:rFonts w:ascii="Consolas" w:eastAsia="Times New Roman" w:hAnsi="Consolas" w:cs="Times New Roman"/>
                <w:color w:val="D4D4D4"/>
                <w:sz w:val="21"/>
                <w:szCs w:val="21"/>
              </w:rPr>
              <w:pPrChange w:id="3259" w:author="Donovan Goode [2]" w:date="2018-11-09T10:05:00Z">
                <w:pPr>
                  <w:shd w:val="clear" w:color="auto" w:fill="1E1E1E"/>
                  <w:spacing w:line="285" w:lineRule="atLeast"/>
                </w:pPr>
              </w:pPrChange>
            </w:pPr>
            <w:del w:id="326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WIDGET_SPOTLIGHT</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6BB5841C" w14:textId="77777777" w:rsidR="00ED1509" w:rsidRPr="0041222C" w:rsidDel="008B6AF4" w:rsidRDefault="00ED1509">
            <w:pPr>
              <w:pStyle w:val="Heading1Numbered"/>
              <w:rPr>
                <w:del w:id="3261" w:author="Donovan Goode [2]" w:date="2018-11-09T10:04:00Z"/>
                <w:rFonts w:ascii="Consolas" w:eastAsia="Times New Roman" w:hAnsi="Consolas" w:cs="Times New Roman"/>
                <w:color w:val="D4D4D4"/>
                <w:sz w:val="21"/>
                <w:szCs w:val="21"/>
              </w:rPr>
              <w:pPrChange w:id="3262" w:author="Donovan Goode [2]" w:date="2018-11-09T10:05:00Z">
                <w:pPr>
                  <w:shd w:val="clear" w:color="auto" w:fill="1E1E1E"/>
                  <w:spacing w:line="285" w:lineRule="atLeast"/>
                </w:pPr>
              </w:pPrChange>
            </w:pPr>
            <w:del w:id="326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WIDGET_JOINFEDERALSERVICE</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5</w:delText>
              </w:r>
              <w:r w:rsidRPr="0041222C" w:rsidDel="008B6AF4">
                <w:rPr>
                  <w:rFonts w:ascii="Consolas" w:eastAsia="Times New Roman" w:hAnsi="Consolas" w:cs="Times New Roman"/>
                  <w:color w:val="D4D4D4"/>
                  <w:sz w:val="21"/>
                  <w:szCs w:val="21"/>
                </w:rPr>
                <w:delText>;</w:delText>
              </w:r>
            </w:del>
          </w:p>
          <w:p w14:paraId="2D9A2540" w14:textId="77777777" w:rsidR="00ED1509" w:rsidRPr="0041222C" w:rsidDel="008B6AF4" w:rsidRDefault="00ED1509">
            <w:pPr>
              <w:pStyle w:val="Heading1Numbered"/>
              <w:rPr>
                <w:del w:id="3264" w:author="Donovan Goode [2]" w:date="2018-11-09T10:04:00Z"/>
                <w:rFonts w:ascii="Consolas" w:eastAsia="Times New Roman" w:hAnsi="Consolas" w:cs="Times New Roman"/>
                <w:color w:val="D4D4D4"/>
                <w:sz w:val="21"/>
                <w:szCs w:val="21"/>
              </w:rPr>
              <w:pPrChange w:id="3265" w:author="Donovan Goode [2]" w:date="2018-11-09T10:05:00Z">
                <w:pPr>
                  <w:shd w:val="clear" w:color="auto" w:fill="1E1E1E"/>
                  <w:spacing w:line="285" w:lineRule="atLeast"/>
                </w:pPr>
              </w:pPrChange>
            </w:pPr>
            <w:del w:id="326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WIDGET_INITIATIVES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0D93E47D" w14:textId="77777777" w:rsidR="00ED1509" w:rsidRPr="0041222C" w:rsidDel="008B6AF4" w:rsidRDefault="00ED1509">
            <w:pPr>
              <w:pStyle w:val="Heading1Numbered"/>
              <w:rPr>
                <w:del w:id="3267" w:author="Donovan Goode [2]" w:date="2018-11-09T10:04:00Z"/>
                <w:rFonts w:ascii="Consolas" w:eastAsia="Times New Roman" w:hAnsi="Consolas" w:cs="Times New Roman"/>
                <w:color w:val="D4D4D4"/>
                <w:sz w:val="21"/>
                <w:szCs w:val="21"/>
              </w:rPr>
              <w:pPrChange w:id="3268" w:author="Donovan Goode [2]" w:date="2018-11-09T10:05:00Z">
                <w:pPr>
                  <w:shd w:val="clear" w:color="auto" w:fill="1E1E1E"/>
                  <w:spacing w:line="285" w:lineRule="atLeast"/>
                </w:pPr>
              </w:pPrChange>
            </w:pPr>
          </w:p>
          <w:p w14:paraId="7DB159E3" w14:textId="77777777" w:rsidR="00ED1509" w:rsidRPr="0041222C" w:rsidDel="008B6AF4" w:rsidRDefault="00ED1509">
            <w:pPr>
              <w:pStyle w:val="Heading1Numbered"/>
              <w:rPr>
                <w:del w:id="3269" w:author="Donovan Goode [2]" w:date="2018-11-09T10:04:00Z"/>
                <w:rFonts w:ascii="Consolas" w:eastAsia="Times New Roman" w:hAnsi="Consolas" w:cs="Times New Roman"/>
                <w:color w:val="D4D4D4"/>
                <w:sz w:val="21"/>
                <w:szCs w:val="21"/>
              </w:rPr>
              <w:pPrChange w:id="3270" w:author="Donovan Goode [2]" w:date="2018-11-09T10:05:00Z">
                <w:pPr>
                  <w:shd w:val="clear" w:color="auto" w:fill="1E1E1E"/>
                  <w:spacing w:line="285" w:lineRule="atLeast"/>
                </w:pPr>
              </w:pPrChange>
            </w:pPr>
            <w:del w:id="327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7D24870" w14:textId="77777777" w:rsidR="00ED1509" w:rsidRPr="0041222C" w:rsidDel="008B6AF4" w:rsidRDefault="00ED1509">
            <w:pPr>
              <w:pStyle w:val="Heading1Numbered"/>
              <w:rPr>
                <w:del w:id="3272" w:author="Donovan Goode [2]" w:date="2018-11-09T10:04:00Z"/>
                <w:rFonts w:ascii="Consolas" w:eastAsia="Times New Roman" w:hAnsi="Consolas" w:cs="Times New Roman"/>
                <w:color w:val="D4D4D4"/>
                <w:sz w:val="21"/>
                <w:szCs w:val="21"/>
              </w:rPr>
              <w:pPrChange w:id="3273" w:author="Donovan Goode [2]" w:date="2018-11-09T10:05:00Z">
                <w:pPr>
                  <w:shd w:val="clear" w:color="auto" w:fill="1E1E1E"/>
                  <w:spacing w:line="285" w:lineRule="atLeast"/>
                </w:pPr>
              </w:pPrChange>
            </w:pPr>
            <w:del w:id="327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"https://www.opm.gov/Banner/scripts/jquery.tools.min.js"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931A49C" w14:textId="77777777" w:rsidR="00ED1509" w:rsidRPr="0041222C" w:rsidDel="008B6AF4" w:rsidRDefault="00ED1509">
            <w:pPr>
              <w:pStyle w:val="Heading1Numbered"/>
              <w:rPr>
                <w:del w:id="3275" w:author="Donovan Goode [2]" w:date="2018-11-09T10:04:00Z"/>
                <w:rFonts w:ascii="Consolas" w:eastAsia="Times New Roman" w:hAnsi="Consolas" w:cs="Times New Roman"/>
                <w:color w:val="D4D4D4"/>
                <w:sz w:val="21"/>
                <w:szCs w:val="21"/>
              </w:rPr>
              <w:pPrChange w:id="3276" w:author="Donovan Goode [2]" w:date="2018-11-09T10:05:00Z">
                <w:pPr>
                  <w:shd w:val="clear" w:color="auto" w:fill="1E1E1E"/>
                  <w:spacing w:line="285" w:lineRule="atLeast"/>
                </w:pPr>
              </w:pPrChange>
            </w:pPr>
            <w:del w:id="327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"https://www.opm.gov/Banner/styles/VideoJS/video-js.css"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0084F028" w14:textId="77777777" w:rsidR="00ED1509" w:rsidRPr="0041222C" w:rsidDel="008B6AF4" w:rsidRDefault="00ED1509">
            <w:pPr>
              <w:pStyle w:val="Heading1Numbered"/>
              <w:rPr>
                <w:del w:id="3278" w:author="Donovan Goode [2]" w:date="2018-11-09T10:04:00Z"/>
                <w:rFonts w:ascii="Consolas" w:eastAsia="Times New Roman" w:hAnsi="Consolas" w:cs="Times New Roman"/>
                <w:color w:val="D4D4D4"/>
                <w:sz w:val="21"/>
                <w:szCs w:val="21"/>
              </w:rPr>
              <w:pPrChange w:id="3279" w:author="Donovan Goode [2]" w:date="2018-11-09T10:05:00Z">
                <w:pPr>
                  <w:shd w:val="clear" w:color="auto" w:fill="1E1E1E"/>
                  <w:spacing w:line="285" w:lineRule="atLeast"/>
                </w:pPr>
              </w:pPrChange>
            </w:pPr>
            <w:del w:id="328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"https://www.opm.gov/Banner/styles/vplayer-overrides.css"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06FDEF33" w14:textId="77777777" w:rsidR="00ED1509" w:rsidRPr="0041222C" w:rsidDel="008B6AF4" w:rsidRDefault="00ED1509">
            <w:pPr>
              <w:pStyle w:val="Heading1Numbered"/>
              <w:rPr>
                <w:del w:id="3281" w:author="Donovan Goode [2]" w:date="2018-11-09T10:04:00Z"/>
                <w:rFonts w:ascii="Consolas" w:eastAsia="Times New Roman" w:hAnsi="Consolas" w:cs="Times New Roman"/>
                <w:color w:val="D4D4D4"/>
                <w:sz w:val="21"/>
                <w:szCs w:val="21"/>
              </w:rPr>
              <w:pPrChange w:id="3282" w:author="Donovan Goode [2]" w:date="2018-11-09T10:05:00Z">
                <w:pPr>
                  <w:shd w:val="clear" w:color="auto" w:fill="1E1E1E"/>
                  <w:spacing w:line="285" w:lineRule="atLeast"/>
                </w:pPr>
              </w:pPrChange>
            </w:pPr>
            <w:del w:id="328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"https://www.opm.gov/Banner/scripts/jquery.easing.1.3.js"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56CE21A3" w14:textId="77777777" w:rsidR="00ED1509" w:rsidRPr="0041222C" w:rsidDel="008B6AF4" w:rsidRDefault="00ED1509">
            <w:pPr>
              <w:pStyle w:val="Heading1Numbered"/>
              <w:rPr>
                <w:del w:id="3284" w:author="Donovan Goode [2]" w:date="2018-11-09T10:04:00Z"/>
                <w:rFonts w:ascii="Consolas" w:eastAsia="Times New Roman" w:hAnsi="Consolas" w:cs="Times New Roman"/>
                <w:color w:val="D4D4D4"/>
                <w:sz w:val="21"/>
                <w:szCs w:val="21"/>
              </w:rPr>
              <w:pPrChange w:id="3285" w:author="Donovan Goode [2]" w:date="2018-11-09T10:05:00Z">
                <w:pPr>
                  <w:shd w:val="clear" w:color="auto" w:fill="1E1E1E"/>
                  <w:spacing w:line="285" w:lineRule="atLeast"/>
                </w:pPr>
              </w:pPrChange>
            </w:pPr>
            <w:del w:id="328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"https://www.opm.gov/Banner/scripts/jquery.roundabout.js"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3CED52B4" w14:textId="77777777" w:rsidR="00ED1509" w:rsidRPr="0041222C" w:rsidDel="008B6AF4" w:rsidRDefault="00ED1509">
            <w:pPr>
              <w:pStyle w:val="Heading1Numbered"/>
              <w:rPr>
                <w:del w:id="3287" w:author="Donovan Goode [2]" w:date="2018-11-09T10:04:00Z"/>
                <w:rFonts w:ascii="Consolas" w:eastAsia="Times New Roman" w:hAnsi="Consolas" w:cs="Times New Roman"/>
                <w:color w:val="D4D4D4"/>
                <w:sz w:val="21"/>
                <w:szCs w:val="21"/>
              </w:rPr>
              <w:pPrChange w:id="3288" w:author="Donovan Goode [2]" w:date="2018-11-09T10:05:00Z">
                <w:pPr>
                  <w:shd w:val="clear" w:color="auto" w:fill="1E1E1E"/>
                  <w:spacing w:line="285" w:lineRule="atLeast"/>
                </w:pPr>
              </w:pPrChange>
            </w:pPr>
            <w:del w:id="328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"https://www.opm.gov/Banner/scripts/jquery.roundabout-shapes.js"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78A9582" w14:textId="77777777" w:rsidR="00ED1509" w:rsidRPr="0041222C" w:rsidDel="008B6AF4" w:rsidRDefault="00ED1509">
            <w:pPr>
              <w:pStyle w:val="Heading1Numbered"/>
              <w:rPr>
                <w:del w:id="3290" w:author="Donovan Goode [2]" w:date="2018-11-09T10:04:00Z"/>
                <w:rFonts w:ascii="Consolas" w:eastAsia="Times New Roman" w:hAnsi="Consolas" w:cs="Times New Roman"/>
                <w:color w:val="D4D4D4"/>
                <w:sz w:val="21"/>
                <w:szCs w:val="21"/>
              </w:rPr>
              <w:pPrChange w:id="3291" w:author="Donovan Goode [2]" w:date="2018-11-09T10:05:00Z">
                <w:pPr>
                  <w:shd w:val="clear" w:color="auto" w:fill="1E1E1E"/>
                  <w:spacing w:line="285" w:lineRule="atLeast"/>
                </w:pPr>
              </w:pPrChange>
            </w:pPr>
            <w:del w:id="329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"https://www.opm.gov/Banner/scripts/jquery.simplemodal.js"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A969F6E" w14:textId="77777777" w:rsidR="00ED1509" w:rsidRPr="0041222C" w:rsidDel="008B6AF4" w:rsidRDefault="00ED1509">
            <w:pPr>
              <w:pStyle w:val="Heading1Numbered"/>
              <w:rPr>
                <w:del w:id="3293" w:author="Donovan Goode [2]" w:date="2018-11-09T10:04:00Z"/>
                <w:rFonts w:ascii="Consolas" w:eastAsia="Times New Roman" w:hAnsi="Consolas" w:cs="Times New Roman"/>
                <w:color w:val="D4D4D4"/>
                <w:sz w:val="21"/>
                <w:szCs w:val="21"/>
              </w:rPr>
              <w:pPrChange w:id="3294" w:author="Donovan Goode [2]" w:date="2018-11-09T10:05:00Z">
                <w:pPr>
                  <w:shd w:val="clear" w:color="auto" w:fill="1E1E1E"/>
                  <w:spacing w:line="285" w:lineRule="atLeast"/>
                </w:pPr>
              </w:pPrChange>
            </w:pPr>
            <w:del w:id="329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"https://www.opm.gov/Banner/scripts/carousel.jquery.js?v=20150615b"</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F6EF489" w14:textId="77777777" w:rsidR="00ED1509" w:rsidRPr="0041222C" w:rsidDel="008B6AF4" w:rsidRDefault="00ED1509">
            <w:pPr>
              <w:pStyle w:val="Heading1Numbered"/>
              <w:rPr>
                <w:del w:id="3296" w:author="Donovan Goode [2]" w:date="2018-11-09T10:04:00Z"/>
                <w:rFonts w:ascii="Consolas" w:eastAsia="Times New Roman" w:hAnsi="Consolas" w:cs="Times New Roman"/>
                <w:color w:val="D4D4D4"/>
                <w:sz w:val="21"/>
                <w:szCs w:val="21"/>
              </w:rPr>
              <w:pPrChange w:id="3297" w:author="Donovan Goode [2]" w:date="2018-11-09T10:05:00Z">
                <w:pPr>
                  <w:shd w:val="clear" w:color="auto" w:fill="1E1E1E"/>
                  <w:spacing w:line="285" w:lineRule="atLeast"/>
                </w:pPr>
              </w:pPrChange>
            </w:pPr>
            <w:del w:id="329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"https://www.opm.gov/Banner/scripts/swfobject.js"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EA800BC" w14:textId="77777777" w:rsidR="00ED1509" w:rsidRPr="0041222C" w:rsidDel="008B6AF4" w:rsidRDefault="00ED1509">
            <w:pPr>
              <w:pStyle w:val="Heading1Numbered"/>
              <w:rPr>
                <w:del w:id="3299" w:author="Donovan Goode [2]" w:date="2018-11-09T10:04:00Z"/>
                <w:rFonts w:ascii="Consolas" w:eastAsia="Times New Roman" w:hAnsi="Consolas" w:cs="Times New Roman"/>
                <w:color w:val="D4D4D4"/>
                <w:sz w:val="21"/>
                <w:szCs w:val="21"/>
              </w:rPr>
              <w:pPrChange w:id="3300" w:author="Donovan Goode [2]" w:date="2018-11-09T10:05:00Z">
                <w:pPr>
                  <w:shd w:val="clear" w:color="auto" w:fill="1E1E1E"/>
                  <w:spacing w:line="285" w:lineRule="atLeast"/>
                </w:pPr>
              </w:pPrChange>
            </w:pPr>
            <w:del w:id="330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"https://www.opm.gov/js/flowplayer-3.2.7.min.js"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E312BC1" w14:textId="77777777" w:rsidR="00ED1509" w:rsidRPr="0041222C" w:rsidDel="008B6AF4" w:rsidRDefault="00ED1509">
            <w:pPr>
              <w:pStyle w:val="Heading1Numbered"/>
              <w:rPr>
                <w:del w:id="3302" w:author="Donovan Goode [2]" w:date="2018-11-09T10:04:00Z"/>
                <w:rFonts w:ascii="Consolas" w:eastAsia="Times New Roman" w:hAnsi="Consolas" w:cs="Times New Roman"/>
                <w:color w:val="D4D4D4"/>
                <w:sz w:val="21"/>
                <w:szCs w:val="21"/>
              </w:rPr>
              <w:pPrChange w:id="3303" w:author="Donovan Goode [2]" w:date="2018-11-09T10:05:00Z">
                <w:pPr>
                  <w:shd w:val="clear" w:color="auto" w:fill="1E1E1E"/>
                  <w:spacing w:line="285" w:lineRule="atLeast"/>
                </w:pPr>
              </w:pPrChange>
            </w:pPr>
            <w:del w:id="330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"https://www.opm.gov/js/flowplayer-controller-config.js"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F683D8B" w14:textId="77777777" w:rsidR="00ED1509" w:rsidRPr="0041222C" w:rsidDel="008B6AF4" w:rsidRDefault="00ED1509">
            <w:pPr>
              <w:pStyle w:val="Heading1Numbered"/>
              <w:rPr>
                <w:del w:id="3305" w:author="Donovan Goode [2]" w:date="2018-11-09T10:04:00Z"/>
                <w:rFonts w:ascii="Consolas" w:eastAsia="Times New Roman" w:hAnsi="Consolas" w:cs="Times New Roman"/>
                <w:color w:val="D4D4D4"/>
                <w:sz w:val="21"/>
                <w:szCs w:val="21"/>
              </w:rPr>
              <w:pPrChange w:id="3306" w:author="Donovan Goode [2]" w:date="2018-11-09T10:05:00Z">
                <w:pPr>
                  <w:shd w:val="clear" w:color="auto" w:fill="1E1E1E"/>
                  <w:spacing w:line="285" w:lineRule="atLeast"/>
                </w:pPr>
              </w:pPrChange>
            </w:pPr>
            <w:del w:id="330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"https://www.opm.gov/js/flowplayer.ipad-3.2.10.min.js"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2D0DBA57" w14:textId="77777777" w:rsidR="00ED1509" w:rsidRPr="0041222C" w:rsidDel="008B6AF4" w:rsidRDefault="00ED1509">
            <w:pPr>
              <w:pStyle w:val="Heading1Numbered"/>
              <w:rPr>
                <w:del w:id="3308" w:author="Donovan Goode [2]" w:date="2018-11-09T10:04:00Z"/>
                <w:rFonts w:ascii="Consolas" w:eastAsia="Times New Roman" w:hAnsi="Consolas" w:cs="Times New Roman"/>
                <w:color w:val="D4D4D4"/>
                <w:sz w:val="21"/>
                <w:szCs w:val="21"/>
              </w:rPr>
              <w:pPrChange w:id="3309" w:author="Donovan Goode [2]" w:date="2018-11-09T10:05:00Z">
                <w:pPr>
                  <w:shd w:val="clear" w:color="auto" w:fill="1E1E1E"/>
                  <w:spacing w:after="240" w:line="285" w:lineRule="atLeast"/>
                </w:pPr>
              </w:pPrChange>
            </w:pPr>
            <w:del w:id="3310" w:author="Donovan Goode [2]" w:date="2018-11-09T10:04:00Z">
              <w:r w:rsidRPr="0041222C" w:rsidDel="008B6AF4">
                <w:rPr>
                  <w:rFonts w:ascii="Consolas" w:eastAsia="Times New Roman" w:hAnsi="Consolas" w:cs="Times New Roman"/>
                  <w:color w:val="D4D4D4"/>
                  <w:sz w:val="21"/>
                  <w:szCs w:val="21"/>
                </w:rPr>
                <w:br/>
              </w:r>
            </w:del>
          </w:p>
          <w:p w14:paraId="02B261F8" w14:textId="77777777" w:rsidR="00ED1509" w:rsidRPr="0041222C" w:rsidDel="008B6AF4" w:rsidRDefault="00ED1509">
            <w:pPr>
              <w:pStyle w:val="Heading1Numbered"/>
              <w:rPr>
                <w:del w:id="3311" w:author="Donovan Goode [2]" w:date="2018-11-09T10:04:00Z"/>
                <w:rFonts w:ascii="Consolas" w:eastAsia="Times New Roman" w:hAnsi="Consolas" w:cs="Times New Roman"/>
                <w:color w:val="D4D4D4"/>
                <w:sz w:val="21"/>
                <w:szCs w:val="21"/>
              </w:rPr>
              <w:pPrChange w:id="3312" w:author="Donovan Goode [2]" w:date="2018-11-09T10:05:00Z">
                <w:pPr>
                  <w:shd w:val="clear" w:color="auto" w:fill="1E1E1E"/>
                  <w:spacing w:line="285" w:lineRule="atLeast"/>
                </w:pPr>
              </w:pPrChange>
            </w:pPr>
            <w:del w:id="331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06509B7" w14:textId="77777777" w:rsidR="00ED1509" w:rsidRPr="0041222C" w:rsidDel="008B6AF4" w:rsidRDefault="00ED1509">
            <w:pPr>
              <w:pStyle w:val="Heading1Numbered"/>
              <w:rPr>
                <w:del w:id="3314" w:author="Donovan Goode [2]" w:date="2018-11-09T10:04:00Z"/>
                <w:rFonts w:ascii="Consolas" w:eastAsia="Times New Roman" w:hAnsi="Consolas" w:cs="Times New Roman"/>
                <w:color w:val="D4D4D4"/>
                <w:sz w:val="21"/>
                <w:szCs w:val="21"/>
              </w:rPr>
              <w:pPrChange w:id="3315" w:author="Donovan Goode [2]" w:date="2018-11-09T10:05:00Z">
                <w:pPr>
                  <w:shd w:val="clear" w:color="auto" w:fill="1E1E1E"/>
                  <w:spacing w:line="285" w:lineRule="atLeast"/>
                </w:pPr>
              </w:pPrChange>
            </w:pPr>
            <w:del w:id="331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main container --&gt;</w:delText>
              </w:r>
            </w:del>
          </w:p>
          <w:p w14:paraId="0F3261D1" w14:textId="77777777" w:rsidR="00ED1509" w:rsidRPr="0041222C" w:rsidDel="008B6AF4" w:rsidRDefault="00ED1509">
            <w:pPr>
              <w:pStyle w:val="Heading1Numbered"/>
              <w:rPr>
                <w:del w:id="3317" w:author="Donovan Goode [2]" w:date="2018-11-09T10:04:00Z"/>
                <w:rFonts w:ascii="Consolas" w:eastAsia="Times New Roman" w:hAnsi="Consolas" w:cs="Times New Roman"/>
                <w:color w:val="D4D4D4"/>
                <w:sz w:val="21"/>
                <w:szCs w:val="21"/>
              </w:rPr>
              <w:pPrChange w:id="3318" w:author="Donovan Goode [2]" w:date="2018-11-09T10:05:00Z">
                <w:pPr>
                  <w:shd w:val="clear" w:color="auto" w:fill="1E1E1E"/>
                  <w:spacing w:line="285" w:lineRule="atLeast"/>
                </w:pPr>
              </w:pPrChange>
            </w:pPr>
            <w:del w:id="331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"main_container_wrapper"</w:delText>
              </w:r>
              <w:r w:rsidRPr="0041222C" w:rsidDel="008B6AF4">
                <w:rPr>
                  <w:rFonts w:ascii="Consolas" w:eastAsia="Times New Roman" w:hAnsi="Consolas" w:cs="Times New Roman"/>
                  <w:color w:val="808080"/>
                  <w:sz w:val="21"/>
                  <w:szCs w:val="21"/>
                </w:rPr>
                <w:delText>&gt;</w:delText>
              </w:r>
            </w:del>
          </w:p>
          <w:p w14:paraId="1ADF391D" w14:textId="77777777" w:rsidR="00ED1509" w:rsidRPr="0041222C" w:rsidDel="008B6AF4" w:rsidRDefault="00ED1509">
            <w:pPr>
              <w:pStyle w:val="Heading1Numbered"/>
              <w:rPr>
                <w:del w:id="3320" w:author="Donovan Goode [2]" w:date="2018-11-09T10:04:00Z"/>
                <w:rFonts w:ascii="Consolas" w:eastAsia="Times New Roman" w:hAnsi="Consolas" w:cs="Times New Roman"/>
                <w:color w:val="D4D4D4"/>
                <w:sz w:val="21"/>
                <w:szCs w:val="21"/>
              </w:rPr>
              <w:pPrChange w:id="3321" w:author="Donovan Goode [2]" w:date="2018-11-09T10:05:00Z">
                <w:pPr>
                  <w:shd w:val="clear" w:color="auto" w:fill="1E1E1E"/>
                  <w:spacing w:line="285" w:lineRule="atLeast"/>
                </w:pPr>
              </w:pPrChange>
            </w:pPr>
            <w:del w:id="332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"main_container"</w:delText>
              </w:r>
              <w:r w:rsidRPr="0041222C" w:rsidDel="008B6AF4">
                <w:rPr>
                  <w:rFonts w:ascii="Consolas" w:eastAsia="Times New Roman" w:hAnsi="Consolas" w:cs="Times New Roman"/>
                  <w:color w:val="808080"/>
                  <w:sz w:val="21"/>
                  <w:szCs w:val="21"/>
                </w:rPr>
                <w:delText>&gt;</w:delText>
              </w:r>
            </w:del>
          </w:p>
          <w:p w14:paraId="009ECB21" w14:textId="77777777" w:rsidR="00ED1509" w:rsidRPr="0041222C" w:rsidDel="008B6AF4" w:rsidRDefault="00ED1509">
            <w:pPr>
              <w:pStyle w:val="Heading1Numbered"/>
              <w:rPr>
                <w:del w:id="3323" w:author="Donovan Goode [2]" w:date="2018-11-09T10:04:00Z"/>
                <w:rFonts w:ascii="Consolas" w:eastAsia="Times New Roman" w:hAnsi="Consolas" w:cs="Times New Roman"/>
                <w:color w:val="D4D4D4"/>
                <w:sz w:val="21"/>
                <w:szCs w:val="21"/>
              </w:rPr>
              <w:pPrChange w:id="3324" w:author="Donovan Goode [2]" w:date="2018-11-09T10:05:00Z">
                <w:pPr>
                  <w:shd w:val="clear" w:color="auto" w:fill="1E1E1E"/>
                  <w:spacing w:line="285" w:lineRule="atLeast"/>
                </w:pPr>
              </w:pPrChange>
            </w:pPr>
            <w:del w:id="332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slides container --&gt;</w:delText>
              </w:r>
            </w:del>
          </w:p>
          <w:p w14:paraId="66E3704D" w14:textId="77777777" w:rsidR="00ED1509" w:rsidRPr="0041222C" w:rsidDel="008B6AF4" w:rsidRDefault="00ED1509">
            <w:pPr>
              <w:pStyle w:val="Heading1Numbered"/>
              <w:rPr>
                <w:del w:id="3326" w:author="Donovan Goode [2]" w:date="2018-11-09T10:04:00Z"/>
                <w:rFonts w:ascii="Consolas" w:eastAsia="Times New Roman" w:hAnsi="Consolas" w:cs="Times New Roman"/>
                <w:color w:val="D4D4D4"/>
                <w:sz w:val="21"/>
                <w:szCs w:val="21"/>
              </w:rPr>
              <w:pPrChange w:id="3327" w:author="Donovan Goode [2]" w:date="2018-11-09T10:05:00Z">
                <w:pPr>
                  <w:shd w:val="clear" w:color="auto" w:fill="1E1E1E"/>
                  <w:spacing w:line="285" w:lineRule="atLeast"/>
                </w:pPr>
              </w:pPrChange>
            </w:pPr>
            <w:del w:id="332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"slides_container"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"left: -1551px;"</w:delText>
              </w:r>
              <w:r w:rsidRPr="0041222C" w:rsidDel="008B6AF4">
                <w:rPr>
                  <w:rFonts w:ascii="Consolas" w:eastAsia="Times New Roman" w:hAnsi="Consolas" w:cs="Times New Roman"/>
                  <w:color w:val="808080"/>
                  <w:sz w:val="21"/>
                  <w:szCs w:val="21"/>
                </w:rPr>
                <w:delText>&gt;</w:delText>
              </w:r>
            </w:del>
          </w:p>
          <w:p w14:paraId="3E582678" w14:textId="77777777" w:rsidR="00ED1509" w:rsidRPr="0041222C" w:rsidDel="008B6AF4" w:rsidRDefault="00ED1509">
            <w:pPr>
              <w:pStyle w:val="Heading1Numbered"/>
              <w:rPr>
                <w:del w:id="3329" w:author="Donovan Goode [2]" w:date="2018-11-09T10:04:00Z"/>
                <w:rFonts w:ascii="Consolas" w:eastAsia="Times New Roman" w:hAnsi="Consolas" w:cs="Times New Roman"/>
                <w:color w:val="D4D4D4"/>
                <w:sz w:val="21"/>
                <w:szCs w:val="21"/>
              </w:rPr>
              <w:pPrChange w:id="3330" w:author="Donovan Goode [2]" w:date="2018-11-09T10:05:00Z">
                <w:pPr>
                  <w:shd w:val="clear" w:color="auto" w:fill="1E1E1E"/>
                  <w:spacing w:line="285" w:lineRule="atLeast"/>
                </w:pPr>
              </w:pPrChange>
            </w:pPr>
          </w:p>
          <w:p w14:paraId="56C8AF7F" w14:textId="77777777" w:rsidR="00ED1509" w:rsidRPr="0041222C" w:rsidDel="008B6AF4" w:rsidRDefault="00ED1509">
            <w:pPr>
              <w:pStyle w:val="Heading1Numbered"/>
              <w:rPr>
                <w:del w:id="3331" w:author="Donovan Goode [2]" w:date="2018-11-09T10:04:00Z"/>
                <w:rFonts w:ascii="Consolas" w:eastAsia="Times New Roman" w:hAnsi="Consolas" w:cs="Times New Roman"/>
                <w:color w:val="D4D4D4"/>
                <w:sz w:val="21"/>
                <w:szCs w:val="21"/>
              </w:rPr>
              <w:pPrChange w:id="3332" w:author="Donovan Goode [2]" w:date="2018-11-09T10:05:00Z">
                <w:pPr>
                  <w:shd w:val="clear" w:color="auto" w:fill="1E1E1E"/>
                  <w:spacing w:line="285" w:lineRule="atLeast"/>
                </w:pPr>
              </w:pPrChange>
            </w:pPr>
            <w:del w:id="333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sliden1"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"dupslide3"</w:delText>
              </w:r>
              <w:r w:rsidRPr="0041222C" w:rsidDel="008B6AF4">
                <w:rPr>
                  <w:rFonts w:ascii="Consolas" w:eastAsia="Times New Roman" w:hAnsi="Consolas" w:cs="Times New Roman"/>
                  <w:color w:val="808080"/>
                  <w:sz w:val="21"/>
                  <w:szCs w:val="21"/>
                </w:rPr>
                <w:delText>&gt;</w:delText>
              </w:r>
            </w:del>
          </w:p>
          <w:p w14:paraId="6C01762C" w14:textId="77777777" w:rsidR="00ED1509" w:rsidRPr="0041222C" w:rsidDel="008B6AF4" w:rsidRDefault="00ED1509">
            <w:pPr>
              <w:pStyle w:val="Heading1Numbered"/>
              <w:rPr>
                <w:del w:id="3334" w:author="Donovan Goode [2]" w:date="2018-11-09T10:04:00Z"/>
                <w:rFonts w:ascii="Consolas" w:eastAsia="Times New Roman" w:hAnsi="Consolas" w:cs="Times New Roman"/>
                <w:color w:val="D4D4D4"/>
                <w:sz w:val="21"/>
                <w:szCs w:val="21"/>
              </w:rPr>
              <w:pPrChange w:id="3335" w:author="Donovan Goode [2]" w:date="2018-11-09T10:05:00Z">
                <w:pPr>
                  <w:shd w:val="clear" w:color="auto" w:fill="1E1E1E"/>
                  <w:spacing w:line="285" w:lineRule="atLeast"/>
                </w:pPr>
              </w:pPrChange>
            </w:pPr>
            <w:del w:id="333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"ContentPlaceHolderDefault_LandingSpotlightPlaceHolder_ctl01_HomePageBanner_1_DupeSlideBeginning"</w:delText>
              </w:r>
            </w:del>
          </w:p>
          <w:p w14:paraId="0F1F6A6D" w14:textId="77777777" w:rsidR="00ED1509" w:rsidRPr="0041222C" w:rsidDel="008B6AF4" w:rsidRDefault="00ED1509">
            <w:pPr>
              <w:pStyle w:val="Heading1Numbered"/>
              <w:rPr>
                <w:del w:id="3337" w:author="Donovan Goode [2]" w:date="2018-11-09T10:04:00Z"/>
                <w:rFonts w:ascii="Consolas" w:eastAsia="Times New Roman" w:hAnsi="Consolas" w:cs="Times New Roman"/>
                <w:color w:val="D4D4D4"/>
                <w:sz w:val="21"/>
                <w:szCs w:val="21"/>
              </w:rPr>
              <w:pPrChange w:id="3338" w:author="Donovan Goode [2]" w:date="2018-11-09T10:05:00Z">
                <w:pPr>
                  <w:shd w:val="clear" w:color="auto" w:fill="1E1E1E"/>
                  <w:spacing w:line="285" w:lineRule="atLeast"/>
                </w:pPr>
              </w:pPrChange>
            </w:pPr>
            <w:del w:id="333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"https://www.opm.gov/Banner/images/spotlights/OPMSpotlight_CyberCareers.jpg"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"OPMSpotlight-CyberCareers"</w:delText>
              </w:r>
              <w:r w:rsidRPr="0041222C" w:rsidDel="008B6AF4">
                <w:rPr>
                  <w:rFonts w:ascii="Consolas" w:eastAsia="Times New Roman" w:hAnsi="Consolas" w:cs="Times New Roman"/>
                  <w:color w:val="808080"/>
                  <w:sz w:val="21"/>
                  <w:szCs w:val="21"/>
                </w:rPr>
                <w:delText>&gt;</w:delText>
              </w:r>
            </w:del>
          </w:p>
          <w:p w14:paraId="43429590" w14:textId="77777777" w:rsidR="00ED1509" w:rsidRPr="0041222C" w:rsidDel="008B6AF4" w:rsidRDefault="00ED1509">
            <w:pPr>
              <w:pStyle w:val="Heading1Numbered"/>
              <w:rPr>
                <w:del w:id="3340" w:author="Donovan Goode [2]" w:date="2018-11-09T10:04:00Z"/>
                <w:rFonts w:ascii="Consolas" w:eastAsia="Times New Roman" w:hAnsi="Consolas" w:cs="Times New Roman"/>
                <w:color w:val="D4D4D4"/>
                <w:sz w:val="21"/>
                <w:szCs w:val="21"/>
              </w:rPr>
              <w:pPrChange w:id="3341" w:author="Donovan Goode [2]" w:date="2018-11-09T10:05:00Z">
                <w:pPr>
                  <w:shd w:val="clear" w:color="auto" w:fill="1E1E1E"/>
                  <w:spacing w:line="285" w:lineRule="atLeast"/>
                </w:pPr>
              </w:pPrChange>
            </w:pPr>
            <w:del w:id="334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C709777" w14:textId="77777777" w:rsidR="00ED1509" w:rsidRPr="0041222C" w:rsidDel="008B6AF4" w:rsidRDefault="00ED1509">
            <w:pPr>
              <w:pStyle w:val="Heading1Numbered"/>
              <w:rPr>
                <w:del w:id="3343" w:author="Donovan Goode [2]" w:date="2018-11-09T10:04:00Z"/>
                <w:rFonts w:ascii="Consolas" w:eastAsia="Times New Roman" w:hAnsi="Consolas" w:cs="Times New Roman"/>
                <w:color w:val="D4D4D4"/>
                <w:sz w:val="21"/>
                <w:szCs w:val="21"/>
              </w:rPr>
              <w:pPrChange w:id="3344" w:author="Donovan Goode [2]" w:date="2018-11-09T10:05:00Z">
                <w:pPr>
                  <w:shd w:val="clear" w:color="auto" w:fill="1E1E1E"/>
                  <w:spacing w:after="240" w:line="285" w:lineRule="atLeast"/>
                </w:pPr>
              </w:pPrChange>
            </w:pPr>
            <w:del w:id="3345" w:author="Donovan Goode [2]" w:date="2018-11-09T10:04:00Z">
              <w:r w:rsidRPr="0041222C" w:rsidDel="008B6AF4">
                <w:rPr>
                  <w:rFonts w:ascii="Consolas" w:eastAsia="Times New Roman" w:hAnsi="Consolas" w:cs="Times New Roman"/>
                  <w:color w:val="D4D4D4"/>
                  <w:sz w:val="21"/>
                  <w:szCs w:val="21"/>
                </w:rPr>
                <w:br/>
              </w:r>
              <w:r w:rsidRPr="0041222C" w:rsidDel="008B6AF4">
                <w:rPr>
                  <w:rFonts w:ascii="Consolas" w:eastAsia="Times New Roman" w:hAnsi="Consolas" w:cs="Times New Roman"/>
                  <w:color w:val="D4D4D4"/>
                  <w:sz w:val="21"/>
                  <w:szCs w:val="21"/>
                </w:rPr>
                <w:br/>
              </w:r>
            </w:del>
          </w:p>
          <w:p w14:paraId="366FAE7C" w14:textId="77777777" w:rsidR="00ED1509" w:rsidRPr="0041222C" w:rsidDel="008B6AF4" w:rsidRDefault="00ED1509">
            <w:pPr>
              <w:pStyle w:val="Heading1Numbered"/>
              <w:rPr>
                <w:del w:id="3346" w:author="Donovan Goode [2]" w:date="2018-11-09T10:04:00Z"/>
                <w:rFonts w:ascii="Consolas" w:eastAsia="Times New Roman" w:hAnsi="Consolas" w:cs="Times New Roman"/>
                <w:color w:val="D4D4D4"/>
                <w:sz w:val="21"/>
                <w:szCs w:val="21"/>
              </w:rPr>
              <w:pPrChange w:id="3347" w:author="Donovan Goode [2]" w:date="2018-11-09T10:05:00Z">
                <w:pPr>
                  <w:shd w:val="clear" w:color="auto" w:fill="1E1E1E"/>
                  <w:spacing w:line="285" w:lineRule="atLeast"/>
                </w:pPr>
              </w:pPrChange>
            </w:pPr>
            <w:del w:id="334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"slide1"</w:delText>
              </w:r>
              <w:r w:rsidRPr="0041222C" w:rsidDel="008B6AF4">
                <w:rPr>
                  <w:rFonts w:ascii="Consolas" w:eastAsia="Times New Roman" w:hAnsi="Consolas" w:cs="Times New Roman"/>
                  <w:color w:val="808080"/>
                  <w:sz w:val="21"/>
                  <w:szCs w:val="21"/>
                </w:rPr>
                <w:delText>&gt;</w:delText>
              </w:r>
            </w:del>
          </w:p>
          <w:p w14:paraId="7585A76E" w14:textId="77777777" w:rsidR="00ED1509" w:rsidRPr="0041222C" w:rsidDel="008B6AF4" w:rsidRDefault="00ED1509">
            <w:pPr>
              <w:pStyle w:val="Heading1Numbered"/>
              <w:rPr>
                <w:del w:id="3349" w:author="Donovan Goode [2]" w:date="2018-11-09T10:04:00Z"/>
                <w:rFonts w:ascii="Consolas" w:eastAsia="Times New Roman" w:hAnsi="Consolas" w:cs="Times New Roman"/>
                <w:color w:val="D4D4D4"/>
                <w:sz w:val="21"/>
                <w:szCs w:val="21"/>
              </w:rPr>
              <w:pPrChange w:id="3350" w:author="Donovan Goode [2]" w:date="2018-11-09T10:05:00Z">
                <w:pPr>
                  <w:shd w:val="clear" w:color="auto" w:fill="1E1E1E"/>
                  <w:spacing w:line="285" w:lineRule="atLeast"/>
                </w:pPr>
              </w:pPrChange>
            </w:pPr>
            <w:del w:id="335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"https://www.opm.gov/Banner/images/spotlights/OPMSpotlight_StrategicPlan.jpg"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"OPMSpotlight-Unlock-Talent-Connect"</w:delText>
              </w:r>
              <w:r w:rsidRPr="0041222C" w:rsidDel="008B6AF4">
                <w:rPr>
                  <w:rFonts w:ascii="Consolas" w:eastAsia="Times New Roman" w:hAnsi="Consolas" w:cs="Times New Roman"/>
                  <w:color w:val="808080"/>
                  <w:sz w:val="21"/>
                  <w:szCs w:val="21"/>
                </w:rPr>
                <w:delText>&gt;</w:delText>
              </w:r>
            </w:del>
          </w:p>
          <w:p w14:paraId="237525BE" w14:textId="77777777" w:rsidR="00ED1509" w:rsidRPr="0041222C" w:rsidDel="008B6AF4" w:rsidRDefault="00ED1509">
            <w:pPr>
              <w:pStyle w:val="Heading1Numbered"/>
              <w:rPr>
                <w:del w:id="3352" w:author="Donovan Goode [2]" w:date="2018-11-09T10:04:00Z"/>
                <w:rFonts w:ascii="Consolas" w:eastAsia="Times New Roman" w:hAnsi="Consolas" w:cs="Times New Roman"/>
                <w:color w:val="D4D4D4"/>
                <w:sz w:val="21"/>
                <w:szCs w:val="21"/>
              </w:rPr>
              <w:pPrChange w:id="3353" w:author="Donovan Goode [2]" w:date="2018-11-09T10:05:00Z">
                <w:pPr>
                  <w:shd w:val="clear" w:color="auto" w:fill="1E1E1E"/>
                  <w:spacing w:line="285" w:lineRule="atLeast"/>
                </w:pPr>
              </w:pPrChange>
            </w:pPr>
            <w:del w:id="335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035AA63" w14:textId="77777777" w:rsidR="00ED1509" w:rsidRPr="0041222C" w:rsidDel="008B6AF4" w:rsidRDefault="00ED1509">
            <w:pPr>
              <w:pStyle w:val="Heading1Numbered"/>
              <w:rPr>
                <w:del w:id="3355" w:author="Donovan Goode [2]" w:date="2018-11-09T10:04:00Z"/>
                <w:rFonts w:ascii="Consolas" w:eastAsia="Times New Roman" w:hAnsi="Consolas" w:cs="Times New Roman"/>
                <w:color w:val="D4D4D4"/>
                <w:sz w:val="21"/>
                <w:szCs w:val="21"/>
              </w:rPr>
              <w:pPrChange w:id="3356" w:author="Donovan Goode [2]" w:date="2018-11-09T10:05:00Z">
                <w:pPr>
                  <w:shd w:val="clear" w:color="auto" w:fill="1E1E1E"/>
                  <w:spacing w:line="285" w:lineRule="atLeast"/>
                </w:pPr>
              </w:pPrChange>
            </w:pPr>
          </w:p>
          <w:p w14:paraId="05D672EF" w14:textId="77777777" w:rsidR="00ED1509" w:rsidRPr="0041222C" w:rsidDel="008B6AF4" w:rsidRDefault="00ED1509">
            <w:pPr>
              <w:pStyle w:val="Heading1Numbered"/>
              <w:rPr>
                <w:del w:id="3357" w:author="Donovan Goode [2]" w:date="2018-11-09T10:04:00Z"/>
                <w:rFonts w:ascii="Consolas" w:eastAsia="Times New Roman" w:hAnsi="Consolas" w:cs="Times New Roman"/>
                <w:color w:val="D4D4D4"/>
                <w:sz w:val="21"/>
                <w:szCs w:val="21"/>
              </w:rPr>
              <w:pPrChange w:id="3358" w:author="Donovan Goode [2]" w:date="2018-11-09T10:05:00Z">
                <w:pPr>
                  <w:shd w:val="clear" w:color="auto" w:fill="1E1E1E"/>
                  <w:spacing w:line="285" w:lineRule="atLeast"/>
                </w:pPr>
              </w:pPrChange>
            </w:pPr>
            <w:del w:id="335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"slide2"</w:delText>
              </w:r>
              <w:r w:rsidRPr="0041222C" w:rsidDel="008B6AF4">
                <w:rPr>
                  <w:rFonts w:ascii="Consolas" w:eastAsia="Times New Roman" w:hAnsi="Consolas" w:cs="Times New Roman"/>
                  <w:color w:val="808080"/>
                  <w:sz w:val="21"/>
                  <w:szCs w:val="21"/>
                </w:rPr>
                <w:delText>&gt;</w:delText>
              </w:r>
            </w:del>
          </w:p>
          <w:p w14:paraId="0F03DB92" w14:textId="77777777" w:rsidR="00ED1509" w:rsidRPr="0041222C" w:rsidDel="008B6AF4" w:rsidRDefault="00ED1509">
            <w:pPr>
              <w:pStyle w:val="Heading1Numbered"/>
              <w:rPr>
                <w:del w:id="3360" w:author="Donovan Goode [2]" w:date="2018-11-09T10:04:00Z"/>
                <w:rFonts w:ascii="Consolas" w:eastAsia="Times New Roman" w:hAnsi="Consolas" w:cs="Times New Roman"/>
                <w:color w:val="D4D4D4"/>
                <w:sz w:val="21"/>
                <w:szCs w:val="21"/>
              </w:rPr>
              <w:pPrChange w:id="3361" w:author="Donovan Goode [2]" w:date="2018-11-09T10:05:00Z">
                <w:pPr>
                  <w:shd w:val="clear" w:color="auto" w:fill="1E1E1E"/>
                  <w:spacing w:line="285" w:lineRule="atLeast"/>
                </w:pPr>
              </w:pPrChange>
            </w:pPr>
            <w:del w:id="336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"https://www.opm.gov/Banner/images/spotlights/OPMSpotlight_FallLab.jpg"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"OPMSpotlight-Fall-Lab"</w:delText>
              </w:r>
              <w:r w:rsidRPr="0041222C" w:rsidDel="008B6AF4">
                <w:rPr>
                  <w:rFonts w:ascii="Consolas" w:eastAsia="Times New Roman" w:hAnsi="Consolas" w:cs="Times New Roman"/>
                  <w:color w:val="808080"/>
                  <w:sz w:val="21"/>
                  <w:szCs w:val="21"/>
                </w:rPr>
                <w:delText>&gt;</w:delText>
              </w:r>
            </w:del>
          </w:p>
          <w:p w14:paraId="220B31FA" w14:textId="77777777" w:rsidR="00ED1509" w:rsidRPr="0041222C" w:rsidDel="008B6AF4" w:rsidRDefault="00ED1509">
            <w:pPr>
              <w:pStyle w:val="Heading1Numbered"/>
              <w:rPr>
                <w:del w:id="3363" w:author="Donovan Goode [2]" w:date="2018-11-09T10:04:00Z"/>
                <w:rFonts w:ascii="Consolas" w:eastAsia="Times New Roman" w:hAnsi="Consolas" w:cs="Times New Roman"/>
                <w:color w:val="D4D4D4"/>
                <w:sz w:val="21"/>
                <w:szCs w:val="21"/>
              </w:rPr>
              <w:pPrChange w:id="3364" w:author="Donovan Goode [2]" w:date="2018-11-09T10:05:00Z">
                <w:pPr>
                  <w:shd w:val="clear" w:color="auto" w:fill="1E1E1E"/>
                  <w:spacing w:line="285" w:lineRule="atLeast"/>
                </w:pPr>
              </w:pPrChange>
            </w:pPr>
            <w:del w:id="336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28917AB" w14:textId="77777777" w:rsidR="00ED1509" w:rsidRPr="0041222C" w:rsidDel="008B6AF4" w:rsidRDefault="00ED1509">
            <w:pPr>
              <w:pStyle w:val="Heading1Numbered"/>
              <w:rPr>
                <w:del w:id="3366" w:author="Donovan Goode [2]" w:date="2018-11-09T10:04:00Z"/>
                <w:rFonts w:ascii="Consolas" w:eastAsia="Times New Roman" w:hAnsi="Consolas" w:cs="Times New Roman"/>
                <w:color w:val="D4D4D4"/>
                <w:sz w:val="21"/>
                <w:szCs w:val="21"/>
              </w:rPr>
              <w:pPrChange w:id="3367" w:author="Donovan Goode [2]" w:date="2018-11-09T10:05:00Z">
                <w:pPr>
                  <w:shd w:val="clear" w:color="auto" w:fill="1E1E1E"/>
                  <w:spacing w:line="285" w:lineRule="atLeast"/>
                </w:pPr>
              </w:pPrChange>
            </w:pPr>
          </w:p>
          <w:p w14:paraId="005DB86B" w14:textId="77777777" w:rsidR="00ED1509" w:rsidRPr="0041222C" w:rsidDel="008B6AF4" w:rsidRDefault="00ED1509">
            <w:pPr>
              <w:pStyle w:val="Heading1Numbered"/>
              <w:rPr>
                <w:del w:id="3368" w:author="Donovan Goode [2]" w:date="2018-11-09T10:04:00Z"/>
                <w:rFonts w:ascii="Consolas" w:eastAsia="Times New Roman" w:hAnsi="Consolas" w:cs="Times New Roman"/>
                <w:color w:val="D4D4D4"/>
                <w:sz w:val="21"/>
                <w:szCs w:val="21"/>
              </w:rPr>
              <w:pPrChange w:id="3369" w:author="Donovan Goode [2]" w:date="2018-11-09T10:05:00Z">
                <w:pPr>
                  <w:shd w:val="clear" w:color="auto" w:fill="1E1E1E"/>
                  <w:spacing w:line="285" w:lineRule="atLeast"/>
                </w:pPr>
              </w:pPrChange>
            </w:pPr>
            <w:del w:id="337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"slide3"</w:delText>
              </w:r>
              <w:r w:rsidRPr="0041222C" w:rsidDel="008B6AF4">
                <w:rPr>
                  <w:rFonts w:ascii="Consolas" w:eastAsia="Times New Roman" w:hAnsi="Consolas" w:cs="Times New Roman"/>
                  <w:color w:val="808080"/>
                  <w:sz w:val="21"/>
                  <w:szCs w:val="21"/>
                </w:rPr>
                <w:delText>&gt;</w:delText>
              </w:r>
            </w:del>
          </w:p>
          <w:p w14:paraId="26788450" w14:textId="77777777" w:rsidR="00ED1509" w:rsidRPr="0041222C" w:rsidDel="008B6AF4" w:rsidRDefault="00ED1509">
            <w:pPr>
              <w:pStyle w:val="Heading1Numbered"/>
              <w:rPr>
                <w:del w:id="3371" w:author="Donovan Goode [2]" w:date="2018-11-09T10:04:00Z"/>
                <w:rFonts w:ascii="Consolas" w:eastAsia="Times New Roman" w:hAnsi="Consolas" w:cs="Times New Roman"/>
                <w:color w:val="D4D4D4"/>
                <w:sz w:val="21"/>
                <w:szCs w:val="21"/>
              </w:rPr>
              <w:pPrChange w:id="3372" w:author="Donovan Goode [2]" w:date="2018-11-09T10:05:00Z">
                <w:pPr>
                  <w:shd w:val="clear" w:color="auto" w:fill="1E1E1E"/>
                  <w:spacing w:line="285" w:lineRule="atLeast"/>
                </w:pPr>
              </w:pPrChange>
            </w:pPr>
            <w:del w:id="337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"https://www.opm.gov/Banner/images/spotlights/OPMSpotlight_UnlockTalentConnect.jpg"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"OPMSpotlight-StrategicPlan"</w:delText>
              </w:r>
              <w:r w:rsidRPr="0041222C" w:rsidDel="008B6AF4">
                <w:rPr>
                  <w:rFonts w:ascii="Consolas" w:eastAsia="Times New Roman" w:hAnsi="Consolas" w:cs="Times New Roman"/>
                  <w:color w:val="808080"/>
                  <w:sz w:val="21"/>
                  <w:szCs w:val="21"/>
                </w:rPr>
                <w:delText>&gt;</w:delText>
              </w:r>
            </w:del>
          </w:p>
          <w:p w14:paraId="7878C7AE" w14:textId="77777777" w:rsidR="00ED1509" w:rsidRPr="0041222C" w:rsidDel="008B6AF4" w:rsidRDefault="00ED1509">
            <w:pPr>
              <w:pStyle w:val="Heading1Numbered"/>
              <w:rPr>
                <w:del w:id="3374" w:author="Donovan Goode [2]" w:date="2018-11-09T10:04:00Z"/>
                <w:rFonts w:ascii="Consolas" w:eastAsia="Times New Roman" w:hAnsi="Consolas" w:cs="Times New Roman"/>
                <w:color w:val="D4D4D4"/>
                <w:sz w:val="21"/>
                <w:szCs w:val="21"/>
              </w:rPr>
              <w:pPrChange w:id="3375" w:author="Donovan Goode [2]" w:date="2018-11-09T10:05:00Z">
                <w:pPr>
                  <w:shd w:val="clear" w:color="auto" w:fill="1E1E1E"/>
                  <w:spacing w:line="285" w:lineRule="atLeast"/>
                </w:pPr>
              </w:pPrChange>
            </w:pPr>
            <w:del w:id="337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C914589" w14:textId="77777777" w:rsidR="00ED1509" w:rsidRPr="0041222C" w:rsidDel="008B6AF4" w:rsidRDefault="00ED1509">
            <w:pPr>
              <w:pStyle w:val="Heading1Numbered"/>
              <w:rPr>
                <w:del w:id="3377" w:author="Donovan Goode [2]" w:date="2018-11-09T10:04:00Z"/>
                <w:rFonts w:ascii="Consolas" w:eastAsia="Times New Roman" w:hAnsi="Consolas" w:cs="Times New Roman"/>
                <w:color w:val="D4D4D4"/>
                <w:sz w:val="21"/>
                <w:szCs w:val="21"/>
              </w:rPr>
              <w:pPrChange w:id="3378" w:author="Donovan Goode [2]" w:date="2018-11-09T10:05:00Z">
                <w:pPr>
                  <w:shd w:val="clear" w:color="auto" w:fill="1E1E1E"/>
                  <w:spacing w:line="285" w:lineRule="atLeast"/>
                </w:pPr>
              </w:pPrChange>
            </w:pPr>
          </w:p>
          <w:p w14:paraId="7C258530" w14:textId="77777777" w:rsidR="00ED1509" w:rsidRPr="0041222C" w:rsidDel="008B6AF4" w:rsidRDefault="00ED1509">
            <w:pPr>
              <w:pStyle w:val="Heading1Numbered"/>
              <w:rPr>
                <w:del w:id="3379" w:author="Donovan Goode [2]" w:date="2018-11-09T10:04:00Z"/>
                <w:rFonts w:ascii="Consolas" w:eastAsia="Times New Roman" w:hAnsi="Consolas" w:cs="Times New Roman"/>
                <w:color w:val="D4D4D4"/>
                <w:sz w:val="21"/>
                <w:szCs w:val="21"/>
              </w:rPr>
              <w:pPrChange w:id="3380" w:author="Donovan Goode [2]" w:date="2018-11-09T10:05:00Z">
                <w:pPr>
                  <w:shd w:val="clear" w:color="auto" w:fill="1E1E1E"/>
                  <w:spacing w:line="285" w:lineRule="atLeast"/>
                </w:pPr>
              </w:pPrChange>
            </w:pPr>
            <w:del w:id="338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"slide4"</w:delText>
              </w:r>
              <w:r w:rsidRPr="0041222C" w:rsidDel="008B6AF4">
                <w:rPr>
                  <w:rFonts w:ascii="Consolas" w:eastAsia="Times New Roman" w:hAnsi="Consolas" w:cs="Times New Roman"/>
                  <w:color w:val="808080"/>
                  <w:sz w:val="21"/>
                  <w:szCs w:val="21"/>
                </w:rPr>
                <w:delText>&gt;</w:delText>
              </w:r>
            </w:del>
          </w:p>
          <w:p w14:paraId="46737C45" w14:textId="77777777" w:rsidR="00ED1509" w:rsidRPr="0041222C" w:rsidDel="008B6AF4" w:rsidRDefault="00ED1509">
            <w:pPr>
              <w:pStyle w:val="Heading1Numbered"/>
              <w:rPr>
                <w:del w:id="3382" w:author="Donovan Goode [2]" w:date="2018-11-09T10:04:00Z"/>
                <w:rFonts w:ascii="Consolas" w:eastAsia="Times New Roman" w:hAnsi="Consolas" w:cs="Times New Roman"/>
                <w:color w:val="D4D4D4"/>
                <w:sz w:val="21"/>
                <w:szCs w:val="21"/>
              </w:rPr>
              <w:pPrChange w:id="3383" w:author="Donovan Goode [2]" w:date="2018-11-09T10:05:00Z">
                <w:pPr>
                  <w:shd w:val="clear" w:color="auto" w:fill="1E1E1E"/>
                  <w:spacing w:line="285" w:lineRule="atLeast"/>
                </w:pPr>
              </w:pPrChange>
            </w:pPr>
            <w:del w:id="338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"https://www.opm.gov/Banner/images/spotlights/OPMSpotlight_CyberCareers.jpg"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"OPMSpotlight-CyberCareers"</w:delText>
              </w:r>
              <w:r w:rsidRPr="0041222C" w:rsidDel="008B6AF4">
                <w:rPr>
                  <w:rFonts w:ascii="Consolas" w:eastAsia="Times New Roman" w:hAnsi="Consolas" w:cs="Times New Roman"/>
                  <w:color w:val="808080"/>
                  <w:sz w:val="21"/>
                  <w:szCs w:val="21"/>
                </w:rPr>
                <w:delText>&gt;</w:delText>
              </w:r>
            </w:del>
          </w:p>
          <w:p w14:paraId="57734A64" w14:textId="77777777" w:rsidR="00ED1509" w:rsidRPr="0041222C" w:rsidDel="008B6AF4" w:rsidRDefault="00ED1509">
            <w:pPr>
              <w:pStyle w:val="Heading1Numbered"/>
              <w:rPr>
                <w:del w:id="3385" w:author="Donovan Goode [2]" w:date="2018-11-09T10:04:00Z"/>
                <w:rFonts w:ascii="Consolas" w:eastAsia="Times New Roman" w:hAnsi="Consolas" w:cs="Times New Roman"/>
                <w:color w:val="D4D4D4"/>
                <w:sz w:val="21"/>
                <w:szCs w:val="21"/>
              </w:rPr>
              <w:pPrChange w:id="3386" w:author="Donovan Goode [2]" w:date="2018-11-09T10:05:00Z">
                <w:pPr>
                  <w:shd w:val="clear" w:color="auto" w:fill="1E1E1E"/>
                  <w:spacing w:line="285" w:lineRule="atLeast"/>
                </w:pPr>
              </w:pPrChange>
            </w:pPr>
            <w:del w:id="338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CF9CAAC" w14:textId="77777777" w:rsidR="00ED1509" w:rsidRPr="0041222C" w:rsidDel="008B6AF4" w:rsidRDefault="00ED1509">
            <w:pPr>
              <w:pStyle w:val="Heading1Numbered"/>
              <w:rPr>
                <w:del w:id="3388" w:author="Donovan Goode [2]" w:date="2018-11-09T10:04:00Z"/>
                <w:rFonts w:ascii="Consolas" w:eastAsia="Times New Roman" w:hAnsi="Consolas" w:cs="Times New Roman"/>
                <w:color w:val="D4D4D4"/>
                <w:sz w:val="21"/>
                <w:szCs w:val="21"/>
              </w:rPr>
              <w:pPrChange w:id="3389" w:author="Donovan Goode [2]" w:date="2018-11-09T10:05:00Z">
                <w:pPr>
                  <w:shd w:val="clear" w:color="auto" w:fill="1E1E1E"/>
                  <w:spacing w:after="240" w:line="285" w:lineRule="atLeast"/>
                </w:pPr>
              </w:pPrChange>
            </w:pPr>
          </w:p>
          <w:p w14:paraId="15E11B5A" w14:textId="77777777" w:rsidR="00ED1509" w:rsidRPr="0041222C" w:rsidDel="008B6AF4" w:rsidRDefault="00ED1509">
            <w:pPr>
              <w:pStyle w:val="Heading1Numbered"/>
              <w:rPr>
                <w:del w:id="3390" w:author="Donovan Goode [2]" w:date="2018-11-09T10:04:00Z"/>
                <w:rFonts w:ascii="Consolas" w:eastAsia="Times New Roman" w:hAnsi="Consolas" w:cs="Times New Roman"/>
                <w:color w:val="D4D4D4"/>
                <w:sz w:val="21"/>
                <w:szCs w:val="21"/>
              </w:rPr>
              <w:pPrChange w:id="3391" w:author="Donovan Goode [2]" w:date="2018-11-09T10:05:00Z">
                <w:pPr>
                  <w:shd w:val="clear" w:color="auto" w:fill="1E1E1E"/>
                  <w:spacing w:line="285" w:lineRule="atLeast"/>
                </w:pPr>
              </w:pPrChange>
            </w:pPr>
            <w:del w:id="339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slide5"</w:delText>
              </w:r>
              <w:r w:rsidRPr="0041222C" w:rsidDel="008B6AF4">
                <w:rPr>
                  <w:rFonts w:ascii="Consolas" w:eastAsia="Times New Roman" w:hAnsi="Consolas" w:cs="Times New Roman"/>
                  <w:color w:val="808080"/>
                  <w:sz w:val="21"/>
                  <w:szCs w:val="21"/>
                </w:rPr>
                <w:delText>&gt;</w:delText>
              </w:r>
            </w:del>
          </w:p>
          <w:p w14:paraId="77E310B4" w14:textId="77777777" w:rsidR="00ED1509" w:rsidRPr="0041222C" w:rsidDel="008B6AF4" w:rsidRDefault="00ED1509">
            <w:pPr>
              <w:pStyle w:val="Heading1Numbered"/>
              <w:rPr>
                <w:del w:id="3393" w:author="Donovan Goode [2]" w:date="2018-11-09T10:04:00Z"/>
                <w:rFonts w:ascii="Consolas" w:eastAsia="Times New Roman" w:hAnsi="Consolas" w:cs="Times New Roman"/>
                <w:color w:val="D4D4D4"/>
                <w:sz w:val="21"/>
                <w:szCs w:val="21"/>
              </w:rPr>
              <w:pPrChange w:id="3394" w:author="Donovan Goode [2]" w:date="2018-11-09T10:05:00Z">
                <w:pPr>
                  <w:shd w:val="clear" w:color="auto" w:fill="1E1E1E"/>
                  <w:spacing w:line="285" w:lineRule="atLeast"/>
                </w:pPr>
              </w:pPrChange>
            </w:pPr>
            <w:del w:id="339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"ContentPlaceHolderDefault_LandingSpotlightPlaceHolder_ctl01_HomePageBanner_1_DupeSlideEnding"</w:delText>
              </w:r>
            </w:del>
          </w:p>
          <w:p w14:paraId="5D04AE64" w14:textId="77777777" w:rsidR="00ED1509" w:rsidRPr="0041222C" w:rsidDel="008B6AF4" w:rsidRDefault="00ED1509">
            <w:pPr>
              <w:pStyle w:val="Heading1Numbered"/>
              <w:rPr>
                <w:del w:id="3396" w:author="Donovan Goode [2]" w:date="2018-11-09T10:04:00Z"/>
                <w:rFonts w:ascii="Consolas" w:eastAsia="Times New Roman" w:hAnsi="Consolas" w:cs="Times New Roman"/>
                <w:color w:val="D4D4D4"/>
                <w:sz w:val="21"/>
                <w:szCs w:val="21"/>
              </w:rPr>
              <w:pPrChange w:id="3397" w:author="Donovan Goode [2]" w:date="2018-11-09T10:05:00Z">
                <w:pPr>
                  <w:shd w:val="clear" w:color="auto" w:fill="1E1E1E"/>
                  <w:spacing w:line="285" w:lineRule="atLeast"/>
                </w:pPr>
              </w:pPrChange>
            </w:pPr>
            <w:del w:id="339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"https://www.opm.gov/Banner/images/spotlights/OPMSpotlight_UnlockTalentConnect.jpg"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"OPMSpotlight-Unlock-Talent-Connect"</w:delText>
              </w:r>
              <w:r w:rsidRPr="0041222C" w:rsidDel="008B6AF4">
                <w:rPr>
                  <w:rFonts w:ascii="Consolas" w:eastAsia="Times New Roman" w:hAnsi="Consolas" w:cs="Times New Roman"/>
                  <w:color w:val="808080"/>
                  <w:sz w:val="21"/>
                  <w:szCs w:val="21"/>
                </w:rPr>
                <w:delText>&gt;</w:delText>
              </w:r>
            </w:del>
          </w:p>
          <w:p w14:paraId="17A32CD7" w14:textId="77777777" w:rsidR="00ED1509" w:rsidRPr="0041222C" w:rsidDel="008B6AF4" w:rsidRDefault="00ED1509">
            <w:pPr>
              <w:pStyle w:val="Heading1Numbered"/>
              <w:rPr>
                <w:del w:id="3399" w:author="Donovan Goode [2]" w:date="2018-11-09T10:04:00Z"/>
                <w:rFonts w:ascii="Consolas" w:eastAsia="Times New Roman" w:hAnsi="Consolas" w:cs="Times New Roman"/>
                <w:color w:val="D4D4D4"/>
                <w:sz w:val="21"/>
                <w:szCs w:val="21"/>
              </w:rPr>
              <w:pPrChange w:id="3400" w:author="Donovan Goode [2]" w:date="2018-11-09T10:05:00Z">
                <w:pPr>
                  <w:shd w:val="clear" w:color="auto" w:fill="1E1E1E"/>
                  <w:spacing w:line="285" w:lineRule="atLeast"/>
                </w:pPr>
              </w:pPrChange>
            </w:pPr>
            <w:del w:id="340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9FBE6E8" w14:textId="77777777" w:rsidR="00ED1509" w:rsidRPr="0041222C" w:rsidDel="008B6AF4" w:rsidRDefault="00ED1509">
            <w:pPr>
              <w:pStyle w:val="Heading1Numbered"/>
              <w:rPr>
                <w:del w:id="3402" w:author="Donovan Goode [2]" w:date="2018-11-09T10:04:00Z"/>
                <w:rFonts w:ascii="Consolas" w:eastAsia="Times New Roman" w:hAnsi="Consolas" w:cs="Times New Roman"/>
                <w:color w:val="D4D4D4"/>
                <w:sz w:val="21"/>
                <w:szCs w:val="21"/>
              </w:rPr>
              <w:pPrChange w:id="3403" w:author="Donovan Goode [2]" w:date="2018-11-09T10:05:00Z">
                <w:pPr>
                  <w:shd w:val="clear" w:color="auto" w:fill="1E1E1E"/>
                  <w:spacing w:line="285" w:lineRule="atLeast"/>
                </w:pPr>
              </w:pPrChange>
            </w:pPr>
            <w:del w:id="340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slide6"</w:delText>
              </w:r>
              <w:r w:rsidRPr="0041222C" w:rsidDel="008B6AF4">
                <w:rPr>
                  <w:rFonts w:ascii="Consolas" w:eastAsia="Times New Roman" w:hAnsi="Consolas" w:cs="Times New Roman"/>
                  <w:color w:val="808080"/>
                  <w:sz w:val="21"/>
                  <w:szCs w:val="21"/>
                </w:rPr>
                <w:delText>&gt;</w:delText>
              </w:r>
            </w:del>
          </w:p>
          <w:p w14:paraId="7FD631F6" w14:textId="77777777" w:rsidR="00ED1509" w:rsidRPr="0041222C" w:rsidDel="008B6AF4" w:rsidRDefault="00ED1509">
            <w:pPr>
              <w:pStyle w:val="Heading1Numbered"/>
              <w:rPr>
                <w:del w:id="3405" w:author="Donovan Goode [2]" w:date="2018-11-09T10:04:00Z"/>
                <w:rFonts w:ascii="Consolas" w:eastAsia="Times New Roman" w:hAnsi="Consolas" w:cs="Times New Roman"/>
                <w:color w:val="D4D4D4"/>
                <w:sz w:val="21"/>
                <w:szCs w:val="21"/>
              </w:rPr>
              <w:pPrChange w:id="3406" w:author="Donovan Goode [2]" w:date="2018-11-09T10:05:00Z">
                <w:pPr>
                  <w:shd w:val="clear" w:color="auto" w:fill="1E1E1E"/>
                  <w:spacing w:line="285" w:lineRule="atLeast"/>
                </w:pPr>
              </w:pPrChange>
            </w:pPr>
            <w:del w:id="340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"https://www.opm.gov/Banner/images/slideJFSDummy.jpg"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w:delText>
              </w:r>
            </w:del>
          </w:p>
          <w:p w14:paraId="5747A8D8" w14:textId="77777777" w:rsidR="00ED1509" w:rsidRPr="0041222C" w:rsidDel="008B6AF4" w:rsidRDefault="00ED1509">
            <w:pPr>
              <w:pStyle w:val="Heading1Numbered"/>
              <w:rPr>
                <w:del w:id="3408" w:author="Donovan Goode [2]" w:date="2018-11-09T10:04:00Z"/>
                <w:rFonts w:ascii="Consolas" w:eastAsia="Times New Roman" w:hAnsi="Consolas" w:cs="Times New Roman"/>
                <w:color w:val="D4D4D4"/>
                <w:sz w:val="21"/>
                <w:szCs w:val="21"/>
              </w:rPr>
              <w:pPrChange w:id="3409" w:author="Donovan Goode [2]" w:date="2018-11-09T10:05:00Z">
                <w:pPr>
                  <w:shd w:val="clear" w:color="auto" w:fill="1E1E1E"/>
                  <w:spacing w:line="285" w:lineRule="atLeast"/>
                </w:pPr>
              </w:pPrChange>
            </w:pPr>
            <w:del w:id="341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32557AF" w14:textId="77777777" w:rsidR="00ED1509" w:rsidRPr="0041222C" w:rsidDel="008B6AF4" w:rsidRDefault="00ED1509">
            <w:pPr>
              <w:pStyle w:val="Heading1Numbered"/>
              <w:rPr>
                <w:del w:id="3411" w:author="Donovan Goode [2]" w:date="2018-11-09T10:04:00Z"/>
                <w:rFonts w:ascii="Consolas" w:eastAsia="Times New Roman" w:hAnsi="Consolas" w:cs="Times New Roman"/>
                <w:color w:val="D4D4D4"/>
                <w:sz w:val="21"/>
                <w:szCs w:val="21"/>
              </w:rPr>
              <w:pPrChange w:id="3412" w:author="Donovan Goode [2]" w:date="2018-11-09T10:05:00Z">
                <w:pPr>
                  <w:shd w:val="clear" w:color="auto" w:fill="1E1E1E"/>
                  <w:spacing w:line="285" w:lineRule="atLeast"/>
                </w:pPr>
              </w:pPrChange>
            </w:pPr>
          </w:p>
          <w:p w14:paraId="7AA1C005" w14:textId="77777777" w:rsidR="00ED1509" w:rsidRPr="0041222C" w:rsidDel="008B6AF4" w:rsidRDefault="00ED1509">
            <w:pPr>
              <w:pStyle w:val="Heading1Numbered"/>
              <w:rPr>
                <w:del w:id="3413" w:author="Donovan Goode [2]" w:date="2018-11-09T10:04:00Z"/>
                <w:rFonts w:ascii="Consolas" w:eastAsia="Times New Roman" w:hAnsi="Consolas" w:cs="Times New Roman"/>
                <w:color w:val="D4D4D4"/>
                <w:sz w:val="21"/>
                <w:szCs w:val="21"/>
              </w:rPr>
              <w:pPrChange w:id="3414" w:author="Donovan Goode [2]" w:date="2018-11-09T10:05:00Z">
                <w:pPr>
                  <w:shd w:val="clear" w:color="auto" w:fill="1E1E1E"/>
                  <w:spacing w:line="285" w:lineRule="atLeast"/>
                </w:pPr>
              </w:pPrChange>
            </w:pPr>
            <w:del w:id="341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A506BF1" w14:textId="77777777" w:rsidR="00ED1509" w:rsidRPr="0041222C" w:rsidDel="008B6AF4" w:rsidRDefault="00ED1509">
            <w:pPr>
              <w:pStyle w:val="Heading1Numbered"/>
              <w:rPr>
                <w:del w:id="3416" w:author="Donovan Goode [2]" w:date="2018-11-09T10:04:00Z"/>
                <w:rFonts w:ascii="Consolas" w:eastAsia="Times New Roman" w:hAnsi="Consolas" w:cs="Times New Roman"/>
                <w:color w:val="D4D4D4"/>
                <w:sz w:val="21"/>
                <w:szCs w:val="21"/>
              </w:rPr>
              <w:pPrChange w:id="3417" w:author="Donovan Goode [2]" w:date="2018-11-09T10:05:00Z">
                <w:pPr>
                  <w:shd w:val="clear" w:color="auto" w:fill="1E1E1E"/>
                  <w:spacing w:line="285" w:lineRule="atLeast"/>
                </w:pPr>
              </w:pPrChange>
            </w:pPr>
            <w:del w:id="341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slides container --&gt;</w:delText>
              </w:r>
            </w:del>
          </w:p>
          <w:p w14:paraId="6A49B438" w14:textId="77777777" w:rsidR="00ED1509" w:rsidRPr="0041222C" w:rsidDel="008B6AF4" w:rsidRDefault="00ED1509">
            <w:pPr>
              <w:pStyle w:val="Heading1Numbered"/>
              <w:rPr>
                <w:del w:id="3419" w:author="Donovan Goode [2]" w:date="2018-11-09T10:04:00Z"/>
                <w:rFonts w:ascii="Consolas" w:eastAsia="Times New Roman" w:hAnsi="Consolas" w:cs="Times New Roman"/>
                <w:color w:val="D4D4D4"/>
                <w:sz w:val="21"/>
                <w:szCs w:val="21"/>
              </w:rPr>
              <w:pPrChange w:id="3420" w:author="Donovan Goode [2]" w:date="2018-11-09T10:05:00Z">
                <w:pPr>
                  <w:shd w:val="clear" w:color="auto" w:fill="1E1E1E"/>
                  <w:spacing w:line="285" w:lineRule="atLeast"/>
                </w:pPr>
              </w:pPrChange>
            </w:pPr>
            <w:del w:id="342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widgets container --&gt;</w:delText>
              </w:r>
            </w:del>
          </w:p>
          <w:p w14:paraId="2893C6F9" w14:textId="77777777" w:rsidR="00ED1509" w:rsidRPr="0041222C" w:rsidDel="008B6AF4" w:rsidRDefault="00ED1509">
            <w:pPr>
              <w:pStyle w:val="Heading1Numbered"/>
              <w:rPr>
                <w:del w:id="3422" w:author="Donovan Goode [2]" w:date="2018-11-09T10:04:00Z"/>
                <w:rFonts w:ascii="Consolas" w:eastAsia="Times New Roman" w:hAnsi="Consolas" w:cs="Times New Roman"/>
                <w:color w:val="D4D4D4"/>
                <w:sz w:val="21"/>
                <w:szCs w:val="21"/>
              </w:rPr>
              <w:pPrChange w:id="3423" w:author="Donovan Goode [2]" w:date="2018-11-09T10:05:00Z">
                <w:pPr>
                  <w:shd w:val="clear" w:color="auto" w:fill="1E1E1E"/>
                  <w:spacing w:line="285" w:lineRule="atLeast"/>
                </w:pPr>
              </w:pPrChange>
            </w:pPr>
            <w:del w:id="342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"slide_widgets"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"left: -1551px;"</w:delText>
              </w:r>
              <w:r w:rsidRPr="0041222C" w:rsidDel="008B6AF4">
                <w:rPr>
                  <w:rFonts w:ascii="Consolas" w:eastAsia="Times New Roman" w:hAnsi="Consolas" w:cs="Times New Roman"/>
                  <w:color w:val="808080"/>
                  <w:sz w:val="21"/>
                  <w:szCs w:val="21"/>
                </w:rPr>
                <w:delText>&gt;</w:delText>
              </w:r>
            </w:del>
          </w:p>
          <w:p w14:paraId="4845173F" w14:textId="77777777" w:rsidR="00ED1509" w:rsidRPr="0041222C" w:rsidDel="008B6AF4" w:rsidRDefault="00ED1509">
            <w:pPr>
              <w:pStyle w:val="Heading1Numbered"/>
              <w:rPr>
                <w:del w:id="3425" w:author="Donovan Goode [2]" w:date="2018-11-09T10:04:00Z"/>
                <w:rFonts w:ascii="Consolas" w:eastAsia="Times New Roman" w:hAnsi="Consolas" w:cs="Times New Roman"/>
                <w:color w:val="D4D4D4"/>
                <w:sz w:val="21"/>
                <w:szCs w:val="21"/>
              </w:rPr>
              <w:pPrChange w:id="3426" w:author="Donovan Goode [2]" w:date="2018-11-09T10:05:00Z">
                <w:pPr>
                  <w:shd w:val="clear" w:color="auto" w:fill="1E1E1E"/>
                  <w:spacing w:after="240" w:line="285" w:lineRule="atLeast"/>
                </w:pPr>
              </w:pPrChange>
            </w:pPr>
          </w:p>
          <w:p w14:paraId="1D99AF18" w14:textId="77777777" w:rsidR="00ED1509" w:rsidRPr="0041222C" w:rsidDel="008B6AF4" w:rsidRDefault="00ED1509">
            <w:pPr>
              <w:pStyle w:val="Heading1Numbered"/>
              <w:rPr>
                <w:del w:id="3427" w:author="Donovan Goode [2]" w:date="2018-11-09T10:04:00Z"/>
                <w:rFonts w:ascii="Consolas" w:eastAsia="Times New Roman" w:hAnsi="Consolas" w:cs="Times New Roman"/>
                <w:color w:val="D4D4D4"/>
                <w:sz w:val="21"/>
                <w:szCs w:val="21"/>
              </w:rPr>
              <w:pPrChange w:id="3428" w:author="Donovan Goode [2]" w:date="2018-11-09T10:05:00Z">
                <w:pPr>
                  <w:shd w:val="clear" w:color="auto" w:fill="1E1E1E"/>
                  <w:spacing w:line="285" w:lineRule="atLeast"/>
                </w:pPr>
              </w:pPrChange>
            </w:pPr>
            <w:del w:id="342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2BDEF214" w14:textId="77777777" w:rsidR="00ED1509" w:rsidRPr="0041222C" w:rsidDel="008B6AF4" w:rsidRDefault="00ED1509">
            <w:pPr>
              <w:pStyle w:val="Heading1Numbered"/>
              <w:rPr>
                <w:del w:id="3430" w:author="Donovan Goode [2]" w:date="2018-11-09T10:04:00Z"/>
                <w:rFonts w:ascii="Consolas" w:eastAsia="Times New Roman" w:hAnsi="Consolas" w:cs="Times New Roman"/>
                <w:color w:val="D4D4D4"/>
                <w:sz w:val="21"/>
                <w:szCs w:val="21"/>
              </w:rPr>
              <w:pPrChange w:id="3431" w:author="Donovan Goode [2]" w:date="2018-11-09T10:05:00Z">
                <w:pPr>
                  <w:shd w:val="clear" w:color="auto" w:fill="1E1E1E"/>
                  <w:spacing w:line="285" w:lineRule="atLeast"/>
                </w:pPr>
              </w:pPrChange>
            </w:pPr>
          </w:p>
          <w:p w14:paraId="22F9B23F" w14:textId="77777777" w:rsidR="00ED1509" w:rsidRPr="0041222C" w:rsidDel="008B6AF4" w:rsidRDefault="00ED1509">
            <w:pPr>
              <w:pStyle w:val="Heading1Numbered"/>
              <w:rPr>
                <w:del w:id="3432" w:author="Donovan Goode [2]" w:date="2018-11-09T10:04:00Z"/>
                <w:rFonts w:ascii="Consolas" w:eastAsia="Times New Roman" w:hAnsi="Consolas" w:cs="Times New Roman"/>
                <w:color w:val="D4D4D4"/>
                <w:sz w:val="21"/>
                <w:szCs w:val="21"/>
              </w:rPr>
              <w:pPrChange w:id="3433" w:author="Donovan Goode [2]" w:date="2018-11-09T10:05:00Z">
                <w:pPr>
                  <w:shd w:val="clear" w:color="auto" w:fill="1E1E1E"/>
                  <w:spacing w:line="285" w:lineRule="atLeast"/>
                </w:pPr>
              </w:pPrChange>
            </w:pPr>
            <w:del w:id="343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"https://www.opm.gov/blogs/Director/2018/7/26/UnlockTalent-Announces-Exciting-New-Changes/"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del>
          </w:p>
          <w:p w14:paraId="6037F194" w14:textId="77777777" w:rsidR="00ED1509" w:rsidRPr="0041222C" w:rsidDel="008B6AF4" w:rsidRDefault="00ED1509">
            <w:pPr>
              <w:pStyle w:val="Heading1Numbered"/>
              <w:rPr>
                <w:del w:id="3435" w:author="Donovan Goode [2]" w:date="2018-11-09T10:04:00Z"/>
                <w:rFonts w:ascii="Consolas" w:eastAsia="Times New Roman" w:hAnsi="Consolas" w:cs="Times New Roman"/>
                <w:color w:val="D4D4D4"/>
                <w:sz w:val="21"/>
                <w:szCs w:val="21"/>
              </w:rPr>
              <w:pPrChange w:id="3436" w:author="Donovan Goode [2]" w:date="2018-11-09T10:05:00Z">
                <w:pPr>
                  <w:shd w:val="clear" w:color="auto" w:fill="1E1E1E"/>
                  <w:spacing w:line="285" w:lineRule="atLeast"/>
                </w:pPr>
              </w:pPrChange>
            </w:pPr>
            <w:del w:id="343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"UnlockTalent Connect"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5D3B9AAC" w14:textId="77777777" w:rsidR="00ED1509" w:rsidRPr="0041222C" w:rsidDel="008B6AF4" w:rsidRDefault="00ED1509">
            <w:pPr>
              <w:pStyle w:val="Heading1Numbered"/>
              <w:rPr>
                <w:del w:id="3438" w:author="Donovan Goode [2]" w:date="2018-11-09T10:04:00Z"/>
                <w:rFonts w:ascii="Consolas" w:eastAsia="Times New Roman" w:hAnsi="Consolas" w:cs="Times New Roman"/>
                <w:color w:val="D4D4D4"/>
                <w:sz w:val="21"/>
                <w:szCs w:val="21"/>
              </w:rPr>
              <w:pPrChange w:id="3439" w:author="Donovan Goode [2]" w:date="2018-11-09T10:05:00Z">
                <w:pPr>
                  <w:shd w:val="clear" w:color="auto" w:fill="1E1E1E"/>
                  <w:spacing w:line="285" w:lineRule="atLeast"/>
                </w:pPr>
              </w:pPrChange>
            </w:pPr>
          </w:p>
          <w:p w14:paraId="52A9A581" w14:textId="77777777" w:rsidR="00ED1509" w:rsidRPr="0041222C" w:rsidDel="008B6AF4" w:rsidRDefault="00ED1509">
            <w:pPr>
              <w:pStyle w:val="Heading1Numbered"/>
              <w:rPr>
                <w:del w:id="3440" w:author="Donovan Goode [2]" w:date="2018-11-09T10:04:00Z"/>
                <w:rFonts w:ascii="Consolas" w:eastAsia="Times New Roman" w:hAnsi="Consolas" w:cs="Times New Roman"/>
                <w:color w:val="D4D4D4"/>
                <w:sz w:val="21"/>
                <w:szCs w:val="21"/>
              </w:rPr>
              <w:pPrChange w:id="3441" w:author="Donovan Goode [2]" w:date="2018-11-09T10:05:00Z">
                <w:pPr>
                  <w:shd w:val="clear" w:color="auto" w:fill="1E1E1E"/>
                  <w:spacing w:line="285" w:lineRule="atLeast"/>
                </w:pPr>
              </w:pPrChange>
            </w:pPr>
            <w:del w:id="344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13F2AB7" w14:textId="77777777" w:rsidR="00ED1509" w:rsidRPr="0041222C" w:rsidDel="008B6AF4" w:rsidRDefault="00ED1509">
            <w:pPr>
              <w:pStyle w:val="Heading1Numbered"/>
              <w:rPr>
                <w:del w:id="3443" w:author="Donovan Goode [2]" w:date="2018-11-09T10:04:00Z"/>
                <w:rFonts w:ascii="Consolas" w:eastAsia="Times New Roman" w:hAnsi="Consolas" w:cs="Times New Roman"/>
                <w:color w:val="D4D4D4"/>
                <w:sz w:val="21"/>
                <w:szCs w:val="21"/>
              </w:rPr>
              <w:pPrChange w:id="3444" w:author="Donovan Goode [2]" w:date="2018-11-09T10:05:00Z">
                <w:pPr>
                  <w:shd w:val="clear" w:color="auto" w:fill="1E1E1E"/>
                  <w:spacing w:line="285" w:lineRule="atLeast"/>
                </w:pPr>
              </w:pPrChange>
            </w:pPr>
          </w:p>
          <w:p w14:paraId="7F569B0C" w14:textId="77777777" w:rsidR="00ED1509" w:rsidRPr="0041222C" w:rsidDel="008B6AF4" w:rsidRDefault="00ED1509">
            <w:pPr>
              <w:pStyle w:val="Heading1Numbered"/>
              <w:rPr>
                <w:del w:id="3445" w:author="Donovan Goode [2]" w:date="2018-11-09T10:04:00Z"/>
                <w:rFonts w:ascii="Consolas" w:eastAsia="Times New Roman" w:hAnsi="Consolas" w:cs="Times New Roman"/>
                <w:color w:val="D4D4D4"/>
                <w:sz w:val="21"/>
                <w:szCs w:val="21"/>
              </w:rPr>
              <w:pPrChange w:id="3446" w:author="Donovan Goode [2]" w:date="2018-11-09T10:05:00Z">
                <w:pPr>
                  <w:shd w:val="clear" w:color="auto" w:fill="1E1E1E"/>
                  <w:spacing w:line="285" w:lineRule="atLeast"/>
                </w:pPr>
              </w:pPrChange>
            </w:pPr>
            <w:del w:id="344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38872321" w14:textId="77777777" w:rsidR="00ED1509" w:rsidRPr="0041222C" w:rsidDel="008B6AF4" w:rsidRDefault="00ED1509">
            <w:pPr>
              <w:pStyle w:val="Heading1Numbered"/>
              <w:rPr>
                <w:del w:id="3448" w:author="Donovan Goode [2]" w:date="2018-11-09T10:04:00Z"/>
                <w:rFonts w:ascii="Consolas" w:eastAsia="Times New Roman" w:hAnsi="Consolas" w:cs="Times New Roman"/>
                <w:color w:val="D4D4D4"/>
                <w:sz w:val="21"/>
                <w:szCs w:val="21"/>
              </w:rPr>
              <w:pPrChange w:id="3449" w:author="Donovan Goode [2]" w:date="2018-11-09T10:05:00Z">
                <w:pPr>
                  <w:shd w:val="clear" w:color="auto" w:fill="1E1E1E"/>
                  <w:spacing w:line="285" w:lineRule="atLeast"/>
                </w:pPr>
              </w:pPrChange>
            </w:pPr>
          </w:p>
          <w:p w14:paraId="335B87EC" w14:textId="77777777" w:rsidR="00ED1509" w:rsidRPr="0041222C" w:rsidDel="008B6AF4" w:rsidRDefault="00ED1509">
            <w:pPr>
              <w:pStyle w:val="Heading1Numbered"/>
              <w:rPr>
                <w:del w:id="3450" w:author="Donovan Goode [2]" w:date="2018-11-09T10:04:00Z"/>
                <w:rFonts w:ascii="Consolas" w:eastAsia="Times New Roman" w:hAnsi="Consolas" w:cs="Times New Roman"/>
                <w:color w:val="D4D4D4"/>
                <w:sz w:val="21"/>
                <w:szCs w:val="21"/>
              </w:rPr>
              <w:pPrChange w:id="3451" w:author="Donovan Goode [2]" w:date="2018-11-09T10:05:00Z">
                <w:pPr>
                  <w:shd w:val="clear" w:color="auto" w:fill="1E1E1E"/>
                  <w:spacing w:line="285" w:lineRule="atLeast"/>
                </w:pPr>
              </w:pPrChange>
            </w:pPr>
            <w:del w:id="345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"https://www.opm.gov/blogs/Director/2018/6/"</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del>
          </w:p>
          <w:p w14:paraId="597A47E4" w14:textId="77777777" w:rsidR="00ED1509" w:rsidRPr="0041222C" w:rsidDel="008B6AF4" w:rsidRDefault="00ED1509">
            <w:pPr>
              <w:pStyle w:val="Heading1Numbered"/>
              <w:rPr>
                <w:del w:id="3453" w:author="Donovan Goode [2]" w:date="2018-11-09T10:04:00Z"/>
                <w:rFonts w:ascii="Consolas" w:eastAsia="Times New Roman" w:hAnsi="Consolas" w:cs="Times New Roman"/>
                <w:color w:val="D4D4D4"/>
                <w:sz w:val="21"/>
                <w:szCs w:val="21"/>
              </w:rPr>
              <w:pPrChange w:id="3454" w:author="Donovan Goode [2]" w:date="2018-11-09T10:05:00Z">
                <w:pPr>
                  <w:shd w:val="clear" w:color="auto" w:fill="1E1E1E"/>
                  <w:spacing w:line="285" w:lineRule="atLeast"/>
                </w:pPr>
              </w:pPrChange>
            </w:pPr>
            <w:del w:id="345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"UnlockTalent Connect"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4324E9E4" w14:textId="77777777" w:rsidR="00ED1509" w:rsidRPr="0041222C" w:rsidDel="008B6AF4" w:rsidRDefault="00ED1509">
            <w:pPr>
              <w:pStyle w:val="Heading1Numbered"/>
              <w:rPr>
                <w:del w:id="3456" w:author="Donovan Goode [2]" w:date="2018-11-09T10:04:00Z"/>
                <w:rFonts w:ascii="Consolas" w:eastAsia="Times New Roman" w:hAnsi="Consolas" w:cs="Times New Roman"/>
                <w:color w:val="D4D4D4"/>
                <w:sz w:val="21"/>
                <w:szCs w:val="21"/>
              </w:rPr>
              <w:pPrChange w:id="3457" w:author="Donovan Goode [2]" w:date="2018-11-09T10:05:00Z">
                <w:pPr>
                  <w:shd w:val="clear" w:color="auto" w:fill="1E1E1E"/>
                  <w:spacing w:line="285" w:lineRule="atLeast"/>
                </w:pPr>
              </w:pPrChange>
            </w:pPr>
          </w:p>
          <w:p w14:paraId="7A2DB787" w14:textId="77777777" w:rsidR="00ED1509" w:rsidRPr="0041222C" w:rsidDel="008B6AF4" w:rsidRDefault="00ED1509">
            <w:pPr>
              <w:pStyle w:val="Heading1Numbered"/>
              <w:rPr>
                <w:del w:id="3458" w:author="Donovan Goode [2]" w:date="2018-11-09T10:04:00Z"/>
                <w:rFonts w:ascii="Consolas" w:eastAsia="Times New Roman" w:hAnsi="Consolas" w:cs="Times New Roman"/>
                <w:color w:val="D4D4D4"/>
                <w:sz w:val="21"/>
                <w:szCs w:val="21"/>
              </w:rPr>
              <w:pPrChange w:id="3459" w:author="Donovan Goode [2]" w:date="2018-11-09T10:05:00Z">
                <w:pPr>
                  <w:shd w:val="clear" w:color="auto" w:fill="1E1E1E"/>
                  <w:spacing w:line="285" w:lineRule="atLeast"/>
                </w:pPr>
              </w:pPrChange>
            </w:pPr>
            <w:del w:id="346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6E69EDE" w14:textId="77777777" w:rsidR="00ED1509" w:rsidRPr="0041222C" w:rsidDel="008B6AF4" w:rsidRDefault="00ED1509">
            <w:pPr>
              <w:pStyle w:val="Heading1Numbered"/>
              <w:rPr>
                <w:del w:id="3461" w:author="Donovan Goode [2]" w:date="2018-11-09T10:04:00Z"/>
                <w:rFonts w:ascii="Consolas" w:eastAsia="Times New Roman" w:hAnsi="Consolas" w:cs="Times New Roman"/>
                <w:color w:val="D4D4D4"/>
                <w:sz w:val="21"/>
                <w:szCs w:val="21"/>
              </w:rPr>
              <w:pPrChange w:id="3462" w:author="Donovan Goode [2]" w:date="2018-11-09T10:05:00Z">
                <w:pPr>
                  <w:shd w:val="clear" w:color="auto" w:fill="1E1E1E"/>
                  <w:spacing w:line="285" w:lineRule="atLeast"/>
                </w:pPr>
              </w:pPrChange>
            </w:pPr>
          </w:p>
          <w:p w14:paraId="186988FC" w14:textId="77777777" w:rsidR="00ED1509" w:rsidRPr="0041222C" w:rsidDel="008B6AF4" w:rsidRDefault="00ED1509">
            <w:pPr>
              <w:pStyle w:val="Heading1Numbered"/>
              <w:rPr>
                <w:del w:id="3463" w:author="Donovan Goode [2]" w:date="2018-11-09T10:04:00Z"/>
                <w:rFonts w:ascii="Consolas" w:eastAsia="Times New Roman" w:hAnsi="Consolas" w:cs="Times New Roman"/>
                <w:color w:val="D4D4D4"/>
                <w:sz w:val="21"/>
                <w:szCs w:val="21"/>
              </w:rPr>
              <w:pPrChange w:id="3464" w:author="Donovan Goode [2]" w:date="2018-11-09T10:05:00Z">
                <w:pPr>
                  <w:shd w:val="clear" w:color="auto" w:fill="1E1E1E"/>
                  <w:spacing w:line="285" w:lineRule="atLeast"/>
                </w:pPr>
              </w:pPrChange>
            </w:pPr>
            <w:del w:id="346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block;"</w:delText>
              </w:r>
              <w:r w:rsidRPr="0041222C" w:rsidDel="008B6AF4">
                <w:rPr>
                  <w:rFonts w:ascii="Consolas" w:eastAsia="Times New Roman" w:hAnsi="Consolas" w:cs="Times New Roman"/>
                  <w:color w:val="808080"/>
                  <w:sz w:val="21"/>
                  <w:szCs w:val="21"/>
                </w:rPr>
                <w:delText>&gt;</w:delText>
              </w:r>
            </w:del>
          </w:p>
          <w:p w14:paraId="23B8F953" w14:textId="77777777" w:rsidR="00ED1509" w:rsidRPr="0041222C" w:rsidDel="008B6AF4" w:rsidRDefault="00ED1509">
            <w:pPr>
              <w:pStyle w:val="Heading1Numbered"/>
              <w:rPr>
                <w:del w:id="3466" w:author="Donovan Goode [2]" w:date="2018-11-09T10:04:00Z"/>
                <w:rFonts w:ascii="Consolas" w:eastAsia="Times New Roman" w:hAnsi="Consolas" w:cs="Times New Roman"/>
                <w:color w:val="D4D4D4"/>
                <w:sz w:val="21"/>
                <w:szCs w:val="21"/>
              </w:rPr>
              <w:pPrChange w:id="3467" w:author="Donovan Goode [2]" w:date="2018-11-09T10:05:00Z">
                <w:pPr>
                  <w:shd w:val="clear" w:color="auto" w:fill="1E1E1E"/>
                  <w:spacing w:line="285" w:lineRule="atLeast"/>
                </w:pPr>
              </w:pPrChange>
            </w:pPr>
          </w:p>
          <w:p w14:paraId="0A41AD76" w14:textId="77777777" w:rsidR="00ED1509" w:rsidRPr="0041222C" w:rsidDel="008B6AF4" w:rsidRDefault="00ED1509">
            <w:pPr>
              <w:pStyle w:val="Heading1Numbered"/>
              <w:rPr>
                <w:del w:id="3468" w:author="Donovan Goode [2]" w:date="2018-11-09T10:04:00Z"/>
                <w:rFonts w:ascii="Consolas" w:eastAsia="Times New Roman" w:hAnsi="Consolas" w:cs="Times New Roman"/>
                <w:color w:val="D4D4D4"/>
                <w:sz w:val="21"/>
                <w:szCs w:val="21"/>
              </w:rPr>
              <w:pPrChange w:id="3469" w:author="Donovan Goode [2]" w:date="2018-11-09T10:05:00Z">
                <w:pPr>
                  <w:shd w:val="clear" w:color="auto" w:fill="1E1E1E"/>
                  <w:spacing w:line="285" w:lineRule="atLeast"/>
                </w:pPr>
              </w:pPrChange>
            </w:pPr>
            <w:del w:id="347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"https://www.opm.gov/blogs/Director/2018/2/12/OPMs-2018---2022-Strategic-Plan/"</w:delText>
              </w:r>
            </w:del>
          </w:p>
          <w:p w14:paraId="14A84636" w14:textId="77777777" w:rsidR="00ED1509" w:rsidRPr="0041222C" w:rsidDel="008B6AF4" w:rsidRDefault="00ED1509">
            <w:pPr>
              <w:pStyle w:val="Heading1Numbered"/>
              <w:rPr>
                <w:del w:id="3471" w:author="Donovan Goode [2]" w:date="2018-11-09T10:04:00Z"/>
                <w:rFonts w:ascii="Consolas" w:eastAsia="Times New Roman" w:hAnsi="Consolas" w:cs="Times New Roman"/>
                <w:color w:val="D4D4D4"/>
                <w:sz w:val="21"/>
                <w:szCs w:val="21"/>
              </w:rPr>
              <w:pPrChange w:id="3472" w:author="Donovan Goode [2]" w:date="2018-11-09T10:05:00Z">
                <w:pPr>
                  <w:shd w:val="clear" w:color="auto" w:fill="1E1E1E"/>
                  <w:spacing w:line="285" w:lineRule="atLeast"/>
                </w:pPr>
              </w:pPrChange>
            </w:pPr>
            <w:del w:id="347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"Strategic Plan, Fiscal Years 2018 - 2022, opm.gov"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del>
          </w:p>
          <w:p w14:paraId="169A3DE4" w14:textId="77777777" w:rsidR="00ED1509" w:rsidRPr="0041222C" w:rsidDel="008B6AF4" w:rsidRDefault="00ED1509">
            <w:pPr>
              <w:pStyle w:val="Heading1Numbered"/>
              <w:rPr>
                <w:del w:id="3474" w:author="Donovan Goode [2]" w:date="2018-11-09T10:04:00Z"/>
                <w:rFonts w:ascii="Consolas" w:eastAsia="Times New Roman" w:hAnsi="Consolas" w:cs="Times New Roman"/>
                <w:color w:val="D4D4D4"/>
                <w:sz w:val="21"/>
                <w:szCs w:val="21"/>
              </w:rPr>
              <w:pPrChange w:id="3475" w:author="Donovan Goode [2]" w:date="2018-11-09T10:05:00Z">
                <w:pPr>
                  <w:shd w:val="clear" w:color="auto" w:fill="1E1E1E"/>
                  <w:spacing w:line="285" w:lineRule="atLeast"/>
                </w:pPr>
              </w:pPrChange>
            </w:pPr>
            <w:del w:id="347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3645171D" w14:textId="77777777" w:rsidR="00ED1509" w:rsidRPr="0041222C" w:rsidDel="008B6AF4" w:rsidRDefault="00ED1509">
            <w:pPr>
              <w:pStyle w:val="Heading1Numbered"/>
              <w:rPr>
                <w:del w:id="3477" w:author="Donovan Goode [2]" w:date="2018-11-09T10:04:00Z"/>
                <w:rFonts w:ascii="Consolas" w:eastAsia="Times New Roman" w:hAnsi="Consolas" w:cs="Times New Roman"/>
                <w:color w:val="D4D4D4"/>
                <w:sz w:val="21"/>
                <w:szCs w:val="21"/>
              </w:rPr>
              <w:pPrChange w:id="3478" w:author="Donovan Goode [2]" w:date="2018-11-09T10:05:00Z">
                <w:pPr>
                  <w:shd w:val="clear" w:color="auto" w:fill="1E1E1E"/>
                  <w:spacing w:line="285" w:lineRule="atLeast"/>
                </w:pPr>
              </w:pPrChange>
            </w:pPr>
          </w:p>
          <w:p w14:paraId="139491B9" w14:textId="77777777" w:rsidR="00ED1509" w:rsidRPr="0041222C" w:rsidDel="008B6AF4" w:rsidRDefault="00ED1509">
            <w:pPr>
              <w:pStyle w:val="Heading1Numbered"/>
              <w:rPr>
                <w:del w:id="3479" w:author="Donovan Goode [2]" w:date="2018-11-09T10:04:00Z"/>
                <w:rFonts w:ascii="Consolas" w:eastAsia="Times New Roman" w:hAnsi="Consolas" w:cs="Times New Roman"/>
                <w:color w:val="D4D4D4"/>
                <w:sz w:val="21"/>
                <w:szCs w:val="21"/>
              </w:rPr>
              <w:pPrChange w:id="3480" w:author="Donovan Goode [2]" w:date="2018-11-09T10:05:00Z">
                <w:pPr>
                  <w:shd w:val="clear" w:color="auto" w:fill="1E1E1E"/>
                  <w:spacing w:line="285" w:lineRule="atLeast"/>
                </w:pPr>
              </w:pPrChange>
            </w:pPr>
            <w:del w:id="348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5A7260C" w14:textId="77777777" w:rsidR="00ED1509" w:rsidRPr="0041222C" w:rsidDel="008B6AF4" w:rsidRDefault="00ED1509">
            <w:pPr>
              <w:pStyle w:val="Heading1Numbered"/>
              <w:rPr>
                <w:del w:id="3482" w:author="Donovan Goode [2]" w:date="2018-11-09T10:04:00Z"/>
                <w:rFonts w:ascii="Consolas" w:eastAsia="Times New Roman" w:hAnsi="Consolas" w:cs="Times New Roman"/>
                <w:color w:val="D4D4D4"/>
                <w:sz w:val="21"/>
                <w:szCs w:val="21"/>
              </w:rPr>
              <w:pPrChange w:id="3483" w:author="Donovan Goode [2]" w:date="2018-11-09T10:05:00Z">
                <w:pPr>
                  <w:shd w:val="clear" w:color="auto" w:fill="1E1E1E"/>
                  <w:spacing w:line="285" w:lineRule="atLeast"/>
                </w:pPr>
              </w:pPrChange>
            </w:pPr>
          </w:p>
          <w:p w14:paraId="386B6AE8" w14:textId="77777777" w:rsidR="00ED1509" w:rsidRPr="0041222C" w:rsidDel="008B6AF4" w:rsidRDefault="00ED1509">
            <w:pPr>
              <w:pStyle w:val="Heading1Numbered"/>
              <w:rPr>
                <w:del w:id="3484" w:author="Donovan Goode [2]" w:date="2018-11-09T10:04:00Z"/>
                <w:rFonts w:ascii="Consolas" w:eastAsia="Times New Roman" w:hAnsi="Consolas" w:cs="Times New Roman"/>
                <w:color w:val="D4D4D4"/>
                <w:sz w:val="21"/>
                <w:szCs w:val="21"/>
              </w:rPr>
              <w:pPrChange w:id="3485" w:author="Donovan Goode [2]" w:date="2018-11-09T10:05:00Z">
                <w:pPr>
                  <w:shd w:val="clear" w:color="auto" w:fill="1E1E1E"/>
                  <w:spacing w:line="285" w:lineRule="atLeast"/>
                </w:pPr>
              </w:pPrChange>
            </w:pPr>
            <w:del w:id="348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0BF12A3D" w14:textId="77777777" w:rsidR="00ED1509" w:rsidRPr="0041222C" w:rsidDel="008B6AF4" w:rsidRDefault="00ED1509">
            <w:pPr>
              <w:pStyle w:val="Heading1Numbered"/>
              <w:rPr>
                <w:del w:id="3487" w:author="Donovan Goode [2]" w:date="2018-11-09T10:04:00Z"/>
                <w:rFonts w:ascii="Consolas" w:eastAsia="Times New Roman" w:hAnsi="Consolas" w:cs="Times New Roman"/>
                <w:color w:val="D4D4D4"/>
                <w:sz w:val="21"/>
                <w:szCs w:val="21"/>
              </w:rPr>
              <w:pPrChange w:id="3488" w:author="Donovan Goode [2]" w:date="2018-11-09T10:05:00Z">
                <w:pPr>
                  <w:shd w:val="clear" w:color="auto" w:fill="1E1E1E"/>
                  <w:spacing w:line="285" w:lineRule="atLeast"/>
                </w:pPr>
              </w:pPrChange>
            </w:pPr>
          </w:p>
          <w:p w14:paraId="3DEE257A" w14:textId="77777777" w:rsidR="00ED1509" w:rsidRPr="0041222C" w:rsidDel="008B6AF4" w:rsidRDefault="00ED1509">
            <w:pPr>
              <w:pStyle w:val="Heading1Numbered"/>
              <w:rPr>
                <w:del w:id="3489" w:author="Donovan Goode [2]" w:date="2018-11-09T10:04:00Z"/>
                <w:rFonts w:ascii="Consolas" w:eastAsia="Times New Roman" w:hAnsi="Consolas" w:cs="Times New Roman"/>
                <w:color w:val="D4D4D4"/>
                <w:sz w:val="21"/>
                <w:szCs w:val="21"/>
              </w:rPr>
              <w:pPrChange w:id="3490" w:author="Donovan Goode [2]" w:date="2018-11-09T10:05:00Z">
                <w:pPr>
                  <w:shd w:val="clear" w:color="auto" w:fill="1E1E1E"/>
                  <w:spacing w:line="285" w:lineRule="atLeast"/>
                </w:pPr>
              </w:pPrChange>
            </w:pPr>
            <w:del w:id="349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"http://www.cybercareers.gov/"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"Join the Force. Take the Challenge. CyberCareers.gov"</w:delText>
              </w:r>
            </w:del>
          </w:p>
          <w:p w14:paraId="74207F73" w14:textId="77777777" w:rsidR="00ED1509" w:rsidRPr="0041222C" w:rsidDel="008B6AF4" w:rsidRDefault="00ED1509">
            <w:pPr>
              <w:pStyle w:val="Heading1Numbered"/>
              <w:rPr>
                <w:del w:id="3492" w:author="Donovan Goode [2]" w:date="2018-11-09T10:04:00Z"/>
                <w:rFonts w:ascii="Consolas" w:eastAsia="Times New Roman" w:hAnsi="Consolas" w:cs="Times New Roman"/>
                <w:color w:val="D4D4D4"/>
                <w:sz w:val="21"/>
                <w:szCs w:val="21"/>
              </w:rPr>
              <w:pPrChange w:id="3493" w:author="Donovan Goode [2]" w:date="2018-11-09T10:05:00Z">
                <w:pPr>
                  <w:shd w:val="clear" w:color="auto" w:fill="1E1E1E"/>
                  <w:spacing w:line="285" w:lineRule="atLeast"/>
                </w:pPr>
              </w:pPrChange>
            </w:pPr>
            <w:del w:id="349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1DC65F95" w14:textId="77777777" w:rsidR="00ED1509" w:rsidRPr="0041222C" w:rsidDel="008B6AF4" w:rsidRDefault="00ED1509">
            <w:pPr>
              <w:pStyle w:val="Heading1Numbered"/>
              <w:rPr>
                <w:del w:id="3495" w:author="Donovan Goode [2]" w:date="2018-11-09T10:04:00Z"/>
                <w:rFonts w:ascii="Consolas" w:eastAsia="Times New Roman" w:hAnsi="Consolas" w:cs="Times New Roman"/>
                <w:color w:val="D4D4D4"/>
                <w:sz w:val="21"/>
                <w:szCs w:val="21"/>
              </w:rPr>
              <w:pPrChange w:id="3496" w:author="Donovan Goode [2]" w:date="2018-11-09T10:05:00Z">
                <w:pPr>
                  <w:shd w:val="clear" w:color="auto" w:fill="1E1E1E"/>
                  <w:spacing w:line="285" w:lineRule="atLeast"/>
                </w:pPr>
              </w:pPrChange>
            </w:pPr>
          </w:p>
          <w:p w14:paraId="5E4D93E5" w14:textId="77777777" w:rsidR="00ED1509" w:rsidRPr="0041222C" w:rsidDel="008B6AF4" w:rsidRDefault="00ED1509">
            <w:pPr>
              <w:pStyle w:val="Heading1Numbered"/>
              <w:rPr>
                <w:del w:id="3497" w:author="Donovan Goode [2]" w:date="2018-11-09T10:04:00Z"/>
                <w:rFonts w:ascii="Consolas" w:eastAsia="Times New Roman" w:hAnsi="Consolas" w:cs="Times New Roman"/>
                <w:color w:val="D4D4D4"/>
                <w:sz w:val="21"/>
                <w:szCs w:val="21"/>
              </w:rPr>
              <w:pPrChange w:id="3498" w:author="Donovan Goode [2]" w:date="2018-11-09T10:05:00Z">
                <w:pPr>
                  <w:shd w:val="clear" w:color="auto" w:fill="1E1E1E"/>
                  <w:spacing w:line="285" w:lineRule="atLeast"/>
                </w:pPr>
              </w:pPrChange>
            </w:pPr>
            <w:del w:id="349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12F9DF1" w14:textId="77777777" w:rsidR="00ED1509" w:rsidRPr="0041222C" w:rsidDel="008B6AF4" w:rsidRDefault="00ED1509">
            <w:pPr>
              <w:pStyle w:val="Heading1Numbered"/>
              <w:rPr>
                <w:del w:id="3500" w:author="Donovan Goode [2]" w:date="2018-11-09T10:04:00Z"/>
                <w:rFonts w:ascii="Consolas" w:eastAsia="Times New Roman" w:hAnsi="Consolas" w:cs="Times New Roman"/>
                <w:color w:val="D4D4D4"/>
                <w:sz w:val="21"/>
                <w:szCs w:val="21"/>
              </w:rPr>
              <w:pPrChange w:id="3501" w:author="Donovan Goode [2]" w:date="2018-11-09T10:05:00Z">
                <w:pPr>
                  <w:shd w:val="clear" w:color="auto" w:fill="1E1E1E"/>
                  <w:spacing w:line="285" w:lineRule="atLeast"/>
                </w:pPr>
              </w:pPrChange>
            </w:pPr>
          </w:p>
          <w:p w14:paraId="7ACB1A03" w14:textId="77777777" w:rsidR="00ED1509" w:rsidRPr="0041222C" w:rsidDel="008B6AF4" w:rsidRDefault="00ED1509">
            <w:pPr>
              <w:pStyle w:val="Heading1Numbered"/>
              <w:rPr>
                <w:del w:id="3502" w:author="Donovan Goode [2]" w:date="2018-11-09T10:04:00Z"/>
                <w:rFonts w:ascii="Consolas" w:eastAsia="Times New Roman" w:hAnsi="Consolas" w:cs="Times New Roman"/>
                <w:color w:val="D4D4D4"/>
                <w:sz w:val="21"/>
                <w:szCs w:val="21"/>
              </w:rPr>
              <w:pPrChange w:id="3503" w:author="Donovan Goode [2]" w:date="2018-11-09T10:05:00Z">
                <w:pPr>
                  <w:shd w:val="clear" w:color="auto" w:fill="1E1E1E"/>
                  <w:spacing w:line="285" w:lineRule="atLeast"/>
                </w:pPr>
              </w:pPrChange>
            </w:pPr>
            <w:del w:id="350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CB1E1C5" w14:textId="77777777" w:rsidR="00ED1509" w:rsidRPr="0041222C" w:rsidDel="008B6AF4" w:rsidRDefault="00ED1509">
            <w:pPr>
              <w:pStyle w:val="Heading1Numbered"/>
              <w:rPr>
                <w:del w:id="3505" w:author="Donovan Goode [2]" w:date="2018-11-09T10:04:00Z"/>
                <w:rFonts w:ascii="Consolas" w:eastAsia="Times New Roman" w:hAnsi="Consolas" w:cs="Times New Roman"/>
                <w:color w:val="D4D4D4"/>
                <w:sz w:val="21"/>
                <w:szCs w:val="21"/>
              </w:rPr>
              <w:pPrChange w:id="3506" w:author="Donovan Goode [2]" w:date="2018-11-09T10:05:00Z">
                <w:pPr>
                  <w:shd w:val="clear" w:color="auto" w:fill="1E1E1E"/>
                  <w:spacing w:line="285" w:lineRule="atLeast"/>
                </w:pPr>
              </w:pPrChange>
            </w:pPr>
            <w:del w:id="350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widgets container --&gt;</w:delText>
              </w:r>
            </w:del>
          </w:p>
          <w:p w14:paraId="2F2F25FF" w14:textId="77777777" w:rsidR="00ED1509" w:rsidRPr="0041222C" w:rsidDel="008B6AF4" w:rsidRDefault="00ED1509">
            <w:pPr>
              <w:pStyle w:val="Heading1Numbered"/>
              <w:rPr>
                <w:del w:id="3508" w:author="Donovan Goode [2]" w:date="2018-11-09T10:04:00Z"/>
                <w:rFonts w:ascii="Consolas" w:eastAsia="Times New Roman" w:hAnsi="Consolas" w:cs="Times New Roman"/>
                <w:color w:val="D4D4D4"/>
                <w:sz w:val="21"/>
                <w:szCs w:val="21"/>
              </w:rPr>
              <w:pPrChange w:id="3509" w:author="Donovan Goode [2]" w:date="2018-11-09T10:05:00Z">
                <w:pPr>
                  <w:shd w:val="clear" w:color="auto" w:fill="1E1E1E"/>
                  <w:spacing w:line="285" w:lineRule="atLeast"/>
                </w:pPr>
              </w:pPrChange>
            </w:pPr>
            <w:del w:id="351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"overlay_left_shadow"</w:delText>
              </w:r>
              <w:r w:rsidRPr="0041222C" w:rsidDel="008B6AF4">
                <w:rPr>
                  <w:rFonts w:ascii="Consolas" w:eastAsia="Times New Roman" w:hAnsi="Consolas" w:cs="Times New Roman"/>
                  <w:color w:val="808080"/>
                  <w:sz w:val="21"/>
                  <w:szCs w:val="21"/>
                </w:rPr>
                <w:delText>&gt;</w:delText>
              </w:r>
            </w:del>
          </w:p>
          <w:p w14:paraId="3ED182E6" w14:textId="77777777" w:rsidR="00ED1509" w:rsidRPr="0041222C" w:rsidDel="008B6AF4" w:rsidRDefault="00ED1509">
            <w:pPr>
              <w:pStyle w:val="Heading1Numbered"/>
              <w:rPr>
                <w:del w:id="3511" w:author="Donovan Goode [2]" w:date="2018-11-09T10:04:00Z"/>
                <w:rFonts w:ascii="Consolas" w:eastAsia="Times New Roman" w:hAnsi="Consolas" w:cs="Times New Roman"/>
                <w:color w:val="D4D4D4"/>
                <w:sz w:val="21"/>
                <w:szCs w:val="21"/>
              </w:rPr>
              <w:pPrChange w:id="3512" w:author="Donovan Goode [2]" w:date="2018-11-09T10:05:00Z">
                <w:pPr>
                  <w:shd w:val="clear" w:color="auto" w:fill="1E1E1E"/>
                  <w:spacing w:line="285" w:lineRule="atLeast"/>
                </w:pPr>
              </w:pPrChange>
            </w:pPr>
            <w:del w:id="351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"https://www.opm.gov/Banner/images/overlay_shadow_left.png"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"https://www.opm.gov/Banner/images/overlay_shadow_left.gif"</w:delText>
              </w:r>
            </w:del>
          </w:p>
          <w:p w14:paraId="0697948A" w14:textId="77777777" w:rsidR="00ED1509" w:rsidRPr="0041222C" w:rsidDel="008B6AF4" w:rsidRDefault="00ED1509">
            <w:pPr>
              <w:pStyle w:val="Heading1Numbered"/>
              <w:rPr>
                <w:del w:id="3514" w:author="Donovan Goode [2]" w:date="2018-11-09T10:04:00Z"/>
                <w:rFonts w:ascii="Consolas" w:eastAsia="Times New Roman" w:hAnsi="Consolas" w:cs="Times New Roman"/>
                <w:color w:val="D4D4D4"/>
                <w:sz w:val="21"/>
                <w:szCs w:val="21"/>
              </w:rPr>
              <w:pPrChange w:id="3515" w:author="Donovan Goode [2]" w:date="2018-11-09T10:05:00Z">
                <w:pPr>
                  <w:shd w:val="clear" w:color="auto" w:fill="1E1E1E"/>
                  <w:spacing w:line="285" w:lineRule="atLeast"/>
                </w:pPr>
              </w:pPrChange>
            </w:pPr>
            <w:del w:id="351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002A2397" w14:textId="77777777" w:rsidR="00ED1509" w:rsidRPr="0041222C" w:rsidDel="008B6AF4" w:rsidRDefault="00ED1509">
            <w:pPr>
              <w:pStyle w:val="Heading1Numbered"/>
              <w:rPr>
                <w:del w:id="3517" w:author="Donovan Goode [2]" w:date="2018-11-09T10:04:00Z"/>
                <w:rFonts w:ascii="Consolas" w:eastAsia="Times New Roman" w:hAnsi="Consolas" w:cs="Times New Roman"/>
                <w:color w:val="D4D4D4"/>
                <w:sz w:val="21"/>
                <w:szCs w:val="21"/>
              </w:rPr>
              <w:pPrChange w:id="3518" w:author="Donovan Goode [2]" w:date="2018-11-09T10:05:00Z">
                <w:pPr>
                  <w:shd w:val="clear" w:color="auto" w:fill="1E1E1E"/>
                  <w:spacing w:line="285" w:lineRule="atLeast"/>
                </w:pPr>
              </w:pPrChange>
            </w:pPr>
            <w:del w:id="351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"overlay_right_shadow"</w:delText>
              </w:r>
              <w:r w:rsidRPr="0041222C" w:rsidDel="008B6AF4">
                <w:rPr>
                  <w:rFonts w:ascii="Consolas" w:eastAsia="Times New Roman" w:hAnsi="Consolas" w:cs="Times New Roman"/>
                  <w:color w:val="808080"/>
                  <w:sz w:val="21"/>
                  <w:szCs w:val="21"/>
                </w:rPr>
                <w:delText>&gt;</w:delText>
              </w:r>
            </w:del>
          </w:p>
          <w:p w14:paraId="6BA406D5" w14:textId="77777777" w:rsidR="00ED1509" w:rsidRPr="0041222C" w:rsidDel="008B6AF4" w:rsidRDefault="00ED1509">
            <w:pPr>
              <w:pStyle w:val="Heading1Numbered"/>
              <w:rPr>
                <w:del w:id="3520" w:author="Donovan Goode [2]" w:date="2018-11-09T10:04:00Z"/>
                <w:rFonts w:ascii="Consolas" w:eastAsia="Times New Roman" w:hAnsi="Consolas" w:cs="Times New Roman"/>
                <w:color w:val="D4D4D4"/>
                <w:sz w:val="21"/>
                <w:szCs w:val="21"/>
              </w:rPr>
              <w:pPrChange w:id="3521" w:author="Donovan Goode [2]" w:date="2018-11-09T10:05:00Z">
                <w:pPr>
                  <w:shd w:val="clear" w:color="auto" w:fill="1E1E1E"/>
                  <w:spacing w:line="285" w:lineRule="atLeast"/>
                </w:pPr>
              </w:pPrChange>
            </w:pPr>
            <w:del w:id="352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"/Banner/images/overlay_shadow_right.png"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"https://www.opm.govhttps://www.opm.gov/Banner/images/overlay_shadow_right.gif"</w:delText>
              </w:r>
            </w:del>
          </w:p>
          <w:p w14:paraId="0EA71551" w14:textId="77777777" w:rsidR="00ED1509" w:rsidRPr="0041222C" w:rsidDel="008B6AF4" w:rsidRDefault="00ED1509">
            <w:pPr>
              <w:pStyle w:val="Heading1Numbered"/>
              <w:rPr>
                <w:del w:id="3523" w:author="Donovan Goode [2]" w:date="2018-11-09T10:04:00Z"/>
                <w:rFonts w:ascii="Consolas" w:eastAsia="Times New Roman" w:hAnsi="Consolas" w:cs="Times New Roman"/>
                <w:color w:val="D4D4D4"/>
                <w:sz w:val="21"/>
                <w:szCs w:val="21"/>
              </w:rPr>
              <w:pPrChange w:id="3524" w:author="Donovan Goode [2]" w:date="2018-11-09T10:05:00Z">
                <w:pPr>
                  <w:shd w:val="clear" w:color="auto" w:fill="1E1E1E"/>
                  <w:spacing w:line="285" w:lineRule="atLeast"/>
                </w:pPr>
              </w:pPrChange>
            </w:pPr>
            <w:del w:id="352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AE9708F" w14:textId="77777777" w:rsidR="00ED1509" w:rsidRPr="0041222C" w:rsidDel="008B6AF4" w:rsidRDefault="00ED1509">
            <w:pPr>
              <w:pStyle w:val="Heading1Numbered"/>
              <w:rPr>
                <w:del w:id="3526" w:author="Donovan Goode [2]" w:date="2018-11-09T10:04:00Z"/>
                <w:rFonts w:ascii="Consolas" w:eastAsia="Times New Roman" w:hAnsi="Consolas" w:cs="Times New Roman"/>
                <w:color w:val="D4D4D4"/>
                <w:sz w:val="21"/>
                <w:szCs w:val="21"/>
              </w:rPr>
              <w:pPrChange w:id="3527" w:author="Donovan Goode [2]" w:date="2018-11-09T10:05:00Z">
                <w:pPr>
                  <w:shd w:val="clear" w:color="auto" w:fill="1E1E1E"/>
                  <w:spacing w:line="285" w:lineRule="atLeast"/>
                </w:pPr>
              </w:pPrChange>
            </w:pPr>
            <w:del w:id="352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"overlay_left_cap"</w:delText>
              </w:r>
              <w:r w:rsidRPr="0041222C" w:rsidDel="008B6AF4">
                <w:rPr>
                  <w:rFonts w:ascii="Consolas" w:eastAsia="Times New Roman" w:hAnsi="Consolas" w:cs="Times New Roman"/>
                  <w:color w:val="808080"/>
                  <w:sz w:val="21"/>
                  <w:szCs w:val="21"/>
                </w:rPr>
                <w:delText>&gt;</w:delText>
              </w:r>
            </w:del>
          </w:p>
          <w:p w14:paraId="288FF744" w14:textId="77777777" w:rsidR="00ED1509" w:rsidRPr="0041222C" w:rsidDel="008B6AF4" w:rsidRDefault="00ED1509">
            <w:pPr>
              <w:pStyle w:val="Heading1Numbered"/>
              <w:rPr>
                <w:del w:id="3529" w:author="Donovan Goode [2]" w:date="2018-11-09T10:04:00Z"/>
                <w:rFonts w:ascii="Consolas" w:eastAsia="Times New Roman" w:hAnsi="Consolas" w:cs="Times New Roman"/>
                <w:color w:val="D4D4D4"/>
                <w:sz w:val="21"/>
                <w:szCs w:val="21"/>
              </w:rPr>
              <w:pPrChange w:id="3530" w:author="Donovan Goode [2]" w:date="2018-11-09T10:05:00Z">
                <w:pPr>
                  <w:shd w:val="clear" w:color="auto" w:fill="1E1E1E"/>
                  <w:spacing w:line="285" w:lineRule="atLeast"/>
                </w:pPr>
              </w:pPrChange>
            </w:pPr>
            <w:del w:id="353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"https://www.opm.gov/Banner/images/overlay_left_cap.png"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"https://www.opm.gov/Banner/images/overlay_left_cap.gif"</w:delText>
              </w:r>
            </w:del>
          </w:p>
          <w:p w14:paraId="360DB2F6" w14:textId="77777777" w:rsidR="00ED1509" w:rsidRPr="0041222C" w:rsidDel="008B6AF4" w:rsidRDefault="00ED1509">
            <w:pPr>
              <w:pStyle w:val="Heading1Numbered"/>
              <w:rPr>
                <w:del w:id="3532" w:author="Donovan Goode [2]" w:date="2018-11-09T10:04:00Z"/>
                <w:rFonts w:ascii="Consolas" w:eastAsia="Times New Roman" w:hAnsi="Consolas" w:cs="Times New Roman"/>
                <w:color w:val="D4D4D4"/>
                <w:sz w:val="21"/>
                <w:szCs w:val="21"/>
              </w:rPr>
              <w:pPrChange w:id="3533" w:author="Donovan Goode [2]" w:date="2018-11-09T10:05:00Z">
                <w:pPr>
                  <w:shd w:val="clear" w:color="auto" w:fill="1E1E1E"/>
                  <w:spacing w:line="285" w:lineRule="atLeast"/>
                </w:pPr>
              </w:pPrChange>
            </w:pPr>
            <w:del w:id="353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697573E" w14:textId="77777777" w:rsidR="00ED1509" w:rsidRPr="0041222C" w:rsidDel="008B6AF4" w:rsidRDefault="00ED1509">
            <w:pPr>
              <w:pStyle w:val="Heading1Numbered"/>
              <w:rPr>
                <w:del w:id="3535" w:author="Donovan Goode [2]" w:date="2018-11-09T10:04:00Z"/>
                <w:rFonts w:ascii="Consolas" w:eastAsia="Times New Roman" w:hAnsi="Consolas" w:cs="Times New Roman"/>
                <w:color w:val="D4D4D4"/>
                <w:sz w:val="21"/>
                <w:szCs w:val="21"/>
              </w:rPr>
              <w:pPrChange w:id="3536" w:author="Donovan Goode [2]" w:date="2018-11-09T10:05:00Z">
                <w:pPr>
                  <w:shd w:val="clear" w:color="auto" w:fill="1E1E1E"/>
                  <w:spacing w:line="285" w:lineRule="atLeast"/>
                </w:pPr>
              </w:pPrChange>
            </w:pPr>
            <w:del w:id="353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"overlay_right_cap"</w:delText>
              </w:r>
              <w:r w:rsidRPr="0041222C" w:rsidDel="008B6AF4">
                <w:rPr>
                  <w:rFonts w:ascii="Consolas" w:eastAsia="Times New Roman" w:hAnsi="Consolas" w:cs="Times New Roman"/>
                  <w:color w:val="808080"/>
                  <w:sz w:val="21"/>
                  <w:szCs w:val="21"/>
                </w:rPr>
                <w:delText>&gt;</w:delText>
              </w:r>
            </w:del>
          </w:p>
          <w:p w14:paraId="36FAB121" w14:textId="77777777" w:rsidR="00ED1509" w:rsidRPr="0041222C" w:rsidDel="008B6AF4" w:rsidRDefault="00ED1509">
            <w:pPr>
              <w:pStyle w:val="Heading1Numbered"/>
              <w:rPr>
                <w:del w:id="3538" w:author="Donovan Goode [2]" w:date="2018-11-09T10:04:00Z"/>
                <w:rFonts w:ascii="Consolas" w:eastAsia="Times New Roman" w:hAnsi="Consolas" w:cs="Times New Roman"/>
                <w:color w:val="D4D4D4"/>
                <w:sz w:val="21"/>
                <w:szCs w:val="21"/>
              </w:rPr>
              <w:pPrChange w:id="3539" w:author="Donovan Goode [2]" w:date="2018-11-09T10:05:00Z">
                <w:pPr>
                  <w:shd w:val="clear" w:color="auto" w:fill="1E1E1E"/>
                  <w:spacing w:line="285" w:lineRule="atLeast"/>
                </w:pPr>
              </w:pPrChange>
            </w:pPr>
            <w:del w:id="354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"https://www.opm.gov/Banner/images/overlay_right_cap.png"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"https://www.opm.gov/Banner/images/overlay_right_cap.gif"</w:delText>
              </w:r>
            </w:del>
          </w:p>
          <w:p w14:paraId="4A69FD07" w14:textId="77777777" w:rsidR="00ED1509" w:rsidRPr="0041222C" w:rsidDel="008B6AF4" w:rsidRDefault="00ED1509">
            <w:pPr>
              <w:pStyle w:val="Heading1Numbered"/>
              <w:rPr>
                <w:del w:id="3541" w:author="Donovan Goode [2]" w:date="2018-11-09T10:04:00Z"/>
                <w:rFonts w:ascii="Consolas" w:eastAsia="Times New Roman" w:hAnsi="Consolas" w:cs="Times New Roman"/>
                <w:color w:val="D4D4D4"/>
                <w:sz w:val="21"/>
                <w:szCs w:val="21"/>
              </w:rPr>
              <w:pPrChange w:id="3542" w:author="Donovan Goode [2]" w:date="2018-11-09T10:05:00Z">
                <w:pPr>
                  <w:shd w:val="clear" w:color="auto" w:fill="1E1E1E"/>
                  <w:spacing w:line="285" w:lineRule="atLeast"/>
                </w:pPr>
              </w:pPrChange>
            </w:pPr>
            <w:del w:id="354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F1CDEAA" w14:textId="77777777" w:rsidR="00ED1509" w:rsidRPr="0041222C" w:rsidDel="008B6AF4" w:rsidRDefault="00ED1509">
            <w:pPr>
              <w:pStyle w:val="Heading1Numbered"/>
              <w:rPr>
                <w:del w:id="3544" w:author="Donovan Goode [2]" w:date="2018-11-09T10:04:00Z"/>
                <w:rFonts w:ascii="Consolas" w:eastAsia="Times New Roman" w:hAnsi="Consolas" w:cs="Times New Roman"/>
                <w:color w:val="D4D4D4"/>
                <w:sz w:val="21"/>
                <w:szCs w:val="21"/>
              </w:rPr>
              <w:pPrChange w:id="3545" w:author="Donovan Goode [2]" w:date="2018-11-09T10:05:00Z">
                <w:pPr>
                  <w:shd w:val="clear" w:color="auto" w:fill="1E1E1E"/>
                  <w:spacing w:line="285" w:lineRule="atLeast"/>
                </w:pPr>
              </w:pPrChange>
            </w:pPr>
            <w:del w:id="354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"overlay_top"</w:delText>
              </w:r>
              <w:r w:rsidRPr="0041222C" w:rsidDel="008B6AF4">
                <w:rPr>
                  <w:rFonts w:ascii="Consolas" w:eastAsia="Times New Roman" w:hAnsi="Consolas" w:cs="Times New Roman"/>
                  <w:color w:val="808080"/>
                  <w:sz w:val="21"/>
                  <w:szCs w:val="21"/>
                </w:rPr>
                <w:delText>&gt;</w:delText>
              </w:r>
            </w:del>
          </w:p>
          <w:p w14:paraId="719719E3" w14:textId="77777777" w:rsidR="00ED1509" w:rsidRPr="0041222C" w:rsidDel="008B6AF4" w:rsidRDefault="00ED1509">
            <w:pPr>
              <w:pStyle w:val="Heading1Numbered"/>
              <w:rPr>
                <w:del w:id="3547" w:author="Donovan Goode [2]" w:date="2018-11-09T10:04:00Z"/>
                <w:rFonts w:ascii="Consolas" w:eastAsia="Times New Roman" w:hAnsi="Consolas" w:cs="Times New Roman"/>
                <w:color w:val="D4D4D4"/>
                <w:sz w:val="21"/>
                <w:szCs w:val="21"/>
              </w:rPr>
              <w:pPrChange w:id="3548" w:author="Donovan Goode [2]" w:date="2018-11-09T10:05:00Z">
                <w:pPr>
                  <w:shd w:val="clear" w:color="auto" w:fill="1E1E1E"/>
                  <w:spacing w:line="285" w:lineRule="atLeast"/>
                </w:pPr>
              </w:pPrChange>
            </w:pPr>
            <w:del w:id="354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"https://www.opm.gov/Banner/images/overlay_top.png"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"https://www.opm.gov/Banner/images/overlay_top.gif"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del>
          </w:p>
          <w:p w14:paraId="4CC91C84" w14:textId="77777777" w:rsidR="00ED1509" w:rsidRPr="0041222C" w:rsidDel="008B6AF4" w:rsidRDefault="00ED1509">
            <w:pPr>
              <w:pStyle w:val="Heading1Numbered"/>
              <w:rPr>
                <w:del w:id="3550" w:author="Donovan Goode [2]" w:date="2018-11-09T10:04:00Z"/>
                <w:rFonts w:ascii="Consolas" w:eastAsia="Times New Roman" w:hAnsi="Consolas" w:cs="Times New Roman"/>
                <w:color w:val="D4D4D4"/>
                <w:sz w:val="21"/>
                <w:szCs w:val="21"/>
              </w:rPr>
              <w:pPrChange w:id="3551" w:author="Donovan Goode [2]" w:date="2018-11-09T10:05:00Z">
                <w:pPr>
                  <w:shd w:val="clear" w:color="auto" w:fill="1E1E1E"/>
                  <w:spacing w:line="285" w:lineRule="atLeast"/>
                </w:pPr>
              </w:pPrChange>
            </w:pPr>
            <w:del w:id="355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A57C1F4" w14:textId="77777777" w:rsidR="00ED1509" w:rsidRPr="0041222C" w:rsidDel="008B6AF4" w:rsidRDefault="00ED1509">
            <w:pPr>
              <w:pStyle w:val="Heading1Numbered"/>
              <w:rPr>
                <w:del w:id="3553" w:author="Donovan Goode [2]" w:date="2018-11-09T10:04:00Z"/>
                <w:rFonts w:ascii="Consolas" w:eastAsia="Times New Roman" w:hAnsi="Consolas" w:cs="Times New Roman"/>
                <w:color w:val="D4D4D4"/>
                <w:sz w:val="21"/>
                <w:szCs w:val="21"/>
              </w:rPr>
              <w:pPrChange w:id="3554" w:author="Donovan Goode [2]" w:date="2018-11-09T10:05:00Z">
                <w:pPr>
                  <w:shd w:val="clear" w:color="auto" w:fill="1E1E1E"/>
                  <w:spacing w:line="285" w:lineRule="atLeast"/>
                </w:pPr>
              </w:pPrChange>
            </w:pPr>
            <w:del w:id="355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"overlay_bottom_left"</w:delText>
              </w:r>
              <w:r w:rsidRPr="0041222C" w:rsidDel="008B6AF4">
                <w:rPr>
                  <w:rFonts w:ascii="Consolas" w:eastAsia="Times New Roman" w:hAnsi="Consolas" w:cs="Times New Roman"/>
                  <w:color w:val="808080"/>
                  <w:sz w:val="21"/>
                  <w:szCs w:val="21"/>
                </w:rPr>
                <w:delText>&gt;</w:delText>
              </w:r>
            </w:del>
          </w:p>
          <w:p w14:paraId="73B88AD9" w14:textId="77777777" w:rsidR="00ED1509" w:rsidRPr="0041222C" w:rsidDel="008B6AF4" w:rsidRDefault="00ED1509">
            <w:pPr>
              <w:pStyle w:val="Heading1Numbered"/>
              <w:rPr>
                <w:del w:id="3556" w:author="Donovan Goode [2]" w:date="2018-11-09T10:04:00Z"/>
                <w:rFonts w:ascii="Consolas" w:eastAsia="Times New Roman" w:hAnsi="Consolas" w:cs="Times New Roman"/>
                <w:color w:val="D4D4D4"/>
                <w:sz w:val="21"/>
                <w:szCs w:val="21"/>
              </w:rPr>
              <w:pPrChange w:id="3557" w:author="Donovan Goode [2]" w:date="2018-11-09T10:05:00Z">
                <w:pPr>
                  <w:shd w:val="clear" w:color="auto" w:fill="1E1E1E"/>
                  <w:spacing w:line="285" w:lineRule="atLeast"/>
                </w:pPr>
              </w:pPrChange>
            </w:pPr>
            <w:del w:id="355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09B3A58A" w14:textId="77777777" w:rsidR="00ED1509" w:rsidRPr="0041222C" w:rsidDel="008B6AF4" w:rsidRDefault="00ED1509">
            <w:pPr>
              <w:pStyle w:val="Heading1Numbered"/>
              <w:rPr>
                <w:del w:id="3559" w:author="Donovan Goode [2]" w:date="2018-11-09T10:04:00Z"/>
                <w:rFonts w:ascii="Consolas" w:eastAsia="Times New Roman" w:hAnsi="Consolas" w:cs="Times New Roman"/>
                <w:color w:val="D4D4D4"/>
                <w:sz w:val="21"/>
                <w:szCs w:val="21"/>
              </w:rPr>
              <w:pPrChange w:id="3560" w:author="Donovan Goode [2]" w:date="2018-11-09T10:05:00Z">
                <w:pPr>
                  <w:shd w:val="clear" w:color="auto" w:fill="1E1E1E"/>
                  <w:spacing w:line="285" w:lineRule="atLeast"/>
                </w:pPr>
              </w:pPrChange>
            </w:pPr>
            <w:del w:id="356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BE2589A" w14:textId="77777777" w:rsidR="00ED1509" w:rsidRPr="0041222C" w:rsidDel="008B6AF4" w:rsidRDefault="00ED1509">
            <w:pPr>
              <w:pStyle w:val="Heading1Numbered"/>
              <w:rPr>
                <w:del w:id="3562" w:author="Donovan Goode [2]" w:date="2018-11-09T10:04:00Z"/>
                <w:rFonts w:ascii="Consolas" w:eastAsia="Times New Roman" w:hAnsi="Consolas" w:cs="Times New Roman"/>
                <w:color w:val="D4D4D4"/>
                <w:sz w:val="21"/>
                <w:szCs w:val="21"/>
              </w:rPr>
              <w:pPrChange w:id="3563" w:author="Donovan Goode [2]" w:date="2018-11-09T10:05:00Z">
                <w:pPr>
                  <w:shd w:val="clear" w:color="auto" w:fill="1E1E1E"/>
                  <w:spacing w:line="285" w:lineRule="atLeast"/>
                </w:pPr>
              </w:pPrChange>
            </w:pPr>
            <w:del w:id="356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"overlay_bottom_mid"</w:delText>
              </w:r>
              <w:r w:rsidRPr="0041222C" w:rsidDel="008B6AF4">
                <w:rPr>
                  <w:rFonts w:ascii="Consolas" w:eastAsia="Times New Roman" w:hAnsi="Consolas" w:cs="Times New Roman"/>
                  <w:color w:val="808080"/>
                  <w:sz w:val="21"/>
                  <w:szCs w:val="21"/>
                </w:rPr>
                <w:delText>&gt;</w:delText>
              </w:r>
            </w:del>
          </w:p>
          <w:p w14:paraId="456DF1FF" w14:textId="77777777" w:rsidR="00ED1509" w:rsidRPr="0041222C" w:rsidDel="008B6AF4" w:rsidRDefault="00ED1509">
            <w:pPr>
              <w:pStyle w:val="Heading1Numbered"/>
              <w:rPr>
                <w:del w:id="3565" w:author="Donovan Goode [2]" w:date="2018-11-09T10:04:00Z"/>
                <w:rFonts w:ascii="Consolas" w:eastAsia="Times New Roman" w:hAnsi="Consolas" w:cs="Times New Roman"/>
                <w:color w:val="D4D4D4"/>
                <w:sz w:val="21"/>
                <w:szCs w:val="21"/>
              </w:rPr>
              <w:pPrChange w:id="3566" w:author="Donovan Goode [2]" w:date="2018-11-09T10:05:00Z">
                <w:pPr>
                  <w:shd w:val="clear" w:color="auto" w:fill="1E1E1E"/>
                  <w:spacing w:line="285" w:lineRule="atLeast"/>
                </w:pPr>
              </w:pPrChange>
            </w:pPr>
            <w:del w:id="356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25E9AC9D" w14:textId="77777777" w:rsidR="00ED1509" w:rsidRPr="0041222C" w:rsidDel="008B6AF4" w:rsidRDefault="00ED1509">
            <w:pPr>
              <w:pStyle w:val="Heading1Numbered"/>
              <w:rPr>
                <w:del w:id="3568" w:author="Donovan Goode [2]" w:date="2018-11-09T10:04:00Z"/>
                <w:rFonts w:ascii="Consolas" w:eastAsia="Times New Roman" w:hAnsi="Consolas" w:cs="Times New Roman"/>
                <w:color w:val="D4D4D4"/>
                <w:sz w:val="21"/>
                <w:szCs w:val="21"/>
              </w:rPr>
              <w:pPrChange w:id="3569" w:author="Donovan Goode [2]" w:date="2018-11-09T10:05:00Z">
                <w:pPr>
                  <w:shd w:val="clear" w:color="auto" w:fill="1E1E1E"/>
                  <w:spacing w:line="285" w:lineRule="atLeast"/>
                </w:pPr>
              </w:pPrChange>
            </w:pPr>
            <w:del w:id="357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08FC8DF" w14:textId="77777777" w:rsidR="00ED1509" w:rsidRPr="0041222C" w:rsidDel="008B6AF4" w:rsidRDefault="00ED1509">
            <w:pPr>
              <w:pStyle w:val="Heading1Numbered"/>
              <w:rPr>
                <w:del w:id="3571" w:author="Donovan Goode [2]" w:date="2018-11-09T10:04:00Z"/>
                <w:rFonts w:ascii="Consolas" w:eastAsia="Times New Roman" w:hAnsi="Consolas" w:cs="Times New Roman"/>
                <w:color w:val="D4D4D4"/>
                <w:sz w:val="21"/>
                <w:szCs w:val="21"/>
              </w:rPr>
              <w:pPrChange w:id="3572" w:author="Donovan Goode [2]" w:date="2018-11-09T10:05:00Z">
                <w:pPr>
                  <w:shd w:val="clear" w:color="auto" w:fill="1E1E1E"/>
                  <w:spacing w:line="285" w:lineRule="atLeast"/>
                </w:pPr>
              </w:pPrChange>
            </w:pPr>
            <w:del w:id="357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"overlay_bottom_right"</w:delText>
              </w:r>
              <w:r w:rsidRPr="0041222C" w:rsidDel="008B6AF4">
                <w:rPr>
                  <w:rFonts w:ascii="Consolas" w:eastAsia="Times New Roman" w:hAnsi="Consolas" w:cs="Times New Roman"/>
                  <w:color w:val="808080"/>
                  <w:sz w:val="21"/>
                  <w:szCs w:val="21"/>
                </w:rPr>
                <w:delText>&gt;</w:delText>
              </w:r>
            </w:del>
          </w:p>
          <w:p w14:paraId="7719D193" w14:textId="77777777" w:rsidR="00ED1509" w:rsidRPr="0041222C" w:rsidDel="008B6AF4" w:rsidRDefault="00ED1509">
            <w:pPr>
              <w:pStyle w:val="Heading1Numbered"/>
              <w:rPr>
                <w:del w:id="3574" w:author="Donovan Goode [2]" w:date="2018-11-09T10:04:00Z"/>
                <w:rFonts w:ascii="Consolas" w:eastAsia="Times New Roman" w:hAnsi="Consolas" w:cs="Times New Roman"/>
                <w:color w:val="D4D4D4"/>
                <w:sz w:val="21"/>
                <w:szCs w:val="21"/>
              </w:rPr>
              <w:pPrChange w:id="3575" w:author="Donovan Goode [2]" w:date="2018-11-09T10:05:00Z">
                <w:pPr>
                  <w:shd w:val="clear" w:color="auto" w:fill="1E1E1E"/>
                  <w:spacing w:line="285" w:lineRule="atLeast"/>
                </w:pPr>
              </w:pPrChange>
            </w:pPr>
            <w:del w:id="357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3489E7F1" w14:textId="77777777" w:rsidR="00ED1509" w:rsidRPr="0041222C" w:rsidDel="008B6AF4" w:rsidRDefault="00ED1509">
            <w:pPr>
              <w:pStyle w:val="Heading1Numbered"/>
              <w:rPr>
                <w:del w:id="3577" w:author="Donovan Goode [2]" w:date="2018-11-09T10:04:00Z"/>
                <w:rFonts w:ascii="Consolas" w:eastAsia="Times New Roman" w:hAnsi="Consolas" w:cs="Times New Roman"/>
                <w:color w:val="D4D4D4"/>
                <w:sz w:val="21"/>
                <w:szCs w:val="21"/>
              </w:rPr>
              <w:pPrChange w:id="3578" w:author="Donovan Goode [2]" w:date="2018-11-09T10:05:00Z">
                <w:pPr>
                  <w:shd w:val="clear" w:color="auto" w:fill="1E1E1E"/>
                  <w:spacing w:line="285" w:lineRule="atLeast"/>
                </w:pPr>
              </w:pPrChange>
            </w:pPr>
            <w:del w:id="357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993E5FD" w14:textId="77777777" w:rsidR="00ED1509" w:rsidRPr="0041222C" w:rsidDel="008B6AF4" w:rsidRDefault="00ED1509">
            <w:pPr>
              <w:pStyle w:val="Heading1Numbered"/>
              <w:rPr>
                <w:del w:id="3580" w:author="Donovan Goode [2]" w:date="2018-11-09T10:04:00Z"/>
                <w:rFonts w:ascii="Consolas" w:eastAsia="Times New Roman" w:hAnsi="Consolas" w:cs="Times New Roman"/>
                <w:color w:val="D4D4D4"/>
                <w:sz w:val="21"/>
                <w:szCs w:val="21"/>
              </w:rPr>
              <w:pPrChange w:id="3581" w:author="Donovan Goode [2]" w:date="2018-11-09T10:05:00Z">
                <w:pPr>
                  <w:shd w:val="clear" w:color="auto" w:fill="1E1E1E"/>
                  <w:spacing w:line="285" w:lineRule="atLeast"/>
                </w:pPr>
              </w:pPrChange>
            </w:pPr>
            <w:del w:id="358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"moveblock"</w:delText>
              </w:r>
              <w:r w:rsidRPr="0041222C" w:rsidDel="008B6AF4">
                <w:rPr>
                  <w:rFonts w:ascii="Consolas" w:eastAsia="Times New Roman" w:hAnsi="Consolas" w:cs="Times New Roman"/>
                  <w:color w:val="808080"/>
                  <w:sz w:val="21"/>
                  <w:szCs w:val="21"/>
                </w:rPr>
                <w:delText>&gt;</w:delText>
              </w:r>
            </w:del>
          </w:p>
          <w:p w14:paraId="29EAE1CB" w14:textId="77777777" w:rsidR="00ED1509" w:rsidRPr="0041222C" w:rsidDel="008B6AF4" w:rsidRDefault="00ED1509">
            <w:pPr>
              <w:pStyle w:val="Heading1Numbered"/>
              <w:rPr>
                <w:del w:id="3583" w:author="Donovan Goode [2]" w:date="2018-11-09T10:04:00Z"/>
                <w:rFonts w:ascii="Consolas" w:eastAsia="Times New Roman" w:hAnsi="Consolas" w:cs="Times New Roman"/>
                <w:color w:val="D4D4D4"/>
                <w:sz w:val="21"/>
                <w:szCs w:val="21"/>
              </w:rPr>
              <w:pPrChange w:id="3584" w:author="Donovan Goode [2]" w:date="2018-11-09T10:05:00Z">
                <w:pPr>
                  <w:shd w:val="clear" w:color="auto" w:fill="1E1E1E"/>
                  <w:spacing w:line="285" w:lineRule="atLeast"/>
                </w:pPr>
              </w:pPrChange>
            </w:pPr>
            <w:del w:id="358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"javascript:slideSnakeLeft()"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808080"/>
                  <w:sz w:val="21"/>
                  <w:szCs w:val="21"/>
                </w:rPr>
                <w:delText>&gt;</w:delText>
              </w:r>
            </w:del>
          </w:p>
          <w:p w14:paraId="32E4FC24" w14:textId="77777777" w:rsidR="00ED1509" w:rsidRPr="0041222C" w:rsidDel="008B6AF4" w:rsidRDefault="00ED1509">
            <w:pPr>
              <w:pStyle w:val="Heading1Numbered"/>
              <w:rPr>
                <w:del w:id="3586" w:author="Donovan Goode [2]" w:date="2018-11-09T10:04:00Z"/>
                <w:rFonts w:ascii="Consolas" w:eastAsia="Times New Roman" w:hAnsi="Consolas" w:cs="Times New Roman"/>
                <w:color w:val="D4D4D4"/>
                <w:sz w:val="21"/>
                <w:szCs w:val="21"/>
              </w:rPr>
              <w:pPrChange w:id="3587" w:author="Donovan Goode [2]" w:date="2018-11-09T10:05:00Z">
                <w:pPr>
                  <w:shd w:val="clear" w:color="auto" w:fill="1E1E1E"/>
                  <w:spacing w:line="285" w:lineRule="atLeast"/>
                </w:pPr>
              </w:pPrChange>
            </w:pPr>
            <w:del w:id="358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"https://www.opm.gov/Banner/images/ArrowLeft_JoinUs.png"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"ie6altHide"</w:delText>
              </w:r>
              <w:r w:rsidRPr="0041222C" w:rsidDel="008B6AF4">
                <w:rPr>
                  <w:rFonts w:ascii="Consolas" w:eastAsia="Times New Roman" w:hAnsi="Consolas" w:cs="Times New Roman"/>
                  <w:color w:val="808080"/>
                  <w:sz w:val="21"/>
                  <w:szCs w:val="21"/>
                </w:rPr>
                <w:delText>&gt;</w:delText>
              </w:r>
            </w:del>
          </w:p>
          <w:p w14:paraId="15A9D14A" w14:textId="77777777" w:rsidR="00ED1509" w:rsidRPr="0041222C" w:rsidDel="008B6AF4" w:rsidRDefault="00ED1509">
            <w:pPr>
              <w:pStyle w:val="Heading1Numbered"/>
              <w:rPr>
                <w:del w:id="3589" w:author="Donovan Goode [2]" w:date="2018-11-09T10:04:00Z"/>
                <w:rFonts w:ascii="Consolas" w:eastAsia="Times New Roman" w:hAnsi="Consolas" w:cs="Times New Roman"/>
                <w:color w:val="D4D4D4"/>
                <w:sz w:val="21"/>
                <w:szCs w:val="21"/>
              </w:rPr>
              <w:pPrChange w:id="3590" w:author="Donovan Goode [2]" w:date="2018-11-09T10:05:00Z">
                <w:pPr>
                  <w:shd w:val="clear" w:color="auto" w:fill="1E1E1E"/>
                  <w:spacing w:line="285" w:lineRule="atLeast"/>
                </w:pPr>
              </w:pPrChange>
            </w:pPr>
            <w:del w:id="359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"https://www.opm.gov/Banner/images/ArrowLeft_JoinUs.gif"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w:delText>
              </w:r>
            </w:del>
          </w:p>
          <w:p w14:paraId="2ECEC00D" w14:textId="77777777" w:rsidR="00ED1509" w:rsidRPr="0041222C" w:rsidDel="008B6AF4" w:rsidRDefault="00ED1509">
            <w:pPr>
              <w:pStyle w:val="Heading1Numbered"/>
              <w:rPr>
                <w:del w:id="3592" w:author="Donovan Goode [2]" w:date="2018-11-09T10:04:00Z"/>
                <w:rFonts w:ascii="Consolas" w:eastAsia="Times New Roman" w:hAnsi="Consolas" w:cs="Times New Roman"/>
                <w:color w:val="D4D4D4"/>
                <w:sz w:val="21"/>
                <w:szCs w:val="21"/>
              </w:rPr>
              <w:pPrChange w:id="3593" w:author="Donovan Goode [2]" w:date="2018-11-09T10:05:00Z">
                <w:pPr>
                  <w:shd w:val="clear" w:color="auto" w:fill="1E1E1E"/>
                  <w:spacing w:line="285" w:lineRule="atLeast"/>
                </w:pPr>
              </w:pPrChange>
            </w:pPr>
            <w:del w:id="359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4CAA8717" w14:textId="77777777" w:rsidR="00ED1509" w:rsidRPr="0041222C" w:rsidDel="008B6AF4" w:rsidRDefault="00ED1509">
            <w:pPr>
              <w:pStyle w:val="Heading1Numbered"/>
              <w:rPr>
                <w:del w:id="3595" w:author="Donovan Goode [2]" w:date="2018-11-09T10:04:00Z"/>
                <w:rFonts w:ascii="Consolas" w:eastAsia="Times New Roman" w:hAnsi="Consolas" w:cs="Times New Roman"/>
                <w:color w:val="D4D4D4"/>
                <w:sz w:val="21"/>
                <w:szCs w:val="21"/>
              </w:rPr>
              <w:pPrChange w:id="3596" w:author="Donovan Goode [2]" w:date="2018-11-09T10:05:00Z">
                <w:pPr>
                  <w:shd w:val="clear" w:color="auto" w:fill="1E1E1E"/>
                  <w:spacing w:line="285" w:lineRule="atLeast"/>
                </w:pPr>
              </w:pPrChange>
            </w:pPr>
            <w:del w:id="359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50D6B6D" w14:textId="77777777" w:rsidR="00ED1509" w:rsidRPr="0041222C" w:rsidDel="008B6AF4" w:rsidRDefault="00ED1509">
            <w:pPr>
              <w:pStyle w:val="Heading1Numbered"/>
              <w:rPr>
                <w:del w:id="3598" w:author="Donovan Goode [2]" w:date="2018-11-09T10:04:00Z"/>
                <w:rFonts w:ascii="Consolas" w:eastAsia="Times New Roman" w:hAnsi="Consolas" w:cs="Times New Roman"/>
                <w:color w:val="D4D4D4"/>
                <w:sz w:val="21"/>
                <w:szCs w:val="21"/>
              </w:rPr>
              <w:pPrChange w:id="3599" w:author="Donovan Goode [2]" w:date="2018-11-09T10:05:00Z">
                <w:pPr>
                  <w:shd w:val="clear" w:color="auto" w:fill="1E1E1E"/>
                  <w:spacing w:line="285" w:lineRule="atLeast"/>
                </w:pPr>
              </w:pPrChange>
            </w:pPr>
            <w:del w:id="360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"moveblock"</w:delText>
              </w:r>
              <w:r w:rsidRPr="0041222C" w:rsidDel="008B6AF4">
                <w:rPr>
                  <w:rFonts w:ascii="Consolas" w:eastAsia="Times New Roman" w:hAnsi="Consolas" w:cs="Times New Roman"/>
                  <w:color w:val="808080"/>
                  <w:sz w:val="21"/>
                  <w:szCs w:val="21"/>
                </w:rPr>
                <w:delText>&gt;</w:delText>
              </w:r>
            </w:del>
          </w:p>
          <w:p w14:paraId="2EDF07EB" w14:textId="77777777" w:rsidR="00ED1509" w:rsidRPr="0041222C" w:rsidDel="008B6AF4" w:rsidRDefault="00ED1509">
            <w:pPr>
              <w:pStyle w:val="Heading1Numbered"/>
              <w:rPr>
                <w:del w:id="3601" w:author="Donovan Goode [2]" w:date="2018-11-09T10:04:00Z"/>
                <w:rFonts w:ascii="Consolas" w:eastAsia="Times New Roman" w:hAnsi="Consolas" w:cs="Times New Roman"/>
                <w:color w:val="D4D4D4"/>
                <w:sz w:val="21"/>
                <w:szCs w:val="21"/>
              </w:rPr>
              <w:pPrChange w:id="3602" w:author="Donovan Goode [2]" w:date="2018-11-09T10:05:00Z">
                <w:pPr>
                  <w:shd w:val="clear" w:color="auto" w:fill="1E1E1E"/>
                  <w:spacing w:line="285" w:lineRule="atLeast"/>
                </w:pPr>
              </w:pPrChange>
            </w:pPr>
            <w:del w:id="360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"javascript:slideSnakeRight()"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808080"/>
                  <w:sz w:val="21"/>
                  <w:szCs w:val="21"/>
                </w:rPr>
                <w:delText>&gt;</w:delText>
              </w:r>
            </w:del>
          </w:p>
          <w:p w14:paraId="3D3F9B9C" w14:textId="77777777" w:rsidR="00ED1509" w:rsidRPr="0041222C" w:rsidDel="008B6AF4" w:rsidRDefault="00ED1509">
            <w:pPr>
              <w:pStyle w:val="Heading1Numbered"/>
              <w:rPr>
                <w:del w:id="3604" w:author="Donovan Goode [2]" w:date="2018-11-09T10:04:00Z"/>
                <w:rFonts w:ascii="Consolas" w:eastAsia="Times New Roman" w:hAnsi="Consolas" w:cs="Times New Roman"/>
                <w:color w:val="D4D4D4"/>
                <w:sz w:val="21"/>
                <w:szCs w:val="21"/>
              </w:rPr>
              <w:pPrChange w:id="3605" w:author="Donovan Goode [2]" w:date="2018-11-09T10:05:00Z">
                <w:pPr>
                  <w:shd w:val="clear" w:color="auto" w:fill="1E1E1E"/>
                  <w:spacing w:line="285" w:lineRule="atLeast"/>
                </w:pPr>
              </w:pPrChange>
            </w:pPr>
            <w:del w:id="360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"https://www.opm.gov/Banner/images/ArrowRight_JoinUs.png"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"ie6altHide"</w:delText>
              </w:r>
              <w:r w:rsidRPr="0041222C" w:rsidDel="008B6AF4">
                <w:rPr>
                  <w:rFonts w:ascii="Consolas" w:eastAsia="Times New Roman" w:hAnsi="Consolas" w:cs="Times New Roman"/>
                  <w:color w:val="808080"/>
                  <w:sz w:val="21"/>
                  <w:szCs w:val="21"/>
                </w:rPr>
                <w:delText>&gt;</w:delText>
              </w:r>
            </w:del>
          </w:p>
          <w:p w14:paraId="4C419653" w14:textId="77777777" w:rsidR="00ED1509" w:rsidRPr="0041222C" w:rsidDel="008B6AF4" w:rsidRDefault="00ED1509">
            <w:pPr>
              <w:pStyle w:val="Heading1Numbered"/>
              <w:rPr>
                <w:del w:id="3607" w:author="Donovan Goode [2]" w:date="2018-11-09T10:04:00Z"/>
                <w:rFonts w:ascii="Consolas" w:eastAsia="Times New Roman" w:hAnsi="Consolas" w:cs="Times New Roman"/>
                <w:color w:val="D4D4D4"/>
                <w:sz w:val="21"/>
                <w:szCs w:val="21"/>
              </w:rPr>
              <w:pPrChange w:id="3608" w:author="Donovan Goode [2]" w:date="2018-11-09T10:05:00Z">
                <w:pPr>
                  <w:shd w:val="clear" w:color="auto" w:fill="1E1E1E"/>
                  <w:spacing w:line="285" w:lineRule="atLeast"/>
                </w:pPr>
              </w:pPrChange>
            </w:pPr>
            <w:del w:id="360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"https://www.opm.gov/Banner/images/ArrowRight_JoinUs.gif"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w:delText>
              </w:r>
            </w:del>
          </w:p>
          <w:p w14:paraId="0B30C227" w14:textId="77777777" w:rsidR="00ED1509" w:rsidRPr="0041222C" w:rsidDel="008B6AF4" w:rsidRDefault="00ED1509">
            <w:pPr>
              <w:pStyle w:val="Heading1Numbered"/>
              <w:rPr>
                <w:del w:id="3610" w:author="Donovan Goode [2]" w:date="2018-11-09T10:04:00Z"/>
                <w:rFonts w:ascii="Consolas" w:eastAsia="Times New Roman" w:hAnsi="Consolas" w:cs="Times New Roman"/>
                <w:color w:val="D4D4D4"/>
                <w:sz w:val="21"/>
                <w:szCs w:val="21"/>
              </w:rPr>
              <w:pPrChange w:id="3611" w:author="Donovan Goode [2]" w:date="2018-11-09T10:05:00Z">
                <w:pPr>
                  <w:shd w:val="clear" w:color="auto" w:fill="1E1E1E"/>
                  <w:spacing w:line="285" w:lineRule="atLeast"/>
                </w:pPr>
              </w:pPrChange>
            </w:pPr>
            <w:del w:id="361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6894F708" w14:textId="77777777" w:rsidR="00ED1509" w:rsidRPr="0041222C" w:rsidDel="008B6AF4" w:rsidRDefault="00ED1509">
            <w:pPr>
              <w:pStyle w:val="Heading1Numbered"/>
              <w:rPr>
                <w:del w:id="3613" w:author="Donovan Goode [2]" w:date="2018-11-09T10:04:00Z"/>
                <w:rFonts w:ascii="Consolas" w:eastAsia="Times New Roman" w:hAnsi="Consolas" w:cs="Times New Roman"/>
                <w:color w:val="D4D4D4"/>
                <w:sz w:val="21"/>
                <w:szCs w:val="21"/>
              </w:rPr>
              <w:pPrChange w:id="3614" w:author="Donovan Goode [2]" w:date="2018-11-09T10:05:00Z">
                <w:pPr>
                  <w:shd w:val="clear" w:color="auto" w:fill="1E1E1E"/>
                  <w:spacing w:line="285" w:lineRule="atLeast"/>
                </w:pPr>
              </w:pPrChange>
            </w:pPr>
            <w:del w:id="361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5D5D5D5" w14:textId="77777777" w:rsidR="00ED1509" w:rsidRPr="0041222C" w:rsidDel="008B6AF4" w:rsidRDefault="00ED1509">
            <w:pPr>
              <w:pStyle w:val="Heading1Numbered"/>
              <w:rPr>
                <w:del w:id="3616" w:author="Donovan Goode [2]" w:date="2018-11-09T10:04:00Z"/>
                <w:rFonts w:ascii="Consolas" w:eastAsia="Times New Roman" w:hAnsi="Consolas" w:cs="Times New Roman"/>
                <w:color w:val="D4D4D4"/>
                <w:sz w:val="21"/>
                <w:szCs w:val="21"/>
              </w:rPr>
              <w:pPrChange w:id="3617" w:author="Donovan Goode [2]" w:date="2018-11-09T10:05:00Z">
                <w:pPr>
                  <w:shd w:val="clear" w:color="auto" w:fill="1E1E1E"/>
                  <w:spacing w:line="285" w:lineRule="atLeast"/>
                </w:pPr>
              </w:pPrChange>
            </w:pPr>
            <w:del w:id="361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677923BE" w14:textId="77777777" w:rsidR="00ED1509" w:rsidRPr="0041222C" w:rsidDel="008B6AF4" w:rsidRDefault="00ED1509">
            <w:pPr>
              <w:pStyle w:val="Heading1Numbered"/>
              <w:rPr>
                <w:del w:id="3619" w:author="Donovan Goode [2]" w:date="2018-11-09T10:04:00Z"/>
                <w:rFonts w:ascii="Consolas" w:eastAsia="Times New Roman" w:hAnsi="Consolas" w:cs="Times New Roman"/>
                <w:color w:val="D4D4D4"/>
                <w:sz w:val="21"/>
                <w:szCs w:val="21"/>
              </w:rPr>
              <w:pPrChange w:id="3620" w:author="Donovan Goode [2]" w:date="2018-11-09T10:05:00Z">
                <w:pPr>
                  <w:shd w:val="clear" w:color="auto" w:fill="1E1E1E"/>
                  <w:spacing w:line="285" w:lineRule="atLeast"/>
                </w:pPr>
              </w:pPrChange>
            </w:pPr>
            <w:del w:id="362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"noJSNote"</w:delText>
              </w:r>
              <w:r w:rsidRPr="0041222C" w:rsidDel="008B6AF4">
                <w:rPr>
                  <w:rFonts w:ascii="Consolas" w:eastAsia="Times New Roman" w:hAnsi="Consolas" w:cs="Times New Roman"/>
                  <w:color w:val="808080"/>
                  <w:sz w:val="21"/>
                  <w:szCs w:val="21"/>
                </w:rPr>
                <w:delText>&gt;</w:delText>
              </w:r>
            </w:del>
          </w:p>
          <w:p w14:paraId="2D5D2849" w14:textId="77777777" w:rsidR="00ED1509" w:rsidRPr="0041222C" w:rsidDel="008B6AF4" w:rsidRDefault="00ED1509">
            <w:pPr>
              <w:pStyle w:val="Heading1Numbered"/>
              <w:rPr>
                <w:del w:id="3622" w:author="Donovan Goode [2]" w:date="2018-11-09T10:04:00Z"/>
                <w:rFonts w:ascii="Consolas" w:eastAsia="Times New Roman" w:hAnsi="Consolas" w:cs="Times New Roman"/>
                <w:color w:val="D4D4D4"/>
                <w:sz w:val="21"/>
                <w:szCs w:val="21"/>
              </w:rPr>
              <w:pPrChange w:id="3623" w:author="Donovan Goode [2]" w:date="2018-11-09T10:05:00Z">
                <w:pPr>
                  <w:shd w:val="clear" w:color="auto" w:fill="1E1E1E"/>
                  <w:spacing w:line="285" w:lineRule="atLeast"/>
                </w:pPr>
              </w:pPrChange>
            </w:pPr>
            <w:del w:id="3624" w:author="Donovan Goode [2]" w:date="2018-11-09T10:04:00Z">
              <w:r w:rsidRPr="0041222C" w:rsidDel="008B6AF4">
                <w:rPr>
                  <w:rFonts w:ascii="Consolas" w:eastAsia="Times New Roman" w:hAnsi="Consolas" w:cs="Times New Roman"/>
                  <w:color w:val="D4D4D4"/>
                  <w:sz w:val="21"/>
                  <w:szCs w:val="21"/>
                </w:rPr>
                <w:delText xml:space="preserve">                            This tool requires Javascript to operate.</w:delText>
              </w:r>
            </w:del>
          </w:p>
          <w:p w14:paraId="69DF4073" w14:textId="77777777" w:rsidR="00ED1509" w:rsidRPr="0041222C" w:rsidDel="008B6AF4" w:rsidRDefault="00ED1509">
            <w:pPr>
              <w:pStyle w:val="Heading1Numbered"/>
              <w:rPr>
                <w:del w:id="3625" w:author="Donovan Goode [2]" w:date="2018-11-09T10:04:00Z"/>
                <w:rFonts w:ascii="Consolas" w:eastAsia="Times New Roman" w:hAnsi="Consolas" w:cs="Times New Roman"/>
                <w:color w:val="D4D4D4"/>
                <w:sz w:val="21"/>
                <w:szCs w:val="21"/>
              </w:rPr>
              <w:pPrChange w:id="3626" w:author="Donovan Goode [2]" w:date="2018-11-09T10:05:00Z">
                <w:pPr>
                  <w:shd w:val="clear" w:color="auto" w:fill="1E1E1E"/>
                  <w:spacing w:line="285" w:lineRule="atLeast"/>
                </w:pPr>
              </w:pPrChange>
            </w:pPr>
            <w:del w:id="362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4B86401" w14:textId="77777777" w:rsidR="00ED1509" w:rsidRPr="0041222C" w:rsidDel="008B6AF4" w:rsidRDefault="00ED1509">
            <w:pPr>
              <w:pStyle w:val="Heading1Numbered"/>
              <w:rPr>
                <w:del w:id="3628" w:author="Donovan Goode [2]" w:date="2018-11-09T10:04:00Z"/>
                <w:rFonts w:ascii="Consolas" w:eastAsia="Times New Roman" w:hAnsi="Consolas" w:cs="Times New Roman"/>
                <w:color w:val="D4D4D4"/>
                <w:sz w:val="21"/>
                <w:szCs w:val="21"/>
              </w:rPr>
              <w:pPrChange w:id="3629" w:author="Donovan Goode [2]" w:date="2018-11-09T10:05:00Z">
                <w:pPr>
                  <w:shd w:val="clear" w:color="auto" w:fill="1E1E1E"/>
                  <w:spacing w:line="285" w:lineRule="atLeast"/>
                </w:pPr>
              </w:pPrChange>
            </w:pPr>
            <w:del w:id="363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20E1473E" w14:textId="77777777" w:rsidR="00ED1509" w:rsidRPr="0041222C" w:rsidDel="008B6AF4" w:rsidRDefault="00ED1509">
            <w:pPr>
              <w:pStyle w:val="Heading1Numbered"/>
              <w:rPr>
                <w:del w:id="3631" w:author="Donovan Goode [2]" w:date="2018-11-09T10:04:00Z"/>
                <w:rFonts w:ascii="Consolas" w:eastAsia="Times New Roman" w:hAnsi="Consolas" w:cs="Times New Roman"/>
                <w:color w:val="D4D4D4"/>
                <w:sz w:val="21"/>
                <w:szCs w:val="21"/>
              </w:rPr>
              <w:pPrChange w:id="3632" w:author="Donovan Goode [2]" w:date="2018-11-09T10:05:00Z">
                <w:pPr>
                  <w:shd w:val="clear" w:color="auto" w:fill="1E1E1E"/>
                  <w:spacing w:line="285" w:lineRule="atLeast"/>
                </w:pPr>
              </w:pPrChange>
            </w:pPr>
            <w:del w:id="363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D76D6EF" w14:textId="77777777" w:rsidR="00ED1509" w:rsidRPr="0041222C" w:rsidDel="008B6AF4" w:rsidRDefault="00ED1509">
            <w:pPr>
              <w:pStyle w:val="Heading1Numbered"/>
              <w:rPr>
                <w:del w:id="3634" w:author="Donovan Goode [2]" w:date="2018-11-09T10:04:00Z"/>
                <w:rFonts w:ascii="Consolas" w:eastAsia="Times New Roman" w:hAnsi="Consolas" w:cs="Times New Roman"/>
                <w:color w:val="D4D4D4"/>
                <w:sz w:val="21"/>
                <w:szCs w:val="21"/>
              </w:rPr>
              <w:pPrChange w:id="3635" w:author="Donovan Goode [2]" w:date="2018-11-09T10:05:00Z">
                <w:pPr>
                  <w:shd w:val="clear" w:color="auto" w:fill="1E1E1E"/>
                  <w:spacing w:line="285" w:lineRule="atLeast"/>
                </w:pPr>
              </w:pPrChange>
            </w:pPr>
            <w:del w:id="363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main container --&gt;</w:delText>
              </w:r>
            </w:del>
          </w:p>
          <w:p w14:paraId="53207E9E" w14:textId="77777777" w:rsidR="00ED1509" w:rsidRPr="0041222C" w:rsidDel="008B6AF4" w:rsidRDefault="00ED1509">
            <w:pPr>
              <w:pStyle w:val="Heading1Numbered"/>
              <w:rPr>
                <w:del w:id="3637" w:author="Donovan Goode [2]" w:date="2018-11-09T10:04:00Z"/>
                <w:rFonts w:ascii="Consolas" w:eastAsia="Times New Roman" w:hAnsi="Consolas" w:cs="Times New Roman"/>
                <w:color w:val="D4D4D4"/>
                <w:sz w:val="21"/>
                <w:szCs w:val="21"/>
              </w:rPr>
              <w:pPrChange w:id="3638" w:author="Donovan Goode [2]" w:date="2018-11-09T10:05:00Z">
                <w:pPr>
                  <w:shd w:val="clear" w:color="auto" w:fill="1E1E1E"/>
                  <w:spacing w:line="285" w:lineRule="atLeast"/>
                </w:pPr>
              </w:pPrChange>
            </w:pPr>
            <w:del w:id="363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input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"hidden"</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name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"ctl00$ctl00$ctl00$ContentPlaceHolderDefault$LandingSpotlightPlaceHolder$ctl01$HomePageBanner_1$selectedSlide"</w:delText>
              </w:r>
            </w:del>
          </w:p>
          <w:p w14:paraId="20A64D8A" w14:textId="77777777" w:rsidR="00ED1509" w:rsidRPr="0041222C" w:rsidDel="008B6AF4" w:rsidRDefault="00ED1509">
            <w:pPr>
              <w:pStyle w:val="Heading1Numbered"/>
              <w:rPr>
                <w:del w:id="3640" w:author="Donovan Goode [2]" w:date="2018-11-09T10:04:00Z"/>
                <w:rFonts w:ascii="Consolas" w:eastAsia="Times New Roman" w:hAnsi="Consolas" w:cs="Times New Roman"/>
                <w:color w:val="D4D4D4"/>
                <w:sz w:val="21"/>
                <w:szCs w:val="21"/>
              </w:rPr>
              <w:pPrChange w:id="3641" w:author="Donovan Goode [2]" w:date="2018-11-09T10:05:00Z">
                <w:pPr>
                  <w:shd w:val="clear" w:color="auto" w:fill="1E1E1E"/>
                  <w:spacing w:line="285" w:lineRule="atLeast"/>
                </w:pPr>
              </w:pPrChange>
            </w:pPr>
            <w:del w:id="364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"ContentPlaceHolderDefault_LandingSpotlightPlaceHolder_ctl01_HomePageBanner_1_selectedSlide"</w:delText>
              </w:r>
            </w:del>
          </w:p>
          <w:p w14:paraId="26F96E51" w14:textId="77777777" w:rsidR="00ED1509" w:rsidRPr="0041222C" w:rsidDel="008B6AF4" w:rsidRDefault="00ED1509">
            <w:pPr>
              <w:pStyle w:val="Heading1Numbered"/>
              <w:rPr>
                <w:del w:id="3643" w:author="Donovan Goode [2]" w:date="2018-11-09T10:04:00Z"/>
                <w:rFonts w:ascii="Consolas" w:eastAsia="Times New Roman" w:hAnsi="Consolas" w:cs="Times New Roman"/>
                <w:color w:val="D4D4D4"/>
                <w:sz w:val="21"/>
                <w:szCs w:val="21"/>
              </w:rPr>
              <w:pPrChange w:id="3644" w:author="Donovan Goode [2]" w:date="2018-11-09T10:05:00Z">
                <w:pPr>
                  <w:shd w:val="clear" w:color="auto" w:fill="1E1E1E"/>
                  <w:spacing w:line="285" w:lineRule="atLeast"/>
                </w:pPr>
              </w:pPrChange>
            </w:pPr>
            <w:del w:id="364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value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"2"</w:delText>
              </w:r>
              <w:r w:rsidRPr="0041222C" w:rsidDel="008B6AF4">
                <w:rPr>
                  <w:rFonts w:ascii="Consolas" w:eastAsia="Times New Roman" w:hAnsi="Consolas" w:cs="Times New Roman"/>
                  <w:color w:val="808080"/>
                  <w:sz w:val="21"/>
                  <w:szCs w:val="21"/>
                </w:rPr>
                <w:delText>&gt;</w:delText>
              </w:r>
            </w:del>
          </w:p>
          <w:p w14:paraId="4A09E255" w14:textId="77777777" w:rsidR="00ED1509" w:rsidRPr="0041222C" w:rsidDel="008B6AF4" w:rsidRDefault="00ED1509">
            <w:pPr>
              <w:pStyle w:val="Heading1Numbered"/>
              <w:rPr>
                <w:del w:id="3646" w:author="Donovan Goode [2]" w:date="2018-11-09T10:04:00Z"/>
                <w:rFonts w:ascii="Consolas" w:eastAsia="Times New Roman" w:hAnsi="Consolas" w:cs="Times New Roman"/>
                <w:color w:val="D4D4D4"/>
                <w:sz w:val="21"/>
                <w:szCs w:val="21"/>
              </w:rPr>
              <w:pPrChange w:id="3647" w:author="Donovan Goode [2]" w:date="2018-11-09T10:05:00Z">
                <w:pPr>
                  <w:shd w:val="clear" w:color="auto" w:fill="1E1E1E"/>
                  <w:spacing w:line="285" w:lineRule="atLeast"/>
                </w:pPr>
              </w:pPrChange>
            </w:pPr>
            <w:del w:id="364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83CA699" w14:textId="77777777" w:rsidR="00ED1509" w:rsidRPr="0041222C" w:rsidDel="008B6AF4" w:rsidRDefault="00ED1509">
            <w:pPr>
              <w:pStyle w:val="Heading1Numbered"/>
              <w:rPr>
                <w:del w:id="3649" w:author="Donovan Goode [2]" w:date="2018-11-09T10:04:00Z"/>
                <w:rFonts w:ascii="Consolas" w:eastAsia="Times New Roman" w:hAnsi="Consolas" w:cs="Times New Roman"/>
                <w:color w:val="D4D4D4"/>
                <w:sz w:val="21"/>
                <w:szCs w:val="21"/>
              </w:rPr>
              <w:pPrChange w:id="3650" w:author="Donovan Goode [2]" w:date="2018-11-09T10:05:00Z">
                <w:pPr>
                  <w:shd w:val="clear" w:color="auto" w:fill="1E1E1E"/>
                  <w:spacing w:line="285" w:lineRule="atLeast"/>
                </w:pPr>
              </w:pPrChange>
            </w:pPr>
            <w:del w:id="365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9D045F9" w14:textId="77777777" w:rsidR="00ED1509" w:rsidRPr="0041222C" w:rsidDel="008B6AF4" w:rsidRDefault="00ED1509">
            <w:pPr>
              <w:pStyle w:val="Heading1Numbered"/>
              <w:rPr>
                <w:del w:id="3652" w:author="Donovan Goode [2]" w:date="2018-11-09T10:04:00Z"/>
                <w:rFonts w:ascii="Consolas" w:eastAsia="Times New Roman" w:hAnsi="Consolas" w:cs="Times New Roman"/>
                <w:color w:val="D4D4D4"/>
                <w:sz w:val="21"/>
                <w:szCs w:val="21"/>
              </w:rPr>
              <w:pPrChange w:id="3653" w:author="Donovan Goode [2]" w:date="2018-11-09T10:05:00Z">
                <w:pPr>
                  <w:shd w:val="clear" w:color="auto" w:fill="1E1E1E"/>
                  <w:spacing w:line="285" w:lineRule="atLeast"/>
                </w:pPr>
              </w:pPrChange>
            </w:pPr>
            <w:del w:id="365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MainContent_Gutter --&gt;</w:delText>
              </w:r>
            </w:del>
          </w:p>
          <w:p w14:paraId="56194E2D" w14:textId="77777777" w:rsidR="00ED1509" w:rsidRPr="0041222C" w:rsidDel="008B6AF4" w:rsidRDefault="00ED1509">
            <w:pPr>
              <w:pStyle w:val="Heading1Numbered"/>
              <w:rPr>
                <w:del w:id="3655" w:author="Donovan Goode [2]" w:date="2018-11-09T10:04:00Z"/>
                <w:rFonts w:ascii="Consolas" w:eastAsia="Times New Roman" w:hAnsi="Consolas" w:cs="Times New Roman"/>
                <w:color w:val="D4D4D4"/>
                <w:sz w:val="21"/>
                <w:szCs w:val="21"/>
              </w:rPr>
              <w:pPrChange w:id="3656" w:author="Donovan Goode [2]" w:date="2018-11-09T10:05:00Z">
                <w:pPr>
                  <w:shd w:val="clear" w:color="auto" w:fill="1E1E1E"/>
                  <w:spacing w:line="285" w:lineRule="atLeast"/>
                </w:pPr>
              </w:pPrChange>
            </w:pPr>
            <w:del w:id="365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"clear: both"</w:delText>
              </w:r>
              <w:r w:rsidRPr="0041222C" w:rsidDel="008B6AF4">
                <w:rPr>
                  <w:rFonts w:ascii="Consolas" w:eastAsia="Times New Roman" w:hAnsi="Consolas" w:cs="Times New Roman"/>
                  <w:color w:val="808080"/>
                  <w:sz w:val="21"/>
                  <w:szCs w:val="21"/>
                </w:rPr>
                <w:delText>&gt;</w:delText>
              </w:r>
            </w:del>
          </w:p>
          <w:p w14:paraId="23D903B1" w14:textId="77777777" w:rsidR="00ED1509" w:rsidRPr="0041222C" w:rsidDel="008B6AF4" w:rsidRDefault="00ED1509">
            <w:pPr>
              <w:pStyle w:val="Heading1Numbered"/>
              <w:rPr>
                <w:del w:id="3658" w:author="Donovan Goode [2]" w:date="2018-11-09T10:04:00Z"/>
                <w:rFonts w:ascii="Consolas" w:eastAsia="Times New Roman" w:hAnsi="Consolas" w:cs="Times New Roman"/>
                <w:color w:val="D4D4D4"/>
                <w:sz w:val="21"/>
                <w:szCs w:val="21"/>
              </w:rPr>
              <w:pPrChange w:id="3659" w:author="Donovan Goode [2]" w:date="2018-11-09T10:05:00Z">
                <w:pPr>
                  <w:shd w:val="clear" w:color="auto" w:fill="1E1E1E"/>
                  <w:spacing w:line="285" w:lineRule="atLeast"/>
                </w:pPr>
              </w:pPrChange>
            </w:pPr>
            <w:del w:id="366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576F73FE" w14:textId="77777777" w:rsidR="00ED1509" w:rsidRPr="0041222C" w:rsidDel="008B6AF4" w:rsidRDefault="00ED1509">
            <w:pPr>
              <w:pStyle w:val="Heading1Numbered"/>
              <w:rPr>
                <w:del w:id="3661" w:author="Donovan Goode [2]" w:date="2018-11-09T10:04:00Z"/>
                <w:rFonts w:ascii="Consolas" w:eastAsia="Times New Roman" w:hAnsi="Consolas" w:cs="Times New Roman"/>
                <w:color w:val="D4D4D4"/>
                <w:sz w:val="21"/>
                <w:szCs w:val="21"/>
              </w:rPr>
              <w:pPrChange w:id="3662" w:author="Donovan Goode [2]" w:date="2018-11-09T10:05:00Z">
                <w:pPr>
                  <w:shd w:val="clear" w:color="auto" w:fill="1E1E1E"/>
                  <w:spacing w:line="285" w:lineRule="atLeast"/>
                </w:pPr>
              </w:pPrChange>
            </w:pPr>
            <w:del w:id="366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9C1B72E" w14:textId="77777777" w:rsidR="00ED1509" w:rsidRPr="0041222C" w:rsidDel="008B6AF4" w:rsidRDefault="00ED1509">
            <w:pPr>
              <w:pStyle w:val="Heading1Numbered"/>
              <w:rPr>
                <w:del w:id="3664" w:author="Donovan Goode [2]" w:date="2018-11-09T10:04:00Z"/>
                <w:rFonts w:ascii="Consolas" w:eastAsia="Times New Roman" w:hAnsi="Consolas" w:cs="Times New Roman"/>
                <w:color w:val="D4D4D4"/>
                <w:sz w:val="21"/>
                <w:szCs w:val="21"/>
              </w:rPr>
              <w:pPrChange w:id="3665" w:author="Donovan Goode [2]" w:date="2018-11-09T10:05:00Z">
                <w:pPr>
                  <w:shd w:val="clear" w:color="auto" w:fill="1E1E1E"/>
                  <w:spacing w:line="285" w:lineRule="atLeast"/>
                </w:pPr>
              </w:pPrChange>
            </w:pPr>
          </w:p>
          <w:p w14:paraId="479D4CBB" w14:textId="77777777" w:rsidR="00ED1509" w:rsidRPr="0041222C" w:rsidDel="008B6AF4" w:rsidRDefault="00ED1509">
            <w:pPr>
              <w:pStyle w:val="Heading1Numbered"/>
              <w:rPr>
                <w:del w:id="3666" w:author="Donovan Goode [2]" w:date="2018-11-09T10:04:00Z"/>
                <w:rFonts w:ascii="Consolas" w:eastAsia="Times New Roman" w:hAnsi="Consolas" w:cs="Times New Roman"/>
                <w:color w:val="D4D4D4"/>
                <w:sz w:val="21"/>
                <w:szCs w:val="21"/>
              </w:rPr>
              <w:pPrChange w:id="3667" w:author="Donovan Goode [2]" w:date="2018-11-09T10:05:00Z">
                <w:pPr>
                  <w:shd w:val="clear" w:color="auto" w:fill="1E1E1E"/>
                  <w:spacing w:line="285" w:lineRule="atLeast"/>
                </w:pPr>
              </w:pPrChange>
            </w:pPr>
            <w:del w:id="366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89586C9" w14:textId="77777777" w:rsidR="00ED1509" w:rsidRPr="0041222C" w:rsidDel="008B6AF4" w:rsidRDefault="00ED1509">
            <w:pPr>
              <w:pStyle w:val="Heading1Numbered"/>
              <w:rPr>
                <w:del w:id="3669" w:author="Donovan Goode [2]" w:date="2018-11-09T10:04:00Z"/>
                <w:rFonts w:ascii="Consolas" w:eastAsia="Times New Roman" w:hAnsi="Consolas" w:cs="Times New Roman"/>
                <w:color w:val="D4D4D4"/>
                <w:sz w:val="21"/>
                <w:szCs w:val="21"/>
              </w:rPr>
              <w:pPrChange w:id="3670" w:author="Donovan Goode [2]" w:date="2018-11-09T10:05:00Z">
                <w:pPr>
                  <w:shd w:val="clear" w:color="auto" w:fill="1E1E1E"/>
                  <w:spacing w:line="285" w:lineRule="atLeast"/>
                </w:pPr>
              </w:pPrChange>
            </w:pPr>
            <w:del w:id="367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"HomepageSections"</w:delText>
              </w:r>
              <w:r w:rsidRPr="0041222C" w:rsidDel="008B6AF4">
                <w:rPr>
                  <w:rFonts w:ascii="Consolas" w:eastAsia="Times New Roman" w:hAnsi="Consolas" w:cs="Times New Roman"/>
                  <w:color w:val="808080"/>
                  <w:sz w:val="21"/>
                  <w:szCs w:val="21"/>
                </w:rPr>
                <w:delText>&gt;</w:delText>
              </w:r>
            </w:del>
          </w:p>
          <w:p w14:paraId="1B60B998" w14:textId="77777777" w:rsidR="00ED1509" w:rsidRPr="0041222C" w:rsidDel="008B6AF4" w:rsidRDefault="00ED1509">
            <w:pPr>
              <w:pStyle w:val="Heading1Numbered"/>
              <w:rPr>
                <w:del w:id="3672" w:author="Donovan Goode [2]" w:date="2018-11-09T10:04:00Z"/>
                <w:rFonts w:ascii="Consolas" w:eastAsia="Times New Roman" w:hAnsi="Consolas" w:cs="Times New Roman"/>
                <w:color w:val="D4D4D4"/>
                <w:sz w:val="21"/>
                <w:szCs w:val="21"/>
              </w:rPr>
              <w:pPrChange w:id="3673" w:author="Donovan Goode [2]" w:date="2018-11-09T10:05:00Z">
                <w:pPr>
                  <w:shd w:val="clear" w:color="auto" w:fill="1E1E1E"/>
                  <w:spacing w:line="285" w:lineRule="atLeast"/>
                </w:pPr>
              </w:pPrChange>
            </w:pPr>
            <w:del w:id="367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ul</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"AudienceSelector"</w:delText>
              </w:r>
              <w:r w:rsidRPr="0041222C" w:rsidDel="008B6AF4">
                <w:rPr>
                  <w:rFonts w:ascii="Consolas" w:eastAsia="Times New Roman" w:hAnsi="Consolas" w:cs="Times New Roman"/>
                  <w:color w:val="808080"/>
                  <w:sz w:val="21"/>
                  <w:szCs w:val="21"/>
                </w:rPr>
                <w:delText>&gt;</w:delText>
              </w:r>
            </w:del>
          </w:p>
          <w:p w14:paraId="68BCB756" w14:textId="77777777" w:rsidR="00ED1509" w:rsidRPr="0041222C" w:rsidDel="008B6AF4" w:rsidRDefault="00ED1509">
            <w:pPr>
              <w:pStyle w:val="Heading1Numbered"/>
              <w:rPr>
                <w:del w:id="3675" w:author="Donovan Goode [2]" w:date="2018-11-09T10:04:00Z"/>
                <w:rFonts w:ascii="Consolas" w:eastAsia="Times New Roman" w:hAnsi="Consolas" w:cs="Times New Roman"/>
                <w:color w:val="D4D4D4"/>
                <w:sz w:val="21"/>
                <w:szCs w:val="21"/>
              </w:rPr>
              <w:pPrChange w:id="3676" w:author="Donovan Goode [2]" w:date="2018-11-09T10:05:00Z">
                <w:pPr>
                  <w:shd w:val="clear" w:color="auto" w:fill="1E1E1E"/>
                  <w:spacing w:line="285" w:lineRule="atLeast"/>
                </w:pPr>
              </w:pPrChange>
            </w:pPr>
            <w:del w:id="367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"current"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"#FederalEmployees"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Federal Employees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2AD24425" w14:textId="77777777" w:rsidR="00ED1509" w:rsidRPr="0041222C" w:rsidDel="008B6AF4" w:rsidRDefault="00ED1509">
            <w:pPr>
              <w:pStyle w:val="Heading1Numbered"/>
              <w:rPr>
                <w:del w:id="3678" w:author="Donovan Goode [2]" w:date="2018-11-09T10:04:00Z"/>
                <w:rFonts w:ascii="Consolas" w:eastAsia="Times New Roman" w:hAnsi="Consolas" w:cs="Times New Roman"/>
                <w:color w:val="D4D4D4"/>
                <w:sz w:val="21"/>
                <w:szCs w:val="21"/>
              </w:rPr>
              <w:pPrChange w:id="3679" w:author="Donovan Goode [2]" w:date="2018-11-09T10:05:00Z">
                <w:pPr>
                  <w:shd w:val="clear" w:color="auto" w:fill="1E1E1E"/>
                  <w:spacing w:line="285" w:lineRule="atLeast"/>
                </w:pPr>
              </w:pPrChange>
            </w:pPr>
            <w:del w:id="368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"#HRPractitioners"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HR Practitioners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F8D1A7A" w14:textId="77777777" w:rsidR="00ED1509" w:rsidRPr="0041222C" w:rsidDel="008B6AF4" w:rsidRDefault="00ED1509">
            <w:pPr>
              <w:pStyle w:val="Heading1Numbered"/>
              <w:rPr>
                <w:del w:id="3681" w:author="Donovan Goode [2]" w:date="2018-11-09T10:04:00Z"/>
                <w:rFonts w:ascii="Consolas" w:eastAsia="Times New Roman" w:hAnsi="Consolas" w:cs="Times New Roman"/>
                <w:color w:val="D4D4D4"/>
                <w:sz w:val="21"/>
                <w:szCs w:val="21"/>
              </w:rPr>
              <w:pPrChange w:id="3682" w:author="Donovan Goode [2]" w:date="2018-11-09T10:05:00Z">
                <w:pPr>
                  <w:shd w:val="clear" w:color="auto" w:fill="1E1E1E"/>
                  <w:spacing w:line="285" w:lineRule="atLeast"/>
                </w:pPr>
              </w:pPrChange>
            </w:pPr>
            <w:del w:id="368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"#JobSeekers"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Job Seekers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433DAEC2" w14:textId="77777777" w:rsidR="00ED1509" w:rsidRPr="0041222C" w:rsidDel="008B6AF4" w:rsidRDefault="00ED1509">
            <w:pPr>
              <w:pStyle w:val="Heading1Numbered"/>
              <w:rPr>
                <w:del w:id="3684" w:author="Donovan Goode [2]" w:date="2018-11-09T10:04:00Z"/>
                <w:rFonts w:ascii="Consolas" w:eastAsia="Times New Roman" w:hAnsi="Consolas" w:cs="Times New Roman"/>
                <w:color w:val="D4D4D4"/>
                <w:sz w:val="21"/>
                <w:szCs w:val="21"/>
              </w:rPr>
              <w:pPrChange w:id="3685" w:author="Donovan Goode [2]" w:date="2018-11-09T10:05:00Z">
                <w:pPr>
                  <w:shd w:val="clear" w:color="auto" w:fill="1E1E1E"/>
                  <w:spacing w:line="285" w:lineRule="atLeast"/>
                </w:pPr>
              </w:pPrChange>
            </w:pPr>
            <w:del w:id="368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Job Seekers with Disabilities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30662CA8" w14:textId="77777777" w:rsidR="00ED1509" w:rsidRPr="0041222C" w:rsidDel="008B6AF4" w:rsidRDefault="00ED1509">
            <w:pPr>
              <w:pStyle w:val="Heading1Numbered"/>
              <w:rPr>
                <w:del w:id="3687" w:author="Donovan Goode [2]" w:date="2018-11-09T10:04:00Z"/>
                <w:rFonts w:ascii="Consolas" w:eastAsia="Times New Roman" w:hAnsi="Consolas" w:cs="Times New Roman"/>
                <w:color w:val="D4D4D4"/>
                <w:sz w:val="21"/>
                <w:szCs w:val="21"/>
              </w:rPr>
              <w:pPrChange w:id="3688" w:author="Donovan Goode [2]" w:date="2018-11-09T10:05:00Z">
                <w:pPr>
                  <w:shd w:val="clear" w:color="auto" w:fill="1E1E1E"/>
                  <w:spacing w:line="285" w:lineRule="atLeast"/>
                </w:pPr>
              </w:pPrChange>
            </w:pPr>
            <w:del w:id="368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"#RetireesFamilies"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Retirees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Families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ACBFD40" w14:textId="77777777" w:rsidR="00ED1509" w:rsidRPr="0041222C" w:rsidDel="008B6AF4" w:rsidRDefault="00ED1509">
            <w:pPr>
              <w:pStyle w:val="Heading1Numbered"/>
              <w:rPr>
                <w:del w:id="3690" w:author="Donovan Goode [2]" w:date="2018-11-09T10:04:00Z"/>
                <w:rFonts w:ascii="Consolas" w:eastAsia="Times New Roman" w:hAnsi="Consolas" w:cs="Times New Roman"/>
                <w:color w:val="D4D4D4"/>
                <w:sz w:val="21"/>
                <w:szCs w:val="21"/>
              </w:rPr>
              <w:pPrChange w:id="3691" w:author="Donovan Goode [2]" w:date="2018-11-09T10:05:00Z">
                <w:pPr>
                  <w:shd w:val="clear" w:color="auto" w:fill="1E1E1E"/>
                  <w:spacing w:line="285" w:lineRule="atLeast"/>
                </w:pPr>
              </w:pPrChange>
            </w:pPr>
            <w:del w:id="369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EBF6062" w14:textId="77777777" w:rsidR="00ED1509" w:rsidRPr="0041222C" w:rsidDel="008B6AF4" w:rsidRDefault="00ED1509">
            <w:pPr>
              <w:pStyle w:val="Heading1Numbered"/>
              <w:rPr>
                <w:del w:id="3693" w:author="Donovan Goode [2]" w:date="2018-11-09T10:04:00Z"/>
                <w:rFonts w:ascii="Consolas" w:eastAsia="Times New Roman" w:hAnsi="Consolas" w:cs="Times New Roman"/>
                <w:color w:val="D4D4D4"/>
                <w:sz w:val="21"/>
                <w:szCs w:val="21"/>
              </w:rPr>
              <w:pPrChange w:id="3694" w:author="Donovan Goode [2]" w:date="2018-11-09T10:05:00Z">
                <w:pPr>
                  <w:shd w:val="clear" w:color="auto" w:fill="1E1E1E"/>
                  <w:spacing w:line="285" w:lineRule="atLeast"/>
                </w:pPr>
              </w:pPrChange>
            </w:pPr>
            <w:del w:id="369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ul</w:delText>
              </w:r>
              <w:r w:rsidRPr="0041222C" w:rsidDel="008B6AF4">
                <w:rPr>
                  <w:rFonts w:ascii="Consolas" w:eastAsia="Times New Roman" w:hAnsi="Consolas" w:cs="Times New Roman"/>
                  <w:color w:val="808080"/>
                  <w:sz w:val="21"/>
                  <w:szCs w:val="21"/>
                </w:rPr>
                <w:delText>&gt;</w:delText>
              </w:r>
            </w:del>
          </w:p>
          <w:p w14:paraId="6EE16B29" w14:textId="77777777" w:rsidR="00ED1509" w:rsidRPr="0041222C" w:rsidDel="008B6AF4" w:rsidRDefault="00ED1509">
            <w:pPr>
              <w:pStyle w:val="Heading1Numbered"/>
              <w:rPr>
                <w:del w:id="3696" w:author="Donovan Goode [2]" w:date="2018-11-09T10:04:00Z"/>
                <w:rFonts w:ascii="Consolas" w:eastAsia="Times New Roman" w:hAnsi="Consolas" w:cs="Times New Roman"/>
                <w:color w:val="D4D4D4"/>
                <w:sz w:val="21"/>
                <w:szCs w:val="21"/>
              </w:rPr>
              <w:pPrChange w:id="3697" w:author="Donovan Goode [2]" w:date="2018-11-09T10:05:00Z">
                <w:pPr>
                  <w:shd w:val="clear" w:color="auto" w:fill="1E1E1E"/>
                  <w:spacing w:line="285" w:lineRule="atLeast"/>
                </w:pPr>
              </w:pPrChange>
            </w:pPr>
            <w:del w:id="369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"FederalEmployees"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 current"</w:delText>
              </w:r>
              <w:r w:rsidRPr="0041222C" w:rsidDel="008B6AF4">
                <w:rPr>
                  <w:rFonts w:ascii="Consolas" w:eastAsia="Times New Roman" w:hAnsi="Consolas" w:cs="Times New Roman"/>
                  <w:color w:val="808080"/>
                  <w:sz w:val="21"/>
                  <w:szCs w:val="21"/>
                </w:rPr>
                <w:delText>&gt;</w:delText>
              </w:r>
            </w:del>
          </w:p>
          <w:p w14:paraId="58D902BF" w14:textId="77777777" w:rsidR="00ED1509" w:rsidRPr="0041222C" w:rsidDel="008B6AF4" w:rsidRDefault="00ED1509">
            <w:pPr>
              <w:pStyle w:val="Heading1Numbered"/>
              <w:rPr>
                <w:del w:id="3699" w:author="Donovan Goode [2]" w:date="2018-11-09T10:04:00Z"/>
                <w:rFonts w:ascii="Consolas" w:eastAsia="Times New Roman" w:hAnsi="Consolas" w:cs="Times New Roman"/>
                <w:color w:val="D4D4D4"/>
                <w:sz w:val="21"/>
                <w:szCs w:val="21"/>
              </w:rPr>
              <w:pPrChange w:id="3700" w:author="Donovan Goode [2]" w:date="2018-11-09T10:05:00Z">
                <w:pPr>
                  <w:shd w:val="clear" w:color="auto" w:fill="1E1E1E"/>
                  <w:spacing w:line="285" w:lineRule="atLeast"/>
                </w:pPr>
              </w:pPrChange>
            </w:pPr>
            <w:del w:id="370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184B4729" w14:textId="77777777" w:rsidR="00ED1509" w:rsidRPr="0041222C" w:rsidDel="008B6AF4" w:rsidRDefault="00ED1509">
            <w:pPr>
              <w:pStyle w:val="Heading1Numbered"/>
              <w:rPr>
                <w:del w:id="3702" w:author="Donovan Goode [2]" w:date="2018-11-09T10:04:00Z"/>
                <w:rFonts w:ascii="Consolas" w:eastAsia="Times New Roman" w:hAnsi="Consolas" w:cs="Times New Roman"/>
                <w:color w:val="D4D4D4"/>
                <w:sz w:val="21"/>
                <w:szCs w:val="21"/>
              </w:rPr>
              <w:pPrChange w:id="3703" w:author="Donovan Goode [2]" w:date="2018-11-09T10:05:00Z">
                <w:pPr>
                  <w:shd w:val="clear" w:color="auto" w:fill="1E1E1E"/>
                  <w:spacing w:line="285" w:lineRule="atLeast"/>
                </w:pPr>
              </w:pPrChange>
            </w:pPr>
            <w:del w:id="370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"Telework"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"https://www.opm.gov/policy-data-oversight/worklife/telework/"</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Telework</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AF5A758" w14:textId="77777777" w:rsidR="00ED1509" w:rsidRPr="0041222C" w:rsidDel="008B6AF4" w:rsidRDefault="00ED1509">
            <w:pPr>
              <w:pStyle w:val="Heading1Numbered"/>
              <w:rPr>
                <w:del w:id="3705" w:author="Donovan Goode [2]" w:date="2018-11-09T10:04:00Z"/>
                <w:rFonts w:ascii="Consolas" w:eastAsia="Times New Roman" w:hAnsi="Consolas" w:cs="Times New Roman"/>
                <w:color w:val="D4D4D4"/>
                <w:sz w:val="21"/>
                <w:szCs w:val="21"/>
              </w:rPr>
              <w:pPrChange w:id="3706" w:author="Donovan Goode [2]" w:date="2018-11-09T10:05:00Z">
                <w:pPr>
                  <w:shd w:val="clear" w:color="auto" w:fill="1E1E1E"/>
                  <w:spacing w:line="285" w:lineRule="atLeast"/>
                </w:pPr>
              </w:pPrChange>
            </w:pPr>
            <w:del w:id="3707" w:author="Donovan Goode [2]" w:date="2018-11-09T10:04:00Z">
              <w:r w:rsidRPr="0041222C" w:rsidDel="008B6AF4">
                <w:rPr>
                  <w:rFonts w:ascii="Consolas" w:eastAsia="Times New Roman" w:hAnsi="Consolas" w:cs="Times New Roman"/>
                  <w:color w:val="D4D4D4"/>
                  <w:sz w:val="21"/>
                  <w:szCs w:val="21"/>
                </w:rPr>
                <w:delText xml:space="preserve">                Improve Continuity of Operations, Promote Management Effectiveness and Enhance Work/Life Balance</w:delText>
              </w:r>
            </w:del>
          </w:p>
          <w:p w14:paraId="5D219E54" w14:textId="77777777" w:rsidR="00ED1509" w:rsidRPr="0041222C" w:rsidDel="008B6AF4" w:rsidRDefault="00ED1509">
            <w:pPr>
              <w:pStyle w:val="Heading1Numbered"/>
              <w:rPr>
                <w:del w:id="3708" w:author="Donovan Goode [2]" w:date="2018-11-09T10:04:00Z"/>
                <w:rFonts w:ascii="Consolas" w:eastAsia="Times New Roman" w:hAnsi="Consolas" w:cs="Times New Roman"/>
                <w:color w:val="D4D4D4"/>
                <w:sz w:val="21"/>
                <w:szCs w:val="21"/>
              </w:rPr>
              <w:pPrChange w:id="3709" w:author="Donovan Goode [2]" w:date="2018-11-09T10:05:00Z">
                <w:pPr>
                  <w:shd w:val="clear" w:color="auto" w:fill="1E1E1E"/>
                  <w:spacing w:line="285" w:lineRule="atLeast"/>
                </w:pPr>
              </w:pPrChange>
            </w:pPr>
            <w:del w:id="371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DC3E1AB" w14:textId="77777777" w:rsidR="00ED1509" w:rsidRPr="0041222C" w:rsidDel="008B6AF4" w:rsidRDefault="00ED1509">
            <w:pPr>
              <w:pStyle w:val="Heading1Numbered"/>
              <w:rPr>
                <w:del w:id="3711" w:author="Donovan Goode [2]" w:date="2018-11-09T10:04:00Z"/>
                <w:rFonts w:ascii="Consolas" w:eastAsia="Times New Roman" w:hAnsi="Consolas" w:cs="Times New Roman"/>
                <w:color w:val="D4D4D4"/>
                <w:sz w:val="21"/>
                <w:szCs w:val="21"/>
              </w:rPr>
              <w:pPrChange w:id="3712" w:author="Donovan Goode [2]" w:date="2018-11-09T10:05:00Z">
                <w:pPr>
                  <w:shd w:val="clear" w:color="auto" w:fill="1E1E1E"/>
                  <w:spacing w:line="285" w:lineRule="atLeast"/>
                </w:pPr>
              </w:pPrChange>
            </w:pPr>
            <w:del w:id="371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0EB53F35" w14:textId="77777777" w:rsidR="00ED1509" w:rsidRPr="0041222C" w:rsidDel="008B6AF4" w:rsidRDefault="00ED1509">
            <w:pPr>
              <w:pStyle w:val="Heading1Numbered"/>
              <w:rPr>
                <w:del w:id="3714" w:author="Donovan Goode [2]" w:date="2018-11-09T10:04:00Z"/>
                <w:rFonts w:ascii="Consolas" w:eastAsia="Times New Roman" w:hAnsi="Consolas" w:cs="Times New Roman"/>
                <w:color w:val="D4D4D4"/>
                <w:sz w:val="21"/>
                <w:szCs w:val="21"/>
              </w:rPr>
              <w:pPrChange w:id="3715" w:author="Donovan Goode [2]" w:date="2018-11-09T10:05:00Z">
                <w:pPr>
                  <w:shd w:val="clear" w:color="auto" w:fill="1E1E1E"/>
                  <w:spacing w:line="285" w:lineRule="atLeast"/>
                </w:pPr>
              </w:pPrChange>
            </w:pPr>
            <w:del w:id="371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"Career Development"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"https://www.opm.gov/policy-data-oversight/training-and-development/career-development/"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Career</w:delText>
              </w:r>
            </w:del>
          </w:p>
          <w:p w14:paraId="5A467EE3" w14:textId="77777777" w:rsidR="00ED1509" w:rsidRPr="0041222C" w:rsidDel="008B6AF4" w:rsidRDefault="00ED1509">
            <w:pPr>
              <w:pStyle w:val="Heading1Numbered"/>
              <w:rPr>
                <w:del w:id="3717" w:author="Donovan Goode [2]" w:date="2018-11-09T10:04:00Z"/>
                <w:rFonts w:ascii="Consolas" w:eastAsia="Times New Roman" w:hAnsi="Consolas" w:cs="Times New Roman"/>
                <w:color w:val="D4D4D4"/>
                <w:sz w:val="21"/>
                <w:szCs w:val="21"/>
              </w:rPr>
              <w:pPrChange w:id="3718" w:author="Donovan Goode [2]" w:date="2018-11-09T10:05:00Z">
                <w:pPr>
                  <w:shd w:val="clear" w:color="auto" w:fill="1E1E1E"/>
                  <w:spacing w:line="285" w:lineRule="atLeast"/>
                </w:pPr>
              </w:pPrChange>
            </w:pPr>
            <w:del w:id="3719" w:author="Donovan Goode [2]" w:date="2018-11-09T10:04:00Z">
              <w:r w:rsidRPr="0041222C" w:rsidDel="008B6AF4">
                <w:rPr>
                  <w:rFonts w:ascii="Consolas" w:eastAsia="Times New Roman" w:hAnsi="Consolas" w:cs="Times New Roman"/>
                  <w:color w:val="D4D4D4"/>
                  <w:sz w:val="21"/>
                  <w:szCs w:val="21"/>
                </w:rPr>
                <w:delText xml:space="preserve">                        Development</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D7EB1DD" w14:textId="77777777" w:rsidR="00ED1509" w:rsidRPr="0041222C" w:rsidDel="008B6AF4" w:rsidRDefault="00ED1509">
            <w:pPr>
              <w:pStyle w:val="Heading1Numbered"/>
              <w:rPr>
                <w:del w:id="3720" w:author="Donovan Goode [2]" w:date="2018-11-09T10:04:00Z"/>
                <w:rFonts w:ascii="Consolas" w:eastAsia="Times New Roman" w:hAnsi="Consolas" w:cs="Times New Roman"/>
                <w:color w:val="D4D4D4"/>
                <w:sz w:val="21"/>
                <w:szCs w:val="21"/>
              </w:rPr>
              <w:pPrChange w:id="3721" w:author="Donovan Goode [2]" w:date="2018-11-09T10:05:00Z">
                <w:pPr>
                  <w:shd w:val="clear" w:color="auto" w:fill="1E1E1E"/>
                  <w:spacing w:line="285" w:lineRule="atLeast"/>
                </w:pPr>
              </w:pPrChange>
            </w:pPr>
            <w:del w:id="3722" w:author="Donovan Goode [2]" w:date="2018-11-09T10:04:00Z">
              <w:r w:rsidRPr="0041222C" w:rsidDel="008B6AF4">
                <w:rPr>
                  <w:rFonts w:ascii="Consolas" w:eastAsia="Times New Roman" w:hAnsi="Consolas" w:cs="Times New Roman"/>
                  <w:color w:val="D4D4D4"/>
                  <w:sz w:val="21"/>
                  <w:szCs w:val="21"/>
                </w:rPr>
                <w:delText xml:space="preserve">                Learn how you can achieve your personal and professional development goals</w:delText>
              </w:r>
            </w:del>
          </w:p>
          <w:p w14:paraId="607A5E99" w14:textId="77777777" w:rsidR="00ED1509" w:rsidRPr="0041222C" w:rsidDel="008B6AF4" w:rsidRDefault="00ED1509">
            <w:pPr>
              <w:pStyle w:val="Heading1Numbered"/>
              <w:rPr>
                <w:del w:id="3723" w:author="Donovan Goode [2]" w:date="2018-11-09T10:04:00Z"/>
                <w:rFonts w:ascii="Consolas" w:eastAsia="Times New Roman" w:hAnsi="Consolas" w:cs="Times New Roman"/>
                <w:color w:val="D4D4D4"/>
                <w:sz w:val="21"/>
                <w:szCs w:val="21"/>
              </w:rPr>
              <w:pPrChange w:id="3724" w:author="Donovan Goode [2]" w:date="2018-11-09T10:05:00Z">
                <w:pPr>
                  <w:shd w:val="clear" w:color="auto" w:fill="1E1E1E"/>
                  <w:spacing w:line="285" w:lineRule="atLeast"/>
                </w:pPr>
              </w:pPrChange>
            </w:pPr>
            <w:del w:id="372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18C0253" w14:textId="77777777" w:rsidR="00ED1509" w:rsidRPr="0041222C" w:rsidDel="008B6AF4" w:rsidRDefault="00ED1509">
            <w:pPr>
              <w:pStyle w:val="Heading1Numbered"/>
              <w:rPr>
                <w:del w:id="3726" w:author="Donovan Goode [2]" w:date="2018-11-09T10:04:00Z"/>
                <w:rFonts w:ascii="Consolas" w:eastAsia="Times New Roman" w:hAnsi="Consolas" w:cs="Times New Roman"/>
                <w:color w:val="D4D4D4"/>
                <w:sz w:val="21"/>
                <w:szCs w:val="21"/>
              </w:rPr>
              <w:pPrChange w:id="3727" w:author="Donovan Goode [2]" w:date="2018-11-09T10:05:00Z">
                <w:pPr>
                  <w:shd w:val="clear" w:color="auto" w:fill="1E1E1E"/>
                  <w:spacing w:line="285" w:lineRule="atLeast"/>
                </w:pPr>
              </w:pPrChange>
            </w:pPr>
            <w:del w:id="372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34215D4" w14:textId="77777777" w:rsidR="00ED1509" w:rsidRPr="0041222C" w:rsidDel="008B6AF4" w:rsidRDefault="00ED1509">
            <w:pPr>
              <w:pStyle w:val="Heading1Numbered"/>
              <w:rPr>
                <w:del w:id="3729" w:author="Donovan Goode [2]" w:date="2018-11-09T10:04:00Z"/>
                <w:rFonts w:ascii="Consolas" w:eastAsia="Times New Roman" w:hAnsi="Consolas" w:cs="Times New Roman"/>
                <w:color w:val="D4D4D4"/>
                <w:sz w:val="21"/>
                <w:szCs w:val="21"/>
              </w:rPr>
              <w:pPrChange w:id="3730" w:author="Donovan Goode [2]" w:date="2018-11-09T10:05:00Z">
                <w:pPr>
                  <w:shd w:val="clear" w:color="auto" w:fill="1E1E1E"/>
                  <w:spacing w:line="285" w:lineRule="atLeast"/>
                </w:pPr>
              </w:pPrChange>
            </w:pPr>
            <w:del w:id="373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"Healthcare"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"https://www.opm.gov/healthcare-insurance/healthcare/"</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Healthcare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94C1A2B" w14:textId="77777777" w:rsidR="00ED1509" w:rsidRPr="0041222C" w:rsidDel="008B6AF4" w:rsidRDefault="00ED1509">
            <w:pPr>
              <w:pStyle w:val="Heading1Numbered"/>
              <w:rPr>
                <w:del w:id="3732" w:author="Donovan Goode [2]" w:date="2018-11-09T10:04:00Z"/>
                <w:rFonts w:ascii="Consolas" w:eastAsia="Times New Roman" w:hAnsi="Consolas" w:cs="Times New Roman"/>
                <w:color w:val="D4D4D4"/>
                <w:sz w:val="21"/>
                <w:szCs w:val="21"/>
              </w:rPr>
              <w:pPrChange w:id="3733" w:author="Donovan Goode [2]" w:date="2018-11-09T10:05:00Z">
                <w:pPr>
                  <w:shd w:val="clear" w:color="auto" w:fill="1E1E1E"/>
                  <w:spacing w:line="285" w:lineRule="atLeast"/>
                </w:pPr>
              </w:pPrChange>
            </w:pPr>
            <w:del w:id="3734" w:author="Donovan Goode [2]" w:date="2018-11-09T10:04:00Z">
              <w:r w:rsidRPr="0041222C" w:rsidDel="008B6AF4">
                <w:rPr>
                  <w:rFonts w:ascii="Consolas" w:eastAsia="Times New Roman" w:hAnsi="Consolas" w:cs="Times New Roman"/>
                  <w:color w:val="D4D4D4"/>
                  <w:sz w:val="21"/>
                  <w:szCs w:val="21"/>
                </w:rPr>
                <w:delText xml:space="preserve">                Learn more about healthcare coverage for Federal employees, retirees, and their families</w:delText>
              </w:r>
            </w:del>
          </w:p>
          <w:p w14:paraId="1794A749" w14:textId="77777777" w:rsidR="00ED1509" w:rsidRPr="0041222C" w:rsidDel="008B6AF4" w:rsidRDefault="00ED1509">
            <w:pPr>
              <w:pStyle w:val="Heading1Numbered"/>
              <w:rPr>
                <w:del w:id="3735" w:author="Donovan Goode [2]" w:date="2018-11-09T10:04:00Z"/>
                <w:rFonts w:ascii="Consolas" w:eastAsia="Times New Roman" w:hAnsi="Consolas" w:cs="Times New Roman"/>
                <w:color w:val="D4D4D4"/>
                <w:sz w:val="21"/>
                <w:szCs w:val="21"/>
              </w:rPr>
              <w:pPrChange w:id="3736" w:author="Donovan Goode [2]" w:date="2018-11-09T10:05:00Z">
                <w:pPr>
                  <w:shd w:val="clear" w:color="auto" w:fill="1E1E1E"/>
                  <w:spacing w:line="285" w:lineRule="atLeast"/>
                </w:pPr>
              </w:pPrChange>
            </w:pPr>
            <w:del w:id="373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CE266D3" w14:textId="77777777" w:rsidR="00ED1509" w:rsidRPr="0041222C" w:rsidDel="008B6AF4" w:rsidRDefault="00ED1509">
            <w:pPr>
              <w:pStyle w:val="Heading1Numbered"/>
              <w:rPr>
                <w:del w:id="3738" w:author="Donovan Goode [2]" w:date="2018-11-09T10:04:00Z"/>
                <w:rFonts w:ascii="Consolas" w:eastAsia="Times New Roman" w:hAnsi="Consolas" w:cs="Times New Roman"/>
                <w:color w:val="D4D4D4"/>
                <w:sz w:val="21"/>
                <w:szCs w:val="21"/>
              </w:rPr>
              <w:pPrChange w:id="3739" w:author="Donovan Goode [2]" w:date="2018-11-09T10:05:00Z">
                <w:pPr>
                  <w:shd w:val="clear" w:color="auto" w:fill="1E1E1E"/>
                  <w:spacing w:line="285" w:lineRule="atLeast"/>
                </w:pPr>
              </w:pPrChange>
            </w:pPr>
            <w:del w:id="374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48F752F" w14:textId="77777777" w:rsidR="00ED1509" w:rsidRPr="0041222C" w:rsidDel="008B6AF4" w:rsidRDefault="00ED1509">
            <w:pPr>
              <w:pStyle w:val="Heading1Numbered"/>
              <w:rPr>
                <w:del w:id="3741" w:author="Donovan Goode [2]" w:date="2018-11-09T10:04:00Z"/>
                <w:rFonts w:ascii="Consolas" w:eastAsia="Times New Roman" w:hAnsi="Consolas" w:cs="Times New Roman"/>
                <w:color w:val="D4D4D4"/>
                <w:sz w:val="21"/>
                <w:szCs w:val="21"/>
              </w:rPr>
              <w:pPrChange w:id="3742" w:author="Donovan Goode [2]" w:date="2018-11-09T10:05:00Z">
                <w:pPr>
                  <w:shd w:val="clear" w:color="auto" w:fill="1E1E1E"/>
                  <w:spacing w:line="285" w:lineRule="atLeast"/>
                </w:pPr>
              </w:pPrChange>
            </w:pPr>
            <w:del w:id="374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"HRPractitioners"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1E8F5F52" w14:textId="77777777" w:rsidR="00ED1509" w:rsidRPr="0041222C" w:rsidDel="008B6AF4" w:rsidRDefault="00ED1509">
            <w:pPr>
              <w:pStyle w:val="Heading1Numbered"/>
              <w:rPr>
                <w:del w:id="3744" w:author="Donovan Goode [2]" w:date="2018-11-09T10:04:00Z"/>
                <w:rFonts w:ascii="Consolas" w:eastAsia="Times New Roman" w:hAnsi="Consolas" w:cs="Times New Roman"/>
                <w:color w:val="D4D4D4"/>
                <w:sz w:val="21"/>
                <w:szCs w:val="21"/>
              </w:rPr>
              <w:pPrChange w:id="3745" w:author="Donovan Goode [2]" w:date="2018-11-09T10:05:00Z">
                <w:pPr>
                  <w:shd w:val="clear" w:color="auto" w:fill="1E1E1E"/>
                  <w:spacing w:line="285" w:lineRule="atLeast"/>
                </w:pPr>
              </w:pPrChange>
            </w:pPr>
            <w:del w:id="374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7D489F0F" w14:textId="77777777" w:rsidR="00ED1509" w:rsidRPr="0041222C" w:rsidDel="008B6AF4" w:rsidRDefault="00ED1509">
            <w:pPr>
              <w:pStyle w:val="Heading1Numbered"/>
              <w:rPr>
                <w:del w:id="3747" w:author="Donovan Goode [2]" w:date="2018-11-09T10:04:00Z"/>
                <w:rFonts w:ascii="Consolas" w:eastAsia="Times New Roman" w:hAnsi="Consolas" w:cs="Times New Roman"/>
                <w:color w:val="D4D4D4"/>
                <w:sz w:val="21"/>
                <w:szCs w:val="21"/>
              </w:rPr>
              <w:pPrChange w:id="3748" w:author="Donovan Goode [2]" w:date="2018-11-09T10:05:00Z">
                <w:pPr>
                  <w:shd w:val="clear" w:color="auto" w:fill="1E1E1E"/>
                  <w:spacing w:line="285" w:lineRule="atLeast"/>
                </w:pPr>
              </w:pPrChange>
            </w:pPr>
            <w:del w:id="374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"Human Capital Management"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"https://www.opm.gov/policy-data-oversight/human-capital-management/"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Human</w:delText>
              </w:r>
            </w:del>
          </w:p>
          <w:p w14:paraId="660AED38" w14:textId="77777777" w:rsidR="00ED1509" w:rsidRPr="0041222C" w:rsidDel="008B6AF4" w:rsidRDefault="00ED1509">
            <w:pPr>
              <w:pStyle w:val="Heading1Numbered"/>
              <w:rPr>
                <w:del w:id="3750" w:author="Donovan Goode [2]" w:date="2018-11-09T10:04:00Z"/>
                <w:rFonts w:ascii="Consolas" w:eastAsia="Times New Roman" w:hAnsi="Consolas" w:cs="Times New Roman"/>
                <w:color w:val="D4D4D4"/>
                <w:sz w:val="21"/>
                <w:szCs w:val="21"/>
              </w:rPr>
              <w:pPrChange w:id="3751" w:author="Donovan Goode [2]" w:date="2018-11-09T10:05:00Z">
                <w:pPr>
                  <w:shd w:val="clear" w:color="auto" w:fill="1E1E1E"/>
                  <w:spacing w:line="285" w:lineRule="atLeast"/>
                </w:pPr>
              </w:pPrChange>
            </w:pPr>
            <w:del w:id="3752" w:author="Donovan Goode [2]" w:date="2018-11-09T10:04:00Z">
              <w:r w:rsidRPr="0041222C" w:rsidDel="008B6AF4">
                <w:rPr>
                  <w:rFonts w:ascii="Consolas" w:eastAsia="Times New Roman" w:hAnsi="Consolas" w:cs="Times New Roman"/>
                  <w:color w:val="D4D4D4"/>
                  <w:sz w:val="21"/>
                  <w:szCs w:val="21"/>
                </w:rPr>
                <w:delText xml:space="preserve">                        Capital</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4C3B7767" w14:textId="77777777" w:rsidR="00ED1509" w:rsidRPr="0041222C" w:rsidDel="008B6AF4" w:rsidRDefault="00ED1509">
            <w:pPr>
              <w:pStyle w:val="Heading1Numbered"/>
              <w:rPr>
                <w:del w:id="3753" w:author="Donovan Goode [2]" w:date="2018-11-09T10:04:00Z"/>
                <w:rFonts w:ascii="Consolas" w:eastAsia="Times New Roman" w:hAnsi="Consolas" w:cs="Times New Roman"/>
                <w:color w:val="D4D4D4"/>
                <w:sz w:val="21"/>
                <w:szCs w:val="21"/>
              </w:rPr>
              <w:pPrChange w:id="3754" w:author="Donovan Goode [2]" w:date="2018-11-09T10:05:00Z">
                <w:pPr>
                  <w:shd w:val="clear" w:color="auto" w:fill="1E1E1E"/>
                  <w:spacing w:line="285" w:lineRule="atLeast"/>
                </w:pPr>
              </w:pPrChange>
            </w:pPr>
            <w:del w:id="3755" w:author="Donovan Goode [2]" w:date="2018-11-09T10:04:00Z">
              <w:r w:rsidRPr="0041222C" w:rsidDel="008B6AF4">
                <w:rPr>
                  <w:rFonts w:ascii="Consolas" w:eastAsia="Times New Roman" w:hAnsi="Consolas" w:cs="Times New Roman"/>
                  <w:color w:val="D4D4D4"/>
                  <w:sz w:val="21"/>
                  <w:szCs w:val="21"/>
                </w:rPr>
                <w:delText xml:space="preserve">                Get the best from your agency's employees to deliver the highest quality products and services</w:delText>
              </w:r>
            </w:del>
          </w:p>
          <w:p w14:paraId="20608023" w14:textId="77777777" w:rsidR="00ED1509" w:rsidRPr="0041222C" w:rsidDel="008B6AF4" w:rsidRDefault="00ED1509">
            <w:pPr>
              <w:pStyle w:val="Heading1Numbered"/>
              <w:rPr>
                <w:del w:id="3756" w:author="Donovan Goode [2]" w:date="2018-11-09T10:04:00Z"/>
                <w:rFonts w:ascii="Consolas" w:eastAsia="Times New Roman" w:hAnsi="Consolas" w:cs="Times New Roman"/>
                <w:color w:val="D4D4D4"/>
                <w:sz w:val="21"/>
                <w:szCs w:val="21"/>
              </w:rPr>
              <w:pPrChange w:id="3757" w:author="Donovan Goode [2]" w:date="2018-11-09T10:05:00Z">
                <w:pPr>
                  <w:shd w:val="clear" w:color="auto" w:fill="1E1E1E"/>
                  <w:spacing w:line="285" w:lineRule="atLeast"/>
                </w:pPr>
              </w:pPrChange>
            </w:pPr>
            <w:del w:id="375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12090C3" w14:textId="77777777" w:rsidR="00ED1509" w:rsidRPr="0041222C" w:rsidDel="008B6AF4" w:rsidRDefault="00ED1509">
            <w:pPr>
              <w:pStyle w:val="Heading1Numbered"/>
              <w:rPr>
                <w:del w:id="3759" w:author="Donovan Goode [2]" w:date="2018-11-09T10:04:00Z"/>
                <w:rFonts w:ascii="Consolas" w:eastAsia="Times New Roman" w:hAnsi="Consolas" w:cs="Times New Roman"/>
                <w:color w:val="D4D4D4"/>
                <w:sz w:val="21"/>
                <w:szCs w:val="21"/>
              </w:rPr>
              <w:pPrChange w:id="3760" w:author="Donovan Goode [2]" w:date="2018-11-09T10:05:00Z">
                <w:pPr>
                  <w:shd w:val="clear" w:color="auto" w:fill="1E1E1E"/>
                  <w:spacing w:line="285" w:lineRule="atLeast"/>
                </w:pPr>
              </w:pPrChange>
            </w:pPr>
            <w:del w:id="376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495E5EB5" w14:textId="77777777" w:rsidR="00ED1509" w:rsidRPr="0041222C" w:rsidDel="008B6AF4" w:rsidRDefault="00ED1509">
            <w:pPr>
              <w:pStyle w:val="Heading1Numbered"/>
              <w:rPr>
                <w:del w:id="3762" w:author="Donovan Goode [2]" w:date="2018-11-09T10:04:00Z"/>
                <w:rFonts w:ascii="Consolas" w:eastAsia="Times New Roman" w:hAnsi="Consolas" w:cs="Times New Roman"/>
                <w:color w:val="D4D4D4"/>
                <w:sz w:val="21"/>
                <w:szCs w:val="21"/>
              </w:rPr>
              <w:pPrChange w:id="3763" w:author="Donovan Goode [2]" w:date="2018-11-09T10:05:00Z">
                <w:pPr>
                  <w:shd w:val="clear" w:color="auto" w:fill="1E1E1E"/>
                  <w:spacing w:line="285" w:lineRule="atLeast"/>
                </w:pPr>
              </w:pPrChange>
            </w:pPr>
            <w:del w:id="376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"Hiring Authorities"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"https://www.opm.gov/policy-data-oversight/hiring-information/"</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Hiring</w:delText>
              </w:r>
            </w:del>
          </w:p>
          <w:p w14:paraId="446425BD" w14:textId="77777777" w:rsidR="00ED1509" w:rsidRPr="0041222C" w:rsidDel="008B6AF4" w:rsidRDefault="00ED1509">
            <w:pPr>
              <w:pStyle w:val="Heading1Numbered"/>
              <w:rPr>
                <w:del w:id="3765" w:author="Donovan Goode [2]" w:date="2018-11-09T10:04:00Z"/>
                <w:rFonts w:ascii="Consolas" w:eastAsia="Times New Roman" w:hAnsi="Consolas" w:cs="Times New Roman"/>
                <w:color w:val="D4D4D4"/>
                <w:sz w:val="21"/>
                <w:szCs w:val="21"/>
              </w:rPr>
              <w:pPrChange w:id="3766" w:author="Donovan Goode [2]" w:date="2018-11-09T10:05:00Z">
                <w:pPr>
                  <w:shd w:val="clear" w:color="auto" w:fill="1E1E1E"/>
                  <w:spacing w:line="285" w:lineRule="atLeast"/>
                </w:pPr>
              </w:pPrChange>
            </w:pPr>
            <w:del w:id="3767" w:author="Donovan Goode [2]" w:date="2018-11-09T10:04:00Z">
              <w:r w:rsidRPr="0041222C" w:rsidDel="008B6AF4">
                <w:rPr>
                  <w:rFonts w:ascii="Consolas" w:eastAsia="Times New Roman" w:hAnsi="Consolas" w:cs="Times New Roman"/>
                  <w:color w:val="D4D4D4"/>
                  <w:sz w:val="21"/>
                  <w:szCs w:val="21"/>
                </w:rPr>
                <w:delText xml:space="preserve">                        Authorities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1089149" w14:textId="77777777" w:rsidR="00ED1509" w:rsidRPr="0041222C" w:rsidDel="008B6AF4" w:rsidRDefault="00ED1509">
            <w:pPr>
              <w:pStyle w:val="Heading1Numbered"/>
              <w:rPr>
                <w:del w:id="3768" w:author="Donovan Goode [2]" w:date="2018-11-09T10:04:00Z"/>
                <w:rFonts w:ascii="Consolas" w:eastAsia="Times New Roman" w:hAnsi="Consolas" w:cs="Times New Roman"/>
                <w:color w:val="D4D4D4"/>
                <w:sz w:val="21"/>
                <w:szCs w:val="21"/>
              </w:rPr>
              <w:pPrChange w:id="3769" w:author="Donovan Goode [2]" w:date="2018-11-09T10:05:00Z">
                <w:pPr>
                  <w:shd w:val="clear" w:color="auto" w:fill="1E1E1E"/>
                  <w:spacing w:line="285" w:lineRule="atLeast"/>
                </w:pPr>
              </w:pPrChange>
            </w:pPr>
            <w:del w:id="3770" w:author="Donovan Goode [2]" w:date="2018-11-09T10:04:00Z">
              <w:r w:rsidRPr="0041222C" w:rsidDel="008B6AF4">
                <w:rPr>
                  <w:rFonts w:ascii="Consolas" w:eastAsia="Times New Roman" w:hAnsi="Consolas" w:cs="Times New Roman"/>
                  <w:color w:val="D4D4D4"/>
                  <w:sz w:val="21"/>
                  <w:szCs w:val="21"/>
                </w:rPr>
                <w:delText xml:space="preserve">                Hire the best workforce to support your agency's mission and goals using these hiring authorities</w:delText>
              </w:r>
            </w:del>
          </w:p>
          <w:p w14:paraId="50BA7E40" w14:textId="77777777" w:rsidR="00ED1509" w:rsidRPr="0041222C" w:rsidDel="008B6AF4" w:rsidRDefault="00ED1509">
            <w:pPr>
              <w:pStyle w:val="Heading1Numbered"/>
              <w:rPr>
                <w:del w:id="3771" w:author="Donovan Goode [2]" w:date="2018-11-09T10:04:00Z"/>
                <w:rFonts w:ascii="Consolas" w:eastAsia="Times New Roman" w:hAnsi="Consolas" w:cs="Times New Roman"/>
                <w:color w:val="D4D4D4"/>
                <w:sz w:val="21"/>
                <w:szCs w:val="21"/>
              </w:rPr>
              <w:pPrChange w:id="3772" w:author="Donovan Goode [2]" w:date="2018-11-09T10:05:00Z">
                <w:pPr>
                  <w:shd w:val="clear" w:color="auto" w:fill="1E1E1E"/>
                  <w:spacing w:line="285" w:lineRule="atLeast"/>
                </w:pPr>
              </w:pPrChange>
            </w:pPr>
            <w:del w:id="377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D8A4A33" w14:textId="77777777" w:rsidR="00ED1509" w:rsidRPr="0041222C" w:rsidDel="008B6AF4" w:rsidRDefault="00ED1509">
            <w:pPr>
              <w:pStyle w:val="Heading1Numbered"/>
              <w:rPr>
                <w:del w:id="3774" w:author="Donovan Goode [2]" w:date="2018-11-09T10:04:00Z"/>
                <w:rFonts w:ascii="Consolas" w:eastAsia="Times New Roman" w:hAnsi="Consolas" w:cs="Times New Roman"/>
                <w:color w:val="D4D4D4"/>
                <w:sz w:val="21"/>
                <w:szCs w:val="21"/>
              </w:rPr>
              <w:pPrChange w:id="3775" w:author="Donovan Goode [2]" w:date="2018-11-09T10:05:00Z">
                <w:pPr>
                  <w:shd w:val="clear" w:color="auto" w:fill="1E1E1E"/>
                  <w:spacing w:line="285" w:lineRule="atLeast"/>
                </w:pPr>
              </w:pPrChange>
            </w:pPr>
            <w:del w:id="377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5D4D3E0C" w14:textId="77777777" w:rsidR="00ED1509" w:rsidRPr="0041222C" w:rsidDel="008B6AF4" w:rsidRDefault="00ED1509">
            <w:pPr>
              <w:pStyle w:val="Heading1Numbered"/>
              <w:rPr>
                <w:del w:id="3777" w:author="Donovan Goode [2]" w:date="2018-11-09T10:04:00Z"/>
                <w:rFonts w:ascii="Consolas" w:eastAsia="Times New Roman" w:hAnsi="Consolas" w:cs="Times New Roman"/>
                <w:color w:val="D4D4D4"/>
                <w:sz w:val="21"/>
                <w:szCs w:val="21"/>
              </w:rPr>
              <w:pPrChange w:id="3778" w:author="Donovan Goode [2]" w:date="2018-11-09T10:05:00Z">
                <w:pPr>
                  <w:shd w:val="clear" w:color="auto" w:fill="1E1E1E"/>
                  <w:spacing w:line="285" w:lineRule="atLeast"/>
                </w:pPr>
              </w:pPrChange>
            </w:pPr>
            <w:del w:id="377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 xml:space="preserve">"Classification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CE9178"/>
                  <w:sz w:val="21"/>
                  <w:szCs w:val="21"/>
                </w:rPr>
                <w:delText xml:space="preserve"> Qualifications"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"https://www.opm.gov/policy-data-oversight/classification-qualifications/"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Classification</w:delText>
              </w:r>
            </w:del>
          </w:p>
          <w:p w14:paraId="7752430C" w14:textId="77777777" w:rsidR="00ED1509" w:rsidRPr="0041222C" w:rsidDel="008B6AF4" w:rsidRDefault="00ED1509">
            <w:pPr>
              <w:pStyle w:val="Heading1Numbered"/>
              <w:rPr>
                <w:del w:id="3780" w:author="Donovan Goode [2]" w:date="2018-11-09T10:04:00Z"/>
                <w:rFonts w:ascii="Consolas" w:eastAsia="Times New Roman" w:hAnsi="Consolas" w:cs="Times New Roman"/>
                <w:color w:val="D4D4D4"/>
                <w:sz w:val="21"/>
                <w:szCs w:val="21"/>
              </w:rPr>
              <w:pPrChange w:id="3781" w:author="Donovan Goode [2]" w:date="2018-11-09T10:05:00Z">
                <w:pPr>
                  <w:shd w:val="clear" w:color="auto" w:fill="1E1E1E"/>
                  <w:spacing w:line="285" w:lineRule="atLeast"/>
                </w:pPr>
              </w:pPrChange>
            </w:pPr>
            <w:del w:id="378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Quals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29E32AC2" w14:textId="77777777" w:rsidR="00ED1509" w:rsidRPr="0041222C" w:rsidDel="008B6AF4" w:rsidRDefault="00ED1509">
            <w:pPr>
              <w:pStyle w:val="Heading1Numbered"/>
              <w:rPr>
                <w:del w:id="3783" w:author="Donovan Goode [2]" w:date="2018-11-09T10:04:00Z"/>
                <w:rFonts w:ascii="Consolas" w:eastAsia="Times New Roman" w:hAnsi="Consolas" w:cs="Times New Roman"/>
                <w:color w:val="D4D4D4"/>
                <w:sz w:val="21"/>
                <w:szCs w:val="21"/>
              </w:rPr>
              <w:pPrChange w:id="3784" w:author="Donovan Goode [2]" w:date="2018-11-09T10:05:00Z">
                <w:pPr>
                  <w:shd w:val="clear" w:color="auto" w:fill="1E1E1E"/>
                  <w:spacing w:line="285" w:lineRule="atLeast"/>
                </w:pPr>
              </w:pPrChange>
            </w:pPr>
            <w:del w:id="3785" w:author="Donovan Goode [2]" w:date="2018-11-09T10:04:00Z">
              <w:r w:rsidRPr="0041222C" w:rsidDel="008B6AF4">
                <w:rPr>
                  <w:rFonts w:ascii="Consolas" w:eastAsia="Times New Roman" w:hAnsi="Consolas" w:cs="Times New Roman"/>
                  <w:color w:val="D4D4D4"/>
                  <w:sz w:val="21"/>
                  <w:szCs w:val="21"/>
                </w:rPr>
                <w:delText xml:space="preserve">                Set the standards for recruiting and hiring Federal employees to build the best workforce for America</w:delText>
              </w:r>
            </w:del>
          </w:p>
          <w:p w14:paraId="0AEC10A6" w14:textId="77777777" w:rsidR="00ED1509" w:rsidRPr="0041222C" w:rsidDel="008B6AF4" w:rsidRDefault="00ED1509">
            <w:pPr>
              <w:pStyle w:val="Heading1Numbered"/>
              <w:rPr>
                <w:del w:id="3786" w:author="Donovan Goode [2]" w:date="2018-11-09T10:04:00Z"/>
                <w:rFonts w:ascii="Consolas" w:eastAsia="Times New Roman" w:hAnsi="Consolas" w:cs="Times New Roman"/>
                <w:color w:val="D4D4D4"/>
                <w:sz w:val="21"/>
                <w:szCs w:val="21"/>
              </w:rPr>
              <w:pPrChange w:id="3787" w:author="Donovan Goode [2]" w:date="2018-11-09T10:05:00Z">
                <w:pPr>
                  <w:shd w:val="clear" w:color="auto" w:fill="1E1E1E"/>
                  <w:spacing w:line="285" w:lineRule="atLeast"/>
                </w:pPr>
              </w:pPrChange>
            </w:pPr>
            <w:del w:id="378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D475E50" w14:textId="77777777" w:rsidR="00ED1509" w:rsidRPr="0041222C" w:rsidDel="008B6AF4" w:rsidRDefault="00ED1509">
            <w:pPr>
              <w:pStyle w:val="Heading1Numbered"/>
              <w:rPr>
                <w:del w:id="3789" w:author="Donovan Goode [2]" w:date="2018-11-09T10:04:00Z"/>
                <w:rFonts w:ascii="Consolas" w:eastAsia="Times New Roman" w:hAnsi="Consolas" w:cs="Times New Roman"/>
                <w:color w:val="D4D4D4"/>
                <w:sz w:val="21"/>
                <w:szCs w:val="21"/>
              </w:rPr>
              <w:pPrChange w:id="3790" w:author="Donovan Goode [2]" w:date="2018-11-09T10:05:00Z">
                <w:pPr>
                  <w:shd w:val="clear" w:color="auto" w:fill="1E1E1E"/>
                  <w:spacing w:line="285" w:lineRule="atLeast"/>
                </w:pPr>
              </w:pPrChange>
            </w:pPr>
            <w:del w:id="379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5F9EAC5" w14:textId="77777777" w:rsidR="00ED1509" w:rsidRPr="0041222C" w:rsidDel="008B6AF4" w:rsidRDefault="00ED1509">
            <w:pPr>
              <w:pStyle w:val="Heading1Numbered"/>
              <w:rPr>
                <w:del w:id="3792" w:author="Donovan Goode [2]" w:date="2018-11-09T10:04:00Z"/>
                <w:rFonts w:ascii="Consolas" w:eastAsia="Times New Roman" w:hAnsi="Consolas" w:cs="Times New Roman"/>
                <w:color w:val="D4D4D4"/>
                <w:sz w:val="21"/>
                <w:szCs w:val="21"/>
              </w:rPr>
              <w:pPrChange w:id="3793" w:author="Donovan Goode [2]" w:date="2018-11-09T10:05:00Z">
                <w:pPr>
                  <w:shd w:val="clear" w:color="auto" w:fill="1E1E1E"/>
                  <w:spacing w:line="285" w:lineRule="atLeast"/>
                </w:pPr>
              </w:pPrChange>
            </w:pPr>
            <w:del w:id="379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"JobSeekers"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6FB05AE2" w14:textId="77777777" w:rsidR="00ED1509" w:rsidRPr="0041222C" w:rsidDel="008B6AF4" w:rsidRDefault="00ED1509">
            <w:pPr>
              <w:pStyle w:val="Heading1Numbered"/>
              <w:rPr>
                <w:del w:id="3795" w:author="Donovan Goode [2]" w:date="2018-11-09T10:04:00Z"/>
                <w:rFonts w:ascii="Consolas" w:eastAsia="Times New Roman" w:hAnsi="Consolas" w:cs="Times New Roman"/>
                <w:color w:val="D4D4D4"/>
                <w:sz w:val="21"/>
                <w:szCs w:val="21"/>
              </w:rPr>
              <w:pPrChange w:id="3796" w:author="Donovan Goode [2]" w:date="2018-11-09T10:05:00Z">
                <w:pPr>
                  <w:shd w:val="clear" w:color="auto" w:fill="1E1E1E"/>
                  <w:spacing w:line="285" w:lineRule="atLeast"/>
                </w:pPr>
              </w:pPrChange>
            </w:pPr>
            <w:del w:id="379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5B9B8FB4" w14:textId="77777777" w:rsidR="00ED1509" w:rsidRPr="0041222C" w:rsidDel="008B6AF4" w:rsidRDefault="00ED1509">
            <w:pPr>
              <w:pStyle w:val="Heading1Numbered"/>
              <w:rPr>
                <w:del w:id="3798" w:author="Donovan Goode [2]" w:date="2018-11-09T10:04:00Z"/>
                <w:rFonts w:ascii="Consolas" w:eastAsia="Times New Roman" w:hAnsi="Consolas" w:cs="Times New Roman"/>
                <w:color w:val="D4D4D4"/>
                <w:sz w:val="21"/>
                <w:szCs w:val="21"/>
              </w:rPr>
              <w:pPrChange w:id="3799" w:author="Donovan Goode [2]" w:date="2018-11-09T10:05:00Z">
                <w:pPr>
                  <w:shd w:val="clear" w:color="auto" w:fill="1E1E1E"/>
                  <w:spacing w:line="285" w:lineRule="atLeast"/>
                </w:pPr>
              </w:pPrChange>
            </w:pPr>
            <w:del w:id="380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"http://www.usajobs.gov"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USAJOBS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9E4D31D" w14:textId="77777777" w:rsidR="00ED1509" w:rsidRPr="0041222C" w:rsidDel="008B6AF4" w:rsidRDefault="00ED1509">
            <w:pPr>
              <w:pStyle w:val="Heading1Numbered"/>
              <w:rPr>
                <w:del w:id="3801" w:author="Donovan Goode [2]" w:date="2018-11-09T10:04:00Z"/>
                <w:rFonts w:ascii="Consolas" w:eastAsia="Times New Roman" w:hAnsi="Consolas" w:cs="Times New Roman"/>
                <w:color w:val="D4D4D4"/>
                <w:sz w:val="21"/>
                <w:szCs w:val="21"/>
              </w:rPr>
              <w:pPrChange w:id="3802" w:author="Donovan Goode [2]" w:date="2018-11-09T10:05:00Z">
                <w:pPr>
                  <w:shd w:val="clear" w:color="auto" w:fill="1E1E1E"/>
                  <w:spacing w:line="285" w:lineRule="atLeast"/>
                </w:pPr>
              </w:pPrChange>
            </w:pPr>
            <w:del w:id="3803" w:author="Donovan Goode [2]" w:date="2018-11-09T10:04:00Z">
              <w:r w:rsidRPr="0041222C" w:rsidDel="008B6AF4">
                <w:rPr>
                  <w:rFonts w:ascii="Consolas" w:eastAsia="Times New Roman" w:hAnsi="Consolas" w:cs="Times New Roman"/>
                  <w:color w:val="D4D4D4"/>
                  <w:sz w:val="21"/>
                  <w:szCs w:val="21"/>
                </w:rPr>
                <w:delText xml:space="preserve">                Advance your career by searching through the Federal Goverment's largest online jobs portal</w:delText>
              </w:r>
            </w:del>
          </w:p>
          <w:p w14:paraId="5A8400DC" w14:textId="77777777" w:rsidR="00ED1509" w:rsidRPr="0041222C" w:rsidDel="008B6AF4" w:rsidRDefault="00ED1509">
            <w:pPr>
              <w:pStyle w:val="Heading1Numbered"/>
              <w:rPr>
                <w:del w:id="3804" w:author="Donovan Goode [2]" w:date="2018-11-09T10:04:00Z"/>
                <w:rFonts w:ascii="Consolas" w:eastAsia="Times New Roman" w:hAnsi="Consolas" w:cs="Times New Roman"/>
                <w:color w:val="D4D4D4"/>
                <w:sz w:val="21"/>
                <w:szCs w:val="21"/>
              </w:rPr>
              <w:pPrChange w:id="3805" w:author="Donovan Goode [2]" w:date="2018-11-09T10:05:00Z">
                <w:pPr>
                  <w:shd w:val="clear" w:color="auto" w:fill="1E1E1E"/>
                  <w:spacing w:line="285" w:lineRule="atLeast"/>
                </w:pPr>
              </w:pPrChange>
            </w:pPr>
            <w:del w:id="380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521E58B" w14:textId="77777777" w:rsidR="00ED1509" w:rsidRPr="0041222C" w:rsidDel="008B6AF4" w:rsidRDefault="00ED1509">
            <w:pPr>
              <w:pStyle w:val="Heading1Numbered"/>
              <w:rPr>
                <w:del w:id="3807" w:author="Donovan Goode [2]" w:date="2018-11-09T10:04:00Z"/>
                <w:rFonts w:ascii="Consolas" w:eastAsia="Times New Roman" w:hAnsi="Consolas" w:cs="Times New Roman"/>
                <w:color w:val="D4D4D4"/>
                <w:sz w:val="21"/>
                <w:szCs w:val="21"/>
              </w:rPr>
              <w:pPrChange w:id="3808" w:author="Donovan Goode [2]" w:date="2018-11-09T10:05:00Z">
                <w:pPr>
                  <w:shd w:val="clear" w:color="auto" w:fill="1E1E1E"/>
                  <w:spacing w:line="285" w:lineRule="atLeast"/>
                </w:pPr>
              </w:pPrChange>
            </w:pPr>
            <w:del w:id="380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506FD55E" w14:textId="77777777" w:rsidR="00ED1509" w:rsidRPr="0041222C" w:rsidDel="008B6AF4" w:rsidRDefault="00ED1509">
            <w:pPr>
              <w:pStyle w:val="Heading1Numbered"/>
              <w:rPr>
                <w:del w:id="3810" w:author="Donovan Goode [2]" w:date="2018-11-09T10:04:00Z"/>
                <w:rFonts w:ascii="Consolas" w:eastAsia="Times New Roman" w:hAnsi="Consolas" w:cs="Times New Roman"/>
                <w:color w:val="D4D4D4"/>
                <w:sz w:val="21"/>
                <w:szCs w:val="21"/>
              </w:rPr>
              <w:pPrChange w:id="3811" w:author="Donovan Goode [2]" w:date="2018-11-09T10:05:00Z">
                <w:pPr>
                  <w:shd w:val="clear" w:color="auto" w:fill="1E1E1E"/>
                  <w:spacing w:line="285" w:lineRule="atLeast"/>
                </w:pPr>
              </w:pPrChange>
            </w:pPr>
            <w:del w:id="381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"https://www.usajobs.gov/StudentsAndGrads"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Students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Grads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D59691D" w14:textId="77777777" w:rsidR="00ED1509" w:rsidRPr="0041222C" w:rsidDel="008B6AF4" w:rsidRDefault="00ED1509">
            <w:pPr>
              <w:pStyle w:val="Heading1Numbered"/>
              <w:rPr>
                <w:del w:id="3813" w:author="Donovan Goode [2]" w:date="2018-11-09T10:04:00Z"/>
                <w:rFonts w:ascii="Consolas" w:eastAsia="Times New Roman" w:hAnsi="Consolas" w:cs="Times New Roman"/>
                <w:color w:val="D4D4D4"/>
                <w:sz w:val="21"/>
                <w:szCs w:val="21"/>
              </w:rPr>
              <w:pPrChange w:id="3814" w:author="Donovan Goode [2]" w:date="2018-11-09T10:05:00Z">
                <w:pPr>
                  <w:shd w:val="clear" w:color="auto" w:fill="1E1E1E"/>
                  <w:spacing w:line="285" w:lineRule="atLeast"/>
                </w:pPr>
              </w:pPrChange>
            </w:pPr>
            <w:del w:id="3815" w:author="Donovan Goode [2]" w:date="2018-11-09T10:04:00Z">
              <w:r w:rsidRPr="0041222C" w:rsidDel="008B6AF4">
                <w:rPr>
                  <w:rFonts w:ascii="Consolas" w:eastAsia="Times New Roman" w:hAnsi="Consolas" w:cs="Times New Roman"/>
                  <w:color w:val="D4D4D4"/>
                  <w:sz w:val="21"/>
                  <w:szCs w:val="21"/>
                </w:rPr>
                <w:delText xml:space="preserve">                Learn more about opportunities for students and new graduates to join the Federal Service</w:delText>
              </w:r>
            </w:del>
          </w:p>
          <w:p w14:paraId="1A2261F1" w14:textId="77777777" w:rsidR="00ED1509" w:rsidRPr="0041222C" w:rsidDel="008B6AF4" w:rsidRDefault="00ED1509">
            <w:pPr>
              <w:pStyle w:val="Heading1Numbered"/>
              <w:rPr>
                <w:del w:id="3816" w:author="Donovan Goode [2]" w:date="2018-11-09T10:04:00Z"/>
                <w:rFonts w:ascii="Consolas" w:eastAsia="Times New Roman" w:hAnsi="Consolas" w:cs="Times New Roman"/>
                <w:color w:val="D4D4D4"/>
                <w:sz w:val="21"/>
                <w:szCs w:val="21"/>
              </w:rPr>
              <w:pPrChange w:id="3817" w:author="Donovan Goode [2]" w:date="2018-11-09T10:05:00Z">
                <w:pPr>
                  <w:shd w:val="clear" w:color="auto" w:fill="1E1E1E"/>
                  <w:spacing w:line="285" w:lineRule="atLeast"/>
                </w:pPr>
              </w:pPrChange>
            </w:pPr>
            <w:del w:id="381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4141D50" w14:textId="77777777" w:rsidR="00ED1509" w:rsidRPr="0041222C" w:rsidDel="008B6AF4" w:rsidRDefault="00ED1509">
            <w:pPr>
              <w:pStyle w:val="Heading1Numbered"/>
              <w:rPr>
                <w:del w:id="3819" w:author="Donovan Goode [2]" w:date="2018-11-09T10:04:00Z"/>
                <w:rFonts w:ascii="Consolas" w:eastAsia="Times New Roman" w:hAnsi="Consolas" w:cs="Times New Roman"/>
                <w:color w:val="D4D4D4"/>
                <w:sz w:val="21"/>
                <w:szCs w:val="21"/>
              </w:rPr>
              <w:pPrChange w:id="3820" w:author="Donovan Goode [2]" w:date="2018-11-09T10:05:00Z">
                <w:pPr>
                  <w:shd w:val="clear" w:color="auto" w:fill="1E1E1E"/>
                  <w:spacing w:line="285" w:lineRule="atLeast"/>
                </w:pPr>
              </w:pPrChange>
            </w:pPr>
            <w:del w:id="382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2B559D6" w14:textId="77777777" w:rsidR="00ED1509" w:rsidRPr="0041222C" w:rsidDel="008B6AF4" w:rsidRDefault="00ED1509">
            <w:pPr>
              <w:pStyle w:val="Heading1Numbered"/>
              <w:rPr>
                <w:del w:id="3822" w:author="Donovan Goode [2]" w:date="2018-11-09T10:04:00Z"/>
                <w:rFonts w:ascii="Consolas" w:eastAsia="Times New Roman" w:hAnsi="Consolas" w:cs="Times New Roman"/>
                <w:color w:val="D4D4D4"/>
                <w:sz w:val="21"/>
                <w:szCs w:val="21"/>
              </w:rPr>
              <w:pPrChange w:id="3823" w:author="Donovan Goode [2]" w:date="2018-11-09T10:05:00Z">
                <w:pPr>
                  <w:shd w:val="clear" w:color="auto" w:fill="1E1E1E"/>
                  <w:spacing w:line="285" w:lineRule="atLeast"/>
                </w:pPr>
              </w:pPrChange>
            </w:pPr>
            <w:del w:id="382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"/FAQS/topic/employment/index.aspx?cid=5d9058d6-78fb-42a2-9d2a-9d14c22982f0"</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Federal Hiring</w:delText>
              </w:r>
            </w:del>
          </w:p>
          <w:p w14:paraId="02441D12" w14:textId="77777777" w:rsidR="00ED1509" w:rsidRPr="0041222C" w:rsidDel="008B6AF4" w:rsidRDefault="00ED1509">
            <w:pPr>
              <w:pStyle w:val="Heading1Numbered"/>
              <w:rPr>
                <w:del w:id="3825" w:author="Donovan Goode [2]" w:date="2018-11-09T10:04:00Z"/>
                <w:rFonts w:ascii="Consolas" w:eastAsia="Times New Roman" w:hAnsi="Consolas" w:cs="Times New Roman"/>
                <w:color w:val="D4D4D4"/>
                <w:sz w:val="21"/>
                <w:szCs w:val="21"/>
              </w:rPr>
              <w:pPrChange w:id="3826" w:author="Donovan Goode [2]" w:date="2018-11-09T10:05:00Z">
                <w:pPr>
                  <w:shd w:val="clear" w:color="auto" w:fill="1E1E1E"/>
                  <w:spacing w:line="285" w:lineRule="atLeast"/>
                </w:pPr>
              </w:pPrChange>
            </w:pPr>
            <w:del w:id="3827" w:author="Donovan Goode [2]" w:date="2018-11-09T10:04:00Z">
              <w:r w:rsidRPr="0041222C" w:rsidDel="008B6AF4">
                <w:rPr>
                  <w:rFonts w:ascii="Consolas" w:eastAsia="Times New Roman" w:hAnsi="Consolas" w:cs="Times New Roman"/>
                  <w:color w:val="D4D4D4"/>
                  <w:sz w:val="21"/>
                  <w:szCs w:val="21"/>
                </w:rPr>
                <w:delText xml:space="preserve">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0A1BE31B" w14:textId="77777777" w:rsidR="00ED1509" w:rsidRPr="0041222C" w:rsidDel="008B6AF4" w:rsidRDefault="00ED1509">
            <w:pPr>
              <w:pStyle w:val="Heading1Numbered"/>
              <w:rPr>
                <w:del w:id="3828" w:author="Donovan Goode [2]" w:date="2018-11-09T10:04:00Z"/>
                <w:rFonts w:ascii="Consolas" w:eastAsia="Times New Roman" w:hAnsi="Consolas" w:cs="Times New Roman"/>
                <w:color w:val="D4D4D4"/>
                <w:sz w:val="21"/>
                <w:szCs w:val="21"/>
              </w:rPr>
              <w:pPrChange w:id="3829" w:author="Donovan Goode [2]" w:date="2018-11-09T10:05:00Z">
                <w:pPr>
                  <w:shd w:val="clear" w:color="auto" w:fill="1E1E1E"/>
                  <w:spacing w:line="285" w:lineRule="atLeast"/>
                </w:pPr>
              </w:pPrChange>
            </w:pPr>
            <w:del w:id="3830" w:author="Donovan Goode [2]" w:date="2018-11-09T10:04:00Z">
              <w:r w:rsidRPr="0041222C" w:rsidDel="008B6AF4">
                <w:rPr>
                  <w:rFonts w:ascii="Consolas" w:eastAsia="Times New Roman" w:hAnsi="Consolas" w:cs="Times New Roman"/>
                  <w:color w:val="D4D4D4"/>
                  <w:sz w:val="21"/>
                  <w:szCs w:val="21"/>
                </w:rPr>
                <w:delText xml:space="preserve">                Find answers to your questions about applying to open positions in the Federal Service</w:delText>
              </w:r>
            </w:del>
          </w:p>
          <w:p w14:paraId="6AE449AF" w14:textId="77777777" w:rsidR="00ED1509" w:rsidRPr="0041222C" w:rsidDel="008B6AF4" w:rsidRDefault="00ED1509">
            <w:pPr>
              <w:pStyle w:val="Heading1Numbered"/>
              <w:rPr>
                <w:del w:id="3831" w:author="Donovan Goode [2]" w:date="2018-11-09T10:04:00Z"/>
                <w:rFonts w:ascii="Consolas" w:eastAsia="Times New Roman" w:hAnsi="Consolas" w:cs="Times New Roman"/>
                <w:color w:val="D4D4D4"/>
                <w:sz w:val="21"/>
                <w:szCs w:val="21"/>
              </w:rPr>
              <w:pPrChange w:id="3832" w:author="Donovan Goode [2]" w:date="2018-11-09T10:05:00Z">
                <w:pPr>
                  <w:shd w:val="clear" w:color="auto" w:fill="1E1E1E"/>
                  <w:spacing w:line="285" w:lineRule="atLeast"/>
                </w:pPr>
              </w:pPrChange>
            </w:pPr>
            <w:del w:id="383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2EBB0B5" w14:textId="77777777" w:rsidR="00ED1509" w:rsidRPr="0041222C" w:rsidDel="008B6AF4" w:rsidRDefault="00ED1509">
            <w:pPr>
              <w:pStyle w:val="Heading1Numbered"/>
              <w:rPr>
                <w:del w:id="3834" w:author="Donovan Goode [2]" w:date="2018-11-09T10:04:00Z"/>
                <w:rFonts w:ascii="Consolas" w:eastAsia="Times New Roman" w:hAnsi="Consolas" w:cs="Times New Roman"/>
                <w:color w:val="D4D4D4"/>
                <w:sz w:val="21"/>
                <w:szCs w:val="21"/>
              </w:rPr>
              <w:pPrChange w:id="3835" w:author="Donovan Goode [2]" w:date="2018-11-09T10:05:00Z">
                <w:pPr>
                  <w:shd w:val="clear" w:color="auto" w:fill="1E1E1E"/>
                  <w:spacing w:line="285" w:lineRule="atLeast"/>
                </w:pPr>
              </w:pPrChange>
            </w:pPr>
            <w:del w:id="383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6E6FA61" w14:textId="77777777" w:rsidR="00ED1509" w:rsidRPr="0041222C" w:rsidDel="008B6AF4" w:rsidRDefault="00ED1509">
            <w:pPr>
              <w:pStyle w:val="Heading1Numbered"/>
              <w:rPr>
                <w:del w:id="3837" w:author="Donovan Goode [2]" w:date="2018-11-09T10:04:00Z"/>
                <w:rFonts w:ascii="Consolas" w:eastAsia="Times New Roman" w:hAnsi="Consolas" w:cs="Times New Roman"/>
                <w:color w:val="D4D4D4"/>
                <w:sz w:val="21"/>
                <w:szCs w:val="21"/>
              </w:rPr>
              <w:pPrChange w:id="3838" w:author="Donovan Goode [2]" w:date="2018-11-09T10:05:00Z">
                <w:pPr>
                  <w:shd w:val="clear" w:color="auto" w:fill="1E1E1E"/>
                  <w:spacing w:line="285" w:lineRule="atLeast"/>
                </w:pPr>
              </w:pPrChange>
            </w:pPr>
            <w:del w:id="383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562020EC" w14:textId="77777777" w:rsidR="00ED1509" w:rsidRPr="0041222C" w:rsidDel="008B6AF4" w:rsidRDefault="00ED1509">
            <w:pPr>
              <w:pStyle w:val="Heading1Numbered"/>
              <w:rPr>
                <w:del w:id="3840" w:author="Donovan Goode [2]" w:date="2018-11-09T10:04:00Z"/>
                <w:rFonts w:ascii="Consolas" w:eastAsia="Times New Roman" w:hAnsi="Consolas" w:cs="Times New Roman"/>
                <w:color w:val="D4D4D4"/>
                <w:sz w:val="21"/>
                <w:szCs w:val="21"/>
              </w:rPr>
              <w:pPrChange w:id="3841" w:author="Donovan Goode [2]" w:date="2018-11-09T10:05:00Z">
                <w:pPr>
                  <w:shd w:val="clear" w:color="auto" w:fill="1E1E1E"/>
                  <w:spacing w:line="285" w:lineRule="atLeast"/>
                </w:pPr>
              </w:pPrChange>
            </w:pPr>
            <w:del w:id="384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299BD4BA" w14:textId="77777777" w:rsidR="00ED1509" w:rsidRPr="0041222C" w:rsidDel="008B6AF4" w:rsidRDefault="00ED1509">
            <w:pPr>
              <w:pStyle w:val="Heading1Numbered"/>
              <w:rPr>
                <w:del w:id="3843" w:author="Donovan Goode [2]" w:date="2018-11-09T10:04:00Z"/>
                <w:rFonts w:ascii="Consolas" w:eastAsia="Times New Roman" w:hAnsi="Consolas" w:cs="Times New Roman"/>
                <w:color w:val="D4D4D4"/>
                <w:sz w:val="21"/>
                <w:szCs w:val="21"/>
              </w:rPr>
              <w:pPrChange w:id="3844" w:author="Donovan Goode [2]" w:date="2018-11-09T10:05:00Z">
                <w:pPr>
                  <w:shd w:val="clear" w:color="auto" w:fill="1E1E1E"/>
                  <w:spacing w:line="285" w:lineRule="atLeast"/>
                </w:pPr>
              </w:pPrChange>
            </w:pPr>
            <w:del w:id="384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"Disability Employment"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"https://www.opm.gov/policy-data-oversight/disability-employment/"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Hiring</w:delText>
              </w:r>
            </w:del>
          </w:p>
          <w:p w14:paraId="5A3CB8FD" w14:textId="77777777" w:rsidR="00ED1509" w:rsidRPr="0041222C" w:rsidDel="008B6AF4" w:rsidRDefault="00ED1509">
            <w:pPr>
              <w:pStyle w:val="Heading1Numbered"/>
              <w:rPr>
                <w:del w:id="3846" w:author="Donovan Goode [2]" w:date="2018-11-09T10:04:00Z"/>
                <w:rFonts w:ascii="Consolas" w:eastAsia="Times New Roman" w:hAnsi="Consolas" w:cs="Times New Roman"/>
                <w:color w:val="D4D4D4"/>
                <w:sz w:val="21"/>
                <w:szCs w:val="21"/>
              </w:rPr>
              <w:pPrChange w:id="3847" w:author="Donovan Goode [2]" w:date="2018-11-09T10:05:00Z">
                <w:pPr>
                  <w:shd w:val="clear" w:color="auto" w:fill="1E1E1E"/>
                  <w:spacing w:line="285" w:lineRule="atLeast"/>
                </w:pPr>
              </w:pPrChange>
            </w:pPr>
            <w:del w:id="3848" w:author="Donovan Goode [2]" w:date="2018-11-09T10:04:00Z">
              <w:r w:rsidRPr="0041222C" w:rsidDel="008B6AF4">
                <w:rPr>
                  <w:rFonts w:ascii="Consolas" w:eastAsia="Times New Roman" w:hAnsi="Consolas" w:cs="Times New Roman"/>
                  <w:color w:val="D4D4D4"/>
                  <w:sz w:val="21"/>
                  <w:szCs w:val="21"/>
                </w:rPr>
                <w:delText xml:space="preserve">                        Authorities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6919E72" w14:textId="77777777" w:rsidR="00ED1509" w:rsidRPr="0041222C" w:rsidDel="008B6AF4" w:rsidRDefault="00ED1509">
            <w:pPr>
              <w:pStyle w:val="Heading1Numbered"/>
              <w:rPr>
                <w:del w:id="3849" w:author="Donovan Goode [2]" w:date="2018-11-09T10:04:00Z"/>
                <w:rFonts w:ascii="Consolas" w:eastAsia="Times New Roman" w:hAnsi="Consolas" w:cs="Times New Roman"/>
                <w:color w:val="D4D4D4"/>
                <w:sz w:val="21"/>
                <w:szCs w:val="21"/>
              </w:rPr>
              <w:pPrChange w:id="3850" w:author="Donovan Goode [2]" w:date="2018-11-09T10:05:00Z">
                <w:pPr>
                  <w:shd w:val="clear" w:color="auto" w:fill="1E1E1E"/>
                  <w:spacing w:line="285" w:lineRule="atLeast"/>
                </w:pPr>
              </w:pPrChange>
            </w:pPr>
            <w:del w:id="3851" w:author="Donovan Goode [2]" w:date="2018-11-09T10:04:00Z">
              <w:r w:rsidRPr="0041222C" w:rsidDel="008B6AF4">
                <w:rPr>
                  <w:rFonts w:ascii="Consolas" w:eastAsia="Times New Roman" w:hAnsi="Consolas" w:cs="Times New Roman"/>
                  <w:color w:val="D4D4D4"/>
                  <w:sz w:val="21"/>
                  <w:szCs w:val="21"/>
                </w:rPr>
                <w:delText xml:space="preserve">                Find out how to get a job with the Schedule A appointing authority for people with disabilities</w:delText>
              </w:r>
            </w:del>
          </w:p>
          <w:p w14:paraId="7B7861C3" w14:textId="77777777" w:rsidR="00ED1509" w:rsidRPr="0041222C" w:rsidDel="008B6AF4" w:rsidRDefault="00ED1509">
            <w:pPr>
              <w:pStyle w:val="Heading1Numbered"/>
              <w:rPr>
                <w:del w:id="3852" w:author="Donovan Goode [2]" w:date="2018-11-09T10:04:00Z"/>
                <w:rFonts w:ascii="Consolas" w:eastAsia="Times New Roman" w:hAnsi="Consolas" w:cs="Times New Roman"/>
                <w:color w:val="D4D4D4"/>
                <w:sz w:val="21"/>
                <w:szCs w:val="21"/>
              </w:rPr>
              <w:pPrChange w:id="3853" w:author="Donovan Goode [2]" w:date="2018-11-09T10:05:00Z">
                <w:pPr>
                  <w:shd w:val="clear" w:color="auto" w:fill="1E1E1E"/>
                  <w:spacing w:line="285" w:lineRule="atLeast"/>
                </w:pPr>
              </w:pPrChange>
            </w:pPr>
            <w:del w:id="385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44B7AB0" w14:textId="77777777" w:rsidR="00ED1509" w:rsidRPr="0041222C" w:rsidDel="008B6AF4" w:rsidRDefault="00ED1509">
            <w:pPr>
              <w:pStyle w:val="Heading1Numbered"/>
              <w:rPr>
                <w:del w:id="3855" w:author="Donovan Goode [2]" w:date="2018-11-09T10:04:00Z"/>
                <w:rFonts w:ascii="Consolas" w:eastAsia="Times New Roman" w:hAnsi="Consolas" w:cs="Times New Roman"/>
                <w:color w:val="D4D4D4"/>
                <w:sz w:val="21"/>
                <w:szCs w:val="21"/>
              </w:rPr>
              <w:pPrChange w:id="3856" w:author="Donovan Goode [2]" w:date="2018-11-09T10:05:00Z">
                <w:pPr>
                  <w:shd w:val="clear" w:color="auto" w:fill="1E1E1E"/>
                  <w:spacing w:line="285" w:lineRule="atLeast"/>
                </w:pPr>
              </w:pPrChange>
            </w:pPr>
            <w:del w:id="385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6EAE8DB9" w14:textId="77777777" w:rsidR="00ED1509" w:rsidRPr="0041222C" w:rsidDel="008B6AF4" w:rsidRDefault="00ED1509">
            <w:pPr>
              <w:pStyle w:val="Heading1Numbered"/>
              <w:rPr>
                <w:del w:id="3858" w:author="Donovan Goode [2]" w:date="2018-11-09T10:04:00Z"/>
                <w:rFonts w:ascii="Consolas" w:eastAsia="Times New Roman" w:hAnsi="Consolas" w:cs="Times New Roman"/>
                <w:color w:val="D4D4D4"/>
                <w:sz w:val="21"/>
                <w:szCs w:val="21"/>
              </w:rPr>
              <w:pPrChange w:id="3859" w:author="Donovan Goode [2]" w:date="2018-11-09T10:05:00Z">
                <w:pPr>
                  <w:shd w:val="clear" w:color="auto" w:fill="1E1E1E"/>
                  <w:spacing w:line="285" w:lineRule="atLeast"/>
                </w:pPr>
              </w:pPrChange>
            </w:pPr>
            <w:del w:id="386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"https://help.usajobs.gov/index.php/Individuals_with_Disabilities"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USAJOBS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397FDF9A" w14:textId="77777777" w:rsidR="00ED1509" w:rsidRPr="0041222C" w:rsidDel="008B6AF4" w:rsidRDefault="00ED1509">
            <w:pPr>
              <w:pStyle w:val="Heading1Numbered"/>
              <w:rPr>
                <w:del w:id="3861" w:author="Donovan Goode [2]" w:date="2018-11-09T10:04:00Z"/>
                <w:rFonts w:ascii="Consolas" w:eastAsia="Times New Roman" w:hAnsi="Consolas" w:cs="Times New Roman"/>
                <w:color w:val="D4D4D4"/>
                <w:sz w:val="21"/>
                <w:szCs w:val="21"/>
              </w:rPr>
              <w:pPrChange w:id="3862" w:author="Donovan Goode [2]" w:date="2018-11-09T10:05:00Z">
                <w:pPr>
                  <w:shd w:val="clear" w:color="auto" w:fill="1E1E1E"/>
                  <w:spacing w:line="285" w:lineRule="atLeast"/>
                </w:pPr>
              </w:pPrChange>
            </w:pPr>
            <w:del w:id="3863" w:author="Donovan Goode [2]" w:date="2018-11-09T10:04:00Z">
              <w:r w:rsidRPr="0041222C" w:rsidDel="008B6AF4">
                <w:rPr>
                  <w:rFonts w:ascii="Consolas" w:eastAsia="Times New Roman" w:hAnsi="Consolas" w:cs="Times New Roman"/>
                  <w:color w:val="D4D4D4"/>
                  <w:sz w:val="21"/>
                  <w:szCs w:val="21"/>
                </w:rPr>
                <w:delText xml:space="preserve">                Advance your career with the Federal Government's largest online jobs portal for people with</w:delText>
              </w:r>
            </w:del>
          </w:p>
          <w:p w14:paraId="79B1F846" w14:textId="77777777" w:rsidR="00ED1509" w:rsidRPr="0041222C" w:rsidDel="008B6AF4" w:rsidRDefault="00ED1509">
            <w:pPr>
              <w:pStyle w:val="Heading1Numbered"/>
              <w:rPr>
                <w:del w:id="3864" w:author="Donovan Goode [2]" w:date="2018-11-09T10:04:00Z"/>
                <w:rFonts w:ascii="Consolas" w:eastAsia="Times New Roman" w:hAnsi="Consolas" w:cs="Times New Roman"/>
                <w:color w:val="D4D4D4"/>
                <w:sz w:val="21"/>
                <w:szCs w:val="21"/>
              </w:rPr>
              <w:pPrChange w:id="3865" w:author="Donovan Goode [2]" w:date="2018-11-09T10:05:00Z">
                <w:pPr>
                  <w:shd w:val="clear" w:color="auto" w:fill="1E1E1E"/>
                  <w:spacing w:line="285" w:lineRule="atLeast"/>
                </w:pPr>
              </w:pPrChange>
            </w:pPr>
            <w:del w:id="3866" w:author="Donovan Goode [2]" w:date="2018-11-09T10:04:00Z">
              <w:r w:rsidRPr="0041222C" w:rsidDel="008B6AF4">
                <w:rPr>
                  <w:rFonts w:ascii="Consolas" w:eastAsia="Times New Roman" w:hAnsi="Consolas" w:cs="Times New Roman"/>
                  <w:color w:val="D4D4D4"/>
                  <w:sz w:val="21"/>
                  <w:szCs w:val="21"/>
                </w:rPr>
                <w:delText xml:space="preserve">                disabilities</w:delText>
              </w:r>
            </w:del>
          </w:p>
          <w:p w14:paraId="3B8E93C2" w14:textId="77777777" w:rsidR="00ED1509" w:rsidRPr="0041222C" w:rsidDel="008B6AF4" w:rsidRDefault="00ED1509">
            <w:pPr>
              <w:pStyle w:val="Heading1Numbered"/>
              <w:rPr>
                <w:del w:id="3867" w:author="Donovan Goode [2]" w:date="2018-11-09T10:04:00Z"/>
                <w:rFonts w:ascii="Consolas" w:eastAsia="Times New Roman" w:hAnsi="Consolas" w:cs="Times New Roman"/>
                <w:color w:val="D4D4D4"/>
                <w:sz w:val="21"/>
                <w:szCs w:val="21"/>
              </w:rPr>
              <w:pPrChange w:id="3868" w:author="Donovan Goode [2]" w:date="2018-11-09T10:05:00Z">
                <w:pPr>
                  <w:shd w:val="clear" w:color="auto" w:fill="1E1E1E"/>
                  <w:spacing w:line="285" w:lineRule="atLeast"/>
                </w:pPr>
              </w:pPrChange>
            </w:pPr>
            <w:del w:id="386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7C75CE8" w14:textId="77777777" w:rsidR="00ED1509" w:rsidRPr="0041222C" w:rsidDel="008B6AF4" w:rsidRDefault="00ED1509">
            <w:pPr>
              <w:pStyle w:val="Heading1Numbered"/>
              <w:rPr>
                <w:del w:id="3870" w:author="Donovan Goode [2]" w:date="2018-11-09T10:04:00Z"/>
                <w:rFonts w:ascii="Consolas" w:eastAsia="Times New Roman" w:hAnsi="Consolas" w:cs="Times New Roman"/>
                <w:color w:val="D4D4D4"/>
                <w:sz w:val="21"/>
                <w:szCs w:val="21"/>
              </w:rPr>
              <w:pPrChange w:id="3871" w:author="Donovan Goode [2]" w:date="2018-11-09T10:05:00Z">
                <w:pPr>
                  <w:shd w:val="clear" w:color="auto" w:fill="1E1E1E"/>
                  <w:spacing w:line="285" w:lineRule="atLeast"/>
                </w:pPr>
              </w:pPrChange>
            </w:pPr>
            <w:del w:id="3872"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66440B8B" w14:textId="77777777" w:rsidR="00ED1509" w:rsidRPr="0041222C" w:rsidDel="008B6AF4" w:rsidRDefault="00ED1509">
            <w:pPr>
              <w:pStyle w:val="Heading1Numbered"/>
              <w:rPr>
                <w:del w:id="3873" w:author="Donovan Goode [2]" w:date="2018-11-09T10:04:00Z"/>
                <w:rFonts w:ascii="Consolas" w:eastAsia="Times New Roman" w:hAnsi="Consolas" w:cs="Times New Roman"/>
                <w:color w:val="D4D4D4"/>
                <w:sz w:val="21"/>
                <w:szCs w:val="21"/>
              </w:rPr>
              <w:pPrChange w:id="3874" w:author="Donovan Goode [2]" w:date="2018-11-09T10:05:00Z">
                <w:pPr>
                  <w:shd w:val="clear" w:color="auto" w:fill="1E1E1E"/>
                  <w:spacing w:line="285" w:lineRule="atLeast"/>
                </w:pPr>
              </w:pPrChange>
            </w:pPr>
            <w:del w:id="387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"Selective Placement Program Coordinator"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"https://www.opm.gov/policy-data-oversight/disability-employment/selective-placement-program-coordinator/"</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Program</w:delText>
              </w:r>
            </w:del>
          </w:p>
          <w:p w14:paraId="5B7BB67A" w14:textId="77777777" w:rsidR="00ED1509" w:rsidRPr="0041222C" w:rsidDel="008B6AF4" w:rsidRDefault="00ED1509">
            <w:pPr>
              <w:pStyle w:val="Heading1Numbered"/>
              <w:rPr>
                <w:del w:id="3876" w:author="Donovan Goode [2]" w:date="2018-11-09T10:04:00Z"/>
                <w:rFonts w:ascii="Consolas" w:eastAsia="Times New Roman" w:hAnsi="Consolas" w:cs="Times New Roman"/>
                <w:color w:val="D4D4D4"/>
                <w:sz w:val="21"/>
                <w:szCs w:val="21"/>
              </w:rPr>
              <w:pPrChange w:id="3877" w:author="Donovan Goode [2]" w:date="2018-11-09T10:05:00Z">
                <w:pPr>
                  <w:shd w:val="clear" w:color="auto" w:fill="1E1E1E"/>
                  <w:spacing w:line="285" w:lineRule="atLeast"/>
                </w:pPr>
              </w:pPrChange>
            </w:pPr>
            <w:del w:id="3878" w:author="Donovan Goode [2]" w:date="2018-11-09T10:04:00Z">
              <w:r w:rsidRPr="0041222C" w:rsidDel="008B6AF4">
                <w:rPr>
                  <w:rFonts w:ascii="Consolas" w:eastAsia="Times New Roman" w:hAnsi="Consolas" w:cs="Times New Roman"/>
                  <w:color w:val="D4D4D4"/>
                  <w:sz w:val="21"/>
                  <w:szCs w:val="21"/>
                </w:rPr>
                <w:delText xml:space="preserve">                        Coordinators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34143E23" w14:textId="77777777" w:rsidR="00ED1509" w:rsidRPr="0041222C" w:rsidDel="008B6AF4" w:rsidRDefault="00ED1509">
            <w:pPr>
              <w:pStyle w:val="Heading1Numbered"/>
              <w:rPr>
                <w:del w:id="3879" w:author="Donovan Goode [2]" w:date="2018-11-09T10:04:00Z"/>
                <w:rFonts w:ascii="Consolas" w:eastAsia="Times New Roman" w:hAnsi="Consolas" w:cs="Times New Roman"/>
                <w:color w:val="D4D4D4"/>
                <w:sz w:val="21"/>
                <w:szCs w:val="21"/>
              </w:rPr>
              <w:pPrChange w:id="3880" w:author="Donovan Goode [2]" w:date="2018-11-09T10:05:00Z">
                <w:pPr>
                  <w:shd w:val="clear" w:color="auto" w:fill="1E1E1E"/>
                  <w:spacing w:line="285" w:lineRule="atLeast"/>
                </w:pPr>
              </w:pPrChange>
            </w:pPr>
            <w:del w:id="3881" w:author="Donovan Goode [2]" w:date="2018-11-09T10:04:00Z">
              <w:r w:rsidRPr="0041222C" w:rsidDel="008B6AF4">
                <w:rPr>
                  <w:rFonts w:ascii="Consolas" w:eastAsia="Times New Roman" w:hAnsi="Consolas" w:cs="Times New Roman"/>
                  <w:color w:val="D4D4D4"/>
                  <w:sz w:val="21"/>
                  <w:szCs w:val="21"/>
                </w:rPr>
                <w:delText xml:space="preserve">                Find Program Coordinators who help recruit, hire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accommodate people with disabilities</w:delText>
              </w:r>
            </w:del>
          </w:p>
          <w:p w14:paraId="07A09A10" w14:textId="77777777" w:rsidR="00ED1509" w:rsidRPr="0041222C" w:rsidDel="008B6AF4" w:rsidRDefault="00ED1509">
            <w:pPr>
              <w:pStyle w:val="Heading1Numbered"/>
              <w:rPr>
                <w:del w:id="3882" w:author="Donovan Goode [2]" w:date="2018-11-09T10:04:00Z"/>
                <w:rFonts w:ascii="Consolas" w:eastAsia="Times New Roman" w:hAnsi="Consolas" w:cs="Times New Roman"/>
                <w:color w:val="D4D4D4"/>
                <w:sz w:val="21"/>
                <w:szCs w:val="21"/>
              </w:rPr>
              <w:pPrChange w:id="3883" w:author="Donovan Goode [2]" w:date="2018-11-09T10:05:00Z">
                <w:pPr>
                  <w:shd w:val="clear" w:color="auto" w:fill="1E1E1E"/>
                  <w:spacing w:line="285" w:lineRule="atLeast"/>
                </w:pPr>
              </w:pPrChange>
            </w:pPr>
            <w:del w:id="388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7430705" w14:textId="77777777" w:rsidR="00ED1509" w:rsidRPr="0041222C" w:rsidDel="008B6AF4" w:rsidRDefault="00ED1509">
            <w:pPr>
              <w:pStyle w:val="Heading1Numbered"/>
              <w:rPr>
                <w:del w:id="3885" w:author="Donovan Goode [2]" w:date="2018-11-09T10:04:00Z"/>
                <w:rFonts w:ascii="Consolas" w:eastAsia="Times New Roman" w:hAnsi="Consolas" w:cs="Times New Roman"/>
                <w:color w:val="D4D4D4"/>
                <w:sz w:val="21"/>
                <w:szCs w:val="21"/>
              </w:rPr>
              <w:pPrChange w:id="3886" w:author="Donovan Goode [2]" w:date="2018-11-09T10:05:00Z">
                <w:pPr>
                  <w:shd w:val="clear" w:color="auto" w:fill="1E1E1E"/>
                  <w:spacing w:line="285" w:lineRule="atLeast"/>
                </w:pPr>
              </w:pPrChange>
            </w:pPr>
            <w:del w:id="388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1710EEE" w14:textId="77777777" w:rsidR="00ED1509" w:rsidRPr="0041222C" w:rsidDel="008B6AF4" w:rsidRDefault="00ED1509">
            <w:pPr>
              <w:pStyle w:val="Heading1Numbered"/>
              <w:rPr>
                <w:del w:id="3888" w:author="Donovan Goode [2]" w:date="2018-11-09T10:04:00Z"/>
                <w:rFonts w:ascii="Consolas" w:eastAsia="Times New Roman" w:hAnsi="Consolas" w:cs="Times New Roman"/>
                <w:color w:val="D4D4D4"/>
                <w:sz w:val="21"/>
                <w:szCs w:val="21"/>
              </w:rPr>
              <w:pPrChange w:id="3889" w:author="Donovan Goode [2]" w:date="2018-11-09T10:05:00Z">
                <w:pPr>
                  <w:shd w:val="clear" w:color="auto" w:fill="1E1E1E"/>
                  <w:spacing w:line="285" w:lineRule="atLeast"/>
                </w:pPr>
              </w:pPrChange>
            </w:pPr>
            <w:del w:id="389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"RetireesFamilies"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09567836" w14:textId="77777777" w:rsidR="00ED1509" w:rsidRPr="0041222C" w:rsidDel="008B6AF4" w:rsidRDefault="00ED1509">
            <w:pPr>
              <w:pStyle w:val="Heading1Numbered"/>
              <w:rPr>
                <w:del w:id="3891" w:author="Donovan Goode [2]" w:date="2018-11-09T10:04:00Z"/>
                <w:rFonts w:ascii="Consolas" w:eastAsia="Times New Roman" w:hAnsi="Consolas" w:cs="Times New Roman"/>
                <w:color w:val="D4D4D4"/>
                <w:sz w:val="21"/>
                <w:szCs w:val="21"/>
              </w:rPr>
              <w:pPrChange w:id="3892" w:author="Donovan Goode [2]" w:date="2018-11-09T10:05:00Z">
                <w:pPr>
                  <w:shd w:val="clear" w:color="auto" w:fill="1E1E1E"/>
                  <w:spacing w:line="285" w:lineRule="atLeast"/>
                </w:pPr>
              </w:pPrChange>
            </w:pPr>
            <w:del w:id="389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554E687D" w14:textId="77777777" w:rsidR="00ED1509" w:rsidRPr="0041222C" w:rsidDel="008B6AF4" w:rsidRDefault="00ED1509">
            <w:pPr>
              <w:pStyle w:val="Heading1Numbered"/>
              <w:rPr>
                <w:del w:id="3894" w:author="Donovan Goode [2]" w:date="2018-11-09T10:04:00Z"/>
                <w:rFonts w:ascii="Consolas" w:eastAsia="Times New Roman" w:hAnsi="Consolas" w:cs="Times New Roman"/>
                <w:color w:val="D4D4D4"/>
                <w:sz w:val="21"/>
                <w:szCs w:val="21"/>
              </w:rPr>
              <w:pPrChange w:id="3895" w:author="Donovan Goode [2]" w:date="2018-11-09T10:05:00Z">
                <w:pPr>
                  <w:shd w:val="clear" w:color="auto" w:fill="1E1E1E"/>
                  <w:spacing w:line="285" w:lineRule="atLeast"/>
                </w:pPr>
              </w:pPrChange>
            </w:pPr>
            <w:del w:id="389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"My Annuity and Benefits"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"https://www.opm.gov/retirement-services/my-annuity-and-benefits/"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Annuity</w:delText>
              </w:r>
            </w:del>
          </w:p>
          <w:p w14:paraId="3C0B5814" w14:textId="77777777" w:rsidR="00ED1509" w:rsidRPr="0041222C" w:rsidDel="008B6AF4" w:rsidRDefault="00ED1509">
            <w:pPr>
              <w:pStyle w:val="Heading1Numbered"/>
              <w:rPr>
                <w:del w:id="3897" w:author="Donovan Goode [2]" w:date="2018-11-09T10:04:00Z"/>
                <w:rFonts w:ascii="Consolas" w:eastAsia="Times New Roman" w:hAnsi="Consolas" w:cs="Times New Roman"/>
                <w:color w:val="D4D4D4"/>
                <w:sz w:val="21"/>
                <w:szCs w:val="21"/>
              </w:rPr>
              <w:pPrChange w:id="3898" w:author="Donovan Goode [2]" w:date="2018-11-09T10:05:00Z">
                <w:pPr>
                  <w:shd w:val="clear" w:color="auto" w:fill="1E1E1E"/>
                  <w:spacing w:line="285" w:lineRule="atLeast"/>
                </w:pPr>
              </w:pPrChange>
            </w:pPr>
            <w:del w:id="389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Benefits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A3EDAD9" w14:textId="77777777" w:rsidR="00ED1509" w:rsidRPr="0041222C" w:rsidDel="008B6AF4" w:rsidRDefault="00ED1509">
            <w:pPr>
              <w:pStyle w:val="Heading1Numbered"/>
              <w:rPr>
                <w:del w:id="3900" w:author="Donovan Goode [2]" w:date="2018-11-09T10:04:00Z"/>
                <w:rFonts w:ascii="Consolas" w:eastAsia="Times New Roman" w:hAnsi="Consolas" w:cs="Times New Roman"/>
                <w:color w:val="D4D4D4"/>
                <w:sz w:val="21"/>
                <w:szCs w:val="21"/>
              </w:rPr>
              <w:pPrChange w:id="3901" w:author="Donovan Goode [2]" w:date="2018-11-09T10:05:00Z">
                <w:pPr>
                  <w:shd w:val="clear" w:color="auto" w:fill="1E1E1E"/>
                  <w:spacing w:line="285" w:lineRule="atLeast"/>
                </w:pPr>
              </w:pPrChange>
            </w:pPr>
            <w:del w:id="3902" w:author="Donovan Goode [2]" w:date="2018-11-09T10:04:00Z">
              <w:r w:rsidRPr="0041222C" w:rsidDel="008B6AF4">
                <w:rPr>
                  <w:rFonts w:ascii="Consolas" w:eastAsia="Times New Roman" w:hAnsi="Consolas" w:cs="Times New Roman"/>
                  <w:color w:val="D4D4D4"/>
                  <w:sz w:val="21"/>
                  <w:szCs w:val="21"/>
                </w:rPr>
                <w:delText xml:space="preserve">                Map out your retirement benefits, discover how benefits are affected by life events, and more</w:delText>
              </w:r>
            </w:del>
          </w:p>
          <w:p w14:paraId="785E79AA" w14:textId="77777777" w:rsidR="00ED1509" w:rsidRPr="0041222C" w:rsidDel="008B6AF4" w:rsidRDefault="00ED1509">
            <w:pPr>
              <w:pStyle w:val="Heading1Numbered"/>
              <w:rPr>
                <w:del w:id="3903" w:author="Donovan Goode [2]" w:date="2018-11-09T10:04:00Z"/>
                <w:rFonts w:ascii="Consolas" w:eastAsia="Times New Roman" w:hAnsi="Consolas" w:cs="Times New Roman"/>
                <w:color w:val="D4D4D4"/>
                <w:sz w:val="21"/>
                <w:szCs w:val="21"/>
              </w:rPr>
              <w:pPrChange w:id="3904" w:author="Donovan Goode [2]" w:date="2018-11-09T10:05:00Z">
                <w:pPr>
                  <w:shd w:val="clear" w:color="auto" w:fill="1E1E1E"/>
                  <w:spacing w:line="285" w:lineRule="atLeast"/>
                </w:pPr>
              </w:pPrChange>
            </w:pPr>
            <w:del w:id="390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B6E6FDC" w14:textId="77777777" w:rsidR="00ED1509" w:rsidRPr="0041222C" w:rsidDel="008B6AF4" w:rsidRDefault="00ED1509">
            <w:pPr>
              <w:pStyle w:val="Heading1Numbered"/>
              <w:rPr>
                <w:del w:id="3906" w:author="Donovan Goode [2]" w:date="2018-11-09T10:04:00Z"/>
                <w:rFonts w:ascii="Consolas" w:eastAsia="Times New Roman" w:hAnsi="Consolas" w:cs="Times New Roman"/>
                <w:color w:val="D4D4D4"/>
                <w:sz w:val="21"/>
                <w:szCs w:val="21"/>
              </w:rPr>
              <w:pPrChange w:id="3907" w:author="Donovan Goode [2]" w:date="2018-11-09T10:05:00Z">
                <w:pPr>
                  <w:shd w:val="clear" w:color="auto" w:fill="1E1E1E"/>
                  <w:spacing w:line="285" w:lineRule="atLeast"/>
                </w:pPr>
              </w:pPrChange>
            </w:pPr>
            <w:del w:id="390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36C62390" w14:textId="77777777" w:rsidR="00ED1509" w:rsidRPr="0041222C" w:rsidDel="008B6AF4" w:rsidRDefault="00ED1509">
            <w:pPr>
              <w:pStyle w:val="Heading1Numbered"/>
              <w:rPr>
                <w:del w:id="3909" w:author="Donovan Goode [2]" w:date="2018-11-09T10:04:00Z"/>
                <w:rFonts w:ascii="Consolas" w:eastAsia="Times New Roman" w:hAnsi="Consolas" w:cs="Times New Roman"/>
                <w:color w:val="D4D4D4"/>
                <w:sz w:val="21"/>
                <w:szCs w:val="21"/>
              </w:rPr>
              <w:pPrChange w:id="3910" w:author="Donovan Goode [2]" w:date="2018-11-09T10:05:00Z">
                <w:pPr>
                  <w:shd w:val="clear" w:color="auto" w:fill="1E1E1E"/>
                  <w:spacing w:line="285" w:lineRule="atLeast"/>
                </w:pPr>
              </w:pPrChange>
            </w:pPr>
            <w:del w:id="391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"https://www.servicesonline.opm.gov/"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Services Online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A4F2094" w14:textId="77777777" w:rsidR="00ED1509" w:rsidRPr="0041222C" w:rsidDel="008B6AF4" w:rsidRDefault="00ED1509">
            <w:pPr>
              <w:pStyle w:val="Heading1Numbered"/>
              <w:rPr>
                <w:del w:id="3912" w:author="Donovan Goode [2]" w:date="2018-11-09T10:04:00Z"/>
                <w:rFonts w:ascii="Consolas" w:eastAsia="Times New Roman" w:hAnsi="Consolas" w:cs="Times New Roman"/>
                <w:color w:val="D4D4D4"/>
                <w:sz w:val="21"/>
                <w:szCs w:val="21"/>
              </w:rPr>
              <w:pPrChange w:id="3913" w:author="Donovan Goode [2]" w:date="2018-11-09T10:05:00Z">
                <w:pPr>
                  <w:shd w:val="clear" w:color="auto" w:fill="1E1E1E"/>
                  <w:spacing w:line="285" w:lineRule="atLeast"/>
                </w:pPr>
              </w:pPrChange>
            </w:pPr>
            <w:del w:id="391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span</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Manage your retirement online, update your personal information, sign up for direct deposit, and</w:delText>
              </w:r>
            </w:del>
          </w:p>
          <w:p w14:paraId="78A1C2BA" w14:textId="77777777" w:rsidR="00ED1509" w:rsidRPr="0041222C" w:rsidDel="008B6AF4" w:rsidRDefault="00ED1509">
            <w:pPr>
              <w:pStyle w:val="Heading1Numbered"/>
              <w:rPr>
                <w:del w:id="3915" w:author="Donovan Goode [2]" w:date="2018-11-09T10:04:00Z"/>
                <w:rFonts w:ascii="Consolas" w:eastAsia="Times New Roman" w:hAnsi="Consolas" w:cs="Times New Roman"/>
                <w:color w:val="D4D4D4"/>
                <w:sz w:val="21"/>
                <w:szCs w:val="21"/>
              </w:rPr>
              <w:pPrChange w:id="3916" w:author="Donovan Goode [2]" w:date="2018-11-09T10:05:00Z">
                <w:pPr>
                  <w:shd w:val="clear" w:color="auto" w:fill="1E1E1E"/>
                  <w:spacing w:line="285" w:lineRule="atLeast"/>
                </w:pPr>
              </w:pPrChange>
            </w:pPr>
            <w:del w:id="3917" w:author="Donovan Goode [2]" w:date="2018-11-09T10:04:00Z">
              <w:r w:rsidRPr="0041222C" w:rsidDel="008B6AF4">
                <w:rPr>
                  <w:rFonts w:ascii="Consolas" w:eastAsia="Times New Roman" w:hAnsi="Consolas" w:cs="Times New Roman"/>
                  <w:color w:val="D4D4D4"/>
                  <w:sz w:val="21"/>
                  <w:szCs w:val="21"/>
                </w:rPr>
                <w:delText xml:space="preserve">                    more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span</w:delText>
              </w:r>
              <w:r w:rsidRPr="0041222C" w:rsidDel="008B6AF4">
                <w:rPr>
                  <w:rFonts w:ascii="Consolas" w:eastAsia="Times New Roman" w:hAnsi="Consolas" w:cs="Times New Roman"/>
                  <w:color w:val="808080"/>
                  <w:sz w:val="21"/>
                  <w:szCs w:val="21"/>
                </w:rPr>
                <w:delText>&gt;</w:delText>
              </w:r>
            </w:del>
          </w:p>
          <w:p w14:paraId="70B84829" w14:textId="77777777" w:rsidR="00ED1509" w:rsidRPr="0041222C" w:rsidDel="008B6AF4" w:rsidRDefault="00ED1509">
            <w:pPr>
              <w:pStyle w:val="Heading1Numbered"/>
              <w:rPr>
                <w:del w:id="3918" w:author="Donovan Goode [2]" w:date="2018-11-09T10:04:00Z"/>
                <w:rFonts w:ascii="Consolas" w:eastAsia="Times New Roman" w:hAnsi="Consolas" w:cs="Times New Roman"/>
                <w:color w:val="D4D4D4"/>
                <w:sz w:val="21"/>
                <w:szCs w:val="21"/>
              </w:rPr>
              <w:pPrChange w:id="3919" w:author="Donovan Goode [2]" w:date="2018-11-09T10:05:00Z">
                <w:pPr>
                  <w:shd w:val="clear" w:color="auto" w:fill="1E1E1E"/>
                  <w:spacing w:line="285" w:lineRule="atLeast"/>
                </w:pPr>
              </w:pPrChange>
            </w:pPr>
            <w:del w:id="392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8B550FE" w14:textId="77777777" w:rsidR="00ED1509" w:rsidRPr="0041222C" w:rsidDel="008B6AF4" w:rsidRDefault="00ED1509">
            <w:pPr>
              <w:pStyle w:val="Heading1Numbered"/>
              <w:rPr>
                <w:del w:id="3921" w:author="Donovan Goode [2]" w:date="2018-11-09T10:04:00Z"/>
                <w:rFonts w:ascii="Consolas" w:eastAsia="Times New Roman" w:hAnsi="Consolas" w:cs="Times New Roman"/>
                <w:color w:val="D4D4D4"/>
                <w:sz w:val="21"/>
                <w:szCs w:val="21"/>
              </w:rPr>
              <w:pPrChange w:id="3922" w:author="Donovan Goode [2]" w:date="2018-11-09T10:05:00Z">
                <w:pPr>
                  <w:shd w:val="clear" w:color="auto" w:fill="1E1E1E"/>
                  <w:spacing w:line="285" w:lineRule="atLeast"/>
                </w:pPr>
              </w:pPrChange>
            </w:pPr>
            <w:del w:id="392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EF1031B" w14:textId="77777777" w:rsidR="00ED1509" w:rsidRPr="0041222C" w:rsidDel="008B6AF4" w:rsidRDefault="00ED1509">
            <w:pPr>
              <w:pStyle w:val="Heading1Numbered"/>
              <w:rPr>
                <w:del w:id="3924" w:author="Donovan Goode [2]" w:date="2018-11-09T10:04:00Z"/>
                <w:rFonts w:ascii="Consolas" w:eastAsia="Times New Roman" w:hAnsi="Consolas" w:cs="Times New Roman"/>
                <w:color w:val="D4D4D4"/>
                <w:sz w:val="21"/>
                <w:szCs w:val="21"/>
              </w:rPr>
              <w:pPrChange w:id="3925" w:author="Donovan Goode [2]" w:date="2018-11-09T10:05:00Z">
                <w:pPr>
                  <w:shd w:val="clear" w:color="auto" w:fill="1E1E1E"/>
                  <w:spacing w:line="285" w:lineRule="atLeast"/>
                </w:pPr>
              </w:pPrChange>
            </w:pPr>
            <w:del w:id="392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"Retirement FAQs"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"https://www.opm.gov/retirement-services/retirement-faqs/"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Retirement</w:delText>
              </w:r>
            </w:del>
          </w:p>
          <w:p w14:paraId="4F10ECB0" w14:textId="77777777" w:rsidR="00ED1509" w:rsidRPr="0041222C" w:rsidDel="008B6AF4" w:rsidRDefault="00ED1509">
            <w:pPr>
              <w:pStyle w:val="Heading1Numbered"/>
              <w:rPr>
                <w:del w:id="3927" w:author="Donovan Goode [2]" w:date="2018-11-09T10:04:00Z"/>
                <w:rFonts w:ascii="Consolas" w:eastAsia="Times New Roman" w:hAnsi="Consolas" w:cs="Times New Roman"/>
                <w:color w:val="D4D4D4"/>
                <w:sz w:val="21"/>
                <w:szCs w:val="21"/>
              </w:rPr>
              <w:pPrChange w:id="3928" w:author="Donovan Goode [2]" w:date="2018-11-09T10:05:00Z">
                <w:pPr>
                  <w:shd w:val="clear" w:color="auto" w:fill="1E1E1E"/>
                  <w:spacing w:line="285" w:lineRule="atLeast"/>
                </w:pPr>
              </w:pPrChange>
            </w:pPr>
            <w:del w:id="3929" w:author="Donovan Goode [2]" w:date="2018-11-09T10:04:00Z">
              <w:r w:rsidRPr="0041222C" w:rsidDel="008B6AF4">
                <w:rPr>
                  <w:rFonts w:ascii="Consolas" w:eastAsia="Times New Roman" w:hAnsi="Consolas" w:cs="Times New Roman"/>
                  <w:color w:val="D4D4D4"/>
                  <w:sz w:val="21"/>
                  <w:szCs w:val="21"/>
                </w:rPr>
                <w:delText xml:space="preserve">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754F986" w14:textId="77777777" w:rsidR="00ED1509" w:rsidRPr="0041222C" w:rsidDel="008B6AF4" w:rsidRDefault="00ED1509">
            <w:pPr>
              <w:pStyle w:val="Heading1Numbered"/>
              <w:rPr>
                <w:del w:id="3930" w:author="Donovan Goode [2]" w:date="2018-11-09T10:04:00Z"/>
                <w:rFonts w:ascii="Consolas" w:eastAsia="Times New Roman" w:hAnsi="Consolas" w:cs="Times New Roman"/>
                <w:color w:val="D4D4D4"/>
                <w:sz w:val="21"/>
                <w:szCs w:val="21"/>
              </w:rPr>
              <w:pPrChange w:id="3931" w:author="Donovan Goode [2]" w:date="2018-11-09T10:05:00Z">
                <w:pPr>
                  <w:shd w:val="clear" w:color="auto" w:fill="1E1E1E"/>
                  <w:spacing w:line="285" w:lineRule="atLeast"/>
                </w:pPr>
              </w:pPrChange>
            </w:pPr>
            <w:del w:id="3932" w:author="Donovan Goode [2]" w:date="2018-11-09T10:04:00Z">
              <w:r w:rsidRPr="0041222C" w:rsidDel="008B6AF4">
                <w:rPr>
                  <w:rFonts w:ascii="Consolas" w:eastAsia="Times New Roman" w:hAnsi="Consolas" w:cs="Times New Roman"/>
                  <w:color w:val="D4D4D4"/>
                  <w:sz w:val="21"/>
                  <w:szCs w:val="21"/>
                </w:rPr>
                <w:delText xml:space="preserve">                Find answers to your questions about retiring from a career in the Federal Service</w:delText>
              </w:r>
            </w:del>
          </w:p>
          <w:p w14:paraId="71F55E7F" w14:textId="77777777" w:rsidR="00ED1509" w:rsidRPr="0041222C" w:rsidDel="008B6AF4" w:rsidRDefault="00ED1509">
            <w:pPr>
              <w:pStyle w:val="Heading1Numbered"/>
              <w:rPr>
                <w:del w:id="3933" w:author="Donovan Goode [2]" w:date="2018-11-09T10:04:00Z"/>
                <w:rFonts w:ascii="Consolas" w:eastAsia="Times New Roman" w:hAnsi="Consolas" w:cs="Times New Roman"/>
                <w:color w:val="D4D4D4"/>
                <w:sz w:val="21"/>
                <w:szCs w:val="21"/>
              </w:rPr>
              <w:pPrChange w:id="3934" w:author="Donovan Goode [2]" w:date="2018-11-09T10:05:00Z">
                <w:pPr>
                  <w:shd w:val="clear" w:color="auto" w:fill="1E1E1E"/>
                  <w:spacing w:line="285" w:lineRule="atLeast"/>
                </w:pPr>
              </w:pPrChange>
            </w:pPr>
            <w:del w:id="3935"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D371FA7" w14:textId="77777777" w:rsidR="00ED1509" w:rsidRPr="0041222C" w:rsidDel="008B6AF4" w:rsidRDefault="00ED1509">
            <w:pPr>
              <w:pStyle w:val="Heading1Numbered"/>
              <w:rPr>
                <w:del w:id="3936" w:author="Donovan Goode [2]" w:date="2018-11-09T10:04:00Z"/>
                <w:rFonts w:ascii="Consolas" w:eastAsia="Times New Roman" w:hAnsi="Consolas" w:cs="Times New Roman"/>
                <w:color w:val="D4D4D4"/>
                <w:sz w:val="21"/>
                <w:szCs w:val="21"/>
              </w:rPr>
              <w:pPrChange w:id="3937" w:author="Donovan Goode [2]" w:date="2018-11-09T10:05:00Z">
                <w:pPr>
                  <w:shd w:val="clear" w:color="auto" w:fill="1E1E1E"/>
                  <w:spacing w:line="285" w:lineRule="atLeast"/>
                </w:pPr>
              </w:pPrChange>
            </w:pPr>
            <w:del w:id="393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6C62AB2" w14:textId="77777777" w:rsidR="00ED1509" w:rsidRPr="0041222C" w:rsidDel="008B6AF4" w:rsidRDefault="00ED1509">
            <w:pPr>
              <w:pStyle w:val="Heading1Numbered"/>
              <w:rPr>
                <w:del w:id="3939" w:author="Donovan Goode [2]" w:date="2018-11-09T10:04:00Z"/>
                <w:rFonts w:ascii="Consolas" w:eastAsia="Times New Roman" w:hAnsi="Consolas" w:cs="Times New Roman"/>
                <w:color w:val="D4D4D4"/>
                <w:sz w:val="21"/>
                <w:szCs w:val="21"/>
              </w:rPr>
              <w:pPrChange w:id="3940" w:author="Donovan Goode [2]" w:date="2018-11-09T10:05:00Z">
                <w:pPr>
                  <w:shd w:val="clear" w:color="auto" w:fill="1E1E1E"/>
                  <w:spacing w:line="285" w:lineRule="atLeast"/>
                </w:pPr>
              </w:pPrChange>
            </w:pPr>
            <w:del w:id="394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2B60F78F" w14:textId="77777777" w:rsidR="00ED1509" w:rsidRPr="0041222C" w:rsidDel="008B6AF4" w:rsidRDefault="00ED1509">
            <w:pPr>
              <w:pStyle w:val="Heading1Numbered"/>
              <w:rPr>
                <w:del w:id="3942" w:author="Donovan Goode [2]" w:date="2018-11-09T10:04:00Z"/>
                <w:rFonts w:ascii="Consolas" w:eastAsia="Times New Roman" w:hAnsi="Consolas" w:cs="Times New Roman"/>
                <w:color w:val="D4D4D4"/>
                <w:sz w:val="21"/>
                <w:szCs w:val="21"/>
              </w:rPr>
              <w:pPrChange w:id="3943" w:author="Donovan Goode [2]" w:date="2018-11-09T10:05:00Z">
                <w:pPr>
                  <w:shd w:val="clear" w:color="auto" w:fill="1E1E1E"/>
                  <w:spacing w:line="285" w:lineRule="atLeast"/>
                </w:pPr>
              </w:pPrChange>
            </w:pPr>
            <w:del w:id="394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4205FD65" w14:textId="77777777" w:rsidR="00ED1509" w:rsidRPr="0041222C" w:rsidDel="008B6AF4" w:rsidRDefault="00ED1509">
            <w:pPr>
              <w:pStyle w:val="Heading1Numbered"/>
              <w:rPr>
                <w:del w:id="3945" w:author="Donovan Goode [2]" w:date="2018-11-09T10:04:00Z"/>
                <w:rFonts w:ascii="Consolas" w:eastAsia="Times New Roman" w:hAnsi="Consolas" w:cs="Times New Roman"/>
                <w:color w:val="D4D4D4"/>
                <w:sz w:val="21"/>
                <w:szCs w:val="21"/>
              </w:rPr>
              <w:pPrChange w:id="3946" w:author="Donovan Goode [2]" w:date="2018-11-09T10:05:00Z">
                <w:pPr>
                  <w:shd w:val="clear" w:color="auto" w:fill="1E1E1E"/>
                  <w:spacing w:line="285" w:lineRule="atLeast"/>
                </w:pPr>
              </w:pPrChange>
            </w:pPr>
            <w:del w:id="3947"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"http://www.fedshirevets.gov"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AD6DA5D" w14:textId="77777777" w:rsidR="00ED1509" w:rsidRPr="0041222C" w:rsidDel="008B6AF4" w:rsidRDefault="00ED1509">
            <w:pPr>
              <w:pStyle w:val="Heading1Numbered"/>
              <w:rPr>
                <w:del w:id="3948" w:author="Donovan Goode [2]" w:date="2018-11-09T10:04:00Z"/>
                <w:rFonts w:ascii="Consolas" w:eastAsia="Times New Roman" w:hAnsi="Consolas" w:cs="Times New Roman"/>
                <w:color w:val="D4D4D4"/>
                <w:sz w:val="21"/>
                <w:szCs w:val="21"/>
              </w:rPr>
              <w:pPrChange w:id="3949" w:author="Donovan Goode [2]" w:date="2018-11-09T10:05:00Z">
                <w:pPr>
                  <w:shd w:val="clear" w:color="auto" w:fill="1E1E1E"/>
                  <w:spacing w:line="285" w:lineRule="atLeast"/>
                </w:pPr>
              </w:pPrChange>
            </w:pPr>
            <w:del w:id="3950" w:author="Donovan Goode [2]" w:date="2018-11-09T10:04:00Z">
              <w:r w:rsidRPr="0041222C" w:rsidDel="008B6AF4">
                <w:rPr>
                  <w:rFonts w:ascii="Consolas" w:eastAsia="Times New Roman" w:hAnsi="Consolas" w:cs="Times New Roman"/>
                  <w:color w:val="D4D4D4"/>
                  <w:sz w:val="21"/>
                  <w:szCs w:val="21"/>
                </w:rPr>
                <w:delText xml:space="preserve">                Your single site for Federal Employment Information</w:delText>
              </w:r>
            </w:del>
          </w:p>
          <w:p w14:paraId="1F84175A" w14:textId="77777777" w:rsidR="00ED1509" w:rsidRPr="0041222C" w:rsidDel="008B6AF4" w:rsidRDefault="00ED1509">
            <w:pPr>
              <w:pStyle w:val="Heading1Numbered"/>
              <w:rPr>
                <w:del w:id="3951" w:author="Donovan Goode [2]" w:date="2018-11-09T10:04:00Z"/>
                <w:rFonts w:ascii="Consolas" w:eastAsia="Times New Roman" w:hAnsi="Consolas" w:cs="Times New Roman"/>
                <w:color w:val="D4D4D4"/>
                <w:sz w:val="21"/>
                <w:szCs w:val="21"/>
              </w:rPr>
              <w:pPrChange w:id="3952" w:author="Donovan Goode [2]" w:date="2018-11-09T10:05:00Z">
                <w:pPr>
                  <w:shd w:val="clear" w:color="auto" w:fill="1E1E1E"/>
                  <w:spacing w:line="285" w:lineRule="atLeast"/>
                </w:pPr>
              </w:pPrChange>
            </w:pPr>
            <w:del w:id="395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9808B06" w14:textId="77777777" w:rsidR="00ED1509" w:rsidRPr="0041222C" w:rsidDel="008B6AF4" w:rsidRDefault="00ED1509">
            <w:pPr>
              <w:pStyle w:val="Heading1Numbered"/>
              <w:rPr>
                <w:del w:id="3954" w:author="Donovan Goode [2]" w:date="2018-11-09T10:04:00Z"/>
                <w:rFonts w:ascii="Consolas" w:eastAsia="Times New Roman" w:hAnsi="Consolas" w:cs="Times New Roman"/>
                <w:color w:val="D4D4D4"/>
                <w:sz w:val="21"/>
                <w:szCs w:val="21"/>
              </w:rPr>
              <w:pPrChange w:id="3955" w:author="Donovan Goode [2]" w:date="2018-11-09T10:05:00Z">
                <w:pPr>
                  <w:shd w:val="clear" w:color="auto" w:fill="1E1E1E"/>
                  <w:spacing w:line="285" w:lineRule="atLeast"/>
                </w:pPr>
              </w:pPrChange>
            </w:pPr>
            <w:del w:id="395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436228EA" w14:textId="77777777" w:rsidR="00ED1509" w:rsidRPr="0041222C" w:rsidDel="008B6AF4" w:rsidRDefault="00ED1509">
            <w:pPr>
              <w:pStyle w:val="Heading1Numbered"/>
              <w:rPr>
                <w:del w:id="3957" w:author="Donovan Goode [2]" w:date="2018-11-09T10:04:00Z"/>
                <w:rFonts w:ascii="Consolas" w:eastAsia="Times New Roman" w:hAnsi="Consolas" w:cs="Times New Roman"/>
                <w:color w:val="D4D4D4"/>
                <w:sz w:val="21"/>
                <w:szCs w:val="21"/>
              </w:rPr>
              <w:pPrChange w:id="3958" w:author="Donovan Goode [2]" w:date="2018-11-09T10:05:00Z">
                <w:pPr>
                  <w:shd w:val="clear" w:color="auto" w:fill="1E1E1E"/>
                  <w:spacing w:line="285" w:lineRule="atLeast"/>
                </w:pPr>
              </w:pPrChange>
            </w:pPr>
            <w:del w:id="3959"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 Services"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"https://www.opm.gov/policy-data-oversight/veterans-services/"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del>
          </w:p>
          <w:p w14:paraId="27C87AA4" w14:textId="77777777" w:rsidR="00ED1509" w:rsidRPr="0041222C" w:rsidDel="008B6AF4" w:rsidRDefault="00ED1509">
            <w:pPr>
              <w:pStyle w:val="Heading1Numbered"/>
              <w:rPr>
                <w:del w:id="3960" w:author="Donovan Goode [2]" w:date="2018-11-09T10:04:00Z"/>
                <w:rFonts w:ascii="Consolas" w:eastAsia="Times New Roman" w:hAnsi="Consolas" w:cs="Times New Roman"/>
                <w:color w:val="D4D4D4"/>
                <w:sz w:val="21"/>
                <w:szCs w:val="21"/>
              </w:rPr>
              <w:pPrChange w:id="3961" w:author="Donovan Goode [2]" w:date="2018-11-09T10:05:00Z">
                <w:pPr>
                  <w:shd w:val="clear" w:color="auto" w:fill="1E1E1E"/>
                  <w:spacing w:line="285" w:lineRule="atLeast"/>
                </w:pPr>
              </w:pPrChange>
            </w:pPr>
            <w:del w:id="3962" w:author="Donovan Goode [2]" w:date="2018-11-09T10:04:00Z">
              <w:r w:rsidRPr="0041222C" w:rsidDel="008B6AF4">
                <w:rPr>
                  <w:rFonts w:ascii="Consolas" w:eastAsia="Times New Roman" w:hAnsi="Consolas" w:cs="Times New Roman"/>
                  <w:color w:val="D4D4D4"/>
                  <w:sz w:val="21"/>
                  <w:szCs w:val="21"/>
                </w:rPr>
                <w:delText xml:space="preserve">                        Services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115B30E" w14:textId="77777777" w:rsidR="00ED1509" w:rsidRPr="0041222C" w:rsidDel="008B6AF4" w:rsidRDefault="00ED1509">
            <w:pPr>
              <w:pStyle w:val="Heading1Numbered"/>
              <w:rPr>
                <w:del w:id="3963" w:author="Donovan Goode [2]" w:date="2018-11-09T10:04:00Z"/>
                <w:rFonts w:ascii="Consolas" w:eastAsia="Times New Roman" w:hAnsi="Consolas" w:cs="Times New Roman"/>
                <w:color w:val="D4D4D4"/>
                <w:sz w:val="21"/>
                <w:szCs w:val="21"/>
              </w:rPr>
              <w:pPrChange w:id="3964" w:author="Donovan Goode [2]" w:date="2018-11-09T10:05:00Z">
                <w:pPr>
                  <w:shd w:val="clear" w:color="auto" w:fill="1E1E1E"/>
                  <w:spacing w:line="285" w:lineRule="atLeast"/>
                </w:pPr>
              </w:pPrChange>
            </w:pPr>
            <w:del w:id="3965" w:author="Donovan Goode [2]" w:date="2018-11-09T10:04:00Z">
              <w:r w:rsidRPr="0041222C" w:rsidDel="008B6AF4">
                <w:rPr>
                  <w:rFonts w:ascii="Consolas" w:eastAsia="Times New Roman" w:hAnsi="Consolas" w:cs="Times New Roman"/>
                  <w:color w:val="D4D4D4"/>
                  <w:sz w:val="21"/>
                  <w:szCs w:val="21"/>
                </w:rPr>
                <w:delText xml:space="preserve">                Learn more about governmentwide leadership to improve employment opportunities for veterans.</w:delText>
              </w:r>
            </w:del>
          </w:p>
          <w:p w14:paraId="4882F2E2" w14:textId="77777777" w:rsidR="00ED1509" w:rsidRPr="0041222C" w:rsidDel="008B6AF4" w:rsidRDefault="00ED1509">
            <w:pPr>
              <w:pStyle w:val="Heading1Numbered"/>
              <w:rPr>
                <w:del w:id="3966" w:author="Donovan Goode [2]" w:date="2018-11-09T10:04:00Z"/>
                <w:rFonts w:ascii="Consolas" w:eastAsia="Times New Roman" w:hAnsi="Consolas" w:cs="Times New Roman"/>
                <w:color w:val="D4D4D4"/>
                <w:sz w:val="21"/>
                <w:szCs w:val="21"/>
              </w:rPr>
              <w:pPrChange w:id="3967" w:author="Donovan Goode [2]" w:date="2018-11-09T10:05:00Z">
                <w:pPr>
                  <w:shd w:val="clear" w:color="auto" w:fill="1E1E1E"/>
                  <w:spacing w:line="285" w:lineRule="atLeast"/>
                </w:pPr>
              </w:pPrChange>
            </w:pPr>
            <w:del w:id="3968"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2AC96ED" w14:textId="77777777" w:rsidR="00ED1509" w:rsidRPr="0041222C" w:rsidDel="008B6AF4" w:rsidRDefault="00ED1509">
            <w:pPr>
              <w:pStyle w:val="Heading1Numbered"/>
              <w:rPr>
                <w:del w:id="3969" w:author="Donovan Goode [2]" w:date="2018-11-09T10:04:00Z"/>
                <w:rFonts w:ascii="Consolas" w:eastAsia="Times New Roman" w:hAnsi="Consolas" w:cs="Times New Roman"/>
                <w:color w:val="D4D4D4"/>
                <w:sz w:val="21"/>
                <w:szCs w:val="21"/>
              </w:rPr>
              <w:pPrChange w:id="3970" w:author="Donovan Goode [2]" w:date="2018-11-09T10:05:00Z">
                <w:pPr>
                  <w:shd w:val="clear" w:color="auto" w:fill="1E1E1E"/>
                  <w:spacing w:line="285" w:lineRule="atLeast"/>
                </w:pPr>
              </w:pPrChange>
            </w:pPr>
            <w:del w:id="3971"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1226DF3D" w14:textId="77777777" w:rsidR="00ED1509" w:rsidRPr="0041222C" w:rsidDel="008B6AF4" w:rsidRDefault="00ED1509">
            <w:pPr>
              <w:pStyle w:val="Heading1Numbered"/>
              <w:rPr>
                <w:del w:id="3972" w:author="Donovan Goode [2]" w:date="2018-11-09T10:04:00Z"/>
                <w:rFonts w:ascii="Consolas" w:eastAsia="Times New Roman" w:hAnsi="Consolas" w:cs="Times New Roman"/>
                <w:color w:val="D4D4D4"/>
                <w:sz w:val="21"/>
                <w:szCs w:val="21"/>
              </w:rPr>
              <w:pPrChange w:id="3973" w:author="Donovan Goode [2]" w:date="2018-11-09T10:05:00Z">
                <w:pPr>
                  <w:shd w:val="clear" w:color="auto" w:fill="1E1E1E"/>
                  <w:spacing w:line="285" w:lineRule="atLeast"/>
                </w:pPr>
              </w:pPrChange>
            </w:pPr>
            <w:del w:id="3974"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"/FAQS/topic/veterans/index.aspx"</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84ED22A" w14:textId="77777777" w:rsidR="00ED1509" w:rsidRPr="0041222C" w:rsidDel="008B6AF4" w:rsidRDefault="00ED1509">
            <w:pPr>
              <w:pStyle w:val="Heading1Numbered"/>
              <w:rPr>
                <w:del w:id="3975" w:author="Donovan Goode [2]" w:date="2018-11-09T10:04:00Z"/>
                <w:rFonts w:ascii="Consolas" w:eastAsia="Times New Roman" w:hAnsi="Consolas" w:cs="Times New Roman"/>
                <w:color w:val="D4D4D4"/>
                <w:sz w:val="21"/>
                <w:szCs w:val="21"/>
              </w:rPr>
              <w:pPrChange w:id="3976" w:author="Donovan Goode [2]" w:date="2018-11-09T10:05:00Z">
                <w:pPr>
                  <w:shd w:val="clear" w:color="auto" w:fill="1E1E1E"/>
                  <w:spacing w:line="285" w:lineRule="atLeast"/>
                </w:pPr>
              </w:pPrChange>
            </w:pPr>
            <w:del w:id="3977" w:author="Donovan Goode [2]" w:date="2018-11-09T10:04:00Z">
              <w:r w:rsidRPr="0041222C" w:rsidDel="008B6AF4">
                <w:rPr>
                  <w:rFonts w:ascii="Consolas" w:eastAsia="Times New Roman" w:hAnsi="Consolas" w:cs="Times New Roman"/>
                  <w:color w:val="D4D4D4"/>
                  <w:sz w:val="21"/>
                  <w:szCs w:val="21"/>
                </w:rPr>
                <w:delText xml:space="preserve">                Find answers to your questions about Federal employment and veterans' preference</w:delText>
              </w:r>
            </w:del>
          </w:p>
          <w:p w14:paraId="02E19F81" w14:textId="77777777" w:rsidR="00ED1509" w:rsidRPr="0041222C" w:rsidDel="008B6AF4" w:rsidRDefault="00ED1509">
            <w:pPr>
              <w:pStyle w:val="Heading1Numbered"/>
              <w:rPr>
                <w:del w:id="3978" w:author="Donovan Goode [2]" w:date="2018-11-09T10:04:00Z"/>
                <w:rFonts w:ascii="Consolas" w:eastAsia="Times New Roman" w:hAnsi="Consolas" w:cs="Times New Roman"/>
                <w:color w:val="D4D4D4"/>
                <w:sz w:val="21"/>
                <w:szCs w:val="21"/>
              </w:rPr>
              <w:pPrChange w:id="3979" w:author="Donovan Goode [2]" w:date="2018-11-09T10:05:00Z">
                <w:pPr>
                  <w:shd w:val="clear" w:color="auto" w:fill="1E1E1E"/>
                  <w:spacing w:line="285" w:lineRule="atLeast"/>
                </w:pPr>
              </w:pPrChange>
            </w:pPr>
            <w:del w:id="3980"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4B0D049" w14:textId="77777777" w:rsidR="00ED1509" w:rsidRPr="0041222C" w:rsidDel="008B6AF4" w:rsidRDefault="00ED1509">
            <w:pPr>
              <w:pStyle w:val="Heading1Numbered"/>
              <w:rPr>
                <w:del w:id="3981" w:author="Donovan Goode [2]" w:date="2018-11-09T10:04:00Z"/>
                <w:rFonts w:ascii="Consolas" w:eastAsia="Times New Roman" w:hAnsi="Consolas" w:cs="Times New Roman"/>
                <w:color w:val="D4D4D4"/>
                <w:sz w:val="21"/>
                <w:szCs w:val="21"/>
              </w:rPr>
              <w:pPrChange w:id="3982" w:author="Donovan Goode [2]" w:date="2018-11-09T10:05:00Z">
                <w:pPr>
                  <w:shd w:val="clear" w:color="auto" w:fill="1E1E1E"/>
                  <w:spacing w:line="285" w:lineRule="atLeast"/>
                </w:pPr>
              </w:pPrChange>
            </w:pPr>
            <w:del w:id="3983"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E3351BF" w14:textId="77777777" w:rsidR="00ED1509" w:rsidRPr="0041222C" w:rsidDel="008B6AF4" w:rsidRDefault="00ED1509">
            <w:pPr>
              <w:pStyle w:val="Heading1Numbered"/>
              <w:rPr>
                <w:del w:id="3984" w:author="Donovan Goode [2]" w:date="2018-11-09T10:04:00Z"/>
                <w:rFonts w:ascii="Consolas" w:eastAsia="Times New Roman" w:hAnsi="Consolas" w:cs="Times New Roman"/>
                <w:color w:val="D4D4D4"/>
                <w:sz w:val="21"/>
                <w:szCs w:val="21"/>
              </w:rPr>
              <w:pPrChange w:id="3985" w:author="Donovan Goode [2]" w:date="2018-11-09T10:05:00Z">
                <w:pPr>
                  <w:shd w:val="clear" w:color="auto" w:fill="1E1E1E"/>
                  <w:spacing w:line="285" w:lineRule="atLeast"/>
                </w:pPr>
              </w:pPrChange>
            </w:pPr>
            <w:del w:id="3986" w:author="Donovan Goode [2]"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01D3D2F9" w14:textId="77777777" w:rsidR="00ED1509" w:rsidRPr="0041222C" w:rsidDel="008B6AF4" w:rsidRDefault="00ED1509">
            <w:pPr>
              <w:pStyle w:val="Heading1Numbered"/>
              <w:rPr>
                <w:del w:id="3987" w:author="Donovan Goode [2]" w:date="2018-11-09T10:04:00Z"/>
                <w:rFonts w:ascii="Consolas" w:eastAsia="Times New Roman" w:hAnsi="Consolas" w:cs="Times New Roman"/>
                <w:color w:val="D4D4D4"/>
                <w:sz w:val="21"/>
                <w:szCs w:val="21"/>
              </w:rPr>
              <w:pPrChange w:id="3988" w:author="Donovan Goode [2]" w:date="2018-11-09T10:05:00Z">
                <w:pPr>
                  <w:shd w:val="clear" w:color="auto" w:fill="1E1E1E"/>
                  <w:spacing w:line="285" w:lineRule="atLeast"/>
                </w:pPr>
              </w:pPrChange>
            </w:pPr>
            <w:del w:id="3989" w:author="Donovan Goode [2]" w:date="2018-11-09T10:04:00Z">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65151FB" w14:textId="77777777" w:rsidR="00ED1509" w:rsidRPr="007520B6" w:rsidDel="008B6AF4" w:rsidRDefault="00ED1509">
            <w:pPr>
              <w:pStyle w:val="Heading1Numbered"/>
              <w:rPr>
                <w:del w:id="3990" w:author="Donovan Goode [2]" w:date="2018-11-09T10:04:00Z"/>
                <w:rFonts w:ascii="Consolas" w:eastAsia="Times New Roman" w:hAnsi="Consolas" w:cs="Times New Roman"/>
                <w:color w:val="D4D4D4"/>
                <w:sz w:val="21"/>
                <w:szCs w:val="21"/>
              </w:rPr>
              <w:pPrChange w:id="3991" w:author="Donovan Goode [2]" w:date="2018-11-09T10:05:00Z">
                <w:pPr>
                  <w:shd w:val="clear" w:color="auto" w:fill="1E1E1E"/>
                  <w:spacing w:line="285" w:lineRule="atLeast"/>
                </w:pPr>
              </w:pPrChange>
            </w:pPr>
            <w:del w:id="3992" w:author="Donovan Goode [2]" w:date="2018-11-09T10:04:00Z">
              <w:r w:rsidRPr="007520B6" w:rsidDel="008B6AF4">
                <w:rPr>
                  <w:rFonts w:ascii="Consolas" w:eastAsia="Times New Roman" w:hAnsi="Consolas" w:cs="Times New Roman"/>
                  <w:color w:val="6A9955"/>
                  <w:sz w:val="21"/>
                  <w:szCs w:val="21"/>
                </w:rPr>
                <w:delText>&lt;!-----------------------CSS For the Homepage Div and SLider-------------------------&gt;</w:delText>
              </w:r>
            </w:del>
          </w:p>
          <w:p w14:paraId="68C2D483" w14:textId="77777777" w:rsidR="00ED1509" w:rsidRPr="007520B6" w:rsidDel="008B6AF4" w:rsidRDefault="00ED1509">
            <w:pPr>
              <w:pStyle w:val="Heading1Numbered"/>
              <w:rPr>
                <w:del w:id="3993" w:author="Donovan Goode [2]" w:date="2018-11-09T10:04:00Z"/>
                <w:rFonts w:ascii="Consolas" w:eastAsia="Times New Roman" w:hAnsi="Consolas" w:cs="Times New Roman"/>
                <w:color w:val="D4D4D4"/>
                <w:sz w:val="21"/>
                <w:szCs w:val="21"/>
              </w:rPr>
              <w:pPrChange w:id="3994" w:author="Donovan Goode [2]" w:date="2018-11-09T10:05:00Z">
                <w:pPr>
                  <w:shd w:val="clear" w:color="auto" w:fill="1E1E1E"/>
                  <w:spacing w:line="285" w:lineRule="atLeast"/>
                </w:pPr>
              </w:pPrChange>
            </w:pPr>
            <w:del w:id="3995" w:author="Donovan Goode [2]" w:date="2018-11-09T10:04:00Z">
              <w:r w:rsidRPr="007520B6" w:rsidDel="008B6AF4">
                <w:rPr>
                  <w:rFonts w:ascii="Consolas" w:eastAsia="Times New Roman" w:hAnsi="Consolas" w:cs="Times New Roman"/>
                  <w:color w:val="808080"/>
                  <w:sz w:val="21"/>
                  <w:szCs w:val="21"/>
                </w:rPr>
                <w:delText>&lt;</w:delText>
              </w:r>
              <w:r w:rsidRPr="007520B6" w:rsidDel="008B6AF4">
                <w:rPr>
                  <w:rFonts w:ascii="Consolas" w:eastAsia="Times New Roman" w:hAnsi="Consolas" w:cs="Times New Roman"/>
                  <w:color w:val="569CD6"/>
                  <w:sz w:val="21"/>
                  <w:szCs w:val="21"/>
                </w:rPr>
                <w:delText>style</w:delText>
              </w:r>
              <w:r w:rsidRPr="007520B6" w:rsidDel="008B6AF4">
                <w:rPr>
                  <w:rFonts w:ascii="Consolas" w:eastAsia="Times New Roman" w:hAnsi="Consolas" w:cs="Times New Roman"/>
                  <w:color w:val="808080"/>
                  <w:sz w:val="21"/>
                  <w:szCs w:val="21"/>
                </w:rPr>
                <w:delText>&gt;</w:delText>
              </w:r>
            </w:del>
          </w:p>
          <w:p w14:paraId="155F9DA1" w14:textId="77777777" w:rsidR="00ED1509" w:rsidRPr="007520B6" w:rsidDel="008B6AF4" w:rsidRDefault="00ED1509">
            <w:pPr>
              <w:pStyle w:val="Heading1Numbered"/>
              <w:rPr>
                <w:del w:id="3996" w:author="Donovan Goode [2]" w:date="2018-11-09T10:04:00Z"/>
                <w:rFonts w:ascii="Consolas" w:eastAsia="Times New Roman" w:hAnsi="Consolas" w:cs="Times New Roman"/>
                <w:color w:val="D4D4D4"/>
                <w:sz w:val="21"/>
                <w:szCs w:val="21"/>
              </w:rPr>
              <w:pPrChange w:id="3997" w:author="Donovan Goode [2]" w:date="2018-11-09T10:05:00Z">
                <w:pPr>
                  <w:shd w:val="clear" w:color="auto" w:fill="1E1E1E"/>
                  <w:spacing w:line="285" w:lineRule="atLeast"/>
                </w:pPr>
              </w:pPrChange>
            </w:pPr>
            <w:del w:id="3998" w:author="Donovan Goode [2]" w:date="2018-11-09T10:04:00Z">
              <w:r w:rsidRPr="007520B6" w:rsidDel="008B6AF4">
                <w:rPr>
                  <w:rFonts w:ascii="Consolas" w:eastAsia="Times New Roman" w:hAnsi="Consolas" w:cs="Times New Roman"/>
                  <w:color w:val="6A9955"/>
                  <w:sz w:val="21"/>
                  <w:szCs w:val="21"/>
                </w:rPr>
                <w:delText>/*homepage begins*/</w:delText>
              </w:r>
            </w:del>
          </w:p>
          <w:p w14:paraId="102EDC85" w14:textId="77777777" w:rsidR="00ED1509" w:rsidRPr="007520B6" w:rsidDel="008B6AF4" w:rsidRDefault="00ED1509">
            <w:pPr>
              <w:pStyle w:val="Heading1Numbered"/>
              <w:rPr>
                <w:del w:id="3999" w:author="Donovan Goode [2]" w:date="2018-11-09T10:04:00Z"/>
                <w:rFonts w:ascii="Consolas" w:eastAsia="Times New Roman" w:hAnsi="Consolas" w:cs="Times New Roman"/>
                <w:color w:val="D4D4D4"/>
                <w:sz w:val="21"/>
                <w:szCs w:val="21"/>
              </w:rPr>
              <w:pPrChange w:id="4000" w:author="Donovan Goode [2]" w:date="2018-11-09T10:05:00Z">
                <w:pPr>
                  <w:shd w:val="clear" w:color="auto" w:fill="1E1E1E"/>
                  <w:spacing w:line="285" w:lineRule="atLeast"/>
                </w:pPr>
              </w:pPrChange>
            </w:pPr>
            <w:del w:id="40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#HomepageUpperContainer</w:delText>
              </w:r>
              <w:r w:rsidRPr="007520B6" w:rsidDel="008B6AF4">
                <w:rPr>
                  <w:rFonts w:ascii="Consolas" w:eastAsia="Times New Roman" w:hAnsi="Consolas" w:cs="Times New Roman"/>
                  <w:color w:val="D4D4D4"/>
                  <w:sz w:val="21"/>
                  <w:szCs w:val="21"/>
                </w:rPr>
                <w:delText xml:space="preserve"> {</w:delText>
              </w:r>
            </w:del>
          </w:p>
          <w:p w14:paraId="70CE822D" w14:textId="77777777" w:rsidR="00ED1509" w:rsidRPr="007520B6" w:rsidDel="008B6AF4" w:rsidRDefault="00ED1509">
            <w:pPr>
              <w:pStyle w:val="Heading1Numbered"/>
              <w:rPr>
                <w:del w:id="4002" w:author="Donovan Goode [2]" w:date="2018-11-09T10:04:00Z"/>
                <w:rFonts w:ascii="Consolas" w:eastAsia="Times New Roman" w:hAnsi="Consolas" w:cs="Times New Roman"/>
                <w:color w:val="D4D4D4"/>
                <w:sz w:val="21"/>
                <w:szCs w:val="21"/>
              </w:rPr>
              <w:pPrChange w:id="4003" w:author="Donovan Goode [2]" w:date="2018-11-09T10:05:00Z">
                <w:pPr>
                  <w:shd w:val="clear" w:color="auto" w:fill="1E1E1E"/>
                  <w:spacing w:line="285" w:lineRule="atLeast"/>
                </w:pPr>
              </w:pPrChange>
            </w:pPr>
            <w:del w:id="40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3D64EA77" w14:textId="77777777" w:rsidR="00ED1509" w:rsidRPr="007520B6" w:rsidDel="008B6AF4" w:rsidRDefault="00ED1509">
            <w:pPr>
              <w:pStyle w:val="Heading1Numbered"/>
              <w:rPr>
                <w:del w:id="4005" w:author="Donovan Goode [2]" w:date="2018-11-09T10:04:00Z"/>
                <w:rFonts w:ascii="Consolas" w:eastAsia="Times New Roman" w:hAnsi="Consolas" w:cs="Times New Roman"/>
                <w:color w:val="D4D4D4"/>
                <w:sz w:val="21"/>
                <w:szCs w:val="21"/>
              </w:rPr>
              <w:pPrChange w:id="4006" w:author="Donovan Goode [2]" w:date="2018-11-09T10:05:00Z">
                <w:pPr>
                  <w:shd w:val="clear" w:color="auto" w:fill="1E1E1E"/>
                  <w:spacing w:line="285" w:lineRule="atLeast"/>
                </w:pPr>
              </w:pPrChange>
            </w:pPr>
            <w:del w:id="40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https://www.opm.gov/img/home/Homepage_bg.jpg</w:delText>
              </w:r>
              <w:r w:rsidRPr="007520B6" w:rsidDel="008B6AF4">
                <w:rPr>
                  <w:rFonts w:ascii="Consolas" w:eastAsia="Times New Roman" w:hAnsi="Consolas" w:cs="Times New Roman"/>
                  <w:color w:val="D4D4D4"/>
                  <w:sz w:val="21"/>
                  <w:szCs w:val="21"/>
                </w:rPr>
                <w:delText>);</w:delText>
              </w:r>
            </w:del>
          </w:p>
          <w:p w14:paraId="6383A348" w14:textId="77777777" w:rsidR="00ED1509" w:rsidRPr="007520B6" w:rsidDel="008B6AF4" w:rsidRDefault="00ED1509">
            <w:pPr>
              <w:pStyle w:val="Heading1Numbered"/>
              <w:rPr>
                <w:del w:id="4008" w:author="Donovan Goode [2]" w:date="2018-11-09T10:04:00Z"/>
                <w:rFonts w:ascii="Consolas" w:eastAsia="Times New Roman" w:hAnsi="Consolas" w:cs="Times New Roman"/>
                <w:color w:val="D4D4D4"/>
                <w:sz w:val="21"/>
                <w:szCs w:val="21"/>
              </w:rPr>
              <w:pPrChange w:id="4009" w:author="Donovan Goode [2]" w:date="2018-11-09T10:05:00Z">
                <w:pPr>
                  <w:shd w:val="clear" w:color="auto" w:fill="1E1E1E"/>
                  <w:spacing w:line="285" w:lineRule="atLeast"/>
                </w:pPr>
              </w:pPrChange>
            </w:pPr>
            <w:del w:id="40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w:delText>
              </w:r>
            </w:del>
          </w:p>
          <w:p w14:paraId="4C1BE902" w14:textId="77777777" w:rsidR="00ED1509" w:rsidRPr="007520B6" w:rsidDel="008B6AF4" w:rsidRDefault="00ED1509">
            <w:pPr>
              <w:pStyle w:val="Heading1Numbered"/>
              <w:rPr>
                <w:del w:id="4011" w:author="Donovan Goode [2]" w:date="2018-11-09T10:04:00Z"/>
                <w:rFonts w:ascii="Consolas" w:eastAsia="Times New Roman" w:hAnsi="Consolas" w:cs="Times New Roman"/>
                <w:color w:val="D4D4D4"/>
                <w:sz w:val="21"/>
                <w:szCs w:val="21"/>
              </w:rPr>
              <w:pPrChange w:id="4012" w:author="Donovan Goode [2]" w:date="2018-11-09T10:05:00Z">
                <w:pPr>
                  <w:shd w:val="clear" w:color="auto" w:fill="1E1E1E"/>
                  <w:spacing w:line="285" w:lineRule="atLeast"/>
                </w:pPr>
              </w:pPrChange>
            </w:pPr>
            <w:del w:id="40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repeat-x</w:delText>
              </w:r>
              <w:r w:rsidRPr="007520B6" w:rsidDel="008B6AF4">
                <w:rPr>
                  <w:rFonts w:ascii="Consolas" w:eastAsia="Times New Roman" w:hAnsi="Consolas" w:cs="Times New Roman"/>
                  <w:color w:val="D4D4D4"/>
                  <w:sz w:val="21"/>
                  <w:szCs w:val="21"/>
                </w:rPr>
                <w:delText>;</w:delText>
              </w:r>
            </w:del>
          </w:p>
          <w:p w14:paraId="65C6C21F" w14:textId="77777777" w:rsidR="00ED1509" w:rsidRPr="007520B6" w:rsidDel="008B6AF4" w:rsidRDefault="00ED1509">
            <w:pPr>
              <w:pStyle w:val="Heading1Numbered"/>
              <w:rPr>
                <w:del w:id="4014" w:author="Donovan Goode [2]" w:date="2018-11-09T10:04:00Z"/>
                <w:rFonts w:ascii="Consolas" w:eastAsia="Times New Roman" w:hAnsi="Consolas" w:cs="Times New Roman"/>
                <w:color w:val="D4D4D4"/>
                <w:sz w:val="21"/>
                <w:szCs w:val="21"/>
              </w:rPr>
              <w:pPrChange w:id="4015" w:author="Donovan Goode [2]" w:date="2018-11-09T10:05:00Z">
                <w:pPr>
                  <w:shd w:val="clear" w:color="auto" w:fill="1E1E1E"/>
                  <w:spacing w:line="285" w:lineRule="atLeast"/>
                </w:pPr>
              </w:pPrChange>
            </w:pPr>
            <w:del w:id="40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5121BA5" w14:textId="77777777" w:rsidR="00ED1509" w:rsidRPr="007520B6" w:rsidDel="008B6AF4" w:rsidRDefault="00ED1509">
            <w:pPr>
              <w:pStyle w:val="Heading1Numbered"/>
              <w:rPr>
                <w:del w:id="4017" w:author="Donovan Goode [2]" w:date="2018-11-09T10:04:00Z"/>
                <w:rFonts w:ascii="Consolas" w:eastAsia="Times New Roman" w:hAnsi="Consolas" w:cs="Times New Roman"/>
                <w:color w:val="D4D4D4"/>
                <w:sz w:val="21"/>
                <w:szCs w:val="21"/>
              </w:rPr>
              <w:pPrChange w:id="4018" w:author="Donovan Goode [2]" w:date="2018-11-09T10:05:00Z">
                <w:pPr>
                  <w:shd w:val="clear" w:color="auto" w:fill="1E1E1E"/>
                  <w:spacing w:line="285" w:lineRule="atLeast"/>
                </w:pPr>
              </w:pPrChange>
            </w:pPr>
            <w:del w:id="4019" w:author="Donovan Goode [2]" w:date="2018-11-09T10:04:00Z">
              <w:r w:rsidRPr="007520B6" w:rsidDel="008B6AF4">
                <w:rPr>
                  <w:rFonts w:ascii="Consolas" w:eastAsia="Times New Roman" w:hAnsi="Consolas" w:cs="Times New Roman"/>
                  <w:color w:val="D4D4D4"/>
                  <w:sz w:val="21"/>
                  <w:szCs w:val="21"/>
                </w:rPr>
                <w:delText>}</w:delText>
              </w:r>
            </w:del>
          </w:p>
          <w:p w14:paraId="72BB507F" w14:textId="77777777" w:rsidR="00ED1509" w:rsidRPr="007520B6" w:rsidDel="008B6AF4" w:rsidRDefault="00ED1509">
            <w:pPr>
              <w:pStyle w:val="Heading1Numbered"/>
              <w:rPr>
                <w:del w:id="4020" w:author="Donovan Goode [2]" w:date="2018-11-09T10:04:00Z"/>
                <w:rFonts w:ascii="Consolas" w:eastAsia="Times New Roman" w:hAnsi="Consolas" w:cs="Times New Roman"/>
                <w:color w:val="D4D4D4"/>
                <w:sz w:val="21"/>
                <w:szCs w:val="21"/>
              </w:rPr>
              <w:pPrChange w:id="4021" w:author="Donovan Goode [2]" w:date="2018-11-09T10:05:00Z">
                <w:pPr>
                  <w:shd w:val="clear" w:color="auto" w:fill="1E1E1E"/>
                  <w:spacing w:line="285" w:lineRule="atLeast"/>
                </w:pPr>
              </w:pPrChange>
            </w:pPr>
          </w:p>
          <w:p w14:paraId="170C03E3" w14:textId="77777777" w:rsidR="00ED1509" w:rsidRPr="007520B6" w:rsidDel="008B6AF4" w:rsidRDefault="00ED1509">
            <w:pPr>
              <w:pStyle w:val="Heading1Numbered"/>
              <w:rPr>
                <w:del w:id="4022" w:author="Donovan Goode [2]" w:date="2018-11-09T10:04:00Z"/>
                <w:rFonts w:ascii="Consolas" w:eastAsia="Times New Roman" w:hAnsi="Consolas" w:cs="Times New Roman"/>
                <w:color w:val="D4D4D4"/>
                <w:sz w:val="21"/>
                <w:szCs w:val="21"/>
              </w:rPr>
              <w:pPrChange w:id="4023" w:author="Donovan Goode [2]" w:date="2018-11-09T10:05:00Z">
                <w:pPr>
                  <w:shd w:val="clear" w:color="auto" w:fill="1E1E1E"/>
                  <w:spacing w:line="285" w:lineRule="atLeast"/>
                </w:pPr>
              </w:pPrChange>
            </w:pPr>
            <w:del w:id="4024" w:author="Donovan Goode [2]" w:date="2018-11-09T10:04:00Z">
              <w:r w:rsidRPr="007520B6" w:rsidDel="008B6AF4">
                <w:rPr>
                  <w:rFonts w:ascii="Consolas" w:eastAsia="Times New Roman" w:hAnsi="Consolas" w:cs="Times New Roman"/>
                  <w:color w:val="D7BA7D"/>
                  <w:sz w:val="21"/>
                  <w:szCs w:val="21"/>
                </w:rPr>
                <w:delText>#HomepageSections</w:delText>
              </w:r>
              <w:r w:rsidRPr="007520B6" w:rsidDel="008B6AF4">
                <w:rPr>
                  <w:rFonts w:ascii="Consolas" w:eastAsia="Times New Roman" w:hAnsi="Consolas" w:cs="Times New Roman"/>
                  <w:color w:val="D4D4D4"/>
                  <w:sz w:val="21"/>
                  <w:szCs w:val="21"/>
                </w:rPr>
                <w:delText xml:space="preserve"> {</w:delText>
              </w:r>
            </w:del>
          </w:p>
          <w:p w14:paraId="42FDD6BC" w14:textId="77777777" w:rsidR="00ED1509" w:rsidRPr="007520B6" w:rsidDel="008B6AF4" w:rsidRDefault="00ED1509">
            <w:pPr>
              <w:pStyle w:val="Heading1Numbered"/>
              <w:rPr>
                <w:del w:id="4025" w:author="Donovan Goode [2]" w:date="2018-11-09T10:04:00Z"/>
                <w:rFonts w:ascii="Consolas" w:eastAsia="Times New Roman" w:hAnsi="Consolas" w:cs="Times New Roman"/>
                <w:color w:val="D4D4D4"/>
                <w:sz w:val="21"/>
                <w:szCs w:val="21"/>
              </w:rPr>
              <w:pPrChange w:id="4026" w:author="Donovan Goode [2]" w:date="2018-11-09T10:05:00Z">
                <w:pPr>
                  <w:shd w:val="clear" w:color="auto" w:fill="1E1E1E"/>
                  <w:spacing w:line="285" w:lineRule="atLeast"/>
                </w:pPr>
              </w:pPrChange>
            </w:pPr>
            <w:del w:id="402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980px</w:delText>
              </w:r>
              <w:r w:rsidRPr="007520B6" w:rsidDel="008B6AF4">
                <w:rPr>
                  <w:rFonts w:ascii="Consolas" w:eastAsia="Times New Roman" w:hAnsi="Consolas" w:cs="Times New Roman"/>
                  <w:color w:val="D4D4D4"/>
                  <w:sz w:val="21"/>
                  <w:szCs w:val="21"/>
                </w:rPr>
                <w:delText>;</w:delText>
              </w:r>
            </w:del>
          </w:p>
          <w:p w14:paraId="1F23B7C6" w14:textId="77777777" w:rsidR="00ED1509" w:rsidRPr="007520B6" w:rsidDel="008B6AF4" w:rsidRDefault="00ED1509">
            <w:pPr>
              <w:pStyle w:val="Heading1Numbered"/>
              <w:rPr>
                <w:del w:id="4028" w:author="Donovan Goode [2]" w:date="2018-11-09T10:04:00Z"/>
                <w:rFonts w:ascii="Consolas" w:eastAsia="Times New Roman" w:hAnsi="Consolas" w:cs="Times New Roman"/>
                <w:color w:val="D4D4D4"/>
                <w:sz w:val="21"/>
                <w:szCs w:val="21"/>
              </w:rPr>
              <w:pPrChange w:id="4029" w:author="Donovan Goode [2]" w:date="2018-11-09T10:05:00Z">
                <w:pPr>
                  <w:shd w:val="clear" w:color="auto" w:fill="1E1E1E"/>
                  <w:spacing w:line="285" w:lineRule="atLeast"/>
                </w:pPr>
              </w:pPrChange>
            </w:pPr>
            <w:del w:id="403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384DF9BA" w14:textId="77777777" w:rsidR="00ED1509" w:rsidRPr="007520B6" w:rsidDel="008B6AF4" w:rsidRDefault="00ED1509">
            <w:pPr>
              <w:pStyle w:val="Heading1Numbered"/>
              <w:rPr>
                <w:del w:id="4031" w:author="Donovan Goode [2]" w:date="2018-11-09T10:04:00Z"/>
                <w:rFonts w:ascii="Consolas" w:eastAsia="Times New Roman" w:hAnsi="Consolas" w:cs="Times New Roman"/>
                <w:color w:val="D4D4D4"/>
                <w:sz w:val="21"/>
                <w:szCs w:val="21"/>
              </w:rPr>
              <w:pPrChange w:id="4032" w:author="Donovan Goode [2]" w:date="2018-11-09T10:05:00Z">
                <w:pPr>
                  <w:shd w:val="clear" w:color="auto" w:fill="1E1E1E"/>
                  <w:spacing w:line="285" w:lineRule="atLeast"/>
                </w:pPr>
              </w:pPrChange>
            </w:pPr>
            <w:del w:id="403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2722366" w14:textId="77777777" w:rsidR="00ED1509" w:rsidRPr="007520B6" w:rsidDel="008B6AF4" w:rsidRDefault="00ED1509">
            <w:pPr>
              <w:pStyle w:val="Heading1Numbered"/>
              <w:rPr>
                <w:del w:id="4034" w:author="Donovan Goode [2]" w:date="2018-11-09T10:04:00Z"/>
                <w:rFonts w:ascii="Consolas" w:eastAsia="Times New Roman" w:hAnsi="Consolas" w:cs="Times New Roman"/>
                <w:color w:val="D4D4D4"/>
                <w:sz w:val="21"/>
                <w:szCs w:val="21"/>
              </w:rPr>
              <w:pPrChange w:id="4035" w:author="Donovan Goode [2]" w:date="2018-11-09T10:05:00Z">
                <w:pPr>
                  <w:shd w:val="clear" w:color="auto" w:fill="1E1E1E"/>
                  <w:spacing w:line="285" w:lineRule="atLeast"/>
                </w:pPr>
              </w:pPrChange>
            </w:pPr>
            <w:del w:id="4036" w:author="Donovan Goode [2]" w:date="2018-11-09T10:04:00Z">
              <w:r w:rsidRPr="007520B6" w:rsidDel="008B6AF4">
                <w:rPr>
                  <w:rFonts w:ascii="Consolas" w:eastAsia="Times New Roman" w:hAnsi="Consolas" w:cs="Times New Roman"/>
                  <w:color w:val="D4D4D4"/>
                  <w:sz w:val="21"/>
                  <w:szCs w:val="21"/>
                </w:rPr>
                <w:delText>}</w:delText>
              </w:r>
            </w:del>
          </w:p>
          <w:p w14:paraId="0FC4B6D5" w14:textId="77777777" w:rsidR="00ED1509" w:rsidRPr="007520B6" w:rsidDel="008B6AF4" w:rsidRDefault="00ED1509">
            <w:pPr>
              <w:pStyle w:val="Heading1Numbered"/>
              <w:rPr>
                <w:del w:id="4037" w:author="Donovan Goode [2]" w:date="2018-11-09T10:04:00Z"/>
                <w:rFonts w:ascii="Consolas" w:eastAsia="Times New Roman" w:hAnsi="Consolas" w:cs="Times New Roman"/>
                <w:color w:val="D4D4D4"/>
                <w:sz w:val="21"/>
                <w:szCs w:val="21"/>
              </w:rPr>
              <w:pPrChange w:id="4038" w:author="Donovan Goode [2]" w:date="2018-11-09T10:05:00Z">
                <w:pPr>
                  <w:shd w:val="clear" w:color="auto" w:fill="1E1E1E"/>
                  <w:spacing w:line="285" w:lineRule="atLeast"/>
                </w:pPr>
              </w:pPrChange>
            </w:pPr>
          </w:p>
          <w:p w14:paraId="08A6B464" w14:textId="77777777" w:rsidR="00ED1509" w:rsidRPr="007520B6" w:rsidDel="008B6AF4" w:rsidRDefault="00ED1509">
            <w:pPr>
              <w:pStyle w:val="Heading1Numbered"/>
              <w:rPr>
                <w:del w:id="4039" w:author="Donovan Goode [2]" w:date="2018-11-09T10:04:00Z"/>
                <w:rFonts w:ascii="Consolas" w:eastAsia="Times New Roman" w:hAnsi="Consolas" w:cs="Times New Roman"/>
                <w:color w:val="D4D4D4"/>
                <w:sz w:val="21"/>
                <w:szCs w:val="21"/>
              </w:rPr>
              <w:pPrChange w:id="4040" w:author="Donovan Goode [2]" w:date="2018-11-09T10:05:00Z">
                <w:pPr>
                  <w:shd w:val="clear" w:color="auto" w:fill="1E1E1E"/>
                  <w:spacing w:line="285" w:lineRule="atLeast"/>
                </w:pPr>
              </w:pPrChange>
            </w:pPr>
            <w:del w:id="4041" w:author="Donovan Goode [2]" w:date="2018-11-09T10:04:00Z">
              <w:r w:rsidRPr="007520B6" w:rsidDel="008B6AF4">
                <w:rPr>
                  <w:rFonts w:ascii="Consolas" w:eastAsia="Times New Roman" w:hAnsi="Consolas" w:cs="Times New Roman"/>
                  <w:color w:val="D7BA7D"/>
                  <w:sz w:val="21"/>
                  <w:szCs w:val="21"/>
                </w:rPr>
                <w:delText xml:space="preserve">#HomepageSections </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 xml:space="preserve"> div.current</w:delText>
              </w:r>
              <w:r w:rsidRPr="007520B6" w:rsidDel="008B6AF4">
                <w:rPr>
                  <w:rFonts w:ascii="Consolas" w:eastAsia="Times New Roman" w:hAnsi="Consolas" w:cs="Times New Roman"/>
                  <w:color w:val="D4D4D4"/>
                  <w:sz w:val="21"/>
                  <w:szCs w:val="21"/>
                </w:rPr>
                <w:delText xml:space="preserve"> {</w:delText>
              </w:r>
            </w:del>
          </w:p>
          <w:p w14:paraId="7E631DD7" w14:textId="77777777" w:rsidR="00ED1509" w:rsidRPr="007520B6" w:rsidDel="008B6AF4" w:rsidRDefault="00ED1509">
            <w:pPr>
              <w:pStyle w:val="Heading1Numbered"/>
              <w:rPr>
                <w:del w:id="4042" w:author="Donovan Goode [2]" w:date="2018-11-09T10:04:00Z"/>
                <w:rFonts w:ascii="Consolas" w:eastAsia="Times New Roman" w:hAnsi="Consolas" w:cs="Times New Roman"/>
                <w:color w:val="D4D4D4"/>
                <w:sz w:val="21"/>
                <w:szCs w:val="21"/>
              </w:rPr>
              <w:pPrChange w:id="4043" w:author="Donovan Goode [2]" w:date="2018-11-09T10:05:00Z">
                <w:pPr>
                  <w:shd w:val="clear" w:color="auto" w:fill="1E1E1E"/>
                  <w:spacing w:line="285" w:lineRule="atLeast"/>
                </w:pPr>
              </w:pPrChange>
            </w:pPr>
            <w:del w:id="40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contents</w:delText>
              </w:r>
              <w:r w:rsidRPr="007520B6" w:rsidDel="008B6AF4">
                <w:rPr>
                  <w:rFonts w:ascii="Consolas" w:eastAsia="Times New Roman" w:hAnsi="Consolas" w:cs="Times New Roman"/>
                  <w:color w:val="D4D4D4"/>
                  <w:sz w:val="21"/>
                  <w:szCs w:val="21"/>
                </w:rPr>
                <w:delText>;</w:delText>
              </w:r>
            </w:del>
          </w:p>
          <w:p w14:paraId="3B7CC62E" w14:textId="77777777" w:rsidR="00ED1509" w:rsidRPr="007520B6" w:rsidDel="008B6AF4" w:rsidRDefault="00ED1509">
            <w:pPr>
              <w:pStyle w:val="Heading1Numbered"/>
              <w:rPr>
                <w:del w:id="4045" w:author="Donovan Goode [2]" w:date="2018-11-09T10:04:00Z"/>
                <w:rFonts w:ascii="Consolas" w:eastAsia="Times New Roman" w:hAnsi="Consolas" w:cs="Times New Roman"/>
                <w:color w:val="D4D4D4"/>
                <w:sz w:val="21"/>
                <w:szCs w:val="21"/>
              </w:rPr>
              <w:pPrChange w:id="4046" w:author="Donovan Goode [2]" w:date="2018-11-09T10:05:00Z">
                <w:pPr>
                  <w:shd w:val="clear" w:color="auto" w:fill="1E1E1E"/>
                  <w:spacing w:line="285" w:lineRule="atLeast"/>
                </w:pPr>
              </w:pPrChange>
            </w:pPr>
            <w:del w:id="4047" w:author="Donovan Goode [2]" w:date="2018-11-09T10:04:00Z">
              <w:r w:rsidRPr="007520B6" w:rsidDel="008B6AF4">
                <w:rPr>
                  <w:rFonts w:ascii="Consolas" w:eastAsia="Times New Roman" w:hAnsi="Consolas" w:cs="Times New Roman"/>
                  <w:color w:val="D4D4D4"/>
                  <w:sz w:val="21"/>
                  <w:szCs w:val="21"/>
                </w:rPr>
                <w:delText>}</w:delText>
              </w:r>
            </w:del>
          </w:p>
          <w:p w14:paraId="3CCB9CF7" w14:textId="77777777" w:rsidR="00ED1509" w:rsidRPr="007520B6" w:rsidDel="008B6AF4" w:rsidRDefault="00ED1509">
            <w:pPr>
              <w:pStyle w:val="Heading1Numbered"/>
              <w:rPr>
                <w:del w:id="4048" w:author="Donovan Goode [2]" w:date="2018-11-09T10:04:00Z"/>
                <w:rFonts w:ascii="Consolas" w:eastAsia="Times New Roman" w:hAnsi="Consolas" w:cs="Times New Roman"/>
                <w:color w:val="D4D4D4"/>
                <w:sz w:val="21"/>
                <w:szCs w:val="21"/>
              </w:rPr>
              <w:pPrChange w:id="4049" w:author="Donovan Goode [2]" w:date="2018-11-09T10:05:00Z">
                <w:pPr>
                  <w:shd w:val="clear" w:color="auto" w:fill="1E1E1E"/>
                  <w:spacing w:line="285" w:lineRule="atLeast"/>
                </w:pPr>
              </w:pPrChange>
            </w:pPr>
          </w:p>
          <w:p w14:paraId="6A5189CB" w14:textId="77777777" w:rsidR="00ED1509" w:rsidRPr="007520B6" w:rsidDel="008B6AF4" w:rsidRDefault="00ED1509">
            <w:pPr>
              <w:pStyle w:val="Heading1Numbered"/>
              <w:rPr>
                <w:del w:id="4050" w:author="Donovan Goode [2]" w:date="2018-11-09T10:04:00Z"/>
                <w:rFonts w:ascii="Consolas" w:eastAsia="Times New Roman" w:hAnsi="Consolas" w:cs="Times New Roman"/>
                <w:color w:val="D4D4D4"/>
                <w:sz w:val="21"/>
                <w:szCs w:val="21"/>
              </w:rPr>
              <w:pPrChange w:id="4051" w:author="Donovan Goode [2]" w:date="2018-11-09T10:05:00Z">
                <w:pPr>
                  <w:shd w:val="clear" w:color="auto" w:fill="1E1E1E"/>
                  <w:spacing w:line="285" w:lineRule="atLeast"/>
                </w:pPr>
              </w:pPrChange>
            </w:pPr>
            <w:del w:id="4052" w:author="Donovan Goode [2]" w:date="2018-11-09T10:04:00Z">
              <w:r w:rsidRPr="007520B6" w:rsidDel="008B6AF4">
                <w:rPr>
                  <w:rFonts w:ascii="Consolas" w:eastAsia="Times New Roman" w:hAnsi="Consolas" w:cs="Times New Roman"/>
                  <w:color w:val="D7BA7D"/>
                  <w:sz w:val="21"/>
                  <w:szCs w:val="21"/>
                </w:rPr>
                <w:delText>#HomepageLowerContainer</w:delText>
              </w:r>
              <w:r w:rsidRPr="007520B6" w:rsidDel="008B6AF4">
                <w:rPr>
                  <w:rFonts w:ascii="Consolas" w:eastAsia="Times New Roman" w:hAnsi="Consolas" w:cs="Times New Roman"/>
                  <w:color w:val="D4D4D4"/>
                  <w:sz w:val="21"/>
                  <w:szCs w:val="21"/>
                </w:rPr>
                <w:delText xml:space="preserve"> {</w:delText>
              </w:r>
            </w:del>
          </w:p>
          <w:p w14:paraId="55201752" w14:textId="77777777" w:rsidR="00ED1509" w:rsidRPr="007520B6" w:rsidDel="008B6AF4" w:rsidRDefault="00ED1509">
            <w:pPr>
              <w:pStyle w:val="Heading1Numbered"/>
              <w:rPr>
                <w:del w:id="4053" w:author="Donovan Goode [2]" w:date="2018-11-09T10:04:00Z"/>
                <w:rFonts w:ascii="Consolas" w:eastAsia="Times New Roman" w:hAnsi="Consolas" w:cs="Times New Roman"/>
                <w:color w:val="D4D4D4"/>
                <w:sz w:val="21"/>
                <w:szCs w:val="21"/>
              </w:rPr>
              <w:pPrChange w:id="4054" w:author="Donovan Goode [2]" w:date="2018-11-09T10:05:00Z">
                <w:pPr>
                  <w:shd w:val="clear" w:color="auto" w:fill="1E1E1E"/>
                  <w:spacing w:line="285" w:lineRule="atLeast"/>
                </w:pPr>
              </w:pPrChange>
            </w:pPr>
            <w:del w:id="405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4B2B982E" w14:textId="77777777" w:rsidR="00ED1509" w:rsidRPr="007520B6" w:rsidDel="008B6AF4" w:rsidRDefault="00ED1509">
            <w:pPr>
              <w:pStyle w:val="Heading1Numbered"/>
              <w:rPr>
                <w:del w:id="4056" w:author="Donovan Goode [2]" w:date="2018-11-09T10:04:00Z"/>
                <w:rFonts w:ascii="Consolas" w:eastAsia="Times New Roman" w:hAnsi="Consolas" w:cs="Times New Roman"/>
                <w:color w:val="D4D4D4"/>
                <w:sz w:val="21"/>
                <w:szCs w:val="21"/>
              </w:rPr>
              <w:pPrChange w:id="4057" w:author="Donovan Goode [2]" w:date="2018-11-09T10:05:00Z">
                <w:pPr>
                  <w:shd w:val="clear" w:color="auto" w:fill="1E1E1E"/>
                  <w:spacing w:line="285" w:lineRule="atLeast"/>
                </w:pPr>
              </w:pPrChange>
            </w:pPr>
            <w:del w:id="405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6A9955"/>
                  <w:sz w:val="21"/>
                  <w:szCs w:val="21"/>
                </w:rPr>
                <w:delText>/*background-image: url(../../img/home/Homepage_lower_bg.jpg);</w:delText>
              </w:r>
            </w:del>
          </w:p>
          <w:p w14:paraId="6279EC0F" w14:textId="77777777" w:rsidR="00ED1509" w:rsidRPr="007520B6" w:rsidDel="008B6AF4" w:rsidRDefault="00ED1509">
            <w:pPr>
              <w:pStyle w:val="Heading1Numbered"/>
              <w:rPr>
                <w:del w:id="4059" w:author="Donovan Goode [2]" w:date="2018-11-09T10:04:00Z"/>
                <w:rFonts w:ascii="Consolas" w:eastAsia="Times New Roman" w:hAnsi="Consolas" w:cs="Times New Roman"/>
                <w:color w:val="D4D4D4"/>
                <w:sz w:val="21"/>
                <w:szCs w:val="21"/>
              </w:rPr>
              <w:pPrChange w:id="4060" w:author="Donovan Goode [2]" w:date="2018-11-09T10:05:00Z">
                <w:pPr>
                  <w:shd w:val="clear" w:color="auto" w:fill="1E1E1E"/>
                  <w:spacing w:line="285" w:lineRule="atLeast"/>
                </w:pPr>
              </w:pPrChange>
            </w:pPr>
            <w:del w:id="4061" w:author="Donovan Goode [2]" w:date="2018-11-09T10:04:00Z">
              <w:r w:rsidRPr="007520B6" w:rsidDel="008B6AF4">
                <w:rPr>
                  <w:rFonts w:ascii="Consolas" w:eastAsia="Times New Roman" w:hAnsi="Consolas" w:cs="Times New Roman"/>
                  <w:color w:val="6A9955"/>
                  <w:sz w:val="21"/>
                  <w:szCs w:val="21"/>
                </w:rPr>
                <w:delText>    background-position: center top;</w:delText>
              </w:r>
            </w:del>
          </w:p>
          <w:p w14:paraId="7A61E2FF" w14:textId="77777777" w:rsidR="00ED1509" w:rsidRPr="007520B6" w:rsidDel="008B6AF4" w:rsidRDefault="00ED1509">
            <w:pPr>
              <w:pStyle w:val="Heading1Numbered"/>
              <w:rPr>
                <w:del w:id="4062" w:author="Donovan Goode [2]" w:date="2018-11-09T10:04:00Z"/>
                <w:rFonts w:ascii="Consolas" w:eastAsia="Times New Roman" w:hAnsi="Consolas" w:cs="Times New Roman"/>
                <w:color w:val="D4D4D4"/>
                <w:sz w:val="21"/>
                <w:szCs w:val="21"/>
              </w:rPr>
              <w:pPrChange w:id="4063" w:author="Donovan Goode [2]" w:date="2018-11-09T10:05:00Z">
                <w:pPr>
                  <w:shd w:val="clear" w:color="auto" w:fill="1E1E1E"/>
                  <w:spacing w:line="285" w:lineRule="atLeast"/>
                </w:pPr>
              </w:pPrChange>
            </w:pPr>
            <w:del w:id="4064" w:author="Donovan Goode [2]" w:date="2018-11-09T10:04:00Z">
              <w:r w:rsidRPr="007520B6" w:rsidDel="008B6AF4">
                <w:rPr>
                  <w:rFonts w:ascii="Consolas" w:eastAsia="Times New Roman" w:hAnsi="Consolas" w:cs="Times New Roman"/>
                  <w:color w:val="6A9955"/>
                  <w:sz w:val="21"/>
                  <w:szCs w:val="21"/>
                </w:rPr>
                <w:delText>    background-repeat: repeat-x;*/</w:delText>
              </w:r>
            </w:del>
          </w:p>
          <w:p w14:paraId="184E51E4" w14:textId="77777777" w:rsidR="00ED1509" w:rsidRPr="007520B6" w:rsidDel="008B6AF4" w:rsidRDefault="00ED1509">
            <w:pPr>
              <w:pStyle w:val="Heading1Numbered"/>
              <w:rPr>
                <w:del w:id="4065" w:author="Donovan Goode [2]" w:date="2018-11-09T10:04:00Z"/>
                <w:rFonts w:ascii="Consolas" w:eastAsia="Times New Roman" w:hAnsi="Consolas" w:cs="Times New Roman"/>
                <w:color w:val="D4D4D4"/>
                <w:sz w:val="21"/>
                <w:szCs w:val="21"/>
              </w:rPr>
              <w:pPrChange w:id="4066" w:author="Donovan Goode [2]" w:date="2018-11-09T10:05:00Z">
                <w:pPr>
                  <w:shd w:val="clear" w:color="auto" w:fill="1E1E1E"/>
                  <w:spacing w:line="285" w:lineRule="atLeast"/>
                </w:pPr>
              </w:pPrChange>
            </w:pPr>
            <w:del w:id="4067" w:author="Donovan Goode [2]" w:date="2018-11-09T10:04:00Z">
              <w:r w:rsidRPr="007520B6" w:rsidDel="008B6AF4">
                <w:rPr>
                  <w:rFonts w:ascii="Consolas" w:eastAsia="Times New Roman" w:hAnsi="Consolas" w:cs="Times New Roman"/>
                  <w:color w:val="D4D4D4"/>
                  <w:sz w:val="21"/>
                  <w:szCs w:val="21"/>
                </w:rPr>
                <w:delText>}</w:delText>
              </w:r>
            </w:del>
          </w:p>
          <w:p w14:paraId="0FA8580C" w14:textId="77777777" w:rsidR="00ED1509" w:rsidRPr="007520B6" w:rsidDel="008B6AF4" w:rsidRDefault="00ED1509">
            <w:pPr>
              <w:pStyle w:val="Heading1Numbered"/>
              <w:rPr>
                <w:del w:id="4068" w:author="Donovan Goode [2]" w:date="2018-11-09T10:04:00Z"/>
                <w:rFonts w:ascii="Consolas" w:eastAsia="Times New Roman" w:hAnsi="Consolas" w:cs="Times New Roman"/>
                <w:color w:val="D4D4D4"/>
                <w:sz w:val="21"/>
                <w:szCs w:val="21"/>
              </w:rPr>
              <w:pPrChange w:id="4069" w:author="Donovan Goode [2]" w:date="2018-11-09T10:05:00Z">
                <w:pPr>
                  <w:shd w:val="clear" w:color="auto" w:fill="1E1E1E"/>
                  <w:spacing w:line="285" w:lineRule="atLeast"/>
                </w:pPr>
              </w:pPrChange>
            </w:pPr>
          </w:p>
          <w:p w14:paraId="48466B06" w14:textId="77777777" w:rsidR="00ED1509" w:rsidRPr="007520B6" w:rsidDel="008B6AF4" w:rsidRDefault="00ED1509">
            <w:pPr>
              <w:pStyle w:val="Heading1Numbered"/>
              <w:rPr>
                <w:del w:id="4070" w:author="Donovan Goode [2]" w:date="2018-11-09T10:04:00Z"/>
                <w:rFonts w:ascii="Consolas" w:eastAsia="Times New Roman" w:hAnsi="Consolas" w:cs="Times New Roman"/>
                <w:color w:val="D4D4D4"/>
                <w:sz w:val="21"/>
                <w:szCs w:val="21"/>
              </w:rPr>
              <w:pPrChange w:id="4071" w:author="Donovan Goode [2]" w:date="2018-11-09T10:05:00Z">
                <w:pPr>
                  <w:shd w:val="clear" w:color="auto" w:fill="1E1E1E"/>
                  <w:spacing w:line="285" w:lineRule="atLeast"/>
                </w:pPr>
              </w:pPrChange>
            </w:pPr>
            <w:del w:id="4072" w:author="Donovan Goode [2]" w:date="2018-11-09T10:04:00Z">
              <w:r w:rsidRPr="007520B6" w:rsidDel="008B6AF4">
                <w:rPr>
                  <w:rFonts w:ascii="Consolas" w:eastAsia="Times New Roman" w:hAnsi="Consolas" w:cs="Times New Roman"/>
                  <w:color w:val="D7BA7D"/>
                  <w:sz w:val="21"/>
                  <w:szCs w:val="21"/>
                </w:rPr>
                <w:delText>#AudienceSelector</w:delText>
              </w:r>
              <w:r w:rsidRPr="007520B6" w:rsidDel="008B6AF4">
                <w:rPr>
                  <w:rFonts w:ascii="Consolas" w:eastAsia="Times New Roman" w:hAnsi="Consolas" w:cs="Times New Roman"/>
                  <w:color w:val="D4D4D4"/>
                  <w:sz w:val="21"/>
                  <w:szCs w:val="21"/>
                </w:rPr>
                <w:delText xml:space="preserve"> {</w:delText>
              </w:r>
            </w:del>
          </w:p>
          <w:p w14:paraId="50849487" w14:textId="77777777" w:rsidR="00ED1509" w:rsidRPr="007520B6" w:rsidDel="008B6AF4" w:rsidRDefault="00ED1509">
            <w:pPr>
              <w:pStyle w:val="Heading1Numbered"/>
              <w:rPr>
                <w:del w:id="4073" w:author="Donovan Goode [2]" w:date="2018-11-09T10:04:00Z"/>
                <w:rFonts w:ascii="Consolas" w:eastAsia="Times New Roman" w:hAnsi="Consolas" w:cs="Times New Roman"/>
                <w:color w:val="D4D4D4"/>
                <w:sz w:val="21"/>
                <w:szCs w:val="21"/>
              </w:rPr>
              <w:pPrChange w:id="4074" w:author="Donovan Goode [2]" w:date="2018-11-09T10:05:00Z">
                <w:pPr>
                  <w:shd w:val="clear" w:color="auto" w:fill="1E1E1E"/>
                  <w:spacing w:line="285" w:lineRule="atLeast"/>
                </w:pPr>
              </w:pPrChange>
            </w:pPr>
            <w:del w:id="407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942E699" w14:textId="77777777" w:rsidR="00ED1509" w:rsidRPr="007520B6" w:rsidDel="008B6AF4" w:rsidRDefault="00ED1509">
            <w:pPr>
              <w:pStyle w:val="Heading1Numbered"/>
              <w:rPr>
                <w:del w:id="4076" w:author="Donovan Goode [2]" w:date="2018-11-09T10:04:00Z"/>
                <w:rFonts w:ascii="Consolas" w:eastAsia="Times New Roman" w:hAnsi="Consolas" w:cs="Times New Roman"/>
                <w:color w:val="D4D4D4"/>
                <w:sz w:val="21"/>
                <w:szCs w:val="21"/>
              </w:rPr>
              <w:pPrChange w:id="4077" w:author="Donovan Goode [2]" w:date="2018-11-09T10:05:00Z">
                <w:pPr>
                  <w:shd w:val="clear" w:color="auto" w:fill="1E1E1E"/>
                  <w:spacing w:line="285" w:lineRule="atLeast"/>
                </w:pPr>
              </w:pPrChange>
            </w:pPr>
            <w:del w:id="407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695301B" w14:textId="77777777" w:rsidR="00ED1509" w:rsidRPr="007520B6" w:rsidDel="008B6AF4" w:rsidRDefault="00ED1509">
            <w:pPr>
              <w:pStyle w:val="Heading1Numbered"/>
              <w:rPr>
                <w:del w:id="4079" w:author="Donovan Goode [2]" w:date="2018-11-09T10:04:00Z"/>
                <w:rFonts w:ascii="Consolas" w:eastAsia="Times New Roman" w:hAnsi="Consolas" w:cs="Times New Roman"/>
                <w:color w:val="D4D4D4"/>
                <w:sz w:val="21"/>
                <w:szCs w:val="21"/>
              </w:rPr>
              <w:pPrChange w:id="4080" w:author="Donovan Goode [2]" w:date="2018-11-09T10:05:00Z">
                <w:pPr>
                  <w:shd w:val="clear" w:color="auto" w:fill="1E1E1E"/>
                  <w:spacing w:line="285" w:lineRule="atLeast"/>
                </w:pPr>
              </w:pPrChange>
            </w:pPr>
            <w:del w:id="408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185px</w:delText>
              </w:r>
              <w:r w:rsidRPr="007520B6" w:rsidDel="008B6AF4">
                <w:rPr>
                  <w:rFonts w:ascii="Consolas" w:eastAsia="Times New Roman" w:hAnsi="Consolas" w:cs="Times New Roman"/>
                  <w:color w:val="D4D4D4"/>
                  <w:sz w:val="21"/>
                  <w:szCs w:val="21"/>
                </w:rPr>
                <w:delText>;</w:delText>
              </w:r>
            </w:del>
          </w:p>
          <w:p w14:paraId="04636251" w14:textId="77777777" w:rsidR="00ED1509" w:rsidRPr="007520B6" w:rsidDel="008B6AF4" w:rsidRDefault="00ED1509">
            <w:pPr>
              <w:pStyle w:val="Heading1Numbered"/>
              <w:rPr>
                <w:del w:id="4082" w:author="Donovan Goode [2]" w:date="2018-11-09T10:04:00Z"/>
                <w:rFonts w:ascii="Consolas" w:eastAsia="Times New Roman" w:hAnsi="Consolas" w:cs="Times New Roman"/>
                <w:color w:val="D4D4D4"/>
                <w:sz w:val="21"/>
                <w:szCs w:val="21"/>
              </w:rPr>
              <w:pPrChange w:id="4083" w:author="Donovan Goode [2]" w:date="2018-11-09T10:05:00Z">
                <w:pPr>
                  <w:shd w:val="clear" w:color="auto" w:fill="1E1E1E"/>
                  <w:spacing w:line="285" w:lineRule="atLeast"/>
                </w:pPr>
              </w:pPrChange>
            </w:pPr>
            <w:del w:id="408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3BF5D1E" w14:textId="77777777" w:rsidR="00ED1509" w:rsidRPr="007520B6" w:rsidDel="008B6AF4" w:rsidRDefault="00ED1509">
            <w:pPr>
              <w:pStyle w:val="Heading1Numbered"/>
              <w:rPr>
                <w:del w:id="4085" w:author="Donovan Goode [2]" w:date="2018-11-09T10:04:00Z"/>
                <w:rFonts w:ascii="Consolas" w:eastAsia="Times New Roman" w:hAnsi="Consolas" w:cs="Times New Roman"/>
                <w:color w:val="D4D4D4"/>
                <w:sz w:val="21"/>
                <w:szCs w:val="21"/>
              </w:rPr>
              <w:pPrChange w:id="4086" w:author="Donovan Goode [2]" w:date="2018-11-09T10:05:00Z">
                <w:pPr>
                  <w:shd w:val="clear" w:color="auto" w:fill="1E1E1E"/>
                  <w:spacing w:line="285" w:lineRule="atLeast"/>
                </w:pPr>
              </w:pPrChange>
            </w:pPr>
            <w:del w:id="408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F6441BC" w14:textId="77777777" w:rsidR="00ED1509" w:rsidRPr="007520B6" w:rsidDel="008B6AF4" w:rsidRDefault="00ED1509">
            <w:pPr>
              <w:pStyle w:val="Heading1Numbered"/>
              <w:rPr>
                <w:del w:id="4088" w:author="Donovan Goode [2]" w:date="2018-11-09T10:04:00Z"/>
                <w:rFonts w:ascii="Consolas" w:eastAsia="Times New Roman" w:hAnsi="Consolas" w:cs="Times New Roman"/>
                <w:color w:val="D4D4D4"/>
                <w:sz w:val="21"/>
                <w:szCs w:val="21"/>
              </w:rPr>
              <w:pPrChange w:id="4089" w:author="Donovan Goode [2]" w:date="2018-11-09T10:05:00Z">
                <w:pPr>
                  <w:shd w:val="clear" w:color="auto" w:fill="1E1E1E"/>
                  <w:spacing w:line="285" w:lineRule="atLeast"/>
                </w:pPr>
              </w:pPrChange>
            </w:pPr>
            <w:del w:id="409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13px</w:delText>
              </w:r>
              <w:r w:rsidRPr="007520B6" w:rsidDel="008B6AF4">
                <w:rPr>
                  <w:rFonts w:ascii="Consolas" w:eastAsia="Times New Roman" w:hAnsi="Consolas" w:cs="Times New Roman"/>
                  <w:color w:val="D4D4D4"/>
                  <w:sz w:val="21"/>
                  <w:szCs w:val="21"/>
                </w:rPr>
                <w:delText>;</w:delText>
              </w:r>
            </w:del>
          </w:p>
          <w:p w14:paraId="143A8A43" w14:textId="77777777" w:rsidR="00ED1509" w:rsidRPr="007520B6" w:rsidDel="008B6AF4" w:rsidRDefault="00ED1509">
            <w:pPr>
              <w:pStyle w:val="Heading1Numbered"/>
              <w:rPr>
                <w:del w:id="4091" w:author="Donovan Goode [2]" w:date="2018-11-09T10:04:00Z"/>
                <w:rFonts w:ascii="Consolas" w:eastAsia="Times New Roman" w:hAnsi="Consolas" w:cs="Times New Roman"/>
                <w:color w:val="D4D4D4"/>
                <w:sz w:val="21"/>
                <w:szCs w:val="21"/>
              </w:rPr>
              <w:pPrChange w:id="4092" w:author="Donovan Goode [2]" w:date="2018-11-09T10:05:00Z">
                <w:pPr>
                  <w:shd w:val="clear" w:color="auto" w:fill="1E1E1E"/>
                  <w:spacing w:line="285" w:lineRule="atLeast"/>
                </w:pPr>
              </w:pPrChange>
            </w:pPr>
            <w:del w:id="409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'https://www.opm.gov/img/Home/audience_divider.png'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24D6F253" w14:textId="77777777" w:rsidR="00ED1509" w:rsidRPr="007520B6" w:rsidDel="008B6AF4" w:rsidRDefault="00ED1509">
            <w:pPr>
              <w:pStyle w:val="Heading1Numbered"/>
              <w:rPr>
                <w:del w:id="4094" w:author="Donovan Goode [2]" w:date="2018-11-09T10:04:00Z"/>
                <w:rFonts w:ascii="Consolas" w:eastAsia="Times New Roman" w:hAnsi="Consolas" w:cs="Times New Roman"/>
                <w:color w:val="D4D4D4"/>
                <w:sz w:val="21"/>
                <w:szCs w:val="21"/>
              </w:rPr>
              <w:pPrChange w:id="4095" w:author="Donovan Goode [2]" w:date="2018-11-09T10:05:00Z">
                <w:pPr>
                  <w:shd w:val="clear" w:color="auto" w:fill="1E1E1E"/>
                  <w:spacing w:line="285" w:lineRule="atLeast"/>
                </w:pPr>
              </w:pPrChange>
            </w:pPr>
            <w:del w:id="4096" w:author="Donovan Goode [2]" w:date="2018-11-09T10:04:00Z">
              <w:r w:rsidRPr="007520B6" w:rsidDel="008B6AF4">
                <w:rPr>
                  <w:rFonts w:ascii="Consolas" w:eastAsia="Times New Roman" w:hAnsi="Consolas" w:cs="Times New Roman"/>
                  <w:color w:val="D4D4D4"/>
                  <w:sz w:val="21"/>
                  <w:szCs w:val="21"/>
                </w:rPr>
                <w:delText>}</w:delText>
              </w:r>
            </w:del>
          </w:p>
          <w:p w14:paraId="651B26A7" w14:textId="77777777" w:rsidR="00ED1509" w:rsidRPr="007520B6" w:rsidDel="008B6AF4" w:rsidRDefault="00ED1509">
            <w:pPr>
              <w:pStyle w:val="Heading1Numbered"/>
              <w:rPr>
                <w:del w:id="4097" w:author="Donovan Goode [2]" w:date="2018-11-09T10:04:00Z"/>
                <w:rFonts w:ascii="Consolas" w:eastAsia="Times New Roman" w:hAnsi="Consolas" w:cs="Times New Roman"/>
                <w:color w:val="D4D4D4"/>
                <w:sz w:val="21"/>
                <w:szCs w:val="21"/>
              </w:rPr>
              <w:pPrChange w:id="4098" w:author="Donovan Goode [2]" w:date="2018-11-09T10:05:00Z">
                <w:pPr>
                  <w:shd w:val="clear" w:color="auto" w:fill="1E1E1E"/>
                  <w:spacing w:line="285" w:lineRule="atLeast"/>
                </w:pPr>
              </w:pPrChange>
            </w:pPr>
            <w:del w:id="4099" w:author="Donovan Goode [2]" w:date="2018-11-09T10:04:00Z">
              <w:r w:rsidRPr="007520B6" w:rsidDel="008B6AF4">
                <w:rPr>
                  <w:rFonts w:ascii="Consolas" w:eastAsia="Times New Roman" w:hAnsi="Consolas" w:cs="Times New Roman"/>
                  <w:color w:val="D7BA7D"/>
                  <w:sz w:val="21"/>
                  <w:szCs w:val="21"/>
                </w:rPr>
                <w:delText>#AudienceSelector li</w:delText>
              </w:r>
              <w:r w:rsidRPr="007520B6" w:rsidDel="008B6AF4">
                <w:rPr>
                  <w:rFonts w:ascii="Consolas" w:eastAsia="Times New Roman" w:hAnsi="Consolas" w:cs="Times New Roman"/>
                  <w:color w:val="D4D4D4"/>
                  <w:sz w:val="21"/>
                  <w:szCs w:val="21"/>
                </w:rPr>
                <w:delText xml:space="preserve"> {</w:delText>
              </w:r>
            </w:del>
          </w:p>
          <w:p w14:paraId="5DA6BFF7" w14:textId="77777777" w:rsidR="00ED1509" w:rsidRPr="007520B6" w:rsidDel="008B6AF4" w:rsidRDefault="00ED1509">
            <w:pPr>
              <w:pStyle w:val="Heading1Numbered"/>
              <w:rPr>
                <w:del w:id="4100" w:author="Donovan Goode [2]" w:date="2018-11-09T10:04:00Z"/>
                <w:rFonts w:ascii="Consolas" w:eastAsia="Times New Roman" w:hAnsi="Consolas" w:cs="Times New Roman"/>
                <w:color w:val="D4D4D4"/>
                <w:sz w:val="21"/>
                <w:szCs w:val="21"/>
              </w:rPr>
              <w:pPrChange w:id="4101" w:author="Donovan Goode [2]" w:date="2018-11-09T10:05:00Z">
                <w:pPr>
                  <w:shd w:val="clear" w:color="auto" w:fill="1E1E1E"/>
                  <w:spacing w:line="285" w:lineRule="atLeast"/>
                </w:pPr>
              </w:pPrChange>
            </w:pPr>
            <w:del w:id="410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28px</w:delText>
              </w:r>
              <w:r w:rsidRPr="007520B6" w:rsidDel="008B6AF4">
                <w:rPr>
                  <w:rFonts w:ascii="Consolas" w:eastAsia="Times New Roman" w:hAnsi="Consolas" w:cs="Times New Roman"/>
                  <w:color w:val="D4D4D4"/>
                  <w:sz w:val="21"/>
                  <w:szCs w:val="21"/>
                </w:rPr>
                <w:delText>;</w:delText>
              </w:r>
            </w:del>
          </w:p>
          <w:p w14:paraId="611F44C4" w14:textId="77777777" w:rsidR="00ED1509" w:rsidRPr="007520B6" w:rsidDel="008B6AF4" w:rsidRDefault="00ED1509">
            <w:pPr>
              <w:pStyle w:val="Heading1Numbered"/>
              <w:rPr>
                <w:del w:id="4103" w:author="Donovan Goode [2]" w:date="2018-11-09T10:04:00Z"/>
                <w:rFonts w:ascii="Consolas" w:eastAsia="Times New Roman" w:hAnsi="Consolas" w:cs="Times New Roman"/>
                <w:color w:val="D4D4D4"/>
                <w:sz w:val="21"/>
                <w:szCs w:val="21"/>
              </w:rPr>
              <w:pPrChange w:id="4104" w:author="Donovan Goode [2]" w:date="2018-11-09T10:05:00Z">
                <w:pPr>
                  <w:shd w:val="clear" w:color="auto" w:fill="1E1E1E"/>
                  <w:spacing w:line="285" w:lineRule="atLeast"/>
                </w:pPr>
              </w:pPrChange>
            </w:pPr>
            <w:del w:id="410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225px</w:delText>
              </w:r>
              <w:r w:rsidRPr="007520B6" w:rsidDel="008B6AF4">
                <w:rPr>
                  <w:rFonts w:ascii="Consolas" w:eastAsia="Times New Roman" w:hAnsi="Consolas" w:cs="Times New Roman"/>
                  <w:color w:val="D4D4D4"/>
                  <w:sz w:val="21"/>
                  <w:szCs w:val="21"/>
                </w:rPr>
                <w:delText>;</w:delText>
              </w:r>
            </w:del>
          </w:p>
          <w:p w14:paraId="079DEB79" w14:textId="77777777" w:rsidR="00ED1509" w:rsidRPr="007520B6" w:rsidDel="008B6AF4" w:rsidRDefault="00ED1509">
            <w:pPr>
              <w:pStyle w:val="Heading1Numbered"/>
              <w:rPr>
                <w:del w:id="4106" w:author="Donovan Goode [2]" w:date="2018-11-09T10:04:00Z"/>
                <w:rFonts w:ascii="Consolas" w:eastAsia="Times New Roman" w:hAnsi="Consolas" w:cs="Times New Roman"/>
                <w:color w:val="D4D4D4"/>
                <w:sz w:val="21"/>
                <w:szCs w:val="21"/>
              </w:rPr>
              <w:pPrChange w:id="4107" w:author="Donovan Goode [2]" w:date="2018-11-09T10:05:00Z">
                <w:pPr>
                  <w:shd w:val="clear" w:color="auto" w:fill="1E1E1E"/>
                  <w:spacing w:line="285" w:lineRule="atLeast"/>
                </w:pPr>
              </w:pPrChange>
            </w:pPr>
            <w:del w:id="4108" w:author="Donovan Goode [2]" w:date="2018-11-09T10:04:00Z">
              <w:r w:rsidRPr="007520B6" w:rsidDel="008B6AF4">
                <w:rPr>
                  <w:rFonts w:ascii="Consolas" w:eastAsia="Times New Roman" w:hAnsi="Consolas" w:cs="Times New Roman"/>
                  <w:color w:val="D4D4D4"/>
                  <w:sz w:val="21"/>
                  <w:szCs w:val="21"/>
                </w:rPr>
                <w:delText>}</w:delText>
              </w:r>
            </w:del>
          </w:p>
          <w:p w14:paraId="505F3362" w14:textId="77777777" w:rsidR="00ED1509" w:rsidRPr="007520B6" w:rsidDel="008B6AF4" w:rsidRDefault="00ED1509">
            <w:pPr>
              <w:pStyle w:val="Heading1Numbered"/>
              <w:rPr>
                <w:del w:id="4109" w:author="Donovan Goode [2]" w:date="2018-11-09T10:04:00Z"/>
                <w:rFonts w:ascii="Consolas" w:eastAsia="Times New Roman" w:hAnsi="Consolas" w:cs="Times New Roman"/>
                <w:color w:val="D4D4D4"/>
                <w:sz w:val="21"/>
                <w:szCs w:val="21"/>
              </w:rPr>
              <w:pPrChange w:id="4110" w:author="Donovan Goode [2]" w:date="2018-11-09T10:05:00Z">
                <w:pPr>
                  <w:shd w:val="clear" w:color="auto" w:fill="1E1E1E"/>
                  <w:spacing w:line="285" w:lineRule="atLeast"/>
                </w:pPr>
              </w:pPrChange>
            </w:pPr>
            <w:del w:id="4111" w:author="Donovan Goode [2]" w:date="2018-11-09T10:04:00Z">
              <w:r w:rsidRPr="007520B6" w:rsidDel="008B6AF4">
                <w:rPr>
                  <w:rFonts w:ascii="Consolas" w:eastAsia="Times New Roman" w:hAnsi="Consolas" w:cs="Times New Roman"/>
                  <w:color w:val="D7BA7D"/>
                  <w:sz w:val="21"/>
                  <w:szCs w:val="21"/>
                </w:rPr>
                <w:delText>#AudienceSelector li a:active,</w:delText>
              </w:r>
            </w:del>
          </w:p>
          <w:p w14:paraId="6F4319CE" w14:textId="77777777" w:rsidR="00ED1509" w:rsidRPr="007520B6" w:rsidDel="008B6AF4" w:rsidRDefault="00ED1509">
            <w:pPr>
              <w:pStyle w:val="Heading1Numbered"/>
              <w:rPr>
                <w:del w:id="4112" w:author="Donovan Goode [2]" w:date="2018-11-09T10:04:00Z"/>
                <w:rFonts w:ascii="Consolas" w:eastAsia="Times New Roman" w:hAnsi="Consolas" w:cs="Times New Roman"/>
                <w:color w:val="D4D4D4"/>
                <w:sz w:val="21"/>
                <w:szCs w:val="21"/>
              </w:rPr>
              <w:pPrChange w:id="4113" w:author="Donovan Goode [2]" w:date="2018-11-09T10:05:00Z">
                <w:pPr>
                  <w:shd w:val="clear" w:color="auto" w:fill="1E1E1E"/>
                  <w:spacing w:line="285" w:lineRule="atLeast"/>
                </w:pPr>
              </w:pPrChange>
            </w:pPr>
            <w:del w:id="4114" w:author="Donovan Goode [2]" w:date="2018-11-09T10:04:00Z">
              <w:r w:rsidRPr="007520B6" w:rsidDel="008B6AF4">
                <w:rPr>
                  <w:rFonts w:ascii="Consolas" w:eastAsia="Times New Roman" w:hAnsi="Consolas" w:cs="Times New Roman"/>
                  <w:color w:val="D7BA7D"/>
                  <w:sz w:val="21"/>
                  <w:szCs w:val="21"/>
                </w:rPr>
                <w:delText>#AudienceSelector li a:link,</w:delText>
              </w:r>
            </w:del>
          </w:p>
          <w:p w14:paraId="7C41E08E" w14:textId="77777777" w:rsidR="00ED1509" w:rsidRPr="007520B6" w:rsidDel="008B6AF4" w:rsidRDefault="00ED1509">
            <w:pPr>
              <w:pStyle w:val="Heading1Numbered"/>
              <w:rPr>
                <w:del w:id="4115" w:author="Donovan Goode [2]" w:date="2018-11-09T10:04:00Z"/>
                <w:rFonts w:ascii="Consolas" w:eastAsia="Times New Roman" w:hAnsi="Consolas" w:cs="Times New Roman"/>
                <w:color w:val="D4D4D4"/>
                <w:sz w:val="21"/>
                <w:szCs w:val="21"/>
              </w:rPr>
              <w:pPrChange w:id="4116" w:author="Donovan Goode [2]" w:date="2018-11-09T10:05:00Z">
                <w:pPr>
                  <w:shd w:val="clear" w:color="auto" w:fill="1E1E1E"/>
                  <w:spacing w:line="285" w:lineRule="atLeast"/>
                </w:pPr>
              </w:pPrChange>
            </w:pPr>
            <w:del w:id="4117" w:author="Donovan Goode [2]" w:date="2018-11-09T10:04:00Z">
              <w:r w:rsidRPr="007520B6" w:rsidDel="008B6AF4">
                <w:rPr>
                  <w:rFonts w:ascii="Consolas" w:eastAsia="Times New Roman" w:hAnsi="Consolas" w:cs="Times New Roman"/>
                  <w:color w:val="D7BA7D"/>
                  <w:sz w:val="21"/>
                  <w:szCs w:val="21"/>
                </w:rPr>
                <w:delText>#AudienceSelector li a:hover,</w:delText>
              </w:r>
            </w:del>
          </w:p>
          <w:p w14:paraId="06509702" w14:textId="77777777" w:rsidR="00ED1509" w:rsidRPr="007520B6" w:rsidDel="008B6AF4" w:rsidRDefault="00ED1509">
            <w:pPr>
              <w:pStyle w:val="Heading1Numbered"/>
              <w:rPr>
                <w:del w:id="4118" w:author="Donovan Goode [2]" w:date="2018-11-09T10:04:00Z"/>
                <w:rFonts w:ascii="Consolas" w:eastAsia="Times New Roman" w:hAnsi="Consolas" w:cs="Times New Roman"/>
                <w:color w:val="D4D4D4"/>
                <w:sz w:val="21"/>
                <w:szCs w:val="21"/>
              </w:rPr>
              <w:pPrChange w:id="4119" w:author="Donovan Goode [2]" w:date="2018-11-09T10:05:00Z">
                <w:pPr>
                  <w:shd w:val="clear" w:color="auto" w:fill="1E1E1E"/>
                  <w:spacing w:line="285" w:lineRule="atLeast"/>
                </w:pPr>
              </w:pPrChange>
            </w:pPr>
            <w:del w:id="4120" w:author="Donovan Goode [2]" w:date="2018-11-09T10:04:00Z">
              <w:r w:rsidRPr="007520B6" w:rsidDel="008B6AF4">
                <w:rPr>
                  <w:rFonts w:ascii="Consolas" w:eastAsia="Times New Roman" w:hAnsi="Consolas" w:cs="Times New Roman"/>
                  <w:color w:val="D7BA7D"/>
                  <w:sz w:val="21"/>
                  <w:szCs w:val="21"/>
                </w:rPr>
                <w:delText>#AudienceSelector li a:visited</w:delText>
              </w:r>
              <w:r w:rsidRPr="007520B6" w:rsidDel="008B6AF4">
                <w:rPr>
                  <w:rFonts w:ascii="Consolas" w:eastAsia="Times New Roman" w:hAnsi="Consolas" w:cs="Times New Roman"/>
                  <w:color w:val="D4D4D4"/>
                  <w:sz w:val="21"/>
                  <w:szCs w:val="21"/>
                </w:rPr>
                <w:delText xml:space="preserve"> {</w:delText>
              </w:r>
            </w:del>
          </w:p>
          <w:p w14:paraId="5CBDDF19" w14:textId="77777777" w:rsidR="00ED1509" w:rsidRPr="007520B6" w:rsidDel="008B6AF4" w:rsidRDefault="00ED1509">
            <w:pPr>
              <w:pStyle w:val="Heading1Numbered"/>
              <w:rPr>
                <w:del w:id="4121" w:author="Donovan Goode [2]" w:date="2018-11-09T10:04:00Z"/>
                <w:rFonts w:ascii="Consolas" w:eastAsia="Times New Roman" w:hAnsi="Consolas" w:cs="Times New Roman"/>
                <w:color w:val="D4D4D4"/>
                <w:sz w:val="21"/>
                <w:szCs w:val="21"/>
              </w:rPr>
              <w:pPrChange w:id="4122" w:author="Donovan Goode [2]" w:date="2018-11-09T10:05:00Z">
                <w:pPr>
                  <w:shd w:val="clear" w:color="auto" w:fill="1E1E1E"/>
                  <w:spacing w:line="285" w:lineRule="atLeast"/>
                </w:pPr>
              </w:pPrChange>
            </w:pPr>
            <w:del w:id="412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outline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B24A4D6" w14:textId="77777777" w:rsidR="00ED1509" w:rsidRPr="007520B6" w:rsidDel="008B6AF4" w:rsidRDefault="00ED1509">
            <w:pPr>
              <w:pStyle w:val="Heading1Numbered"/>
              <w:rPr>
                <w:del w:id="4124" w:author="Donovan Goode [2]" w:date="2018-11-09T10:04:00Z"/>
                <w:rFonts w:ascii="Consolas" w:eastAsia="Times New Roman" w:hAnsi="Consolas" w:cs="Times New Roman"/>
                <w:color w:val="D4D4D4"/>
                <w:sz w:val="21"/>
                <w:szCs w:val="21"/>
              </w:rPr>
              <w:pPrChange w:id="4125" w:author="Donovan Goode [2]" w:date="2018-11-09T10:05:00Z">
                <w:pPr>
                  <w:shd w:val="clear" w:color="auto" w:fill="1E1E1E"/>
                  <w:spacing w:line="285" w:lineRule="atLeast"/>
                </w:pPr>
              </w:pPrChange>
            </w:pPr>
            <w:del w:id="4126" w:author="Donovan Goode [2]" w:date="2018-11-09T10:04:00Z">
              <w:r w:rsidRPr="007520B6" w:rsidDel="008B6AF4">
                <w:rPr>
                  <w:rFonts w:ascii="Consolas" w:eastAsia="Times New Roman" w:hAnsi="Consolas" w:cs="Times New Roman"/>
                  <w:color w:val="D4D4D4"/>
                  <w:sz w:val="21"/>
                  <w:szCs w:val="21"/>
                </w:rPr>
                <w:delText>}</w:delText>
              </w:r>
            </w:del>
          </w:p>
          <w:p w14:paraId="47D48F04" w14:textId="77777777" w:rsidR="00ED1509" w:rsidRPr="007520B6" w:rsidDel="008B6AF4" w:rsidRDefault="00ED1509">
            <w:pPr>
              <w:pStyle w:val="Heading1Numbered"/>
              <w:rPr>
                <w:del w:id="4127" w:author="Donovan Goode [2]" w:date="2018-11-09T10:04:00Z"/>
                <w:rFonts w:ascii="Consolas" w:eastAsia="Times New Roman" w:hAnsi="Consolas" w:cs="Times New Roman"/>
                <w:color w:val="D4D4D4"/>
                <w:sz w:val="21"/>
                <w:szCs w:val="21"/>
              </w:rPr>
              <w:pPrChange w:id="4128" w:author="Donovan Goode [2]" w:date="2018-11-09T10:05:00Z">
                <w:pPr>
                  <w:shd w:val="clear" w:color="auto" w:fill="1E1E1E"/>
                  <w:spacing w:line="285" w:lineRule="atLeast"/>
                </w:pPr>
              </w:pPrChange>
            </w:pPr>
            <w:del w:id="4129" w:author="Donovan Goode [2]" w:date="2018-11-09T10:04:00Z">
              <w:r w:rsidRPr="007520B6" w:rsidDel="008B6AF4">
                <w:rPr>
                  <w:rFonts w:ascii="Consolas" w:eastAsia="Times New Roman" w:hAnsi="Consolas" w:cs="Times New Roman"/>
                  <w:color w:val="D4D4D4"/>
                  <w:sz w:val="21"/>
                  <w:szCs w:val="21"/>
                </w:rPr>
                <w:delText>        </w:delText>
              </w:r>
            </w:del>
          </w:p>
          <w:p w14:paraId="407F6E3C" w14:textId="77777777" w:rsidR="00ED1509" w:rsidRPr="007520B6" w:rsidDel="008B6AF4" w:rsidRDefault="00ED1509">
            <w:pPr>
              <w:pStyle w:val="Heading1Numbered"/>
              <w:rPr>
                <w:del w:id="4130" w:author="Donovan Goode [2]" w:date="2018-11-09T10:04:00Z"/>
                <w:rFonts w:ascii="Consolas" w:eastAsia="Times New Roman" w:hAnsi="Consolas" w:cs="Times New Roman"/>
                <w:color w:val="D4D4D4"/>
                <w:sz w:val="21"/>
                <w:szCs w:val="21"/>
              </w:rPr>
              <w:pPrChange w:id="4131" w:author="Donovan Goode [2]" w:date="2018-11-09T10:05:00Z">
                <w:pPr>
                  <w:shd w:val="clear" w:color="auto" w:fill="1E1E1E"/>
                  <w:spacing w:line="285" w:lineRule="atLeast"/>
                </w:pPr>
              </w:pPrChange>
            </w:pPr>
            <w:del w:id="4132" w:author="Donovan Goode [2]" w:date="2018-11-09T10:04:00Z">
              <w:r w:rsidRPr="007520B6" w:rsidDel="008B6AF4">
                <w:rPr>
                  <w:rFonts w:ascii="Consolas" w:eastAsia="Times New Roman" w:hAnsi="Consolas" w:cs="Times New Roman"/>
                  <w:color w:val="D7BA7D"/>
                  <w:sz w:val="21"/>
                  <w:szCs w:val="21"/>
                </w:rPr>
                <w:delText>#AudienceSelector li a</w:delText>
              </w:r>
              <w:r w:rsidRPr="007520B6" w:rsidDel="008B6AF4">
                <w:rPr>
                  <w:rFonts w:ascii="Consolas" w:eastAsia="Times New Roman" w:hAnsi="Consolas" w:cs="Times New Roman"/>
                  <w:color w:val="D4D4D4"/>
                  <w:sz w:val="21"/>
                  <w:szCs w:val="21"/>
                </w:rPr>
                <w:delText xml:space="preserve"> {</w:delText>
              </w:r>
            </w:del>
          </w:p>
          <w:p w14:paraId="73B4CF35" w14:textId="77777777" w:rsidR="00ED1509" w:rsidRPr="007520B6" w:rsidDel="008B6AF4" w:rsidRDefault="00ED1509">
            <w:pPr>
              <w:pStyle w:val="Heading1Numbered"/>
              <w:rPr>
                <w:del w:id="4133" w:author="Donovan Goode [2]" w:date="2018-11-09T10:04:00Z"/>
                <w:rFonts w:ascii="Consolas" w:eastAsia="Times New Roman" w:hAnsi="Consolas" w:cs="Times New Roman"/>
                <w:color w:val="D4D4D4"/>
                <w:sz w:val="21"/>
                <w:szCs w:val="21"/>
              </w:rPr>
              <w:pPrChange w:id="4134" w:author="Donovan Goode [2]" w:date="2018-11-09T10:05:00Z">
                <w:pPr>
                  <w:shd w:val="clear" w:color="auto" w:fill="1E1E1E"/>
                  <w:spacing w:line="285" w:lineRule="atLeast"/>
                </w:pPr>
              </w:pPrChange>
            </w:pPr>
            <w:del w:id="413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A7E152B" w14:textId="77777777" w:rsidR="00ED1509" w:rsidRPr="007520B6" w:rsidDel="008B6AF4" w:rsidRDefault="00ED1509">
            <w:pPr>
              <w:pStyle w:val="Heading1Numbered"/>
              <w:rPr>
                <w:del w:id="4136" w:author="Donovan Goode [2]" w:date="2018-11-09T10:04:00Z"/>
                <w:rFonts w:ascii="Consolas" w:eastAsia="Times New Roman" w:hAnsi="Consolas" w:cs="Times New Roman"/>
                <w:color w:val="D4D4D4"/>
                <w:sz w:val="21"/>
                <w:szCs w:val="21"/>
              </w:rPr>
              <w:pPrChange w:id="4137" w:author="Donovan Goode [2]" w:date="2018-11-09T10:05:00Z">
                <w:pPr>
                  <w:shd w:val="clear" w:color="auto" w:fill="1E1E1E"/>
                  <w:spacing w:line="285" w:lineRule="atLeast"/>
                </w:pPr>
              </w:pPrChange>
            </w:pPr>
            <w:del w:id="413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51FF08A2" w14:textId="77777777" w:rsidR="00ED1509" w:rsidRPr="007520B6" w:rsidDel="008B6AF4" w:rsidRDefault="00ED1509">
            <w:pPr>
              <w:pStyle w:val="Heading1Numbered"/>
              <w:rPr>
                <w:del w:id="4139" w:author="Donovan Goode [2]" w:date="2018-11-09T10:04:00Z"/>
                <w:rFonts w:ascii="Consolas" w:eastAsia="Times New Roman" w:hAnsi="Consolas" w:cs="Times New Roman"/>
                <w:color w:val="D4D4D4"/>
                <w:sz w:val="21"/>
                <w:szCs w:val="21"/>
              </w:rPr>
              <w:pPrChange w:id="4140" w:author="Donovan Goode [2]" w:date="2018-11-09T10:05:00Z">
                <w:pPr>
                  <w:shd w:val="clear" w:color="auto" w:fill="1E1E1E"/>
                  <w:spacing w:line="285" w:lineRule="atLeast"/>
                </w:pPr>
              </w:pPrChange>
            </w:pPr>
            <w:del w:id="414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FFB0BFD" w14:textId="77777777" w:rsidR="00ED1509" w:rsidRPr="007520B6" w:rsidDel="008B6AF4" w:rsidRDefault="00ED1509">
            <w:pPr>
              <w:pStyle w:val="Heading1Numbered"/>
              <w:rPr>
                <w:del w:id="4142" w:author="Donovan Goode [2]" w:date="2018-11-09T10:04:00Z"/>
                <w:rFonts w:ascii="Consolas" w:eastAsia="Times New Roman" w:hAnsi="Consolas" w:cs="Times New Roman"/>
                <w:color w:val="D4D4D4"/>
                <w:sz w:val="21"/>
                <w:szCs w:val="21"/>
              </w:rPr>
              <w:pPrChange w:id="4143" w:author="Donovan Goode [2]" w:date="2018-11-09T10:05:00Z">
                <w:pPr>
                  <w:shd w:val="clear" w:color="auto" w:fill="1E1E1E"/>
                  <w:spacing w:line="285" w:lineRule="atLeast"/>
                </w:pPr>
              </w:pPrChange>
            </w:pPr>
            <w:del w:id="414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#2E2E2E</w:delText>
              </w:r>
              <w:r w:rsidRPr="007520B6" w:rsidDel="008B6AF4">
                <w:rPr>
                  <w:rFonts w:ascii="Consolas" w:eastAsia="Times New Roman" w:hAnsi="Consolas" w:cs="Times New Roman"/>
                  <w:color w:val="D4D4D4"/>
                  <w:sz w:val="21"/>
                  <w:szCs w:val="21"/>
                </w:rPr>
                <w:delText>;</w:delText>
              </w:r>
            </w:del>
          </w:p>
          <w:p w14:paraId="1D07BA49" w14:textId="77777777" w:rsidR="00ED1509" w:rsidRPr="007520B6" w:rsidDel="008B6AF4" w:rsidRDefault="00ED1509">
            <w:pPr>
              <w:pStyle w:val="Heading1Numbered"/>
              <w:rPr>
                <w:del w:id="4145" w:author="Donovan Goode [2]" w:date="2018-11-09T10:04:00Z"/>
                <w:rFonts w:ascii="Consolas" w:eastAsia="Times New Roman" w:hAnsi="Consolas" w:cs="Times New Roman"/>
                <w:color w:val="D4D4D4"/>
                <w:sz w:val="21"/>
                <w:szCs w:val="21"/>
              </w:rPr>
              <w:pPrChange w:id="4146" w:author="Donovan Goode [2]" w:date="2018-11-09T10:05:00Z">
                <w:pPr>
                  <w:shd w:val="clear" w:color="auto" w:fill="1E1E1E"/>
                  <w:spacing w:line="285" w:lineRule="atLeast"/>
                </w:pPr>
              </w:pPrChange>
            </w:pPr>
            <w:del w:id="414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4C824009" w14:textId="77777777" w:rsidR="00ED1509" w:rsidRPr="007520B6" w:rsidDel="008B6AF4" w:rsidRDefault="00ED1509">
            <w:pPr>
              <w:pStyle w:val="Heading1Numbered"/>
              <w:rPr>
                <w:del w:id="4148" w:author="Donovan Goode [2]" w:date="2018-11-09T10:04:00Z"/>
                <w:rFonts w:ascii="Consolas" w:eastAsia="Times New Roman" w:hAnsi="Consolas" w:cs="Times New Roman"/>
                <w:color w:val="D4D4D4"/>
                <w:sz w:val="21"/>
                <w:szCs w:val="21"/>
              </w:rPr>
              <w:pPrChange w:id="4149" w:author="Donovan Goode [2]" w:date="2018-11-09T10:05:00Z">
                <w:pPr>
                  <w:shd w:val="clear" w:color="auto" w:fill="1E1E1E"/>
                  <w:spacing w:line="285" w:lineRule="atLeast"/>
                </w:pPr>
              </w:pPrChange>
            </w:pPr>
            <w:del w:id="415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3BDF77FB" w14:textId="77777777" w:rsidR="00ED1509" w:rsidRPr="007520B6" w:rsidDel="008B6AF4" w:rsidRDefault="00ED1509">
            <w:pPr>
              <w:pStyle w:val="Heading1Numbered"/>
              <w:rPr>
                <w:del w:id="4151" w:author="Donovan Goode [2]" w:date="2018-11-09T10:04:00Z"/>
                <w:rFonts w:ascii="Consolas" w:eastAsia="Times New Roman" w:hAnsi="Consolas" w:cs="Times New Roman"/>
                <w:color w:val="D4D4D4"/>
                <w:sz w:val="21"/>
                <w:szCs w:val="21"/>
              </w:rPr>
              <w:pPrChange w:id="4152" w:author="Donovan Goode [2]" w:date="2018-11-09T10:05:00Z">
                <w:pPr>
                  <w:shd w:val="clear" w:color="auto" w:fill="1E1E1E"/>
                  <w:spacing w:line="285" w:lineRule="atLeast"/>
                </w:pPr>
              </w:pPrChange>
            </w:pPr>
            <w:del w:id="415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070AA271" w14:textId="77777777" w:rsidR="00ED1509" w:rsidRPr="007520B6" w:rsidDel="008B6AF4" w:rsidRDefault="00ED1509">
            <w:pPr>
              <w:pStyle w:val="Heading1Numbered"/>
              <w:rPr>
                <w:del w:id="4154" w:author="Donovan Goode [2]" w:date="2018-11-09T10:04:00Z"/>
                <w:rFonts w:ascii="Consolas" w:eastAsia="Times New Roman" w:hAnsi="Consolas" w:cs="Times New Roman"/>
                <w:color w:val="D4D4D4"/>
                <w:sz w:val="21"/>
                <w:szCs w:val="21"/>
              </w:rPr>
              <w:pPrChange w:id="4155" w:author="Donovan Goode [2]" w:date="2018-11-09T10:05:00Z">
                <w:pPr>
                  <w:shd w:val="clear" w:color="auto" w:fill="1E1E1E"/>
                  <w:spacing w:line="285" w:lineRule="atLeast"/>
                </w:pPr>
              </w:pPrChange>
            </w:pPr>
            <w:del w:id="415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3E067CC0" w14:textId="77777777" w:rsidR="00ED1509" w:rsidRPr="007520B6" w:rsidDel="008B6AF4" w:rsidRDefault="00ED1509">
            <w:pPr>
              <w:pStyle w:val="Heading1Numbered"/>
              <w:rPr>
                <w:del w:id="4157" w:author="Donovan Goode [2]" w:date="2018-11-09T10:04:00Z"/>
                <w:rFonts w:ascii="Consolas" w:eastAsia="Times New Roman" w:hAnsi="Consolas" w:cs="Times New Roman"/>
                <w:color w:val="D4D4D4"/>
                <w:sz w:val="21"/>
                <w:szCs w:val="21"/>
              </w:rPr>
              <w:pPrChange w:id="4158" w:author="Donovan Goode [2]" w:date="2018-11-09T10:05:00Z">
                <w:pPr>
                  <w:shd w:val="clear" w:color="auto" w:fill="1E1E1E"/>
                  <w:spacing w:line="285" w:lineRule="atLeast"/>
                </w:pPr>
              </w:pPrChange>
            </w:pPr>
            <w:del w:id="4159" w:author="Donovan Goode [2]" w:date="2018-11-09T10:04:00Z">
              <w:r w:rsidRPr="007520B6" w:rsidDel="008B6AF4">
                <w:rPr>
                  <w:rFonts w:ascii="Consolas" w:eastAsia="Times New Roman" w:hAnsi="Consolas" w:cs="Times New Roman"/>
                  <w:color w:val="D4D4D4"/>
                  <w:sz w:val="21"/>
                  <w:szCs w:val="21"/>
                </w:rPr>
                <w:delText>}</w:delText>
              </w:r>
            </w:del>
          </w:p>
          <w:p w14:paraId="19ECB854" w14:textId="77777777" w:rsidR="00ED1509" w:rsidRPr="007520B6" w:rsidDel="008B6AF4" w:rsidRDefault="00ED1509">
            <w:pPr>
              <w:pStyle w:val="Heading1Numbered"/>
              <w:rPr>
                <w:del w:id="4160" w:author="Donovan Goode [2]" w:date="2018-11-09T10:04:00Z"/>
                <w:rFonts w:ascii="Consolas" w:eastAsia="Times New Roman" w:hAnsi="Consolas" w:cs="Times New Roman"/>
                <w:color w:val="D4D4D4"/>
                <w:sz w:val="21"/>
                <w:szCs w:val="21"/>
              </w:rPr>
              <w:pPrChange w:id="4161" w:author="Donovan Goode [2]" w:date="2018-11-09T10:05:00Z">
                <w:pPr>
                  <w:shd w:val="clear" w:color="auto" w:fill="1E1E1E"/>
                  <w:spacing w:line="285" w:lineRule="atLeast"/>
                </w:pPr>
              </w:pPrChange>
            </w:pPr>
            <w:del w:id="4162" w:author="Donovan Goode [2]" w:date="2018-11-09T10:04:00Z">
              <w:r w:rsidRPr="007520B6" w:rsidDel="008B6AF4">
                <w:rPr>
                  <w:rFonts w:ascii="Consolas" w:eastAsia="Times New Roman" w:hAnsi="Consolas" w:cs="Times New Roman"/>
                  <w:color w:val="D4D4D4"/>
                  <w:sz w:val="21"/>
                  <w:szCs w:val="21"/>
                </w:rPr>
                <w:delText>        </w:delText>
              </w:r>
            </w:del>
          </w:p>
          <w:p w14:paraId="29683B8B" w14:textId="77777777" w:rsidR="00ED1509" w:rsidRPr="007520B6" w:rsidDel="008B6AF4" w:rsidRDefault="00ED1509">
            <w:pPr>
              <w:pStyle w:val="Heading1Numbered"/>
              <w:rPr>
                <w:del w:id="4163" w:author="Donovan Goode [2]" w:date="2018-11-09T10:04:00Z"/>
                <w:rFonts w:ascii="Consolas" w:eastAsia="Times New Roman" w:hAnsi="Consolas" w:cs="Times New Roman"/>
                <w:color w:val="D4D4D4"/>
                <w:sz w:val="21"/>
                <w:szCs w:val="21"/>
              </w:rPr>
              <w:pPrChange w:id="4164" w:author="Donovan Goode [2]" w:date="2018-11-09T10:05:00Z">
                <w:pPr>
                  <w:shd w:val="clear" w:color="auto" w:fill="1E1E1E"/>
                  <w:spacing w:line="285" w:lineRule="atLeast"/>
                </w:pPr>
              </w:pPrChange>
            </w:pPr>
            <w:del w:id="4165" w:author="Donovan Goode [2]" w:date="2018-11-09T10:04:00Z">
              <w:r w:rsidRPr="007520B6" w:rsidDel="008B6AF4">
                <w:rPr>
                  <w:rFonts w:ascii="Consolas" w:eastAsia="Times New Roman" w:hAnsi="Consolas" w:cs="Times New Roman"/>
                  <w:color w:val="D7BA7D"/>
                  <w:sz w:val="21"/>
                  <w:szCs w:val="21"/>
                </w:rPr>
                <w:delText>#AudienceSelector li a:hover</w:delText>
              </w:r>
              <w:r w:rsidRPr="007520B6" w:rsidDel="008B6AF4">
                <w:rPr>
                  <w:rFonts w:ascii="Consolas" w:eastAsia="Times New Roman" w:hAnsi="Consolas" w:cs="Times New Roman"/>
                  <w:color w:val="D4D4D4"/>
                  <w:sz w:val="21"/>
                  <w:szCs w:val="21"/>
                </w:rPr>
                <w:delText xml:space="preserve"> {</w:delText>
              </w:r>
            </w:del>
          </w:p>
          <w:p w14:paraId="1EC112D9" w14:textId="77777777" w:rsidR="00ED1509" w:rsidRPr="007520B6" w:rsidDel="008B6AF4" w:rsidRDefault="00ED1509">
            <w:pPr>
              <w:pStyle w:val="Heading1Numbered"/>
              <w:rPr>
                <w:del w:id="4166" w:author="Donovan Goode [2]" w:date="2018-11-09T10:04:00Z"/>
                <w:rFonts w:ascii="Consolas" w:eastAsia="Times New Roman" w:hAnsi="Consolas" w:cs="Times New Roman"/>
                <w:color w:val="D4D4D4"/>
                <w:sz w:val="21"/>
                <w:szCs w:val="21"/>
              </w:rPr>
              <w:pPrChange w:id="4167" w:author="Donovan Goode [2]" w:date="2018-11-09T10:05:00Z">
                <w:pPr>
                  <w:shd w:val="clear" w:color="auto" w:fill="1E1E1E"/>
                  <w:spacing w:line="285" w:lineRule="atLeast"/>
                </w:pPr>
              </w:pPrChange>
            </w:pPr>
            <w:del w:id="416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'https://www.opm.gov/img/Home/audience_hover.png'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FFCD004" w14:textId="77777777" w:rsidR="00ED1509" w:rsidRPr="007520B6" w:rsidDel="008B6AF4" w:rsidRDefault="00ED1509">
            <w:pPr>
              <w:pStyle w:val="Heading1Numbered"/>
              <w:rPr>
                <w:del w:id="4169" w:author="Donovan Goode [2]" w:date="2018-11-09T10:04:00Z"/>
                <w:rFonts w:ascii="Consolas" w:eastAsia="Times New Roman" w:hAnsi="Consolas" w:cs="Times New Roman"/>
                <w:color w:val="D4D4D4"/>
                <w:sz w:val="21"/>
                <w:szCs w:val="21"/>
              </w:rPr>
              <w:pPrChange w:id="4170" w:author="Donovan Goode [2]" w:date="2018-11-09T10:05:00Z">
                <w:pPr>
                  <w:shd w:val="clear" w:color="auto" w:fill="1E1E1E"/>
                  <w:spacing w:line="285" w:lineRule="atLeast"/>
                </w:pPr>
              </w:pPrChange>
            </w:pPr>
            <w:del w:id="417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0C52AB4" w14:textId="77777777" w:rsidR="00ED1509" w:rsidRPr="007520B6" w:rsidDel="008B6AF4" w:rsidRDefault="00ED1509">
            <w:pPr>
              <w:pStyle w:val="Heading1Numbered"/>
              <w:rPr>
                <w:del w:id="4172" w:author="Donovan Goode [2]" w:date="2018-11-09T10:04:00Z"/>
                <w:rFonts w:ascii="Consolas" w:eastAsia="Times New Roman" w:hAnsi="Consolas" w:cs="Times New Roman"/>
                <w:color w:val="D4D4D4"/>
                <w:sz w:val="21"/>
                <w:szCs w:val="21"/>
              </w:rPr>
              <w:pPrChange w:id="4173" w:author="Donovan Goode [2]" w:date="2018-11-09T10:05:00Z">
                <w:pPr>
                  <w:shd w:val="clear" w:color="auto" w:fill="1E1E1E"/>
                  <w:spacing w:line="285" w:lineRule="atLeast"/>
                </w:pPr>
              </w:pPrChange>
            </w:pPr>
            <w:del w:id="417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370421F8" w14:textId="77777777" w:rsidR="00ED1509" w:rsidRPr="007520B6" w:rsidDel="008B6AF4" w:rsidRDefault="00ED1509">
            <w:pPr>
              <w:pStyle w:val="Heading1Numbered"/>
              <w:rPr>
                <w:del w:id="4175" w:author="Donovan Goode [2]" w:date="2018-11-09T10:04:00Z"/>
                <w:rFonts w:ascii="Consolas" w:eastAsia="Times New Roman" w:hAnsi="Consolas" w:cs="Times New Roman"/>
                <w:color w:val="D4D4D4"/>
                <w:sz w:val="21"/>
                <w:szCs w:val="21"/>
              </w:rPr>
              <w:pPrChange w:id="4176" w:author="Donovan Goode [2]" w:date="2018-11-09T10:05:00Z">
                <w:pPr>
                  <w:shd w:val="clear" w:color="auto" w:fill="1E1E1E"/>
                  <w:spacing w:line="285" w:lineRule="atLeast"/>
                </w:pPr>
              </w:pPrChange>
            </w:pPr>
            <w:del w:id="4177" w:author="Donovan Goode [2]" w:date="2018-11-09T10:04:00Z">
              <w:r w:rsidRPr="007520B6" w:rsidDel="008B6AF4">
                <w:rPr>
                  <w:rFonts w:ascii="Consolas" w:eastAsia="Times New Roman" w:hAnsi="Consolas" w:cs="Times New Roman"/>
                  <w:color w:val="D4D4D4"/>
                  <w:sz w:val="21"/>
                  <w:szCs w:val="21"/>
                </w:rPr>
                <w:delText>}</w:delText>
              </w:r>
            </w:del>
          </w:p>
          <w:p w14:paraId="3497F41F" w14:textId="77777777" w:rsidR="00ED1509" w:rsidRPr="007520B6" w:rsidDel="008B6AF4" w:rsidRDefault="00ED1509">
            <w:pPr>
              <w:pStyle w:val="Heading1Numbered"/>
              <w:rPr>
                <w:del w:id="4178" w:author="Donovan Goode [2]" w:date="2018-11-09T10:04:00Z"/>
                <w:rFonts w:ascii="Consolas" w:eastAsia="Times New Roman" w:hAnsi="Consolas" w:cs="Times New Roman"/>
                <w:color w:val="D4D4D4"/>
                <w:sz w:val="21"/>
                <w:szCs w:val="21"/>
              </w:rPr>
              <w:pPrChange w:id="4179" w:author="Donovan Goode [2]" w:date="2018-11-09T10:05:00Z">
                <w:pPr>
                  <w:shd w:val="clear" w:color="auto" w:fill="1E1E1E"/>
                  <w:spacing w:line="285" w:lineRule="atLeast"/>
                </w:pPr>
              </w:pPrChange>
            </w:pPr>
            <w:del w:id="4180" w:author="Donovan Goode [2]" w:date="2018-11-09T10:04:00Z">
              <w:r w:rsidRPr="007520B6" w:rsidDel="008B6AF4">
                <w:rPr>
                  <w:rFonts w:ascii="Consolas" w:eastAsia="Times New Roman" w:hAnsi="Consolas" w:cs="Times New Roman"/>
                  <w:color w:val="D4D4D4"/>
                  <w:sz w:val="21"/>
                  <w:szCs w:val="21"/>
                </w:rPr>
                <w:delText>        </w:delText>
              </w:r>
            </w:del>
          </w:p>
          <w:p w14:paraId="447D189C" w14:textId="77777777" w:rsidR="00ED1509" w:rsidRPr="007520B6" w:rsidDel="008B6AF4" w:rsidRDefault="00ED1509">
            <w:pPr>
              <w:pStyle w:val="Heading1Numbered"/>
              <w:rPr>
                <w:del w:id="4181" w:author="Donovan Goode [2]" w:date="2018-11-09T10:04:00Z"/>
                <w:rFonts w:ascii="Consolas" w:eastAsia="Times New Roman" w:hAnsi="Consolas" w:cs="Times New Roman"/>
                <w:color w:val="D4D4D4"/>
                <w:sz w:val="21"/>
                <w:szCs w:val="21"/>
              </w:rPr>
              <w:pPrChange w:id="4182" w:author="Donovan Goode [2]" w:date="2018-11-09T10:05:00Z">
                <w:pPr>
                  <w:shd w:val="clear" w:color="auto" w:fill="1E1E1E"/>
                  <w:spacing w:line="285" w:lineRule="atLeast"/>
                </w:pPr>
              </w:pPrChange>
            </w:pPr>
            <w:del w:id="4183" w:author="Donovan Goode [2]" w:date="2018-11-09T10:04:00Z">
              <w:r w:rsidRPr="007520B6" w:rsidDel="008B6AF4">
                <w:rPr>
                  <w:rFonts w:ascii="Consolas" w:eastAsia="Times New Roman" w:hAnsi="Consolas" w:cs="Times New Roman"/>
                  <w:color w:val="D7BA7D"/>
                  <w:sz w:val="21"/>
                  <w:szCs w:val="21"/>
                </w:rPr>
                <w:delText>#AudienceSelector li a.current</w:delText>
              </w:r>
              <w:r w:rsidRPr="007520B6" w:rsidDel="008B6AF4">
                <w:rPr>
                  <w:rFonts w:ascii="Consolas" w:eastAsia="Times New Roman" w:hAnsi="Consolas" w:cs="Times New Roman"/>
                  <w:color w:val="D4D4D4"/>
                  <w:sz w:val="21"/>
                  <w:szCs w:val="21"/>
                </w:rPr>
                <w:delText xml:space="preserve"> {</w:delText>
              </w:r>
            </w:del>
          </w:p>
          <w:p w14:paraId="0E26003A" w14:textId="77777777" w:rsidR="00ED1509" w:rsidRPr="007520B6" w:rsidDel="008B6AF4" w:rsidRDefault="00ED1509">
            <w:pPr>
              <w:pStyle w:val="Heading1Numbered"/>
              <w:rPr>
                <w:del w:id="4184" w:author="Donovan Goode [2]" w:date="2018-11-09T10:04:00Z"/>
                <w:rFonts w:ascii="Consolas" w:eastAsia="Times New Roman" w:hAnsi="Consolas" w:cs="Times New Roman"/>
                <w:color w:val="D4D4D4"/>
                <w:sz w:val="21"/>
                <w:szCs w:val="21"/>
              </w:rPr>
              <w:pPrChange w:id="4185" w:author="Donovan Goode [2]" w:date="2018-11-09T10:05:00Z">
                <w:pPr>
                  <w:shd w:val="clear" w:color="auto" w:fill="1E1E1E"/>
                  <w:spacing w:line="285" w:lineRule="atLeast"/>
                </w:pPr>
              </w:pPrChange>
            </w:pPr>
            <w:del w:id="41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'https://www.opm.gov/img/Home/audience_selected.png'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2E36598" w14:textId="77777777" w:rsidR="00ED1509" w:rsidRPr="007520B6" w:rsidDel="008B6AF4" w:rsidRDefault="00ED1509">
            <w:pPr>
              <w:pStyle w:val="Heading1Numbered"/>
              <w:rPr>
                <w:del w:id="4187" w:author="Donovan Goode [2]" w:date="2018-11-09T10:04:00Z"/>
                <w:rFonts w:ascii="Consolas" w:eastAsia="Times New Roman" w:hAnsi="Consolas" w:cs="Times New Roman"/>
                <w:color w:val="D4D4D4"/>
                <w:sz w:val="21"/>
                <w:szCs w:val="21"/>
              </w:rPr>
              <w:pPrChange w:id="4188" w:author="Donovan Goode [2]" w:date="2018-11-09T10:05:00Z">
                <w:pPr>
                  <w:shd w:val="clear" w:color="auto" w:fill="1E1E1E"/>
                  <w:spacing w:line="285" w:lineRule="atLeast"/>
                </w:pPr>
              </w:pPrChange>
            </w:pPr>
            <w:del w:id="418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48BD5EB8" w14:textId="77777777" w:rsidR="00ED1509" w:rsidRPr="007520B6" w:rsidDel="008B6AF4" w:rsidRDefault="00ED1509">
            <w:pPr>
              <w:pStyle w:val="Heading1Numbered"/>
              <w:rPr>
                <w:del w:id="4190" w:author="Donovan Goode [2]" w:date="2018-11-09T10:04:00Z"/>
                <w:rFonts w:ascii="Consolas" w:eastAsia="Times New Roman" w:hAnsi="Consolas" w:cs="Times New Roman"/>
                <w:color w:val="D4D4D4"/>
                <w:sz w:val="21"/>
                <w:szCs w:val="21"/>
              </w:rPr>
              <w:pPrChange w:id="4191" w:author="Donovan Goode [2]" w:date="2018-11-09T10:05:00Z">
                <w:pPr>
                  <w:shd w:val="clear" w:color="auto" w:fill="1E1E1E"/>
                  <w:spacing w:line="285" w:lineRule="atLeast"/>
                </w:pPr>
              </w:pPrChange>
            </w:pPr>
            <w:del w:id="4192" w:author="Donovan Goode [2]" w:date="2018-11-09T10:04:00Z">
              <w:r w:rsidRPr="007520B6" w:rsidDel="008B6AF4">
                <w:rPr>
                  <w:rFonts w:ascii="Consolas" w:eastAsia="Times New Roman" w:hAnsi="Consolas" w:cs="Times New Roman"/>
                  <w:color w:val="D4D4D4"/>
                  <w:sz w:val="21"/>
                  <w:szCs w:val="21"/>
                </w:rPr>
                <w:delText>}</w:delText>
              </w:r>
            </w:del>
          </w:p>
          <w:p w14:paraId="23E7A544" w14:textId="77777777" w:rsidR="00ED1509" w:rsidRPr="007520B6" w:rsidDel="008B6AF4" w:rsidRDefault="00ED1509">
            <w:pPr>
              <w:pStyle w:val="Heading1Numbered"/>
              <w:rPr>
                <w:del w:id="4193" w:author="Donovan Goode [2]" w:date="2018-11-09T10:04:00Z"/>
                <w:rFonts w:ascii="Consolas" w:eastAsia="Times New Roman" w:hAnsi="Consolas" w:cs="Times New Roman"/>
                <w:color w:val="D4D4D4"/>
                <w:sz w:val="21"/>
                <w:szCs w:val="21"/>
              </w:rPr>
              <w:pPrChange w:id="4194" w:author="Donovan Goode [2]" w:date="2018-11-09T10:05:00Z">
                <w:pPr>
                  <w:shd w:val="clear" w:color="auto" w:fill="1E1E1E"/>
                  <w:spacing w:line="285" w:lineRule="atLeast"/>
                </w:pPr>
              </w:pPrChange>
            </w:pPr>
            <w:del w:id="4195" w:author="Donovan Goode [2]" w:date="2018-11-09T10:04:00Z">
              <w:r w:rsidRPr="007520B6" w:rsidDel="008B6AF4">
                <w:rPr>
                  <w:rFonts w:ascii="Consolas" w:eastAsia="Times New Roman" w:hAnsi="Consolas" w:cs="Times New Roman"/>
                  <w:color w:val="D4D4D4"/>
                  <w:sz w:val="21"/>
                  <w:szCs w:val="21"/>
                </w:rPr>
                <w:delText>        </w:delText>
              </w:r>
            </w:del>
          </w:p>
          <w:p w14:paraId="08BBF52D" w14:textId="77777777" w:rsidR="00ED1509" w:rsidRPr="007520B6" w:rsidDel="008B6AF4" w:rsidRDefault="00ED1509">
            <w:pPr>
              <w:pStyle w:val="Heading1Numbered"/>
              <w:rPr>
                <w:del w:id="4196" w:author="Donovan Goode [2]" w:date="2018-11-09T10:04:00Z"/>
                <w:rFonts w:ascii="Consolas" w:eastAsia="Times New Roman" w:hAnsi="Consolas" w:cs="Times New Roman"/>
                <w:color w:val="D4D4D4"/>
                <w:sz w:val="21"/>
                <w:szCs w:val="21"/>
              </w:rPr>
              <w:pPrChange w:id="4197" w:author="Donovan Goode [2]" w:date="2018-11-09T10:05:00Z">
                <w:pPr>
                  <w:shd w:val="clear" w:color="auto" w:fill="1E1E1E"/>
                  <w:spacing w:line="285" w:lineRule="atLeast"/>
                </w:pPr>
              </w:pPrChange>
            </w:pPr>
            <w:del w:id="4198" w:author="Donovan Goode [2]" w:date="2018-11-09T10:04:00Z">
              <w:r w:rsidRPr="007520B6" w:rsidDel="008B6AF4">
                <w:rPr>
                  <w:rFonts w:ascii="Consolas" w:eastAsia="Times New Roman" w:hAnsi="Consolas" w:cs="Times New Roman"/>
                  <w:color w:val="D7BA7D"/>
                  <w:sz w:val="21"/>
                  <w:szCs w:val="21"/>
                </w:rPr>
                <w:delText>.audienceSlides</w:delText>
              </w:r>
              <w:r w:rsidRPr="007520B6" w:rsidDel="008B6AF4">
                <w:rPr>
                  <w:rFonts w:ascii="Consolas" w:eastAsia="Times New Roman" w:hAnsi="Consolas" w:cs="Times New Roman"/>
                  <w:color w:val="D4D4D4"/>
                  <w:sz w:val="21"/>
                  <w:szCs w:val="21"/>
                </w:rPr>
                <w:delText xml:space="preserve"> {</w:delText>
              </w:r>
            </w:del>
          </w:p>
          <w:p w14:paraId="2DB98029" w14:textId="77777777" w:rsidR="00ED1509" w:rsidRPr="007520B6" w:rsidDel="008B6AF4" w:rsidRDefault="00ED1509">
            <w:pPr>
              <w:pStyle w:val="Heading1Numbered"/>
              <w:rPr>
                <w:del w:id="4199" w:author="Donovan Goode [2]" w:date="2018-11-09T10:04:00Z"/>
                <w:rFonts w:ascii="Consolas" w:eastAsia="Times New Roman" w:hAnsi="Consolas" w:cs="Times New Roman"/>
                <w:color w:val="D4D4D4"/>
                <w:sz w:val="21"/>
                <w:szCs w:val="21"/>
              </w:rPr>
              <w:pPrChange w:id="4200" w:author="Donovan Goode [2]" w:date="2018-11-09T10:05:00Z">
                <w:pPr>
                  <w:shd w:val="clear" w:color="auto" w:fill="1E1E1E"/>
                  <w:spacing w:line="285" w:lineRule="atLeast"/>
                </w:pPr>
              </w:pPrChange>
            </w:pPr>
            <w:del w:id="420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4076834E" w14:textId="77777777" w:rsidR="00ED1509" w:rsidRPr="007520B6" w:rsidDel="008B6AF4" w:rsidRDefault="00ED1509">
            <w:pPr>
              <w:pStyle w:val="Heading1Numbered"/>
              <w:rPr>
                <w:del w:id="4202" w:author="Donovan Goode [2]" w:date="2018-11-09T10:04:00Z"/>
                <w:rFonts w:ascii="Consolas" w:eastAsia="Times New Roman" w:hAnsi="Consolas" w:cs="Times New Roman"/>
                <w:color w:val="D4D4D4"/>
                <w:sz w:val="21"/>
                <w:szCs w:val="21"/>
              </w:rPr>
              <w:pPrChange w:id="4203" w:author="Donovan Goode [2]" w:date="2018-11-09T10:05:00Z">
                <w:pPr>
                  <w:shd w:val="clear" w:color="auto" w:fill="1E1E1E"/>
                  <w:spacing w:line="285" w:lineRule="atLeast"/>
                </w:pPr>
              </w:pPrChange>
            </w:pPr>
            <w:del w:id="420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725px</w:delText>
              </w:r>
              <w:r w:rsidRPr="007520B6" w:rsidDel="008B6AF4">
                <w:rPr>
                  <w:rFonts w:ascii="Consolas" w:eastAsia="Times New Roman" w:hAnsi="Consolas" w:cs="Times New Roman"/>
                  <w:color w:val="D4D4D4"/>
                  <w:sz w:val="21"/>
                  <w:szCs w:val="21"/>
                </w:rPr>
                <w:delText>;</w:delText>
              </w:r>
            </w:del>
          </w:p>
          <w:p w14:paraId="1D981C15" w14:textId="77777777" w:rsidR="00ED1509" w:rsidRPr="007520B6" w:rsidDel="008B6AF4" w:rsidRDefault="00ED1509">
            <w:pPr>
              <w:pStyle w:val="Heading1Numbered"/>
              <w:rPr>
                <w:del w:id="4205" w:author="Donovan Goode [2]" w:date="2018-11-09T10:04:00Z"/>
                <w:rFonts w:ascii="Consolas" w:eastAsia="Times New Roman" w:hAnsi="Consolas" w:cs="Times New Roman"/>
                <w:color w:val="D4D4D4"/>
                <w:sz w:val="21"/>
                <w:szCs w:val="21"/>
              </w:rPr>
              <w:pPrChange w:id="4206" w:author="Donovan Goode [2]" w:date="2018-11-09T10:05:00Z">
                <w:pPr>
                  <w:shd w:val="clear" w:color="auto" w:fill="1E1E1E"/>
                  <w:spacing w:line="285" w:lineRule="atLeast"/>
                </w:pPr>
              </w:pPrChange>
            </w:pPr>
            <w:del w:id="420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165px</w:delText>
              </w:r>
              <w:r w:rsidRPr="007520B6" w:rsidDel="008B6AF4">
                <w:rPr>
                  <w:rFonts w:ascii="Consolas" w:eastAsia="Times New Roman" w:hAnsi="Consolas" w:cs="Times New Roman"/>
                  <w:color w:val="D4D4D4"/>
                  <w:sz w:val="21"/>
                  <w:szCs w:val="21"/>
                </w:rPr>
                <w:delText>;</w:delText>
              </w:r>
            </w:del>
          </w:p>
          <w:p w14:paraId="6F7A15D0" w14:textId="77777777" w:rsidR="00ED1509" w:rsidRPr="007520B6" w:rsidDel="008B6AF4" w:rsidRDefault="00ED1509">
            <w:pPr>
              <w:pStyle w:val="Heading1Numbered"/>
              <w:rPr>
                <w:del w:id="4208" w:author="Donovan Goode [2]" w:date="2018-11-09T10:04:00Z"/>
                <w:rFonts w:ascii="Consolas" w:eastAsia="Times New Roman" w:hAnsi="Consolas" w:cs="Times New Roman"/>
                <w:color w:val="D4D4D4"/>
                <w:sz w:val="21"/>
                <w:szCs w:val="21"/>
              </w:rPr>
              <w:pPrChange w:id="4209" w:author="Donovan Goode [2]" w:date="2018-11-09T10:05:00Z">
                <w:pPr>
                  <w:shd w:val="clear" w:color="auto" w:fill="1E1E1E"/>
                  <w:spacing w:line="285" w:lineRule="atLeast"/>
                </w:pPr>
              </w:pPrChange>
            </w:pPr>
            <w:del w:id="421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9A3B1A4" w14:textId="77777777" w:rsidR="00ED1509" w:rsidRPr="007520B6" w:rsidDel="008B6AF4" w:rsidRDefault="00ED1509">
            <w:pPr>
              <w:pStyle w:val="Heading1Numbered"/>
              <w:rPr>
                <w:del w:id="4211" w:author="Donovan Goode [2]" w:date="2018-11-09T10:04:00Z"/>
                <w:rFonts w:ascii="Consolas" w:eastAsia="Times New Roman" w:hAnsi="Consolas" w:cs="Times New Roman"/>
                <w:color w:val="D4D4D4"/>
                <w:sz w:val="21"/>
                <w:szCs w:val="21"/>
              </w:rPr>
              <w:pPrChange w:id="4212" w:author="Donovan Goode [2]" w:date="2018-11-09T10:05:00Z">
                <w:pPr>
                  <w:shd w:val="clear" w:color="auto" w:fill="1E1E1E"/>
                  <w:spacing w:line="285" w:lineRule="atLeast"/>
                </w:pPr>
              </w:pPrChange>
            </w:pPr>
            <w:del w:id="421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7E2BBC4" w14:textId="77777777" w:rsidR="00ED1509" w:rsidRPr="007520B6" w:rsidDel="008B6AF4" w:rsidRDefault="00ED1509">
            <w:pPr>
              <w:pStyle w:val="Heading1Numbered"/>
              <w:rPr>
                <w:del w:id="4214" w:author="Donovan Goode [2]" w:date="2018-11-09T10:04:00Z"/>
                <w:rFonts w:ascii="Consolas" w:eastAsia="Times New Roman" w:hAnsi="Consolas" w:cs="Times New Roman"/>
                <w:color w:val="D4D4D4"/>
                <w:sz w:val="21"/>
                <w:szCs w:val="21"/>
              </w:rPr>
              <w:pPrChange w:id="4215" w:author="Donovan Goode [2]" w:date="2018-11-09T10:05:00Z">
                <w:pPr>
                  <w:shd w:val="clear" w:color="auto" w:fill="1E1E1E"/>
                  <w:spacing w:line="285" w:lineRule="atLeast"/>
                </w:pPr>
              </w:pPrChange>
            </w:pPr>
            <w:del w:id="4216" w:author="Donovan Goode [2]" w:date="2018-11-09T10:04:00Z">
              <w:r w:rsidRPr="007520B6" w:rsidDel="008B6AF4">
                <w:rPr>
                  <w:rFonts w:ascii="Consolas" w:eastAsia="Times New Roman" w:hAnsi="Consolas" w:cs="Times New Roman"/>
                  <w:color w:val="D4D4D4"/>
                  <w:sz w:val="21"/>
                  <w:szCs w:val="21"/>
                </w:rPr>
                <w:delText>}</w:delText>
              </w:r>
            </w:del>
          </w:p>
          <w:p w14:paraId="304A2A37" w14:textId="77777777" w:rsidR="00ED1509" w:rsidRPr="007520B6" w:rsidDel="008B6AF4" w:rsidRDefault="00ED1509">
            <w:pPr>
              <w:pStyle w:val="Heading1Numbered"/>
              <w:rPr>
                <w:del w:id="4217" w:author="Donovan Goode [2]" w:date="2018-11-09T10:04:00Z"/>
                <w:rFonts w:ascii="Consolas" w:eastAsia="Times New Roman" w:hAnsi="Consolas" w:cs="Times New Roman"/>
                <w:color w:val="D4D4D4"/>
                <w:sz w:val="21"/>
                <w:szCs w:val="21"/>
              </w:rPr>
              <w:pPrChange w:id="4218" w:author="Donovan Goode [2]" w:date="2018-11-09T10:05:00Z">
                <w:pPr>
                  <w:shd w:val="clear" w:color="auto" w:fill="1E1E1E"/>
                  <w:spacing w:line="285" w:lineRule="atLeast"/>
                </w:pPr>
              </w:pPrChange>
            </w:pPr>
            <w:del w:id="4219" w:author="Donovan Goode [2]" w:date="2018-11-09T10:04:00Z">
              <w:r w:rsidRPr="007520B6" w:rsidDel="008B6AF4">
                <w:rPr>
                  <w:rFonts w:ascii="Consolas" w:eastAsia="Times New Roman" w:hAnsi="Consolas" w:cs="Times New Roman"/>
                  <w:color w:val="D7BA7D"/>
                  <w:sz w:val="21"/>
                  <w:szCs w:val="21"/>
                </w:rPr>
                <w:delText>.audienceSlide</w:delText>
              </w:r>
              <w:r w:rsidRPr="007520B6" w:rsidDel="008B6AF4">
                <w:rPr>
                  <w:rFonts w:ascii="Consolas" w:eastAsia="Times New Roman" w:hAnsi="Consolas" w:cs="Times New Roman"/>
                  <w:color w:val="D4D4D4"/>
                  <w:sz w:val="21"/>
                  <w:szCs w:val="21"/>
                </w:rPr>
                <w:delText xml:space="preserve"> {</w:delText>
              </w:r>
            </w:del>
          </w:p>
          <w:p w14:paraId="28425BEB" w14:textId="77777777" w:rsidR="00ED1509" w:rsidRPr="007520B6" w:rsidDel="008B6AF4" w:rsidRDefault="00ED1509">
            <w:pPr>
              <w:pStyle w:val="Heading1Numbered"/>
              <w:rPr>
                <w:del w:id="4220" w:author="Donovan Goode [2]" w:date="2018-11-09T10:04:00Z"/>
                <w:rFonts w:ascii="Consolas" w:eastAsia="Times New Roman" w:hAnsi="Consolas" w:cs="Times New Roman"/>
                <w:color w:val="D4D4D4"/>
                <w:sz w:val="21"/>
                <w:szCs w:val="21"/>
              </w:rPr>
              <w:pPrChange w:id="4221" w:author="Donovan Goode [2]" w:date="2018-11-09T10:05:00Z">
                <w:pPr>
                  <w:shd w:val="clear" w:color="auto" w:fill="1E1E1E"/>
                  <w:spacing w:line="285" w:lineRule="atLeast"/>
                </w:pPr>
              </w:pPrChange>
            </w:pPr>
            <w:del w:id="422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14CD1B58" w14:textId="77777777" w:rsidR="00ED1509" w:rsidRPr="007520B6" w:rsidDel="008B6AF4" w:rsidRDefault="00ED1509">
            <w:pPr>
              <w:pStyle w:val="Heading1Numbered"/>
              <w:rPr>
                <w:del w:id="4223" w:author="Donovan Goode [2]" w:date="2018-11-09T10:04:00Z"/>
                <w:rFonts w:ascii="Consolas" w:eastAsia="Times New Roman" w:hAnsi="Consolas" w:cs="Times New Roman"/>
                <w:color w:val="D4D4D4"/>
                <w:sz w:val="21"/>
                <w:szCs w:val="21"/>
              </w:rPr>
              <w:pPrChange w:id="4224" w:author="Donovan Goode [2]" w:date="2018-11-09T10:05:00Z">
                <w:pPr>
                  <w:shd w:val="clear" w:color="auto" w:fill="1E1E1E"/>
                  <w:spacing w:line="285" w:lineRule="atLeast"/>
                </w:pPr>
              </w:pPrChange>
            </w:pPr>
            <w:del w:id="422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1B9EB1B3" w14:textId="77777777" w:rsidR="00ED1509" w:rsidRPr="007520B6" w:rsidDel="008B6AF4" w:rsidRDefault="00ED1509">
            <w:pPr>
              <w:pStyle w:val="Heading1Numbered"/>
              <w:rPr>
                <w:del w:id="4226" w:author="Donovan Goode [2]" w:date="2018-11-09T10:04:00Z"/>
                <w:rFonts w:ascii="Consolas" w:eastAsia="Times New Roman" w:hAnsi="Consolas" w:cs="Times New Roman"/>
                <w:color w:val="D4D4D4"/>
                <w:sz w:val="21"/>
                <w:szCs w:val="21"/>
              </w:rPr>
              <w:pPrChange w:id="4227" w:author="Donovan Goode [2]" w:date="2018-11-09T10:05:00Z">
                <w:pPr>
                  <w:shd w:val="clear" w:color="auto" w:fill="1E1E1E"/>
                  <w:spacing w:line="285" w:lineRule="atLeast"/>
                </w:pPr>
              </w:pPrChange>
            </w:pPr>
            <w:del w:id="422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213D261" w14:textId="77777777" w:rsidR="00ED1509" w:rsidRPr="007520B6" w:rsidDel="008B6AF4" w:rsidRDefault="00ED1509">
            <w:pPr>
              <w:pStyle w:val="Heading1Numbered"/>
              <w:rPr>
                <w:del w:id="4229" w:author="Donovan Goode [2]" w:date="2018-11-09T10:04:00Z"/>
                <w:rFonts w:ascii="Consolas" w:eastAsia="Times New Roman" w:hAnsi="Consolas" w:cs="Times New Roman"/>
                <w:color w:val="D4D4D4"/>
                <w:sz w:val="21"/>
                <w:szCs w:val="21"/>
              </w:rPr>
              <w:pPrChange w:id="4230" w:author="Donovan Goode [2]" w:date="2018-11-09T10:05:00Z">
                <w:pPr>
                  <w:shd w:val="clear" w:color="auto" w:fill="1E1E1E"/>
                  <w:spacing w:line="285" w:lineRule="atLeast"/>
                </w:pPr>
              </w:pPrChange>
            </w:pPr>
            <w:del w:id="423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D7AAF7A" w14:textId="77777777" w:rsidR="00ED1509" w:rsidRPr="007520B6" w:rsidDel="008B6AF4" w:rsidRDefault="00ED1509">
            <w:pPr>
              <w:pStyle w:val="Heading1Numbered"/>
              <w:rPr>
                <w:del w:id="4232" w:author="Donovan Goode [2]" w:date="2018-11-09T10:04:00Z"/>
                <w:rFonts w:ascii="Consolas" w:eastAsia="Times New Roman" w:hAnsi="Consolas" w:cs="Times New Roman"/>
                <w:color w:val="D4D4D4"/>
                <w:sz w:val="21"/>
                <w:szCs w:val="21"/>
              </w:rPr>
              <w:pPrChange w:id="4233" w:author="Donovan Goode [2]" w:date="2018-11-09T10:05:00Z">
                <w:pPr>
                  <w:shd w:val="clear" w:color="auto" w:fill="1E1E1E"/>
                  <w:spacing w:line="285" w:lineRule="atLeast"/>
                </w:pPr>
              </w:pPrChange>
            </w:pPr>
            <w:del w:id="423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26AAA5CD" w14:textId="77777777" w:rsidR="00ED1509" w:rsidRPr="007520B6" w:rsidDel="008B6AF4" w:rsidRDefault="00ED1509">
            <w:pPr>
              <w:pStyle w:val="Heading1Numbered"/>
              <w:rPr>
                <w:del w:id="4235" w:author="Donovan Goode [2]" w:date="2018-11-09T10:04:00Z"/>
                <w:rFonts w:ascii="Consolas" w:eastAsia="Times New Roman" w:hAnsi="Consolas" w:cs="Times New Roman"/>
                <w:color w:val="D4D4D4"/>
                <w:sz w:val="21"/>
                <w:szCs w:val="21"/>
              </w:rPr>
              <w:pPrChange w:id="4236" w:author="Donovan Goode [2]" w:date="2018-11-09T10:05:00Z">
                <w:pPr>
                  <w:shd w:val="clear" w:color="auto" w:fill="1E1E1E"/>
                  <w:spacing w:line="285" w:lineRule="atLeast"/>
                </w:pPr>
              </w:pPrChange>
            </w:pPr>
            <w:del w:id="423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1.45em</w:delText>
              </w:r>
              <w:r w:rsidRPr="007520B6" w:rsidDel="008B6AF4">
                <w:rPr>
                  <w:rFonts w:ascii="Consolas" w:eastAsia="Times New Roman" w:hAnsi="Consolas" w:cs="Times New Roman"/>
                  <w:color w:val="D4D4D4"/>
                  <w:sz w:val="21"/>
                  <w:szCs w:val="21"/>
                </w:rPr>
                <w:delText>;</w:delText>
              </w:r>
            </w:del>
          </w:p>
          <w:p w14:paraId="7BA77213" w14:textId="77777777" w:rsidR="00ED1509" w:rsidRPr="007520B6" w:rsidDel="008B6AF4" w:rsidRDefault="00ED1509">
            <w:pPr>
              <w:pStyle w:val="Heading1Numbered"/>
              <w:rPr>
                <w:del w:id="4238" w:author="Donovan Goode [2]" w:date="2018-11-09T10:04:00Z"/>
                <w:rFonts w:ascii="Consolas" w:eastAsia="Times New Roman" w:hAnsi="Consolas" w:cs="Times New Roman"/>
                <w:color w:val="D4D4D4"/>
                <w:sz w:val="21"/>
                <w:szCs w:val="21"/>
              </w:rPr>
              <w:pPrChange w:id="4239" w:author="Donovan Goode [2]" w:date="2018-11-09T10:05:00Z">
                <w:pPr>
                  <w:shd w:val="clear" w:color="auto" w:fill="1E1E1E"/>
                  <w:spacing w:line="285" w:lineRule="atLeast"/>
                </w:pPr>
              </w:pPrChange>
            </w:pPr>
            <w:del w:id="4240" w:author="Donovan Goode [2]" w:date="2018-11-09T10:04:00Z">
              <w:r w:rsidRPr="007520B6" w:rsidDel="008B6AF4">
                <w:rPr>
                  <w:rFonts w:ascii="Consolas" w:eastAsia="Times New Roman" w:hAnsi="Consolas" w:cs="Times New Roman"/>
                  <w:color w:val="D4D4D4"/>
                  <w:sz w:val="21"/>
                  <w:szCs w:val="21"/>
                </w:rPr>
                <w:delText>}</w:delText>
              </w:r>
            </w:del>
          </w:p>
          <w:p w14:paraId="61D0437A" w14:textId="77777777" w:rsidR="00ED1509" w:rsidRPr="007520B6" w:rsidDel="008B6AF4" w:rsidRDefault="00ED1509">
            <w:pPr>
              <w:pStyle w:val="Heading1Numbered"/>
              <w:rPr>
                <w:del w:id="4241" w:author="Donovan Goode [2]" w:date="2018-11-09T10:04:00Z"/>
                <w:rFonts w:ascii="Consolas" w:eastAsia="Times New Roman" w:hAnsi="Consolas" w:cs="Times New Roman"/>
                <w:color w:val="D4D4D4"/>
                <w:sz w:val="21"/>
                <w:szCs w:val="21"/>
              </w:rPr>
              <w:pPrChange w:id="4242" w:author="Donovan Goode [2]" w:date="2018-11-09T10:05:00Z">
                <w:pPr>
                  <w:shd w:val="clear" w:color="auto" w:fill="1E1E1E"/>
                  <w:spacing w:line="285" w:lineRule="atLeast"/>
                </w:pPr>
              </w:pPrChange>
            </w:pPr>
            <w:del w:id="4243" w:author="Donovan Goode [2]" w:date="2018-11-09T10:04:00Z">
              <w:r w:rsidRPr="007520B6" w:rsidDel="008B6AF4">
                <w:rPr>
                  <w:rFonts w:ascii="Consolas" w:eastAsia="Times New Roman" w:hAnsi="Consolas" w:cs="Times New Roman"/>
                  <w:color w:val="D7BA7D"/>
                  <w:sz w:val="21"/>
                  <w:szCs w:val="21"/>
                </w:rPr>
                <w:delText>.audienceSlide h3</w:delText>
              </w:r>
              <w:r w:rsidRPr="007520B6" w:rsidDel="008B6AF4">
                <w:rPr>
                  <w:rFonts w:ascii="Consolas" w:eastAsia="Times New Roman" w:hAnsi="Consolas" w:cs="Times New Roman"/>
                  <w:color w:val="D4D4D4"/>
                  <w:sz w:val="21"/>
                  <w:szCs w:val="21"/>
                </w:rPr>
                <w:delText xml:space="preserve"> {</w:delText>
              </w:r>
            </w:del>
          </w:p>
          <w:p w14:paraId="0DB993D6" w14:textId="77777777" w:rsidR="00ED1509" w:rsidRPr="007520B6" w:rsidDel="008B6AF4" w:rsidRDefault="00ED1509">
            <w:pPr>
              <w:pStyle w:val="Heading1Numbered"/>
              <w:rPr>
                <w:del w:id="4244" w:author="Donovan Goode [2]" w:date="2018-11-09T10:04:00Z"/>
                <w:rFonts w:ascii="Consolas" w:eastAsia="Times New Roman" w:hAnsi="Consolas" w:cs="Times New Roman"/>
                <w:color w:val="D4D4D4"/>
                <w:sz w:val="21"/>
                <w:szCs w:val="21"/>
              </w:rPr>
              <w:pPrChange w:id="4245" w:author="Donovan Goode [2]" w:date="2018-11-09T10:05:00Z">
                <w:pPr>
                  <w:shd w:val="clear" w:color="auto" w:fill="1E1E1E"/>
                  <w:spacing w:line="285" w:lineRule="atLeast"/>
                </w:pPr>
              </w:pPrChange>
            </w:pPr>
            <w:del w:id="424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3693D87" w14:textId="77777777" w:rsidR="00ED1509" w:rsidRPr="007520B6" w:rsidDel="008B6AF4" w:rsidRDefault="00ED1509">
            <w:pPr>
              <w:pStyle w:val="Heading1Numbered"/>
              <w:rPr>
                <w:del w:id="4247" w:author="Donovan Goode [2]" w:date="2018-11-09T10:04:00Z"/>
                <w:rFonts w:ascii="Consolas" w:eastAsia="Times New Roman" w:hAnsi="Consolas" w:cs="Times New Roman"/>
                <w:color w:val="D4D4D4"/>
                <w:sz w:val="21"/>
                <w:szCs w:val="21"/>
              </w:rPr>
              <w:pPrChange w:id="4248" w:author="Donovan Goode [2]" w:date="2018-11-09T10:05:00Z">
                <w:pPr>
                  <w:shd w:val="clear" w:color="auto" w:fill="1E1E1E"/>
                  <w:spacing w:line="285" w:lineRule="atLeast"/>
                </w:pPr>
              </w:pPrChange>
            </w:pPr>
            <w:del w:id="42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176A3425" w14:textId="77777777" w:rsidR="00ED1509" w:rsidRPr="007520B6" w:rsidDel="008B6AF4" w:rsidRDefault="00ED1509">
            <w:pPr>
              <w:pStyle w:val="Heading1Numbered"/>
              <w:rPr>
                <w:del w:id="4250" w:author="Donovan Goode [2]" w:date="2018-11-09T10:04:00Z"/>
                <w:rFonts w:ascii="Consolas" w:eastAsia="Times New Roman" w:hAnsi="Consolas" w:cs="Times New Roman"/>
                <w:color w:val="D4D4D4"/>
                <w:sz w:val="21"/>
                <w:szCs w:val="21"/>
              </w:rPr>
              <w:pPrChange w:id="4251" w:author="Donovan Goode [2]" w:date="2018-11-09T10:05:00Z">
                <w:pPr>
                  <w:shd w:val="clear" w:color="auto" w:fill="1E1E1E"/>
                  <w:spacing w:line="285" w:lineRule="atLeast"/>
                </w:pPr>
              </w:pPrChange>
            </w:pPr>
            <w:del w:id="42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605F2996" w14:textId="77777777" w:rsidR="00ED1509" w:rsidRPr="007520B6" w:rsidDel="008B6AF4" w:rsidRDefault="00ED1509">
            <w:pPr>
              <w:pStyle w:val="Heading1Numbered"/>
              <w:rPr>
                <w:del w:id="4253" w:author="Donovan Goode [2]" w:date="2018-11-09T10:04:00Z"/>
                <w:rFonts w:ascii="Consolas" w:eastAsia="Times New Roman" w:hAnsi="Consolas" w:cs="Times New Roman"/>
                <w:color w:val="D4D4D4"/>
                <w:sz w:val="21"/>
                <w:szCs w:val="21"/>
              </w:rPr>
              <w:pPrChange w:id="4254" w:author="Donovan Goode [2]" w:date="2018-11-09T10:05:00Z">
                <w:pPr>
                  <w:shd w:val="clear" w:color="auto" w:fill="1E1E1E"/>
                  <w:spacing w:line="285" w:lineRule="atLeast"/>
                </w:pPr>
              </w:pPrChange>
            </w:pPr>
            <w:del w:id="42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white-space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nowrap</w:delText>
              </w:r>
              <w:r w:rsidRPr="007520B6" w:rsidDel="008B6AF4">
                <w:rPr>
                  <w:rFonts w:ascii="Consolas" w:eastAsia="Times New Roman" w:hAnsi="Consolas" w:cs="Times New Roman"/>
                  <w:color w:val="D4D4D4"/>
                  <w:sz w:val="21"/>
                  <w:szCs w:val="21"/>
                </w:rPr>
                <w:delText>;</w:delText>
              </w:r>
            </w:del>
          </w:p>
          <w:p w14:paraId="3DCB3789" w14:textId="77777777" w:rsidR="00ED1509" w:rsidRPr="007520B6" w:rsidDel="008B6AF4" w:rsidRDefault="00ED1509">
            <w:pPr>
              <w:pStyle w:val="Heading1Numbered"/>
              <w:rPr>
                <w:del w:id="4256" w:author="Donovan Goode [2]" w:date="2018-11-09T10:04:00Z"/>
                <w:rFonts w:ascii="Consolas" w:eastAsia="Times New Roman" w:hAnsi="Consolas" w:cs="Times New Roman"/>
                <w:color w:val="D4D4D4"/>
                <w:sz w:val="21"/>
                <w:szCs w:val="21"/>
              </w:rPr>
              <w:pPrChange w:id="4257" w:author="Donovan Goode [2]" w:date="2018-11-09T10:05:00Z">
                <w:pPr>
                  <w:shd w:val="clear" w:color="auto" w:fill="1E1E1E"/>
                  <w:spacing w:line="285" w:lineRule="atLeast"/>
                </w:pPr>
              </w:pPrChange>
            </w:pPr>
            <w:del w:id="4258" w:author="Donovan Goode [2]" w:date="2018-11-09T10:04:00Z">
              <w:r w:rsidRPr="007520B6" w:rsidDel="008B6AF4">
                <w:rPr>
                  <w:rFonts w:ascii="Consolas" w:eastAsia="Times New Roman" w:hAnsi="Consolas" w:cs="Times New Roman"/>
                  <w:color w:val="D4D4D4"/>
                  <w:sz w:val="21"/>
                  <w:szCs w:val="21"/>
                </w:rPr>
                <w:delText>}</w:delText>
              </w:r>
            </w:del>
          </w:p>
          <w:p w14:paraId="381E46A8" w14:textId="77777777" w:rsidR="00ED1509" w:rsidRPr="007520B6" w:rsidDel="008B6AF4" w:rsidRDefault="00ED1509">
            <w:pPr>
              <w:pStyle w:val="Heading1Numbered"/>
              <w:rPr>
                <w:del w:id="4259" w:author="Donovan Goode [2]" w:date="2018-11-09T10:04:00Z"/>
                <w:rFonts w:ascii="Consolas" w:eastAsia="Times New Roman" w:hAnsi="Consolas" w:cs="Times New Roman"/>
                <w:color w:val="D4D4D4"/>
                <w:sz w:val="21"/>
                <w:szCs w:val="21"/>
              </w:rPr>
              <w:pPrChange w:id="4260" w:author="Donovan Goode [2]" w:date="2018-11-09T10:05:00Z">
                <w:pPr>
                  <w:shd w:val="clear" w:color="auto" w:fill="1E1E1E"/>
                  <w:spacing w:line="285" w:lineRule="atLeast"/>
                </w:pPr>
              </w:pPrChange>
            </w:pPr>
            <w:del w:id="4261" w:author="Donovan Goode [2]" w:date="2018-11-09T10:04:00Z">
              <w:r w:rsidRPr="007520B6" w:rsidDel="008B6AF4">
                <w:rPr>
                  <w:rFonts w:ascii="Consolas" w:eastAsia="Times New Roman" w:hAnsi="Consolas" w:cs="Times New Roman"/>
                  <w:color w:val="D7BA7D"/>
                  <w:sz w:val="21"/>
                  <w:szCs w:val="21"/>
                </w:rPr>
                <w:delText>.audienceSlide3</w:delText>
              </w:r>
              <w:r w:rsidRPr="007520B6" w:rsidDel="008B6AF4">
                <w:rPr>
                  <w:rFonts w:ascii="Consolas" w:eastAsia="Times New Roman" w:hAnsi="Consolas" w:cs="Times New Roman"/>
                  <w:color w:val="D4D4D4"/>
                  <w:sz w:val="21"/>
                  <w:szCs w:val="21"/>
                </w:rPr>
                <w:delText xml:space="preserve"> {</w:delText>
              </w:r>
            </w:del>
          </w:p>
          <w:p w14:paraId="7C89643C" w14:textId="77777777" w:rsidR="00ED1509" w:rsidRPr="007520B6" w:rsidDel="008B6AF4" w:rsidRDefault="00ED1509">
            <w:pPr>
              <w:pStyle w:val="Heading1Numbered"/>
              <w:rPr>
                <w:del w:id="4262" w:author="Donovan Goode [2]" w:date="2018-11-09T10:04:00Z"/>
                <w:rFonts w:ascii="Consolas" w:eastAsia="Times New Roman" w:hAnsi="Consolas" w:cs="Times New Roman"/>
                <w:color w:val="D4D4D4"/>
                <w:sz w:val="21"/>
                <w:szCs w:val="21"/>
              </w:rPr>
              <w:pPrChange w:id="4263" w:author="Donovan Goode [2]" w:date="2018-11-09T10:05:00Z">
                <w:pPr>
                  <w:shd w:val="clear" w:color="auto" w:fill="1E1E1E"/>
                  <w:spacing w:line="285" w:lineRule="atLeast"/>
                </w:pPr>
              </w:pPrChange>
            </w:pPr>
            <w:del w:id="426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DD73D65" w14:textId="77777777" w:rsidR="00ED1509" w:rsidRPr="007520B6" w:rsidDel="008B6AF4" w:rsidRDefault="00ED1509">
            <w:pPr>
              <w:pStyle w:val="Heading1Numbered"/>
              <w:rPr>
                <w:del w:id="4265" w:author="Donovan Goode [2]" w:date="2018-11-09T10:04:00Z"/>
                <w:rFonts w:ascii="Consolas" w:eastAsia="Times New Roman" w:hAnsi="Consolas" w:cs="Times New Roman"/>
                <w:color w:val="D4D4D4"/>
                <w:sz w:val="21"/>
                <w:szCs w:val="21"/>
              </w:rPr>
              <w:pPrChange w:id="4266" w:author="Donovan Goode [2]" w:date="2018-11-09T10:05:00Z">
                <w:pPr>
                  <w:shd w:val="clear" w:color="auto" w:fill="1E1E1E"/>
                  <w:spacing w:line="285" w:lineRule="atLeast"/>
                </w:pPr>
              </w:pPrChange>
            </w:pPr>
            <w:del w:id="4267" w:author="Donovan Goode [2]" w:date="2018-11-09T10:04:00Z">
              <w:r w:rsidRPr="007520B6" w:rsidDel="008B6AF4">
                <w:rPr>
                  <w:rFonts w:ascii="Consolas" w:eastAsia="Times New Roman" w:hAnsi="Consolas" w:cs="Times New Roman"/>
                  <w:color w:val="D4D4D4"/>
                  <w:sz w:val="21"/>
                  <w:szCs w:val="21"/>
                </w:rPr>
                <w:delText>}</w:delText>
              </w:r>
            </w:del>
          </w:p>
          <w:p w14:paraId="055B1F3E" w14:textId="77777777" w:rsidR="00ED1509" w:rsidRPr="007520B6" w:rsidDel="008B6AF4" w:rsidRDefault="00ED1509">
            <w:pPr>
              <w:pStyle w:val="Heading1Numbered"/>
              <w:rPr>
                <w:del w:id="4268" w:author="Donovan Goode [2]" w:date="2018-11-09T10:04:00Z"/>
                <w:rFonts w:ascii="Consolas" w:eastAsia="Times New Roman" w:hAnsi="Consolas" w:cs="Times New Roman"/>
                <w:color w:val="D4D4D4"/>
                <w:sz w:val="21"/>
                <w:szCs w:val="21"/>
              </w:rPr>
              <w:pPrChange w:id="4269" w:author="Donovan Goode [2]" w:date="2018-11-09T10:05:00Z">
                <w:pPr>
                  <w:shd w:val="clear" w:color="auto" w:fill="1E1E1E"/>
                  <w:spacing w:line="285" w:lineRule="atLeast"/>
                </w:pPr>
              </w:pPrChange>
            </w:pPr>
            <w:del w:id="4270" w:author="Donovan Goode [2]" w:date="2018-11-09T10:04:00Z">
              <w:r w:rsidRPr="007520B6" w:rsidDel="008B6AF4">
                <w:rPr>
                  <w:rFonts w:ascii="Consolas" w:eastAsia="Times New Roman" w:hAnsi="Consolas" w:cs="Times New Roman"/>
                  <w:color w:val="D7BA7D"/>
                  <w:sz w:val="21"/>
                  <w:szCs w:val="21"/>
                </w:rPr>
                <w:delText>#JobSeekers .audienceSlide1</w:delText>
              </w:r>
              <w:r w:rsidRPr="007520B6" w:rsidDel="008B6AF4">
                <w:rPr>
                  <w:rFonts w:ascii="Consolas" w:eastAsia="Times New Roman" w:hAnsi="Consolas" w:cs="Times New Roman"/>
                  <w:color w:val="D4D4D4"/>
                  <w:sz w:val="21"/>
                  <w:szCs w:val="21"/>
                </w:rPr>
                <w:delText xml:space="preserve"> {</w:delText>
              </w:r>
            </w:del>
          </w:p>
          <w:p w14:paraId="13CA2EF2" w14:textId="77777777" w:rsidR="00ED1509" w:rsidRPr="007520B6" w:rsidDel="008B6AF4" w:rsidRDefault="00ED1509">
            <w:pPr>
              <w:pStyle w:val="Heading1Numbered"/>
              <w:rPr>
                <w:del w:id="4271" w:author="Donovan Goode [2]" w:date="2018-11-09T10:04:00Z"/>
                <w:rFonts w:ascii="Consolas" w:eastAsia="Times New Roman" w:hAnsi="Consolas" w:cs="Times New Roman"/>
                <w:color w:val="D4D4D4"/>
                <w:sz w:val="21"/>
                <w:szCs w:val="21"/>
              </w:rPr>
              <w:pPrChange w:id="4272" w:author="Donovan Goode [2]" w:date="2018-11-09T10:05:00Z">
                <w:pPr>
                  <w:shd w:val="clear" w:color="auto" w:fill="1E1E1E"/>
                  <w:spacing w:line="285" w:lineRule="atLeast"/>
                </w:pPr>
              </w:pPrChange>
            </w:pPr>
            <w:del w:id="427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'https://www.opm.gov/img/Home/audiences/jobseekers_usajobs.png'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4E77ADD7" w14:textId="77777777" w:rsidR="00ED1509" w:rsidRPr="007520B6" w:rsidDel="008B6AF4" w:rsidRDefault="00ED1509">
            <w:pPr>
              <w:pStyle w:val="Heading1Numbered"/>
              <w:rPr>
                <w:del w:id="4274" w:author="Donovan Goode [2]" w:date="2018-11-09T10:04:00Z"/>
                <w:rFonts w:ascii="Consolas" w:eastAsia="Times New Roman" w:hAnsi="Consolas" w:cs="Times New Roman"/>
                <w:color w:val="D4D4D4"/>
                <w:sz w:val="21"/>
                <w:szCs w:val="21"/>
              </w:rPr>
              <w:pPrChange w:id="4275" w:author="Donovan Goode [2]" w:date="2018-11-09T10:05:00Z">
                <w:pPr>
                  <w:shd w:val="clear" w:color="auto" w:fill="1E1E1E"/>
                  <w:spacing w:line="285" w:lineRule="atLeast"/>
                </w:pPr>
              </w:pPrChange>
            </w:pPr>
            <w:del w:id="4276" w:author="Donovan Goode [2]" w:date="2018-11-09T10:04:00Z">
              <w:r w:rsidRPr="007520B6" w:rsidDel="008B6AF4">
                <w:rPr>
                  <w:rFonts w:ascii="Consolas" w:eastAsia="Times New Roman" w:hAnsi="Consolas" w:cs="Times New Roman"/>
                  <w:color w:val="D4D4D4"/>
                  <w:sz w:val="21"/>
                  <w:szCs w:val="21"/>
                </w:rPr>
                <w:delText>}</w:delText>
              </w:r>
            </w:del>
          </w:p>
          <w:p w14:paraId="6054E639" w14:textId="77777777" w:rsidR="00ED1509" w:rsidRPr="007520B6" w:rsidDel="008B6AF4" w:rsidRDefault="00ED1509">
            <w:pPr>
              <w:pStyle w:val="Heading1Numbered"/>
              <w:rPr>
                <w:del w:id="4277" w:author="Donovan Goode [2]" w:date="2018-11-09T10:04:00Z"/>
                <w:rFonts w:ascii="Consolas" w:eastAsia="Times New Roman" w:hAnsi="Consolas" w:cs="Times New Roman"/>
                <w:color w:val="D4D4D4"/>
                <w:sz w:val="21"/>
                <w:szCs w:val="21"/>
              </w:rPr>
              <w:pPrChange w:id="4278" w:author="Donovan Goode [2]" w:date="2018-11-09T10:05:00Z">
                <w:pPr>
                  <w:shd w:val="clear" w:color="auto" w:fill="1E1E1E"/>
                  <w:spacing w:line="285" w:lineRule="atLeast"/>
                </w:pPr>
              </w:pPrChange>
            </w:pPr>
            <w:del w:id="4279" w:author="Donovan Goode [2]" w:date="2018-11-09T10:04:00Z">
              <w:r w:rsidRPr="007520B6" w:rsidDel="008B6AF4">
                <w:rPr>
                  <w:rFonts w:ascii="Consolas" w:eastAsia="Times New Roman" w:hAnsi="Consolas" w:cs="Times New Roman"/>
                  <w:color w:val="D7BA7D"/>
                  <w:sz w:val="21"/>
                  <w:szCs w:val="21"/>
                </w:rPr>
                <w:delText>#JobSeekers .audienceSlide2</w:delText>
              </w:r>
              <w:r w:rsidRPr="007520B6" w:rsidDel="008B6AF4">
                <w:rPr>
                  <w:rFonts w:ascii="Consolas" w:eastAsia="Times New Roman" w:hAnsi="Consolas" w:cs="Times New Roman"/>
                  <w:color w:val="D4D4D4"/>
                  <w:sz w:val="21"/>
                  <w:szCs w:val="21"/>
                </w:rPr>
                <w:delText xml:space="preserve"> {</w:delText>
              </w:r>
            </w:del>
          </w:p>
          <w:p w14:paraId="3410FFBC" w14:textId="77777777" w:rsidR="00ED1509" w:rsidRPr="007520B6" w:rsidDel="008B6AF4" w:rsidRDefault="00ED1509">
            <w:pPr>
              <w:pStyle w:val="Heading1Numbered"/>
              <w:rPr>
                <w:del w:id="4280" w:author="Donovan Goode [2]" w:date="2018-11-09T10:04:00Z"/>
                <w:rFonts w:ascii="Consolas" w:eastAsia="Times New Roman" w:hAnsi="Consolas" w:cs="Times New Roman"/>
                <w:color w:val="D4D4D4"/>
                <w:sz w:val="21"/>
                <w:szCs w:val="21"/>
              </w:rPr>
              <w:pPrChange w:id="4281" w:author="Donovan Goode [2]" w:date="2018-11-09T10:05:00Z">
                <w:pPr>
                  <w:shd w:val="clear" w:color="auto" w:fill="1E1E1E"/>
                  <w:spacing w:line="285" w:lineRule="atLeast"/>
                </w:pPr>
              </w:pPrChange>
            </w:pPr>
            <w:del w:id="428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'https://www.opm.gov/img/Home/audiences/jobseekers_students.png'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B2F9FC6" w14:textId="77777777" w:rsidR="00ED1509" w:rsidRPr="007520B6" w:rsidDel="008B6AF4" w:rsidRDefault="00ED1509">
            <w:pPr>
              <w:pStyle w:val="Heading1Numbered"/>
              <w:rPr>
                <w:del w:id="4283" w:author="Donovan Goode [2]" w:date="2018-11-09T10:04:00Z"/>
                <w:rFonts w:ascii="Consolas" w:eastAsia="Times New Roman" w:hAnsi="Consolas" w:cs="Times New Roman"/>
                <w:color w:val="D4D4D4"/>
                <w:sz w:val="21"/>
                <w:szCs w:val="21"/>
              </w:rPr>
              <w:pPrChange w:id="4284" w:author="Donovan Goode [2]" w:date="2018-11-09T10:05:00Z">
                <w:pPr>
                  <w:shd w:val="clear" w:color="auto" w:fill="1E1E1E"/>
                  <w:spacing w:line="285" w:lineRule="atLeast"/>
                </w:pPr>
              </w:pPrChange>
            </w:pPr>
            <w:del w:id="4285" w:author="Donovan Goode [2]" w:date="2018-11-09T10:04:00Z">
              <w:r w:rsidRPr="007520B6" w:rsidDel="008B6AF4">
                <w:rPr>
                  <w:rFonts w:ascii="Consolas" w:eastAsia="Times New Roman" w:hAnsi="Consolas" w:cs="Times New Roman"/>
                  <w:color w:val="D4D4D4"/>
                  <w:sz w:val="21"/>
                  <w:szCs w:val="21"/>
                </w:rPr>
                <w:delText>}</w:delText>
              </w:r>
            </w:del>
          </w:p>
          <w:p w14:paraId="3D11258E" w14:textId="77777777" w:rsidR="00ED1509" w:rsidRPr="007520B6" w:rsidDel="008B6AF4" w:rsidRDefault="00ED1509">
            <w:pPr>
              <w:pStyle w:val="Heading1Numbered"/>
              <w:rPr>
                <w:del w:id="4286" w:author="Donovan Goode [2]" w:date="2018-11-09T10:04:00Z"/>
                <w:rFonts w:ascii="Consolas" w:eastAsia="Times New Roman" w:hAnsi="Consolas" w:cs="Times New Roman"/>
                <w:color w:val="D4D4D4"/>
                <w:sz w:val="21"/>
                <w:szCs w:val="21"/>
              </w:rPr>
              <w:pPrChange w:id="4287" w:author="Donovan Goode [2]" w:date="2018-11-09T10:05:00Z">
                <w:pPr>
                  <w:shd w:val="clear" w:color="auto" w:fill="1E1E1E"/>
                  <w:spacing w:line="285" w:lineRule="atLeast"/>
                </w:pPr>
              </w:pPrChange>
            </w:pPr>
            <w:del w:id="4288" w:author="Donovan Goode [2]" w:date="2018-11-09T10:04:00Z">
              <w:r w:rsidRPr="007520B6" w:rsidDel="008B6AF4">
                <w:rPr>
                  <w:rFonts w:ascii="Consolas" w:eastAsia="Times New Roman" w:hAnsi="Consolas" w:cs="Times New Roman"/>
                  <w:color w:val="D7BA7D"/>
                  <w:sz w:val="21"/>
                  <w:szCs w:val="21"/>
                </w:rPr>
                <w:delText>#JobSeekers .audienceSlide3</w:delText>
              </w:r>
              <w:r w:rsidRPr="007520B6" w:rsidDel="008B6AF4">
                <w:rPr>
                  <w:rFonts w:ascii="Consolas" w:eastAsia="Times New Roman" w:hAnsi="Consolas" w:cs="Times New Roman"/>
                  <w:color w:val="D4D4D4"/>
                  <w:sz w:val="21"/>
                  <w:szCs w:val="21"/>
                </w:rPr>
                <w:delText xml:space="preserve"> {</w:delText>
              </w:r>
            </w:del>
          </w:p>
          <w:p w14:paraId="55DA7C05" w14:textId="77777777" w:rsidR="00ED1509" w:rsidRPr="007520B6" w:rsidDel="008B6AF4" w:rsidRDefault="00ED1509">
            <w:pPr>
              <w:pStyle w:val="Heading1Numbered"/>
              <w:rPr>
                <w:del w:id="4289" w:author="Donovan Goode [2]" w:date="2018-11-09T10:04:00Z"/>
                <w:rFonts w:ascii="Consolas" w:eastAsia="Times New Roman" w:hAnsi="Consolas" w:cs="Times New Roman"/>
                <w:color w:val="D4D4D4"/>
                <w:sz w:val="21"/>
                <w:szCs w:val="21"/>
              </w:rPr>
              <w:pPrChange w:id="4290" w:author="Donovan Goode [2]" w:date="2018-11-09T10:05:00Z">
                <w:pPr>
                  <w:shd w:val="clear" w:color="auto" w:fill="1E1E1E"/>
                  <w:spacing w:line="285" w:lineRule="atLeast"/>
                </w:pPr>
              </w:pPrChange>
            </w:pPr>
            <w:del w:id="429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39D4B7F0" w14:textId="77777777" w:rsidR="00ED1509" w:rsidRPr="007520B6" w:rsidDel="008B6AF4" w:rsidRDefault="00ED1509">
            <w:pPr>
              <w:pStyle w:val="Heading1Numbered"/>
              <w:rPr>
                <w:del w:id="4292" w:author="Donovan Goode [2]" w:date="2018-11-09T10:04:00Z"/>
                <w:rFonts w:ascii="Consolas" w:eastAsia="Times New Roman" w:hAnsi="Consolas" w:cs="Times New Roman"/>
                <w:color w:val="D4D4D4"/>
                <w:sz w:val="21"/>
                <w:szCs w:val="21"/>
              </w:rPr>
              <w:pPrChange w:id="4293" w:author="Donovan Goode [2]" w:date="2018-11-09T10:05:00Z">
                <w:pPr>
                  <w:shd w:val="clear" w:color="auto" w:fill="1E1E1E"/>
                  <w:spacing w:line="285" w:lineRule="atLeast"/>
                </w:pPr>
              </w:pPrChange>
            </w:pPr>
            <w:del w:id="4294" w:author="Donovan Goode [2]" w:date="2018-11-09T10:04:00Z">
              <w:r w:rsidRPr="007520B6" w:rsidDel="008B6AF4">
                <w:rPr>
                  <w:rFonts w:ascii="Consolas" w:eastAsia="Times New Roman" w:hAnsi="Consolas" w:cs="Times New Roman"/>
                  <w:color w:val="D4D4D4"/>
                  <w:sz w:val="21"/>
                  <w:szCs w:val="21"/>
                </w:rPr>
                <w:delText>}</w:delText>
              </w:r>
            </w:del>
          </w:p>
          <w:p w14:paraId="30A15026" w14:textId="77777777" w:rsidR="00ED1509" w:rsidRPr="007520B6" w:rsidDel="008B6AF4" w:rsidRDefault="00ED1509">
            <w:pPr>
              <w:pStyle w:val="Heading1Numbered"/>
              <w:rPr>
                <w:del w:id="4295" w:author="Donovan Goode [2]" w:date="2018-11-09T10:04:00Z"/>
                <w:rFonts w:ascii="Consolas" w:eastAsia="Times New Roman" w:hAnsi="Consolas" w:cs="Times New Roman"/>
                <w:color w:val="D4D4D4"/>
                <w:sz w:val="21"/>
                <w:szCs w:val="21"/>
              </w:rPr>
              <w:pPrChange w:id="4296" w:author="Donovan Goode [2]" w:date="2018-11-09T10:05:00Z">
                <w:pPr>
                  <w:shd w:val="clear" w:color="auto" w:fill="1E1E1E"/>
                  <w:spacing w:line="285" w:lineRule="atLeast"/>
                </w:pPr>
              </w:pPrChange>
            </w:pPr>
            <w:del w:id="4297" w:author="Donovan Goode [2]" w:date="2018-11-09T10:04:00Z">
              <w:r w:rsidRPr="007520B6" w:rsidDel="008B6AF4">
                <w:rPr>
                  <w:rFonts w:ascii="Consolas" w:eastAsia="Times New Roman" w:hAnsi="Consolas" w:cs="Times New Roman"/>
                  <w:color w:val="D7BA7D"/>
                  <w:sz w:val="21"/>
                  <w:szCs w:val="21"/>
                </w:rPr>
                <w:delText xml:space="preserve">#HomepageSections </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 xml:space="preserve"> div.current</w:delText>
              </w:r>
              <w:r w:rsidRPr="007520B6" w:rsidDel="008B6AF4">
                <w:rPr>
                  <w:rFonts w:ascii="Consolas" w:eastAsia="Times New Roman" w:hAnsi="Consolas" w:cs="Times New Roman"/>
                  <w:color w:val="D4D4D4"/>
                  <w:sz w:val="21"/>
                  <w:szCs w:val="21"/>
                </w:rPr>
                <w:delText xml:space="preserve"> {</w:delText>
              </w:r>
            </w:del>
          </w:p>
          <w:p w14:paraId="378C931A" w14:textId="77777777" w:rsidR="00ED1509" w:rsidRPr="007520B6" w:rsidDel="008B6AF4" w:rsidRDefault="00ED1509">
            <w:pPr>
              <w:pStyle w:val="Heading1Numbered"/>
              <w:rPr>
                <w:del w:id="4298" w:author="Donovan Goode [2]" w:date="2018-11-09T10:04:00Z"/>
                <w:rFonts w:ascii="Consolas" w:eastAsia="Times New Roman" w:hAnsi="Consolas" w:cs="Times New Roman"/>
                <w:color w:val="D4D4D4"/>
                <w:sz w:val="21"/>
                <w:szCs w:val="21"/>
              </w:rPr>
              <w:pPrChange w:id="4299" w:author="Donovan Goode [2]" w:date="2018-11-09T10:05:00Z">
                <w:pPr>
                  <w:shd w:val="clear" w:color="auto" w:fill="1E1E1E"/>
                  <w:spacing w:line="285" w:lineRule="atLeast"/>
                </w:pPr>
              </w:pPrChange>
            </w:pPr>
            <w:del w:id="430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 xml:space="preserve">;   </w:delText>
              </w:r>
            </w:del>
          </w:p>
          <w:p w14:paraId="26F4295C" w14:textId="77777777" w:rsidR="00ED1509" w:rsidRPr="007520B6" w:rsidDel="008B6AF4" w:rsidRDefault="00ED1509">
            <w:pPr>
              <w:pStyle w:val="Heading1Numbered"/>
              <w:rPr>
                <w:del w:id="4301" w:author="Donovan Goode [2]" w:date="2018-11-09T10:04:00Z"/>
                <w:rFonts w:ascii="Consolas" w:eastAsia="Times New Roman" w:hAnsi="Consolas" w:cs="Times New Roman"/>
                <w:color w:val="D4D4D4"/>
                <w:sz w:val="21"/>
                <w:szCs w:val="21"/>
              </w:rPr>
              <w:pPrChange w:id="4302" w:author="Donovan Goode [2]" w:date="2018-11-09T10:05:00Z">
                <w:pPr>
                  <w:shd w:val="clear" w:color="auto" w:fill="1E1E1E"/>
                  <w:spacing w:line="285" w:lineRule="atLeast"/>
                </w:pPr>
              </w:pPrChange>
            </w:pPr>
            <w:del w:id="4303" w:author="Donovan Goode [2]" w:date="2018-11-09T10:04:00Z">
              <w:r w:rsidRPr="007520B6" w:rsidDel="008B6AF4">
                <w:rPr>
                  <w:rFonts w:ascii="Consolas" w:eastAsia="Times New Roman" w:hAnsi="Consolas" w:cs="Times New Roman"/>
                  <w:color w:val="D4D4D4"/>
                  <w:sz w:val="21"/>
                  <w:szCs w:val="21"/>
                </w:rPr>
                <w:delText>}</w:delText>
              </w:r>
            </w:del>
          </w:p>
          <w:p w14:paraId="7FE36AE3" w14:textId="77777777" w:rsidR="00ED1509" w:rsidRPr="007520B6" w:rsidDel="008B6AF4" w:rsidRDefault="00ED1509">
            <w:pPr>
              <w:pStyle w:val="Heading1Numbered"/>
              <w:rPr>
                <w:del w:id="4304" w:author="Donovan Goode [2]" w:date="2018-11-09T10:04:00Z"/>
                <w:rFonts w:ascii="Consolas" w:eastAsia="Times New Roman" w:hAnsi="Consolas" w:cs="Times New Roman"/>
                <w:color w:val="D4D4D4"/>
                <w:sz w:val="21"/>
                <w:szCs w:val="21"/>
              </w:rPr>
              <w:pPrChange w:id="4305" w:author="Donovan Goode [2]" w:date="2018-11-09T10:05:00Z">
                <w:pPr>
                  <w:shd w:val="clear" w:color="auto" w:fill="1E1E1E"/>
                  <w:spacing w:line="285" w:lineRule="atLeast"/>
                </w:pPr>
              </w:pPrChange>
            </w:pPr>
            <w:del w:id="4306" w:author="Donovan Goode [2]" w:date="2018-11-09T10:04:00Z">
              <w:r w:rsidRPr="007520B6" w:rsidDel="008B6AF4">
                <w:rPr>
                  <w:rFonts w:ascii="Consolas" w:eastAsia="Times New Roman" w:hAnsi="Consolas" w:cs="Times New Roman"/>
                  <w:color w:val="D7BA7D"/>
                  <w:sz w:val="21"/>
                  <w:szCs w:val="21"/>
                </w:rPr>
                <w:delText>#FederalEmployees .audienceSlide1</w:delText>
              </w:r>
              <w:r w:rsidRPr="007520B6" w:rsidDel="008B6AF4">
                <w:rPr>
                  <w:rFonts w:ascii="Consolas" w:eastAsia="Times New Roman" w:hAnsi="Consolas" w:cs="Times New Roman"/>
                  <w:color w:val="D4D4D4"/>
                  <w:sz w:val="21"/>
                  <w:szCs w:val="21"/>
                </w:rPr>
                <w:delText xml:space="preserve"> {</w:delText>
              </w:r>
            </w:del>
          </w:p>
          <w:p w14:paraId="528876B5" w14:textId="77777777" w:rsidR="00ED1509" w:rsidRPr="007520B6" w:rsidDel="008B6AF4" w:rsidRDefault="00ED1509">
            <w:pPr>
              <w:pStyle w:val="Heading1Numbered"/>
              <w:rPr>
                <w:del w:id="4307" w:author="Donovan Goode [2]" w:date="2018-11-09T10:04:00Z"/>
                <w:rFonts w:ascii="Consolas" w:eastAsia="Times New Roman" w:hAnsi="Consolas" w:cs="Times New Roman"/>
                <w:color w:val="D4D4D4"/>
                <w:sz w:val="21"/>
                <w:szCs w:val="21"/>
              </w:rPr>
              <w:pPrChange w:id="4308" w:author="Donovan Goode [2]" w:date="2018-11-09T10:05:00Z">
                <w:pPr>
                  <w:shd w:val="clear" w:color="auto" w:fill="1E1E1E"/>
                  <w:spacing w:line="285" w:lineRule="atLeast"/>
                </w:pPr>
              </w:pPrChange>
            </w:pPr>
            <w:del w:id="430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'https://www.opm.gov/img/Home/audiences/fed_telework.png'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583EDB7D" w14:textId="77777777" w:rsidR="00ED1509" w:rsidRPr="007520B6" w:rsidDel="008B6AF4" w:rsidRDefault="00ED1509">
            <w:pPr>
              <w:pStyle w:val="Heading1Numbered"/>
              <w:rPr>
                <w:del w:id="4310" w:author="Donovan Goode [2]" w:date="2018-11-09T10:04:00Z"/>
                <w:rFonts w:ascii="Consolas" w:eastAsia="Times New Roman" w:hAnsi="Consolas" w:cs="Times New Roman"/>
                <w:color w:val="D4D4D4"/>
                <w:sz w:val="21"/>
                <w:szCs w:val="21"/>
              </w:rPr>
              <w:pPrChange w:id="4311" w:author="Donovan Goode [2]" w:date="2018-11-09T10:05:00Z">
                <w:pPr>
                  <w:shd w:val="clear" w:color="auto" w:fill="1E1E1E"/>
                  <w:spacing w:line="285" w:lineRule="atLeast"/>
                </w:pPr>
              </w:pPrChange>
            </w:pPr>
            <w:del w:id="4312" w:author="Donovan Goode [2]" w:date="2018-11-09T10:04:00Z">
              <w:r w:rsidRPr="007520B6" w:rsidDel="008B6AF4">
                <w:rPr>
                  <w:rFonts w:ascii="Consolas" w:eastAsia="Times New Roman" w:hAnsi="Consolas" w:cs="Times New Roman"/>
                  <w:color w:val="D4D4D4"/>
                  <w:sz w:val="21"/>
                  <w:szCs w:val="21"/>
                </w:rPr>
                <w:delText>}</w:delText>
              </w:r>
            </w:del>
          </w:p>
          <w:p w14:paraId="7E772D2A" w14:textId="77777777" w:rsidR="00ED1509" w:rsidRPr="007520B6" w:rsidDel="008B6AF4" w:rsidRDefault="00ED1509">
            <w:pPr>
              <w:pStyle w:val="Heading1Numbered"/>
              <w:rPr>
                <w:del w:id="4313" w:author="Donovan Goode [2]" w:date="2018-11-09T10:04:00Z"/>
                <w:rFonts w:ascii="Consolas" w:eastAsia="Times New Roman" w:hAnsi="Consolas" w:cs="Times New Roman"/>
                <w:color w:val="D4D4D4"/>
                <w:sz w:val="21"/>
                <w:szCs w:val="21"/>
              </w:rPr>
              <w:pPrChange w:id="4314" w:author="Donovan Goode [2]" w:date="2018-11-09T10:05:00Z">
                <w:pPr>
                  <w:shd w:val="clear" w:color="auto" w:fill="1E1E1E"/>
                  <w:spacing w:line="285" w:lineRule="atLeast"/>
                </w:pPr>
              </w:pPrChange>
            </w:pPr>
            <w:del w:id="4315" w:author="Donovan Goode [2]" w:date="2018-11-09T10:04:00Z">
              <w:r w:rsidRPr="007520B6" w:rsidDel="008B6AF4">
                <w:rPr>
                  <w:rFonts w:ascii="Consolas" w:eastAsia="Times New Roman" w:hAnsi="Consolas" w:cs="Times New Roman"/>
                  <w:color w:val="D7BA7D"/>
                  <w:sz w:val="21"/>
                  <w:szCs w:val="21"/>
                </w:rPr>
                <w:delText>#FederalEmployees .audienceSlide2</w:delText>
              </w:r>
              <w:r w:rsidRPr="007520B6" w:rsidDel="008B6AF4">
                <w:rPr>
                  <w:rFonts w:ascii="Consolas" w:eastAsia="Times New Roman" w:hAnsi="Consolas" w:cs="Times New Roman"/>
                  <w:color w:val="D4D4D4"/>
                  <w:sz w:val="21"/>
                  <w:szCs w:val="21"/>
                </w:rPr>
                <w:delText xml:space="preserve"> {</w:delText>
              </w:r>
            </w:del>
          </w:p>
          <w:p w14:paraId="3D0C8D88" w14:textId="77777777" w:rsidR="00ED1509" w:rsidRPr="007520B6" w:rsidDel="008B6AF4" w:rsidRDefault="00ED1509">
            <w:pPr>
              <w:pStyle w:val="Heading1Numbered"/>
              <w:rPr>
                <w:del w:id="4316" w:author="Donovan Goode [2]" w:date="2018-11-09T10:04:00Z"/>
                <w:rFonts w:ascii="Consolas" w:eastAsia="Times New Roman" w:hAnsi="Consolas" w:cs="Times New Roman"/>
                <w:color w:val="D4D4D4"/>
                <w:sz w:val="21"/>
                <w:szCs w:val="21"/>
              </w:rPr>
              <w:pPrChange w:id="4317" w:author="Donovan Goode [2]" w:date="2018-11-09T10:05:00Z">
                <w:pPr>
                  <w:shd w:val="clear" w:color="auto" w:fill="1E1E1E"/>
                  <w:spacing w:line="285" w:lineRule="atLeast"/>
                </w:pPr>
              </w:pPrChange>
            </w:pPr>
            <w:del w:id="43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'https://www.opm.gov/img/Home/audiences/fed_careerdevelopment.png'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259E7C31" w14:textId="77777777" w:rsidR="00ED1509" w:rsidRPr="007520B6" w:rsidDel="008B6AF4" w:rsidRDefault="00ED1509">
            <w:pPr>
              <w:pStyle w:val="Heading1Numbered"/>
              <w:rPr>
                <w:del w:id="4319" w:author="Donovan Goode [2]" w:date="2018-11-09T10:04:00Z"/>
                <w:rFonts w:ascii="Consolas" w:eastAsia="Times New Roman" w:hAnsi="Consolas" w:cs="Times New Roman"/>
                <w:color w:val="D4D4D4"/>
                <w:sz w:val="21"/>
                <w:szCs w:val="21"/>
              </w:rPr>
              <w:pPrChange w:id="4320" w:author="Donovan Goode [2]" w:date="2018-11-09T10:05:00Z">
                <w:pPr>
                  <w:shd w:val="clear" w:color="auto" w:fill="1E1E1E"/>
                  <w:spacing w:line="285" w:lineRule="atLeast"/>
                </w:pPr>
              </w:pPrChange>
            </w:pPr>
            <w:del w:id="4321" w:author="Donovan Goode [2]" w:date="2018-11-09T10:04:00Z">
              <w:r w:rsidRPr="007520B6" w:rsidDel="008B6AF4">
                <w:rPr>
                  <w:rFonts w:ascii="Consolas" w:eastAsia="Times New Roman" w:hAnsi="Consolas" w:cs="Times New Roman"/>
                  <w:color w:val="D4D4D4"/>
                  <w:sz w:val="21"/>
                  <w:szCs w:val="21"/>
                </w:rPr>
                <w:delText>}</w:delText>
              </w:r>
            </w:del>
          </w:p>
          <w:p w14:paraId="4C0F18D9" w14:textId="77777777" w:rsidR="00ED1509" w:rsidRPr="007520B6" w:rsidDel="008B6AF4" w:rsidRDefault="00ED1509">
            <w:pPr>
              <w:pStyle w:val="Heading1Numbered"/>
              <w:rPr>
                <w:del w:id="4322" w:author="Donovan Goode [2]" w:date="2018-11-09T10:04:00Z"/>
                <w:rFonts w:ascii="Consolas" w:eastAsia="Times New Roman" w:hAnsi="Consolas" w:cs="Times New Roman"/>
                <w:color w:val="D4D4D4"/>
                <w:sz w:val="21"/>
                <w:szCs w:val="21"/>
              </w:rPr>
              <w:pPrChange w:id="4323" w:author="Donovan Goode [2]" w:date="2018-11-09T10:05:00Z">
                <w:pPr>
                  <w:shd w:val="clear" w:color="auto" w:fill="1E1E1E"/>
                  <w:spacing w:line="285" w:lineRule="atLeast"/>
                </w:pPr>
              </w:pPrChange>
            </w:pPr>
            <w:del w:id="4324" w:author="Donovan Goode [2]" w:date="2018-11-09T10:04:00Z">
              <w:r w:rsidRPr="007520B6" w:rsidDel="008B6AF4">
                <w:rPr>
                  <w:rFonts w:ascii="Consolas" w:eastAsia="Times New Roman" w:hAnsi="Consolas" w:cs="Times New Roman"/>
                  <w:color w:val="D7BA7D"/>
                  <w:sz w:val="21"/>
                  <w:szCs w:val="21"/>
                </w:rPr>
                <w:delText>#FederalEmployees .audienceSlide3</w:delText>
              </w:r>
              <w:r w:rsidRPr="007520B6" w:rsidDel="008B6AF4">
                <w:rPr>
                  <w:rFonts w:ascii="Consolas" w:eastAsia="Times New Roman" w:hAnsi="Consolas" w:cs="Times New Roman"/>
                  <w:color w:val="D4D4D4"/>
                  <w:sz w:val="21"/>
                  <w:szCs w:val="21"/>
                </w:rPr>
                <w:delText xml:space="preserve"> {</w:delText>
              </w:r>
            </w:del>
          </w:p>
          <w:p w14:paraId="7A392DBF" w14:textId="77777777" w:rsidR="00ED1509" w:rsidRPr="007520B6" w:rsidDel="008B6AF4" w:rsidRDefault="00ED1509">
            <w:pPr>
              <w:pStyle w:val="Heading1Numbered"/>
              <w:rPr>
                <w:del w:id="4325" w:author="Donovan Goode [2]" w:date="2018-11-09T10:04:00Z"/>
                <w:rFonts w:ascii="Consolas" w:eastAsia="Times New Roman" w:hAnsi="Consolas" w:cs="Times New Roman"/>
                <w:color w:val="D4D4D4"/>
                <w:sz w:val="21"/>
                <w:szCs w:val="21"/>
              </w:rPr>
              <w:pPrChange w:id="4326" w:author="Donovan Goode [2]" w:date="2018-11-09T10:05:00Z">
                <w:pPr>
                  <w:shd w:val="clear" w:color="auto" w:fill="1E1E1E"/>
                  <w:spacing w:line="285" w:lineRule="atLeast"/>
                </w:pPr>
              </w:pPrChange>
            </w:pPr>
            <w:del w:id="432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'https://www.opm.gov/img/Home/audiences/fed_insurance.png'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7E9CEE52" w14:textId="77777777" w:rsidR="00ED1509" w:rsidRPr="007520B6" w:rsidDel="008B6AF4" w:rsidRDefault="00ED1509">
            <w:pPr>
              <w:pStyle w:val="Heading1Numbered"/>
              <w:rPr>
                <w:del w:id="4328" w:author="Donovan Goode [2]" w:date="2018-11-09T10:04:00Z"/>
                <w:rFonts w:ascii="Consolas" w:eastAsia="Times New Roman" w:hAnsi="Consolas" w:cs="Times New Roman"/>
                <w:color w:val="D4D4D4"/>
                <w:sz w:val="21"/>
                <w:szCs w:val="21"/>
              </w:rPr>
              <w:pPrChange w:id="4329" w:author="Donovan Goode [2]" w:date="2018-11-09T10:05:00Z">
                <w:pPr>
                  <w:shd w:val="clear" w:color="auto" w:fill="1E1E1E"/>
                  <w:spacing w:line="285" w:lineRule="atLeast"/>
                </w:pPr>
              </w:pPrChange>
            </w:pPr>
            <w:del w:id="4330" w:author="Donovan Goode [2]" w:date="2018-11-09T10:04:00Z">
              <w:r w:rsidRPr="007520B6" w:rsidDel="008B6AF4">
                <w:rPr>
                  <w:rFonts w:ascii="Consolas" w:eastAsia="Times New Roman" w:hAnsi="Consolas" w:cs="Times New Roman"/>
                  <w:color w:val="D4D4D4"/>
                  <w:sz w:val="21"/>
                  <w:szCs w:val="21"/>
                </w:rPr>
                <w:delText>}</w:delText>
              </w:r>
            </w:del>
          </w:p>
          <w:p w14:paraId="656FBC65" w14:textId="77777777" w:rsidR="00ED1509" w:rsidRPr="007520B6" w:rsidDel="008B6AF4" w:rsidRDefault="00ED1509">
            <w:pPr>
              <w:pStyle w:val="Heading1Numbered"/>
              <w:rPr>
                <w:del w:id="4331" w:author="Donovan Goode [2]" w:date="2018-11-09T10:04:00Z"/>
                <w:rFonts w:ascii="Consolas" w:eastAsia="Times New Roman" w:hAnsi="Consolas" w:cs="Times New Roman"/>
                <w:color w:val="D4D4D4"/>
                <w:sz w:val="21"/>
                <w:szCs w:val="21"/>
              </w:rPr>
              <w:pPrChange w:id="4332" w:author="Donovan Goode [2]" w:date="2018-11-09T10:05:00Z">
                <w:pPr>
                  <w:shd w:val="clear" w:color="auto" w:fill="1E1E1E"/>
                  <w:spacing w:line="285" w:lineRule="atLeast"/>
                </w:pPr>
              </w:pPrChange>
            </w:pPr>
            <w:del w:id="4333" w:author="Donovan Goode [2]" w:date="2018-11-09T10:04:00Z">
              <w:r w:rsidRPr="007520B6" w:rsidDel="008B6AF4">
                <w:rPr>
                  <w:rFonts w:ascii="Consolas" w:eastAsia="Times New Roman" w:hAnsi="Consolas" w:cs="Times New Roman"/>
                  <w:color w:val="D7BA7D"/>
                  <w:sz w:val="21"/>
                  <w:szCs w:val="21"/>
                </w:rPr>
                <w:delText>#RetireesFamilies .audienceSlide1</w:delText>
              </w:r>
              <w:r w:rsidRPr="007520B6" w:rsidDel="008B6AF4">
                <w:rPr>
                  <w:rFonts w:ascii="Consolas" w:eastAsia="Times New Roman" w:hAnsi="Consolas" w:cs="Times New Roman"/>
                  <w:color w:val="D4D4D4"/>
                  <w:sz w:val="21"/>
                  <w:szCs w:val="21"/>
                </w:rPr>
                <w:delText xml:space="preserve"> {</w:delText>
              </w:r>
            </w:del>
          </w:p>
          <w:p w14:paraId="0A9B4B3B" w14:textId="77777777" w:rsidR="00ED1509" w:rsidRPr="007520B6" w:rsidDel="008B6AF4" w:rsidRDefault="00ED1509">
            <w:pPr>
              <w:pStyle w:val="Heading1Numbered"/>
              <w:rPr>
                <w:del w:id="4334" w:author="Donovan Goode [2]" w:date="2018-11-09T10:04:00Z"/>
                <w:rFonts w:ascii="Consolas" w:eastAsia="Times New Roman" w:hAnsi="Consolas" w:cs="Times New Roman"/>
                <w:color w:val="D4D4D4"/>
                <w:sz w:val="21"/>
                <w:szCs w:val="21"/>
              </w:rPr>
              <w:pPrChange w:id="4335" w:author="Donovan Goode [2]" w:date="2018-11-09T10:05:00Z">
                <w:pPr>
                  <w:shd w:val="clear" w:color="auto" w:fill="1E1E1E"/>
                  <w:spacing w:line="285" w:lineRule="atLeast"/>
                </w:pPr>
              </w:pPrChange>
            </w:pPr>
            <w:del w:id="433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'https://www.opm.gov/img/Home/audiences/retirees_benefits.png'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2A1D66D" w14:textId="77777777" w:rsidR="00ED1509" w:rsidRPr="007520B6" w:rsidDel="008B6AF4" w:rsidRDefault="00ED1509">
            <w:pPr>
              <w:pStyle w:val="Heading1Numbered"/>
              <w:rPr>
                <w:del w:id="4337" w:author="Donovan Goode [2]" w:date="2018-11-09T10:04:00Z"/>
                <w:rFonts w:ascii="Consolas" w:eastAsia="Times New Roman" w:hAnsi="Consolas" w:cs="Times New Roman"/>
                <w:color w:val="D4D4D4"/>
                <w:sz w:val="21"/>
                <w:szCs w:val="21"/>
              </w:rPr>
              <w:pPrChange w:id="4338" w:author="Donovan Goode [2]" w:date="2018-11-09T10:05:00Z">
                <w:pPr>
                  <w:shd w:val="clear" w:color="auto" w:fill="1E1E1E"/>
                  <w:spacing w:line="285" w:lineRule="atLeast"/>
                </w:pPr>
              </w:pPrChange>
            </w:pPr>
            <w:del w:id="4339" w:author="Donovan Goode [2]" w:date="2018-11-09T10:04:00Z">
              <w:r w:rsidRPr="007520B6" w:rsidDel="008B6AF4">
                <w:rPr>
                  <w:rFonts w:ascii="Consolas" w:eastAsia="Times New Roman" w:hAnsi="Consolas" w:cs="Times New Roman"/>
                  <w:color w:val="D4D4D4"/>
                  <w:sz w:val="21"/>
                  <w:szCs w:val="21"/>
                </w:rPr>
                <w:delText>}</w:delText>
              </w:r>
            </w:del>
          </w:p>
          <w:p w14:paraId="15ABCBB9" w14:textId="77777777" w:rsidR="00ED1509" w:rsidRPr="007520B6" w:rsidDel="008B6AF4" w:rsidRDefault="00ED1509">
            <w:pPr>
              <w:pStyle w:val="Heading1Numbered"/>
              <w:rPr>
                <w:del w:id="4340" w:author="Donovan Goode [2]" w:date="2018-11-09T10:04:00Z"/>
                <w:rFonts w:ascii="Consolas" w:eastAsia="Times New Roman" w:hAnsi="Consolas" w:cs="Times New Roman"/>
                <w:color w:val="D4D4D4"/>
                <w:sz w:val="21"/>
                <w:szCs w:val="21"/>
              </w:rPr>
              <w:pPrChange w:id="4341" w:author="Donovan Goode [2]" w:date="2018-11-09T10:05:00Z">
                <w:pPr>
                  <w:shd w:val="clear" w:color="auto" w:fill="1E1E1E"/>
                  <w:spacing w:line="285" w:lineRule="atLeast"/>
                </w:pPr>
              </w:pPrChange>
            </w:pPr>
            <w:del w:id="4342" w:author="Donovan Goode [2]" w:date="2018-11-09T10:04:00Z">
              <w:r w:rsidRPr="007520B6" w:rsidDel="008B6AF4">
                <w:rPr>
                  <w:rFonts w:ascii="Consolas" w:eastAsia="Times New Roman" w:hAnsi="Consolas" w:cs="Times New Roman"/>
                  <w:color w:val="D7BA7D"/>
                  <w:sz w:val="21"/>
                  <w:szCs w:val="21"/>
                </w:rPr>
                <w:delText>#RetireesFamilies .audienceSlide2</w:delText>
              </w:r>
              <w:r w:rsidRPr="007520B6" w:rsidDel="008B6AF4">
                <w:rPr>
                  <w:rFonts w:ascii="Consolas" w:eastAsia="Times New Roman" w:hAnsi="Consolas" w:cs="Times New Roman"/>
                  <w:color w:val="D4D4D4"/>
                  <w:sz w:val="21"/>
                  <w:szCs w:val="21"/>
                </w:rPr>
                <w:delText xml:space="preserve"> {</w:delText>
              </w:r>
            </w:del>
          </w:p>
          <w:p w14:paraId="7AB32D8E" w14:textId="77777777" w:rsidR="00ED1509" w:rsidRPr="007520B6" w:rsidDel="008B6AF4" w:rsidRDefault="00ED1509">
            <w:pPr>
              <w:pStyle w:val="Heading1Numbered"/>
              <w:rPr>
                <w:del w:id="4343" w:author="Donovan Goode [2]" w:date="2018-11-09T10:04:00Z"/>
                <w:rFonts w:ascii="Consolas" w:eastAsia="Times New Roman" w:hAnsi="Consolas" w:cs="Times New Roman"/>
                <w:color w:val="D4D4D4"/>
                <w:sz w:val="21"/>
                <w:szCs w:val="21"/>
              </w:rPr>
              <w:pPrChange w:id="4344" w:author="Donovan Goode [2]" w:date="2018-11-09T10:05:00Z">
                <w:pPr>
                  <w:shd w:val="clear" w:color="auto" w:fill="1E1E1E"/>
                  <w:spacing w:line="285" w:lineRule="atLeast"/>
                </w:pPr>
              </w:pPrChange>
            </w:pPr>
            <w:del w:id="434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'https://www.opm.gov/img/Home/audiences/retirees_online.png'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46E79E04" w14:textId="77777777" w:rsidR="00ED1509" w:rsidRPr="007520B6" w:rsidDel="008B6AF4" w:rsidRDefault="00ED1509">
            <w:pPr>
              <w:pStyle w:val="Heading1Numbered"/>
              <w:rPr>
                <w:del w:id="4346" w:author="Donovan Goode [2]" w:date="2018-11-09T10:04:00Z"/>
                <w:rFonts w:ascii="Consolas" w:eastAsia="Times New Roman" w:hAnsi="Consolas" w:cs="Times New Roman"/>
                <w:color w:val="D4D4D4"/>
                <w:sz w:val="21"/>
                <w:szCs w:val="21"/>
              </w:rPr>
              <w:pPrChange w:id="4347" w:author="Donovan Goode [2]" w:date="2018-11-09T10:05:00Z">
                <w:pPr>
                  <w:shd w:val="clear" w:color="auto" w:fill="1E1E1E"/>
                  <w:spacing w:line="285" w:lineRule="atLeast"/>
                </w:pPr>
              </w:pPrChange>
            </w:pPr>
            <w:del w:id="4348" w:author="Donovan Goode [2]" w:date="2018-11-09T10:04:00Z">
              <w:r w:rsidRPr="007520B6" w:rsidDel="008B6AF4">
                <w:rPr>
                  <w:rFonts w:ascii="Consolas" w:eastAsia="Times New Roman" w:hAnsi="Consolas" w:cs="Times New Roman"/>
                  <w:color w:val="D4D4D4"/>
                  <w:sz w:val="21"/>
                  <w:szCs w:val="21"/>
                </w:rPr>
                <w:delText>}</w:delText>
              </w:r>
            </w:del>
          </w:p>
          <w:p w14:paraId="3EA5DBFD" w14:textId="77777777" w:rsidR="00ED1509" w:rsidRPr="007520B6" w:rsidDel="008B6AF4" w:rsidRDefault="00ED1509">
            <w:pPr>
              <w:pStyle w:val="Heading1Numbered"/>
              <w:rPr>
                <w:del w:id="4349" w:author="Donovan Goode [2]" w:date="2018-11-09T10:04:00Z"/>
                <w:rFonts w:ascii="Consolas" w:eastAsia="Times New Roman" w:hAnsi="Consolas" w:cs="Times New Roman"/>
                <w:color w:val="D4D4D4"/>
                <w:sz w:val="21"/>
                <w:szCs w:val="21"/>
              </w:rPr>
              <w:pPrChange w:id="4350" w:author="Donovan Goode [2]" w:date="2018-11-09T10:05:00Z">
                <w:pPr>
                  <w:shd w:val="clear" w:color="auto" w:fill="1E1E1E"/>
                  <w:spacing w:line="285" w:lineRule="atLeast"/>
                </w:pPr>
              </w:pPrChange>
            </w:pPr>
            <w:del w:id="4351" w:author="Donovan Goode [2]" w:date="2018-11-09T10:04:00Z">
              <w:r w:rsidRPr="007520B6" w:rsidDel="008B6AF4">
                <w:rPr>
                  <w:rFonts w:ascii="Consolas" w:eastAsia="Times New Roman" w:hAnsi="Consolas" w:cs="Times New Roman"/>
                  <w:color w:val="D7BA7D"/>
                  <w:sz w:val="21"/>
                  <w:szCs w:val="21"/>
                </w:rPr>
                <w:delText>#RetireesFamilies .audienceSlide3</w:delText>
              </w:r>
              <w:r w:rsidRPr="007520B6" w:rsidDel="008B6AF4">
                <w:rPr>
                  <w:rFonts w:ascii="Consolas" w:eastAsia="Times New Roman" w:hAnsi="Consolas" w:cs="Times New Roman"/>
                  <w:color w:val="D4D4D4"/>
                  <w:sz w:val="21"/>
                  <w:szCs w:val="21"/>
                </w:rPr>
                <w:delText xml:space="preserve"> {</w:delText>
              </w:r>
            </w:del>
          </w:p>
          <w:p w14:paraId="7BF55F42" w14:textId="77777777" w:rsidR="00ED1509" w:rsidRPr="007520B6" w:rsidDel="008B6AF4" w:rsidRDefault="00ED1509">
            <w:pPr>
              <w:pStyle w:val="Heading1Numbered"/>
              <w:rPr>
                <w:del w:id="4352" w:author="Donovan Goode [2]" w:date="2018-11-09T10:04:00Z"/>
                <w:rFonts w:ascii="Consolas" w:eastAsia="Times New Roman" w:hAnsi="Consolas" w:cs="Times New Roman"/>
                <w:color w:val="D4D4D4"/>
                <w:sz w:val="21"/>
                <w:szCs w:val="21"/>
              </w:rPr>
              <w:pPrChange w:id="4353" w:author="Donovan Goode [2]" w:date="2018-11-09T10:05:00Z">
                <w:pPr>
                  <w:shd w:val="clear" w:color="auto" w:fill="1E1E1E"/>
                  <w:spacing w:line="285" w:lineRule="atLeast"/>
                </w:pPr>
              </w:pPrChange>
            </w:pPr>
            <w:del w:id="435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546BD4" w14:textId="77777777" w:rsidR="00ED1509" w:rsidRPr="007520B6" w:rsidDel="008B6AF4" w:rsidRDefault="00ED1509">
            <w:pPr>
              <w:pStyle w:val="Heading1Numbered"/>
              <w:rPr>
                <w:del w:id="4355" w:author="Donovan Goode [2]" w:date="2018-11-09T10:04:00Z"/>
                <w:rFonts w:ascii="Consolas" w:eastAsia="Times New Roman" w:hAnsi="Consolas" w:cs="Times New Roman"/>
                <w:color w:val="D4D4D4"/>
                <w:sz w:val="21"/>
                <w:szCs w:val="21"/>
              </w:rPr>
              <w:pPrChange w:id="4356" w:author="Donovan Goode [2]" w:date="2018-11-09T10:05:00Z">
                <w:pPr>
                  <w:shd w:val="clear" w:color="auto" w:fill="1E1E1E"/>
                  <w:spacing w:line="285" w:lineRule="atLeast"/>
                </w:pPr>
              </w:pPrChange>
            </w:pPr>
            <w:del w:id="4357" w:author="Donovan Goode [2]" w:date="2018-11-09T10:04:00Z">
              <w:r w:rsidRPr="007520B6" w:rsidDel="008B6AF4">
                <w:rPr>
                  <w:rFonts w:ascii="Consolas" w:eastAsia="Times New Roman" w:hAnsi="Consolas" w:cs="Times New Roman"/>
                  <w:color w:val="D4D4D4"/>
                  <w:sz w:val="21"/>
                  <w:szCs w:val="21"/>
                </w:rPr>
                <w:delText>}</w:delText>
              </w:r>
            </w:del>
          </w:p>
          <w:p w14:paraId="34B95971" w14:textId="77777777" w:rsidR="00ED1509" w:rsidRPr="007520B6" w:rsidDel="008B6AF4" w:rsidRDefault="00ED1509">
            <w:pPr>
              <w:pStyle w:val="Heading1Numbered"/>
              <w:rPr>
                <w:del w:id="4358" w:author="Donovan Goode [2]" w:date="2018-11-09T10:04:00Z"/>
                <w:rFonts w:ascii="Consolas" w:eastAsia="Times New Roman" w:hAnsi="Consolas" w:cs="Times New Roman"/>
                <w:color w:val="D4D4D4"/>
                <w:sz w:val="21"/>
                <w:szCs w:val="21"/>
              </w:rPr>
              <w:pPrChange w:id="4359" w:author="Donovan Goode [2]" w:date="2018-11-09T10:05:00Z">
                <w:pPr>
                  <w:shd w:val="clear" w:color="auto" w:fill="1E1E1E"/>
                  <w:spacing w:line="285" w:lineRule="atLeast"/>
                </w:pPr>
              </w:pPrChange>
            </w:pPr>
            <w:del w:id="4360" w:author="Donovan Goode [2]" w:date="2018-11-09T10:04:00Z">
              <w:r w:rsidRPr="007520B6" w:rsidDel="008B6AF4">
                <w:rPr>
                  <w:rFonts w:ascii="Consolas" w:eastAsia="Times New Roman" w:hAnsi="Consolas" w:cs="Times New Roman"/>
                  <w:color w:val="D7BA7D"/>
                  <w:sz w:val="21"/>
                  <w:szCs w:val="21"/>
                </w:rPr>
                <w:delText>#HRPractitioners .audienceSlide1</w:delText>
              </w:r>
              <w:r w:rsidRPr="007520B6" w:rsidDel="008B6AF4">
                <w:rPr>
                  <w:rFonts w:ascii="Consolas" w:eastAsia="Times New Roman" w:hAnsi="Consolas" w:cs="Times New Roman"/>
                  <w:color w:val="D4D4D4"/>
                  <w:sz w:val="21"/>
                  <w:szCs w:val="21"/>
                </w:rPr>
                <w:delText xml:space="preserve"> {</w:delText>
              </w:r>
            </w:del>
          </w:p>
          <w:p w14:paraId="45A90B15" w14:textId="77777777" w:rsidR="00ED1509" w:rsidRPr="007520B6" w:rsidDel="008B6AF4" w:rsidRDefault="00ED1509">
            <w:pPr>
              <w:pStyle w:val="Heading1Numbered"/>
              <w:rPr>
                <w:del w:id="4361" w:author="Donovan Goode [2]" w:date="2018-11-09T10:04:00Z"/>
                <w:rFonts w:ascii="Consolas" w:eastAsia="Times New Roman" w:hAnsi="Consolas" w:cs="Times New Roman"/>
                <w:color w:val="D4D4D4"/>
                <w:sz w:val="21"/>
                <w:szCs w:val="21"/>
              </w:rPr>
              <w:pPrChange w:id="4362" w:author="Donovan Goode [2]" w:date="2018-11-09T10:05:00Z">
                <w:pPr>
                  <w:shd w:val="clear" w:color="auto" w:fill="1E1E1E"/>
                  <w:spacing w:line="285" w:lineRule="atLeast"/>
                </w:pPr>
              </w:pPrChange>
            </w:pPr>
            <w:del w:id="436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'https://www.opm.gov/img/Home/audiences/hr_management.png'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11B05F7" w14:textId="77777777" w:rsidR="00ED1509" w:rsidRPr="007520B6" w:rsidDel="008B6AF4" w:rsidRDefault="00ED1509">
            <w:pPr>
              <w:pStyle w:val="Heading1Numbered"/>
              <w:rPr>
                <w:del w:id="4364" w:author="Donovan Goode [2]" w:date="2018-11-09T10:04:00Z"/>
                <w:rFonts w:ascii="Consolas" w:eastAsia="Times New Roman" w:hAnsi="Consolas" w:cs="Times New Roman"/>
                <w:color w:val="D4D4D4"/>
                <w:sz w:val="21"/>
                <w:szCs w:val="21"/>
              </w:rPr>
              <w:pPrChange w:id="4365" w:author="Donovan Goode [2]" w:date="2018-11-09T10:05:00Z">
                <w:pPr>
                  <w:shd w:val="clear" w:color="auto" w:fill="1E1E1E"/>
                  <w:spacing w:line="285" w:lineRule="atLeast"/>
                </w:pPr>
              </w:pPrChange>
            </w:pPr>
            <w:del w:id="4366" w:author="Donovan Goode [2]" w:date="2018-11-09T10:04:00Z">
              <w:r w:rsidRPr="007520B6" w:rsidDel="008B6AF4">
                <w:rPr>
                  <w:rFonts w:ascii="Consolas" w:eastAsia="Times New Roman" w:hAnsi="Consolas" w:cs="Times New Roman"/>
                  <w:color w:val="D4D4D4"/>
                  <w:sz w:val="21"/>
                  <w:szCs w:val="21"/>
                </w:rPr>
                <w:delText>}</w:delText>
              </w:r>
            </w:del>
          </w:p>
          <w:p w14:paraId="04C08656" w14:textId="77777777" w:rsidR="00ED1509" w:rsidRPr="007520B6" w:rsidDel="008B6AF4" w:rsidRDefault="00ED1509">
            <w:pPr>
              <w:pStyle w:val="Heading1Numbered"/>
              <w:rPr>
                <w:del w:id="4367" w:author="Donovan Goode [2]" w:date="2018-11-09T10:04:00Z"/>
                <w:rFonts w:ascii="Consolas" w:eastAsia="Times New Roman" w:hAnsi="Consolas" w:cs="Times New Roman"/>
                <w:color w:val="D4D4D4"/>
                <w:sz w:val="21"/>
                <w:szCs w:val="21"/>
              </w:rPr>
              <w:pPrChange w:id="4368" w:author="Donovan Goode [2]" w:date="2018-11-09T10:05:00Z">
                <w:pPr>
                  <w:shd w:val="clear" w:color="auto" w:fill="1E1E1E"/>
                  <w:spacing w:line="285" w:lineRule="atLeast"/>
                </w:pPr>
              </w:pPrChange>
            </w:pPr>
            <w:del w:id="4369" w:author="Donovan Goode [2]" w:date="2018-11-09T10:04:00Z">
              <w:r w:rsidRPr="007520B6" w:rsidDel="008B6AF4">
                <w:rPr>
                  <w:rFonts w:ascii="Consolas" w:eastAsia="Times New Roman" w:hAnsi="Consolas" w:cs="Times New Roman"/>
                  <w:color w:val="D7BA7D"/>
                  <w:sz w:val="21"/>
                  <w:szCs w:val="21"/>
                </w:rPr>
                <w:delText>#HRPractitioners .audienceSlide2</w:delText>
              </w:r>
              <w:r w:rsidRPr="007520B6" w:rsidDel="008B6AF4">
                <w:rPr>
                  <w:rFonts w:ascii="Consolas" w:eastAsia="Times New Roman" w:hAnsi="Consolas" w:cs="Times New Roman"/>
                  <w:color w:val="D4D4D4"/>
                  <w:sz w:val="21"/>
                  <w:szCs w:val="21"/>
                </w:rPr>
                <w:delText xml:space="preserve"> {</w:delText>
              </w:r>
            </w:del>
          </w:p>
          <w:p w14:paraId="68EE4E28" w14:textId="77777777" w:rsidR="00ED1509" w:rsidRPr="007520B6" w:rsidDel="008B6AF4" w:rsidRDefault="00ED1509">
            <w:pPr>
              <w:pStyle w:val="Heading1Numbered"/>
              <w:rPr>
                <w:del w:id="4370" w:author="Donovan Goode [2]" w:date="2018-11-09T10:04:00Z"/>
                <w:rFonts w:ascii="Consolas" w:eastAsia="Times New Roman" w:hAnsi="Consolas" w:cs="Times New Roman"/>
                <w:color w:val="D4D4D4"/>
                <w:sz w:val="21"/>
                <w:szCs w:val="21"/>
              </w:rPr>
              <w:pPrChange w:id="4371" w:author="Donovan Goode [2]" w:date="2018-11-09T10:05:00Z">
                <w:pPr>
                  <w:shd w:val="clear" w:color="auto" w:fill="1E1E1E"/>
                  <w:spacing w:line="285" w:lineRule="atLeast"/>
                </w:pPr>
              </w:pPrChange>
            </w:pPr>
            <w:del w:id="437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93953B8" w14:textId="77777777" w:rsidR="00ED1509" w:rsidRPr="007520B6" w:rsidDel="008B6AF4" w:rsidRDefault="00ED1509">
            <w:pPr>
              <w:pStyle w:val="Heading1Numbered"/>
              <w:rPr>
                <w:del w:id="4373" w:author="Donovan Goode [2]" w:date="2018-11-09T10:04:00Z"/>
                <w:rFonts w:ascii="Consolas" w:eastAsia="Times New Roman" w:hAnsi="Consolas" w:cs="Times New Roman"/>
                <w:color w:val="D4D4D4"/>
                <w:sz w:val="21"/>
                <w:szCs w:val="21"/>
              </w:rPr>
              <w:pPrChange w:id="4374" w:author="Donovan Goode [2]" w:date="2018-11-09T10:05:00Z">
                <w:pPr>
                  <w:shd w:val="clear" w:color="auto" w:fill="1E1E1E"/>
                  <w:spacing w:line="285" w:lineRule="atLeast"/>
                </w:pPr>
              </w:pPrChange>
            </w:pPr>
            <w:del w:id="4375" w:author="Donovan Goode [2]" w:date="2018-11-09T10:04:00Z">
              <w:r w:rsidRPr="007520B6" w:rsidDel="008B6AF4">
                <w:rPr>
                  <w:rFonts w:ascii="Consolas" w:eastAsia="Times New Roman" w:hAnsi="Consolas" w:cs="Times New Roman"/>
                  <w:color w:val="D4D4D4"/>
                  <w:sz w:val="21"/>
                  <w:szCs w:val="21"/>
                </w:rPr>
                <w:delText>}</w:delText>
              </w:r>
            </w:del>
          </w:p>
          <w:p w14:paraId="474D85BF" w14:textId="77777777" w:rsidR="00ED1509" w:rsidRPr="007520B6" w:rsidDel="008B6AF4" w:rsidRDefault="00ED1509">
            <w:pPr>
              <w:pStyle w:val="Heading1Numbered"/>
              <w:rPr>
                <w:del w:id="4376" w:author="Donovan Goode [2]" w:date="2018-11-09T10:04:00Z"/>
                <w:rFonts w:ascii="Consolas" w:eastAsia="Times New Roman" w:hAnsi="Consolas" w:cs="Times New Roman"/>
                <w:color w:val="D4D4D4"/>
                <w:sz w:val="21"/>
                <w:szCs w:val="21"/>
              </w:rPr>
              <w:pPrChange w:id="4377" w:author="Donovan Goode [2]" w:date="2018-11-09T10:05:00Z">
                <w:pPr>
                  <w:shd w:val="clear" w:color="auto" w:fill="1E1E1E"/>
                  <w:spacing w:line="285" w:lineRule="atLeast"/>
                </w:pPr>
              </w:pPrChange>
            </w:pPr>
            <w:del w:id="4378" w:author="Donovan Goode [2]" w:date="2018-11-09T10:04:00Z">
              <w:r w:rsidRPr="007520B6" w:rsidDel="008B6AF4">
                <w:rPr>
                  <w:rFonts w:ascii="Consolas" w:eastAsia="Times New Roman" w:hAnsi="Consolas" w:cs="Times New Roman"/>
                  <w:color w:val="D7BA7D"/>
                  <w:sz w:val="21"/>
                  <w:szCs w:val="21"/>
                </w:rPr>
                <w:delText>#HRPractitioners .audienceSlide3</w:delText>
              </w:r>
              <w:r w:rsidRPr="007520B6" w:rsidDel="008B6AF4">
                <w:rPr>
                  <w:rFonts w:ascii="Consolas" w:eastAsia="Times New Roman" w:hAnsi="Consolas" w:cs="Times New Roman"/>
                  <w:color w:val="D4D4D4"/>
                  <w:sz w:val="21"/>
                  <w:szCs w:val="21"/>
                </w:rPr>
                <w:delText xml:space="preserve"> {</w:delText>
              </w:r>
            </w:del>
          </w:p>
          <w:p w14:paraId="0410CA4E" w14:textId="77777777" w:rsidR="00ED1509" w:rsidRPr="007520B6" w:rsidDel="008B6AF4" w:rsidRDefault="00ED1509">
            <w:pPr>
              <w:pStyle w:val="Heading1Numbered"/>
              <w:rPr>
                <w:del w:id="4379" w:author="Donovan Goode [2]" w:date="2018-11-09T10:04:00Z"/>
                <w:rFonts w:ascii="Consolas" w:eastAsia="Times New Roman" w:hAnsi="Consolas" w:cs="Times New Roman"/>
                <w:color w:val="D4D4D4"/>
                <w:sz w:val="21"/>
                <w:szCs w:val="21"/>
              </w:rPr>
              <w:pPrChange w:id="4380" w:author="Donovan Goode [2]" w:date="2018-11-09T10:05:00Z">
                <w:pPr>
                  <w:shd w:val="clear" w:color="auto" w:fill="1E1E1E"/>
                  <w:spacing w:line="285" w:lineRule="atLeast"/>
                </w:pPr>
              </w:pPrChange>
            </w:pPr>
            <w:del w:id="438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'https://www.opm.gov/img/Home/audiences/hr_classifications.png'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32DC49E" w14:textId="77777777" w:rsidR="00ED1509" w:rsidRPr="007520B6" w:rsidDel="008B6AF4" w:rsidRDefault="00ED1509">
            <w:pPr>
              <w:pStyle w:val="Heading1Numbered"/>
              <w:rPr>
                <w:del w:id="4382" w:author="Donovan Goode [2]" w:date="2018-11-09T10:04:00Z"/>
                <w:rFonts w:ascii="Consolas" w:eastAsia="Times New Roman" w:hAnsi="Consolas" w:cs="Times New Roman"/>
                <w:color w:val="D4D4D4"/>
                <w:sz w:val="21"/>
                <w:szCs w:val="21"/>
              </w:rPr>
              <w:pPrChange w:id="4383" w:author="Donovan Goode [2]" w:date="2018-11-09T10:05:00Z">
                <w:pPr>
                  <w:shd w:val="clear" w:color="auto" w:fill="1E1E1E"/>
                  <w:spacing w:line="285" w:lineRule="atLeast"/>
                </w:pPr>
              </w:pPrChange>
            </w:pPr>
            <w:del w:id="4384" w:author="Donovan Goode [2]" w:date="2018-11-09T10:04:00Z">
              <w:r w:rsidRPr="007520B6" w:rsidDel="008B6AF4">
                <w:rPr>
                  <w:rFonts w:ascii="Consolas" w:eastAsia="Times New Roman" w:hAnsi="Consolas" w:cs="Times New Roman"/>
                  <w:color w:val="D4D4D4"/>
                  <w:sz w:val="21"/>
                  <w:szCs w:val="21"/>
                </w:rPr>
                <w:delText>}</w:delText>
              </w:r>
            </w:del>
          </w:p>
          <w:p w14:paraId="5DDC904D" w14:textId="77777777" w:rsidR="00ED1509" w:rsidRPr="007520B6" w:rsidDel="008B6AF4" w:rsidRDefault="00ED1509">
            <w:pPr>
              <w:pStyle w:val="Heading1Numbered"/>
              <w:rPr>
                <w:del w:id="4385" w:author="Donovan Goode [2]" w:date="2018-11-09T10:04:00Z"/>
                <w:rFonts w:ascii="Consolas" w:eastAsia="Times New Roman" w:hAnsi="Consolas" w:cs="Times New Roman"/>
                <w:color w:val="D4D4D4"/>
                <w:sz w:val="21"/>
                <w:szCs w:val="21"/>
              </w:rPr>
              <w:pPrChange w:id="4386" w:author="Donovan Goode [2]" w:date="2018-11-09T10:05:00Z">
                <w:pPr>
                  <w:shd w:val="clear" w:color="auto" w:fill="1E1E1E"/>
                  <w:spacing w:line="285" w:lineRule="atLeast"/>
                </w:pPr>
              </w:pPrChange>
            </w:pPr>
            <w:del w:id="4387" w:author="Donovan Goode [2]" w:date="2018-11-09T10:04:00Z">
              <w:r w:rsidRPr="007520B6" w:rsidDel="008B6AF4">
                <w:rPr>
                  <w:rFonts w:ascii="Consolas" w:eastAsia="Times New Roman" w:hAnsi="Consolas" w:cs="Times New Roman"/>
                  <w:color w:val="D7BA7D"/>
                  <w:sz w:val="21"/>
                  <w:szCs w:val="21"/>
                </w:rPr>
                <w:delText>#Veterans .audienceSlide1</w:delText>
              </w:r>
              <w:r w:rsidRPr="007520B6" w:rsidDel="008B6AF4">
                <w:rPr>
                  <w:rFonts w:ascii="Consolas" w:eastAsia="Times New Roman" w:hAnsi="Consolas" w:cs="Times New Roman"/>
                  <w:color w:val="D4D4D4"/>
                  <w:sz w:val="21"/>
                  <w:szCs w:val="21"/>
                </w:rPr>
                <w:delText xml:space="preserve"> {</w:delText>
              </w:r>
            </w:del>
          </w:p>
          <w:p w14:paraId="7198CEEF" w14:textId="77777777" w:rsidR="00ED1509" w:rsidRPr="007520B6" w:rsidDel="008B6AF4" w:rsidRDefault="00ED1509">
            <w:pPr>
              <w:pStyle w:val="Heading1Numbered"/>
              <w:rPr>
                <w:del w:id="4388" w:author="Donovan Goode [2]" w:date="2018-11-09T10:04:00Z"/>
                <w:rFonts w:ascii="Consolas" w:eastAsia="Times New Roman" w:hAnsi="Consolas" w:cs="Times New Roman"/>
                <w:color w:val="D4D4D4"/>
                <w:sz w:val="21"/>
                <w:szCs w:val="21"/>
              </w:rPr>
              <w:pPrChange w:id="4389" w:author="Donovan Goode [2]" w:date="2018-11-09T10:05:00Z">
                <w:pPr>
                  <w:shd w:val="clear" w:color="auto" w:fill="1E1E1E"/>
                  <w:spacing w:line="285" w:lineRule="atLeast"/>
                </w:pPr>
              </w:pPrChange>
            </w:pPr>
            <w:del w:id="439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'https://www.opm.gov/img/Home/audiences/veterans_fhv.png'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E47956C" w14:textId="77777777" w:rsidR="00ED1509" w:rsidRPr="007520B6" w:rsidDel="008B6AF4" w:rsidRDefault="00ED1509">
            <w:pPr>
              <w:pStyle w:val="Heading1Numbered"/>
              <w:rPr>
                <w:del w:id="4391" w:author="Donovan Goode [2]" w:date="2018-11-09T10:04:00Z"/>
                <w:rFonts w:ascii="Consolas" w:eastAsia="Times New Roman" w:hAnsi="Consolas" w:cs="Times New Roman"/>
                <w:color w:val="D4D4D4"/>
                <w:sz w:val="21"/>
                <w:szCs w:val="21"/>
              </w:rPr>
              <w:pPrChange w:id="4392" w:author="Donovan Goode [2]" w:date="2018-11-09T10:05:00Z">
                <w:pPr>
                  <w:shd w:val="clear" w:color="auto" w:fill="1E1E1E"/>
                  <w:spacing w:line="285" w:lineRule="atLeast"/>
                </w:pPr>
              </w:pPrChange>
            </w:pPr>
            <w:del w:id="4393" w:author="Donovan Goode [2]" w:date="2018-11-09T10:04:00Z">
              <w:r w:rsidRPr="007520B6" w:rsidDel="008B6AF4">
                <w:rPr>
                  <w:rFonts w:ascii="Consolas" w:eastAsia="Times New Roman" w:hAnsi="Consolas" w:cs="Times New Roman"/>
                  <w:color w:val="D4D4D4"/>
                  <w:sz w:val="21"/>
                  <w:szCs w:val="21"/>
                </w:rPr>
                <w:delText>}</w:delText>
              </w:r>
            </w:del>
          </w:p>
          <w:p w14:paraId="6B3C079B" w14:textId="77777777" w:rsidR="00ED1509" w:rsidRPr="007520B6" w:rsidDel="008B6AF4" w:rsidRDefault="00ED1509">
            <w:pPr>
              <w:pStyle w:val="Heading1Numbered"/>
              <w:rPr>
                <w:del w:id="4394" w:author="Donovan Goode [2]" w:date="2018-11-09T10:04:00Z"/>
                <w:rFonts w:ascii="Consolas" w:eastAsia="Times New Roman" w:hAnsi="Consolas" w:cs="Times New Roman"/>
                <w:color w:val="D4D4D4"/>
                <w:sz w:val="21"/>
                <w:szCs w:val="21"/>
              </w:rPr>
              <w:pPrChange w:id="4395" w:author="Donovan Goode [2]" w:date="2018-11-09T10:05:00Z">
                <w:pPr>
                  <w:shd w:val="clear" w:color="auto" w:fill="1E1E1E"/>
                  <w:spacing w:line="285" w:lineRule="atLeast"/>
                </w:pPr>
              </w:pPrChange>
            </w:pPr>
            <w:del w:id="4396" w:author="Donovan Goode [2]" w:date="2018-11-09T10:04:00Z">
              <w:r w:rsidRPr="007520B6" w:rsidDel="008B6AF4">
                <w:rPr>
                  <w:rFonts w:ascii="Consolas" w:eastAsia="Times New Roman" w:hAnsi="Consolas" w:cs="Times New Roman"/>
                  <w:color w:val="D7BA7D"/>
                  <w:sz w:val="21"/>
                  <w:szCs w:val="21"/>
                </w:rPr>
                <w:delText>#Veterans .audienceSlide2</w:delText>
              </w:r>
              <w:r w:rsidRPr="007520B6" w:rsidDel="008B6AF4">
                <w:rPr>
                  <w:rFonts w:ascii="Consolas" w:eastAsia="Times New Roman" w:hAnsi="Consolas" w:cs="Times New Roman"/>
                  <w:color w:val="D4D4D4"/>
                  <w:sz w:val="21"/>
                  <w:szCs w:val="21"/>
                </w:rPr>
                <w:delText xml:space="preserve"> {</w:delText>
              </w:r>
            </w:del>
          </w:p>
          <w:p w14:paraId="78FCA810" w14:textId="77777777" w:rsidR="00ED1509" w:rsidRPr="007520B6" w:rsidDel="008B6AF4" w:rsidRDefault="00ED1509">
            <w:pPr>
              <w:pStyle w:val="Heading1Numbered"/>
              <w:rPr>
                <w:del w:id="4397" w:author="Donovan Goode [2]" w:date="2018-11-09T10:04:00Z"/>
                <w:rFonts w:ascii="Consolas" w:eastAsia="Times New Roman" w:hAnsi="Consolas" w:cs="Times New Roman"/>
                <w:color w:val="D4D4D4"/>
                <w:sz w:val="21"/>
                <w:szCs w:val="21"/>
              </w:rPr>
              <w:pPrChange w:id="4398" w:author="Donovan Goode [2]" w:date="2018-11-09T10:05:00Z">
                <w:pPr>
                  <w:shd w:val="clear" w:color="auto" w:fill="1E1E1E"/>
                  <w:spacing w:line="285" w:lineRule="atLeast"/>
                </w:pPr>
              </w:pPrChange>
            </w:pPr>
            <w:del w:id="439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C8573D" w14:textId="77777777" w:rsidR="00ED1509" w:rsidRPr="007520B6" w:rsidDel="008B6AF4" w:rsidRDefault="00ED1509">
            <w:pPr>
              <w:pStyle w:val="Heading1Numbered"/>
              <w:rPr>
                <w:del w:id="4400" w:author="Donovan Goode [2]" w:date="2018-11-09T10:04:00Z"/>
                <w:rFonts w:ascii="Consolas" w:eastAsia="Times New Roman" w:hAnsi="Consolas" w:cs="Times New Roman"/>
                <w:color w:val="D4D4D4"/>
                <w:sz w:val="21"/>
                <w:szCs w:val="21"/>
              </w:rPr>
              <w:pPrChange w:id="4401" w:author="Donovan Goode [2]" w:date="2018-11-09T10:05:00Z">
                <w:pPr>
                  <w:shd w:val="clear" w:color="auto" w:fill="1E1E1E"/>
                  <w:spacing w:line="285" w:lineRule="atLeast"/>
                </w:pPr>
              </w:pPrChange>
            </w:pPr>
            <w:del w:id="4402" w:author="Donovan Goode [2]" w:date="2018-11-09T10:04:00Z">
              <w:r w:rsidRPr="007520B6" w:rsidDel="008B6AF4">
                <w:rPr>
                  <w:rFonts w:ascii="Consolas" w:eastAsia="Times New Roman" w:hAnsi="Consolas" w:cs="Times New Roman"/>
                  <w:color w:val="D4D4D4"/>
                  <w:sz w:val="21"/>
                  <w:szCs w:val="21"/>
                </w:rPr>
                <w:delText>}</w:delText>
              </w:r>
            </w:del>
          </w:p>
          <w:p w14:paraId="13C78885" w14:textId="77777777" w:rsidR="00ED1509" w:rsidRPr="007520B6" w:rsidDel="008B6AF4" w:rsidRDefault="00ED1509">
            <w:pPr>
              <w:pStyle w:val="Heading1Numbered"/>
              <w:rPr>
                <w:del w:id="4403" w:author="Donovan Goode [2]" w:date="2018-11-09T10:04:00Z"/>
                <w:rFonts w:ascii="Consolas" w:eastAsia="Times New Roman" w:hAnsi="Consolas" w:cs="Times New Roman"/>
                <w:color w:val="D4D4D4"/>
                <w:sz w:val="21"/>
                <w:szCs w:val="21"/>
              </w:rPr>
              <w:pPrChange w:id="4404" w:author="Donovan Goode [2]" w:date="2018-11-09T10:05:00Z">
                <w:pPr>
                  <w:shd w:val="clear" w:color="auto" w:fill="1E1E1E"/>
                  <w:spacing w:line="285" w:lineRule="atLeast"/>
                </w:pPr>
              </w:pPrChange>
            </w:pPr>
            <w:del w:id="4405" w:author="Donovan Goode [2]" w:date="2018-11-09T10:04:00Z">
              <w:r w:rsidRPr="007520B6" w:rsidDel="008B6AF4">
                <w:rPr>
                  <w:rFonts w:ascii="Consolas" w:eastAsia="Times New Roman" w:hAnsi="Consolas" w:cs="Times New Roman"/>
                  <w:color w:val="D7BA7D"/>
                  <w:sz w:val="21"/>
                  <w:szCs w:val="21"/>
                </w:rPr>
                <w:delText>#Veterans .audienceSlide3</w:delText>
              </w:r>
              <w:r w:rsidRPr="007520B6" w:rsidDel="008B6AF4">
                <w:rPr>
                  <w:rFonts w:ascii="Consolas" w:eastAsia="Times New Roman" w:hAnsi="Consolas" w:cs="Times New Roman"/>
                  <w:color w:val="D4D4D4"/>
                  <w:sz w:val="21"/>
                  <w:szCs w:val="21"/>
                </w:rPr>
                <w:delText xml:space="preserve"> {</w:delText>
              </w:r>
            </w:del>
          </w:p>
          <w:p w14:paraId="68CD031F" w14:textId="77777777" w:rsidR="00ED1509" w:rsidRPr="007520B6" w:rsidDel="008B6AF4" w:rsidRDefault="00ED1509">
            <w:pPr>
              <w:pStyle w:val="Heading1Numbered"/>
              <w:rPr>
                <w:del w:id="4406" w:author="Donovan Goode [2]" w:date="2018-11-09T10:04:00Z"/>
                <w:rFonts w:ascii="Consolas" w:eastAsia="Times New Roman" w:hAnsi="Consolas" w:cs="Times New Roman"/>
                <w:color w:val="D4D4D4"/>
                <w:sz w:val="21"/>
                <w:szCs w:val="21"/>
              </w:rPr>
              <w:pPrChange w:id="4407" w:author="Donovan Goode [2]" w:date="2018-11-09T10:05:00Z">
                <w:pPr>
                  <w:shd w:val="clear" w:color="auto" w:fill="1E1E1E"/>
                  <w:spacing w:line="285" w:lineRule="atLeast"/>
                </w:pPr>
              </w:pPrChange>
            </w:pPr>
            <w:del w:id="440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'/img/Home/audiences/veterans_faqs.png'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BFDADEE" w14:textId="77777777" w:rsidR="00ED1509" w:rsidRPr="007520B6" w:rsidDel="008B6AF4" w:rsidRDefault="00ED1509">
            <w:pPr>
              <w:pStyle w:val="Heading1Numbered"/>
              <w:rPr>
                <w:del w:id="4409" w:author="Donovan Goode [2]" w:date="2018-11-09T10:04:00Z"/>
                <w:rFonts w:ascii="Consolas" w:eastAsia="Times New Roman" w:hAnsi="Consolas" w:cs="Times New Roman"/>
                <w:color w:val="D4D4D4"/>
                <w:sz w:val="21"/>
                <w:szCs w:val="21"/>
              </w:rPr>
              <w:pPrChange w:id="4410" w:author="Donovan Goode [2]" w:date="2018-11-09T10:05:00Z">
                <w:pPr>
                  <w:shd w:val="clear" w:color="auto" w:fill="1E1E1E"/>
                  <w:spacing w:line="285" w:lineRule="atLeast"/>
                </w:pPr>
              </w:pPrChange>
            </w:pPr>
            <w:del w:id="4411" w:author="Donovan Goode [2]" w:date="2018-11-09T10:04:00Z">
              <w:r w:rsidRPr="007520B6" w:rsidDel="008B6AF4">
                <w:rPr>
                  <w:rFonts w:ascii="Consolas" w:eastAsia="Times New Roman" w:hAnsi="Consolas" w:cs="Times New Roman"/>
                  <w:color w:val="D4D4D4"/>
                  <w:sz w:val="21"/>
                  <w:szCs w:val="21"/>
                </w:rPr>
                <w:delText>}</w:delText>
              </w:r>
            </w:del>
          </w:p>
          <w:p w14:paraId="6E064BFD" w14:textId="77777777" w:rsidR="00ED1509" w:rsidRPr="007520B6" w:rsidDel="008B6AF4" w:rsidRDefault="00ED1509">
            <w:pPr>
              <w:pStyle w:val="Heading1Numbered"/>
              <w:rPr>
                <w:del w:id="4412" w:author="Donovan Goode [2]" w:date="2018-11-09T10:04:00Z"/>
                <w:rFonts w:ascii="Consolas" w:eastAsia="Times New Roman" w:hAnsi="Consolas" w:cs="Times New Roman"/>
                <w:color w:val="D4D4D4"/>
                <w:sz w:val="21"/>
                <w:szCs w:val="21"/>
              </w:rPr>
              <w:pPrChange w:id="4413" w:author="Donovan Goode [2]" w:date="2018-11-09T10:05:00Z">
                <w:pPr>
                  <w:shd w:val="clear" w:color="auto" w:fill="1E1E1E"/>
                  <w:spacing w:line="285" w:lineRule="atLeast"/>
                </w:pPr>
              </w:pPrChange>
            </w:pPr>
            <w:del w:id="4414" w:author="Donovan Goode [2]" w:date="2018-11-09T10:04:00Z">
              <w:r w:rsidRPr="007520B6" w:rsidDel="008B6AF4">
                <w:rPr>
                  <w:rFonts w:ascii="Consolas" w:eastAsia="Times New Roman" w:hAnsi="Consolas" w:cs="Times New Roman"/>
                  <w:color w:val="D7BA7D"/>
                  <w:sz w:val="21"/>
                  <w:szCs w:val="21"/>
                </w:rPr>
                <w:delText>#Disabilities .audienceSlide1</w:delText>
              </w:r>
              <w:r w:rsidRPr="007520B6" w:rsidDel="008B6AF4">
                <w:rPr>
                  <w:rFonts w:ascii="Consolas" w:eastAsia="Times New Roman" w:hAnsi="Consolas" w:cs="Times New Roman"/>
                  <w:color w:val="D4D4D4"/>
                  <w:sz w:val="21"/>
                  <w:szCs w:val="21"/>
                </w:rPr>
                <w:delText xml:space="preserve"> {</w:delText>
              </w:r>
            </w:del>
          </w:p>
          <w:p w14:paraId="029E2286" w14:textId="77777777" w:rsidR="00ED1509" w:rsidRPr="007520B6" w:rsidDel="008B6AF4" w:rsidRDefault="00ED1509">
            <w:pPr>
              <w:pStyle w:val="Heading1Numbered"/>
              <w:rPr>
                <w:del w:id="4415" w:author="Donovan Goode [2]" w:date="2018-11-09T10:04:00Z"/>
                <w:rFonts w:ascii="Consolas" w:eastAsia="Times New Roman" w:hAnsi="Consolas" w:cs="Times New Roman"/>
                <w:color w:val="D4D4D4"/>
                <w:sz w:val="21"/>
                <w:szCs w:val="21"/>
              </w:rPr>
              <w:pPrChange w:id="4416" w:author="Donovan Goode [2]" w:date="2018-11-09T10:05:00Z">
                <w:pPr>
                  <w:shd w:val="clear" w:color="auto" w:fill="1E1E1E"/>
                  <w:spacing w:line="285" w:lineRule="atLeast"/>
                </w:pPr>
              </w:pPrChange>
            </w:pPr>
            <w:del w:id="441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79F1AAB" w14:textId="77777777" w:rsidR="00ED1509" w:rsidRPr="007520B6" w:rsidDel="008B6AF4" w:rsidRDefault="00ED1509">
            <w:pPr>
              <w:pStyle w:val="Heading1Numbered"/>
              <w:rPr>
                <w:del w:id="4418" w:author="Donovan Goode [2]" w:date="2018-11-09T10:04:00Z"/>
                <w:rFonts w:ascii="Consolas" w:eastAsia="Times New Roman" w:hAnsi="Consolas" w:cs="Times New Roman"/>
                <w:color w:val="D4D4D4"/>
                <w:sz w:val="21"/>
                <w:szCs w:val="21"/>
              </w:rPr>
              <w:pPrChange w:id="4419" w:author="Donovan Goode [2]" w:date="2018-11-09T10:05:00Z">
                <w:pPr>
                  <w:shd w:val="clear" w:color="auto" w:fill="1E1E1E"/>
                  <w:spacing w:line="285" w:lineRule="atLeast"/>
                </w:pPr>
              </w:pPrChange>
            </w:pPr>
            <w:del w:id="4420" w:author="Donovan Goode [2]" w:date="2018-11-09T10:04:00Z">
              <w:r w:rsidRPr="007520B6" w:rsidDel="008B6AF4">
                <w:rPr>
                  <w:rFonts w:ascii="Consolas" w:eastAsia="Times New Roman" w:hAnsi="Consolas" w:cs="Times New Roman"/>
                  <w:color w:val="D4D4D4"/>
                  <w:sz w:val="21"/>
                  <w:szCs w:val="21"/>
                </w:rPr>
                <w:delText>}</w:delText>
              </w:r>
            </w:del>
          </w:p>
          <w:p w14:paraId="7DCEB722" w14:textId="77777777" w:rsidR="00ED1509" w:rsidRPr="007520B6" w:rsidDel="008B6AF4" w:rsidRDefault="00ED1509">
            <w:pPr>
              <w:pStyle w:val="Heading1Numbered"/>
              <w:rPr>
                <w:del w:id="4421" w:author="Donovan Goode [2]" w:date="2018-11-09T10:04:00Z"/>
                <w:rFonts w:ascii="Consolas" w:eastAsia="Times New Roman" w:hAnsi="Consolas" w:cs="Times New Roman"/>
                <w:color w:val="D4D4D4"/>
                <w:sz w:val="21"/>
                <w:szCs w:val="21"/>
              </w:rPr>
              <w:pPrChange w:id="4422" w:author="Donovan Goode [2]" w:date="2018-11-09T10:05:00Z">
                <w:pPr>
                  <w:shd w:val="clear" w:color="auto" w:fill="1E1E1E"/>
                  <w:spacing w:line="285" w:lineRule="atLeast"/>
                </w:pPr>
              </w:pPrChange>
            </w:pPr>
            <w:del w:id="4423" w:author="Donovan Goode [2]" w:date="2018-11-09T10:04:00Z">
              <w:r w:rsidRPr="007520B6" w:rsidDel="008B6AF4">
                <w:rPr>
                  <w:rFonts w:ascii="Consolas" w:eastAsia="Times New Roman" w:hAnsi="Consolas" w:cs="Times New Roman"/>
                  <w:color w:val="D7BA7D"/>
                  <w:sz w:val="21"/>
                  <w:szCs w:val="21"/>
                </w:rPr>
                <w:delText>#Disabilities .audienceSlide2</w:delText>
              </w:r>
              <w:r w:rsidRPr="007520B6" w:rsidDel="008B6AF4">
                <w:rPr>
                  <w:rFonts w:ascii="Consolas" w:eastAsia="Times New Roman" w:hAnsi="Consolas" w:cs="Times New Roman"/>
                  <w:color w:val="D4D4D4"/>
                  <w:sz w:val="21"/>
                  <w:szCs w:val="21"/>
                </w:rPr>
                <w:delText xml:space="preserve"> {</w:delText>
              </w:r>
            </w:del>
          </w:p>
          <w:p w14:paraId="7E54A034" w14:textId="77777777" w:rsidR="00ED1509" w:rsidRPr="007520B6" w:rsidDel="008B6AF4" w:rsidRDefault="00ED1509">
            <w:pPr>
              <w:pStyle w:val="Heading1Numbered"/>
              <w:rPr>
                <w:del w:id="4424" w:author="Donovan Goode [2]" w:date="2018-11-09T10:04:00Z"/>
                <w:rFonts w:ascii="Consolas" w:eastAsia="Times New Roman" w:hAnsi="Consolas" w:cs="Times New Roman"/>
                <w:color w:val="D4D4D4"/>
                <w:sz w:val="21"/>
                <w:szCs w:val="21"/>
              </w:rPr>
              <w:pPrChange w:id="4425" w:author="Donovan Goode [2]" w:date="2018-11-09T10:05:00Z">
                <w:pPr>
                  <w:shd w:val="clear" w:color="auto" w:fill="1E1E1E"/>
                  <w:spacing w:line="285" w:lineRule="atLeast"/>
                </w:pPr>
              </w:pPrChange>
            </w:pPr>
            <w:del w:id="442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'https://www.opm.gov/img/Home/audiences/jobseekers_usajobs.png'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92EE8B" w14:textId="77777777" w:rsidR="00ED1509" w:rsidRPr="007520B6" w:rsidDel="008B6AF4" w:rsidRDefault="00ED1509">
            <w:pPr>
              <w:pStyle w:val="Heading1Numbered"/>
              <w:rPr>
                <w:del w:id="4427" w:author="Donovan Goode [2]" w:date="2018-11-09T10:04:00Z"/>
                <w:rFonts w:ascii="Consolas" w:eastAsia="Times New Roman" w:hAnsi="Consolas" w:cs="Times New Roman"/>
                <w:color w:val="D4D4D4"/>
                <w:sz w:val="21"/>
                <w:szCs w:val="21"/>
              </w:rPr>
              <w:pPrChange w:id="4428" w:author="Donovan Goode [2]" w:date="2018-11-09T10:05:00Z">
                <w:pPr>
                  <w:shd w:val="clear" w:color="auto" w:fill="1E1E1E"/>
                  <w:spacing w:line="285" w:lineRule="atLeast"/>
                </w:pPr>
              </w:pPrChange>
            </w:pPr>
            <w:del w:id="4429" w:author="Donovan Goode [2]" w:date="2018-11-09T10:04:00Z">
              <w:r w:rsidRPr="007520B6" w:rsidDel="008B6AF4">
                <w:rPr>
                  <w:rFonts w:ascii="Consolas" w:eastAsia="Times New Roman" w:hAnsi="Consolas" w:cs="Times New Roman"/>
                  <w:color w:val="D4D4D4"/>
                  <w:sz w:val="21"/>
                  <w:szCs w:val="21"/>
                </w:rPr>
                <w:delText>}</w:delText>
              </w:r>
            </w:del>
          </w:p>
          <w:p w14:paraId="12D60385" w14:textId="77777777" w:rsidR="00ED1509" w:rsidRPr="007520B6" w:rsidDel="008B6AF4" w:rsidRDefault="00ED1509">
            <w:pPr>
              <w:pStyle w:val="Heading1Numbered"/>
              <w:rPr>
                <w:del w:id="4430" w:author="Donovan Goode [2]" w:date="2018-11-09T10:04:00Z"/>
                <w:rFonts w:ascii="Consolas" w:eastAsia="Times New Roman" w:hAnsi="Consolas" w:cs="Times New Roman"/>
                <w:color w:val="D4D4D4"/>
                <w:sz w:val="21"/>
                <w:szCs w:val="21"/>
              </w:rPr>
              <w:pPrChange w:id="4431" w:author="Donovan Goode [2]" w:date="2018-11-09T10:05:00Z">
                <w:pPr>
                  <w:shd w:val="clear" w:color="auto" w:fill="1E1E1E"/>
                  <w:spacing w:line="285" w:lineRule="atLeast"/>
                </w:pPr>
              </w:pPrChange>
            </w:pPr>
            <w:del w:id="4432" w:author="Donovan Goode [2]" w:date="2018-11-09T10:04:00Z">
              <w:r w:rsidRPr="007520B6" w:rsidDel="008B6AF4">
                <w:rPr>
                  <w:rFonts w:ascii="Consolas" w:eastAsia="Times New Roman" w:hAnsi="Consolas" w:cs="Times New Roman"/>
                  <w:color w:val="D7BA7D"/>
                  <w:sz w:val="21"/>
                  <w:szCs w:val="21"/>
                </w:rPr>
                <w:delText>#Disabilities .audienceSlide3</w:delText>
              </w:r>
              <w:r w:rsidRPr="007520B6" w:rsidDel="008B6AF4">
                <w:rPr>
                  <w:rFonts w:ascii="Consolas" w:eastAsia="Times New Roman" w:hAnsi="Consolas" w:cs="Times New Roman"/>
                  <w:color w:val="D4D4D4"/>
                  <w:sz w:val="21"/>
                  <w:szCs w:val="21"/>
                </w:rPr>
                <w:delText xml:space="preserve"> {</w:delText>
              </w:r>
            </w:del>
          </w:p>
          <w:p w14:paraId="3751C18F" w14:textId="77777777" w:rsidR="00ED1509" w:rsidRPr="007520B6" w:rsidDel="008B6AF4" w:rsidRDefault="00ED1509">
            <w:pPr>
              <w:pStyle w:val="Heading1Numbered"/>
              <w:rPr>
                <w:del w:id="4433" w:author="Donovan Goode [2]" w:date="2018-11-09T10:04:00Z"/>
                <w:rFonts w:ascii="Consolas" w:eastAsia="Times New Roman" w:hAnsi="Consolas" w:cs="Times New Roman"/>
                <w:color w:val="D4D4D4"/>
                <w:sz w:val="21"/>
                <w:szCs w:val="21"/>
              </w:rPr>
              <w:pPrChange w:id="4434" w:author="Donovan Goode [2]" w:date="2018-11-09T10:05:00Z">
                <w:pPr>
                  <w:shd w:val="clear" w:color="auto" w:fill="1E1E1E"/>
                  <w:spacing w:line="285" w:lineRule="atLeast"/>
                </w:pPr>
              </w:pPrChange>
            </w:pPr>
            <w:del w:id="443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'https://www.opm.gov/img/Home/audiences/disabilities_programcoordinators.png'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567B6649" w14:textId="77777777" w:rsidR="00ED1509" w:rsidRPr="007520B6" w:rsidDel="008B6AF4" w:rsidRDefault="00ED1509">
            <w:pPr>
              <w:pStyle w:val="Heading1Numbered"/>
              <w:rPr>
                <w:del w:id="4436" w:author="Donovan Goode [2]" w:date="2018-11-09T10:04:00Z"/>
                <w:rFonts w:ascii="Consolas" w:eastAsia="Times New Roman" w:hAnsi="Consolas" w:cs="Times New Roman"/>
                <w:color w:val="D4D4D4"/>
                <w:sz w:val="21"/>
                <w:szCs w:val="21"/>
              </w:rPr>
              <w:pPrChange w:id="4437" w:author="Donovan Goode [2]" w:date="2018-11-09T10:05:00Z">
                <w:pPr>
                  <w:shd w:val="clear" w:color="auto" w:fill="1E1E1E"/>
                  <w:spacing w:line="285" w:lineRule="atLeast"/>
                </w:pPr>
              </w:pPrChange>
            </w:pPr>
            <w:del w:id="4438" w:author="Donovan Goode [2]" w:date="2018-11-09T10:04:00Z">
              <w:r w:rsidRPr="007520B6" w:rsidDel="008B6AF4">
                <w:rPr>
                  <w:rFonts w:ascii="Consolas" w:eastAsia="Times New Roman" w:hAnsi="Consolas" w:cs="Times New Roman"/>
                  <w:color w:val="D4D4D4"/>
                  <w:sz w:val="21"/>
                  <w:szCs w:val="21"/>
                </w:rPr>
                <w:delText>}</w:delText>
              </w:r>
            </w:del>
          </w:p>
          <w:p w14:paraId="570FE878" w14:textId="77777777" w:rsidR="00ED1509" w:rsidRPr="007520B6" w:rsidDel="008B6AF4" w:rsidRDefault="00ED1509">
            <w:pPr>
              <w:pStyle w:val="Heading1Numbered"/>
              <w:rPr>
                <w:del w:id="4439" w:author="Donovan Goode [2]" w:date="2018-11-09T10:04:00Z"/>
                <w:rFonts w:ascii="Consolas" w:eastAsia="Times New Roman" w:hAnsi="Consolas" w:cs="Times New Roman"/>
                <w:color w:val="D4D4D4"/>
                <w:sz w:val="21"/>
                <w:szCs w:val="21"/>
              </w:rPr>
              <w:pPrChange w:id="4440" w:author="Donovan Goode [2]" w:date="2018-11-09T10:05:00Z">
                <w:pPr>
                  <w:shd w:val="clear" w:color="auto" w:fill="1E1E1E"/>
                  <w:spacing w:line="285" w:lineRule="atLeast"/>
                </w:pPr>
              </w:pPrChange>
            </w:pPr>
            <w:del w:id="4441" w:author="Donovan Goode [2]" w:date="2018-11-09T10:04:00Z">
              <w:r w:rsidRPr="007520B6" w:rsidDel="008B6AF4">
                <w:rPr>
                  <w:rFonts w:ascii="Consolas" w:eastAsia="Times New Roman" w:hAnsi="Consolas" w:cs="Times New Roman"/>
                  <w:color w:val="6A9955"/>
                  <w:sz w:val="21"/>
                  <w:szCs w:val="21"/>
                </w:rPr>
                <w:delText>/* Main content */</w:delText>
              </w:r>
            </w:del>
          </w:p>
          <w:p w14:paraId="1856174B" w14:textId="77777777" w:rsidR="00ED1509" w:rsidRPr="007520B6" w:rsidDel="008B6AF4" w:rsidRDefault="00ED1509">
            <w:pPr>
              <w:pStyle w:val="Heading1Numbered"/>
              <w:rPr>
                <w:del w:id="4442" w:author="Donovan Goode [2]" w:date="2018-11-09T10:04:00Z"/>
                <w:rFonts w:ascii="Consolas" w:eastAsia="Times New Roman" w:hAnsi="Consolas" w:cs="Times New Roman"/>
                <w:color w:val="D4D4D4"/>
                <w:sz w:val="21"/>
                <w:szCs w:val="21"/>
              </w:rPr>
              <w:pPrChange w:id="4443" w:author="Donovan Goode [2]" w:date="2018-11-09T10:05:00Z">
                <w:pPr>
                  <w:shd w:val="clear" w:color="auto" w:fill="1E1E1E"/>
                  <w:spacing w:line="285" w:lineRule="atLeast"/>
                </w:pPr>
              </w:pPrChange>
            </w:pPr>
          </w:p>
          <w:p w14:paraId="39C8479A" w14:textId="77777777" w:rsidR="00ED1509" w:rsidRPr="007520B6" w:rsidDel="008B6AF4" w:rsidRDefault="00ED1509">
            <w:pPr>
              <w:pStyle w:val="Heading1Numbered"/>
              <w:rPr>
                <w:del w:id="4444" w:author="Donovan Goode [2]" w:date="2018-11-09T10:04:00Z"/>
                <w:rFonts w:ascii="Consolas" w:eastAsia="Times New Roman" w:hAnsi="Consolas" w:cs="Times New Roman"/>
                <w:color w:val="D4D4D4"/>
                <w:sz w:val="21"/>
                <w:szCs w:val="21"/>
              </w:rPr>
              <w:pPrChange w:id="4445" w:author="Donovan Goode [2]" w:date="2018-11-09T10:05:00Z">
                <w:pPr>
                  <w:shd w:val="clear" w:color="auto" w:fill="1E1E1E"/>
                  <w:spacing w:line="285" w:lineRule="atLeast"/>
                </w:pPr>
              </w:pPrChange>
            </w:pPr>
            <w:del w:id="4446" w:author="Donovan Goode [2]" w:date="2018-11-09T10:04:00Z">
              <w:r w:rsidRPr="007520B6" w:rsidDel="008B6AF4">
                <w:rPr>
                  <w:rFonts w:ascii="Consolas" w:eastAsia="Times New Roman" w:hAnsi="Consolas" w:cs="Times New Roman"/>
                  <w:color w:val="D7BA7D"/>
                  <w:sz w:val="21"/>
                  <w:szCs w:val="21"/>
                </w:rPr>
                <w:delText>#MidBody_Container</w:delText>
              </w:r>
              <w:r w:rsidRPr="007520B6" w:rsidDel="008B6AF4">
                <w:rPr>
                  <w:rFonts w:ascii="Consolas" w:eastAsia="Times New Roman" w:hAnsi="Consolas" w:cs="Times New Roman"/>
                  <w:color w:val="D4D4D4"/>
                  <w:sz w:val="21"/>
                  <w:szCs w:val="21"/>
                </w:rPr>
                <w:delText xml:space="preserve"> {</w:delText>
              </w:r>
            </w:del>
          </w:p>
          <w:p w14:paraId="536FB0FE" w14:textId="77777777" w:rsidR="00ED1509" w:rsidRPr="007520B6" w:rsidDel="008B6AF4" w:rsidRDefault="00ED1509">
            <w:pPr>
              <w:pStyle w:val="Heading1Numbered"/>
              <w:rPr>
                <w:del w:id="4447" w:author="Donovan Goode [2]" w:date="2018-11-09T10:04:00Z"/>
                <w:rFonts w:ascii="Consolas" w:eastAsia="Times New Roman" w:hAnsi="Consolas" w:cs="Times New Roman"/>
                <w:color w:val="D4D4D4"/>
                <w:sz w:val="21"/>
                <w:szCs w:val="21"/>
              </w:rPr>
              <w:pPrChange w:id="4448" w:author="Donovan Goode [2]" w:date="2018-11-09T10:05:00Z">
                <w:pPr>
                  <w:shd w:val="clear" w:color="auto" w:fill="1E1E1E"/>
                  <w:spacing w:line="285" w:lineRule="atLeast"/>
                </w:pPr>
              </w:pPrChange>
            </w:pPr>
            <w:del w:id="444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980px</w:delText>
              </w:r>
              <w:r w:rsidRPr="007520B6" w:rsidDel="008B6AF4">
                <w:rPr>
                  <w:rFonts w:ascii="Consolas" w:eastAsia="Times New Roman" w:hAnsi="Consolas" w:cs="Times New Roman"/>
                  <w:color w:val="D4D4D4"/>
                  <w:sz w:val="21"/>
                  <w:szCs w:val="21"/>
                </w:rPr>
                <w:delText>;</w:delText>
              </w:r>
            </w:del>
          </w:p>
          <w:p w14:paraId="7EE5D623" w14:textId="77777777" w:rsidR="00ED1509" w:rsidRPr="007520B6" w:rsidDel="008B6AF4" w:rsidRDefault="00ED1509">
            <w:pPr>
              <w:pStyle w:val="Heading1Numbered"/>
              <w:rPr>
                <w:del w:id="4450" w:author="Donovan Goode [2]" w:date="2018-11-09T10:04:00Z"/>
                <w:rFonts w:ascii="Consolas" w:eastAsia="Times New Roman" w:hAnsi="Consolas" w:cs="Times New Roman"/>
                <w:color w:val="D4D4D4"/>
                <w:sz w:val="21"/>
                <w:szCs w:val="21"/>
              </w:rPr>
              <w:pPrChange w:id="4451" w:author="Donovan Goode [2]" w:date="2018-11-09T10:05:00Z">
                <w:pPr>
                  <w:shd w:val="clear" w:color="auto" w:fill="1E1E1E"/>
                  <w:spacing w:line="285" w:lineRule="atLeast"/>
                </w:pPr>
              </w:pPrChange>
            </w:pPr>
            <w:del w:id="445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5255030F" w14:textId="77777777" w:rsidR="00ED1509" w:rsidRPr="007520B6" w:rsidDel="008B6AF4" w:rsidRDefault="00ED1509">
            <w:pPr>
              <w:pStyle w:val="Heading1Numbered"/>
              <w:rPr>
                <w:del w:id="4453" w:author="Donovan Goode [2]" w:date="2018-11-09T10:04:00Z"/>
                <w:rFonts w:ascii="Consolas" w:eastAsia="Times New Roman" w:hAnsi="Consolas" w:cs="Times New Roman"/>
                <w:color w:val="D4D4D4"/>
                <w:sz w:val="21"/>
                <w:szCs w:val="21"/>
              </w:rPr>
              <w:pPrChange w:id="4454" w:author="Donovan Goode [2]" w:date="2018-11-09T10:05:00Z">
                <w:pPr>
                  <w:shd w:val="clear" w:color="auto" w:fill="1E1E1E"/>
                  <w:spacing w:line="285" w:lineRule="atLeast"/>
                </w:pPr>
              </w:pPrChange>
            </w:pPr>
            <w:del w:id="445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2634A84" w14:textId="77777777" w:rsidR="00ED1509" w:rsidRPr="007520B6" w:rsidDel="008B6AF4" w:rsidRDefault="00ED1509">
            <w:pPr>
              <w:pStyle w:val="Heading1Numbered"/>
              <w:rPr>
                <w:del w:id="4456" w:author="Donovan Goode [2]" w:date="2018-11-09T10:04:00Z"/>
                <w:rFonts w:ascii="Consolas" w:eastAsia="Times New Roman" w:hAnsi="Consolas" w:cs="Times New Roman"/>
                <w:color w:val="D4D4D4"/>
                <w:sz w:val="21"/>
                <w:szCs w:val="21"/>
              </w:rPr>
              <w:pPrChange w:id="4457" w:author="Donovan Goode [2]" w:date="2018-11-09T10:05:00Z">
                <w:pPr>
                  <w:shd w:val="clear" w:color="auto" w:fill="1E1E1E"/>
                  <w:spacing w:line="285" w:lineRule="atLeast"/>
                </w:pPr>
              </w:pPrChange>
            </w:pPr>
            <w:del w:id="445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562E6B4A" w14:textId="77777777" w:rsidR="00ED1509" w:rsidRPr="007520B6" w:rsidDel="008B6AF4" w:rsidRDefault="00ED1509">
            <w:pPr>
              <w:pStyle w:val="Heading1Numbered"/>
              <w:rPr>
                <w:del w:id="4459" w:author="Donovan Goode [2]" w:date="2018-11-09T10:04:00Z"/>
                <w:rFonts w:ascii="Consolas" w:eastAsia="Times New Roman" w:hAnsi="Consolas" w:cs="Times New Roman"/>
                <w:color w:val="D4D4D4"/>
                <w:sz w:val="21"/>
                <w:szCs w:val="21"/>
              </w:rPr>
              <w:pPrChange w:id="4460" w:author="Donovan Goode [2]" w:date="2018-11-09T10:05:00Z">
                <w:pPr>
                  <w:shd w:val="clear" w:color="auto" w:fill="1E1E1E"/>
                  <w:spacing w:line="285" w:lineRule="atLeast"/>
                </w:pPr>
              </w:pPrChange>
            </w:pPr>
            <w:del w:id="4461" w:author="Donovan Goode [2]" w:date="2018-11-09T10:04:00Z">
              <w:r w:rsidRPr="007520B6" w:rsidDel="008B6AF4">
                <w:rPr>
                  <w:rFonts w:ascii="Consolas" w:eastAsia="Times New Roman" w:hAnsi="Consolas" w:cs="Times New Roman"/>
                  <w:color w:val="D4D4D4"/>
                  <w:sz w:val="21"/>
                  <w:szCs w:val="21"/>
                </w:rPr>
                <w:delText>}</w:delText>
              </w:r>
            </w:del>
          </w:p>
          <w:p w14:paraId="4DD6DEB5" w14:textId="77777777" w:rsidR="00ED1509" w:rsidRPr="007520B6" w:rsidDel="008B6AF4" w:rsidRDefault="00ED1509">
            <w:pPr>
              <w:pStyle w:val="Heading1Numbered"/>
              <w:rPr>
                <w:del w:id="4462" w:author="Donovan Goode [2]" w:date="2018-11-09T10:04:00Z"/>
                <w:rFonts w:ascii="Consolas" w:eastAsia="Times New Roman" w:hAnsi="Consolas" w:cs="Times New Roman"/>
                <w:color w:val="D4D4D4"/>
                <w:sz w:val="21"/>
                <w:szCs w:val="21"/>
              </w:rPr>
              <w:pPrChange w:id="4463" w:author="Donovan Goode [2]" w:date="2018-11-09T10:05:00Z">
                <w:pPr>
                  <w:shd w:val="clear" w:color="auto" w:fill="1E1E1E"/>
                  <w:spacing w:line="285" w:lineRule="atLeast"/>
                </w:pPr>
              </w:pPrChange>
            </w:pPr>
          </w:p>
          <w:p w14:paraId="472AA403" w14:textId="77777777" w:rsidR="00ED1509" w:rsidRPr="007520B6" w:rsidDel="008B6AF4" w:rsidRDefault="00ED1509">
            <w:pPr>
              <w:pStyle w:val="Heading1Numbered"/>
              <w:rPr>
                <w:del w:id="4464" w:author="Donovan Goode [2]" w:date="2018-11-09T10:04:00Z"/>
                <w:rFonts w:ascii="Consolas" w:eastAsia="Times New Roman" w:hAnsi="Consolas" w:cs="Times New Roman"/>
                <w:color w:val="D4D4D4"/>
                <w:sz w:val="21"/>
                <w:szCs w:val="21"/>
              </w:rPr>
              <w:pPrChange w:id="4465" w:author="Donovan Goode [2]" w:date="2018-11-09T10:05:00Z">
                <w:pPr>
                  <w:shd w:val="clear" w:color="auto" w:fill="1E1E1E"/>
                  <w:spacing w:line="285" w:lineRule="atLeast"/>
                </w:pPr>
              </w:pPrChange>
            </w:pPr>
            <w:del w:id="4466" w:author="Donovan Goode [2]" w:date="2018-11-09T10:04:00Z">
              <w:r w:rsidRPr="007520B6" w:rsidDel="008B6AF4">
                <w:rPr>
                  <w:rFonts w:ascii="Consolas" w:eastAsia="Times New Roman" w:hAnsi="Consolas" w:cs="Times New Roman"/>
                  <w:color w:val="D7BA7D"/>
                  <w:sz w:val="21"/>
                  <w:szCs w:val="21"/>
                </w:rPr>
                <w:delText>#MidBody_Blog</w:delText>
              </w:r>
              <w:r w:rsidRPr="007520B6" w:rsidDel="008B6AF4">
                <w:rPr>
                  <w:rFonts w:ascii="Consolas" w:eastAsia="Times New Roman" w:hAnsi="Consolas" w:cs="Times New Roman"/>
                  <w:color w:val="D4D4D4"/>
                  <w:sz w:val="21"/>
                  <w:szCs w:val="21"/>
                </w:rPr>
                <w:delText xml:space="preserve"> {</w:delText>
              </w:r>
            </w:del>
          </w:p>
          <w:p w14:paraId="49E2F443" w14:textId="77777777" w:rsidR="00ED1509" w:rsidRPr="007520B6" w:rsidDel="008B6AF4" w:rsidRDefault="00ED1509">
            <w:pPr>
              <w:pStyle w:val="Heading1Numbered"/>
              <w:rPr>
                <w:del w:id="4467" w:author="Donovan Goode [2]" w:date="2018-11-09T10:04:00Z"/>
                <w:rFonts w:ascii="Consolas" w:eastAsia="Times New Roman" w:hAnsi="Consolas" w:cs="Times New Roman"/>
                <w:color w:val="D4D4D4"/>
                <w:sz w:val="21"/>
                <w:szCs w:val="21"/>
              </w:rPr>
              <w:pPrChange w:id="4468" w:author="Donovan Goode [2]" w:date="2018-11-09T10:05:00Z">
                <w:pPr>
                  <w:shd w:val="clear" w:color="auto" w:fill="1E1E1E"/>
                  <w:spacing w:line="285" w:lineRule="atLeast"/>
                </w:pPr>
              </w:pPrChange>
            </w:pPr>
            <w:del w:id="446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460px</w:delText>
              </w:r>
              <w:r w:rsidRPr="007520B6" w:rsidDel="008B6AF4">
                <w:rPr>
                  <w:rFonts w:ascii="Consolas" w:eastAsia="Times New Roman" w:hAnsi="Consolas" w:cs="Times New Roman"/>
                  <w:color w:val="D4D4D4"/>
                  <w:sz w:val="21"/>
                  <w:szCs w:val="21"/>
                </w:rPr>
                <w:delText>;</w:delText>
              </w:r>
            </w:del>
          </w:p>
          <w:p w14:paraId="22C17AC5" w14:textId="77777777" w:rsidR="00ED1509" w:rsidRPr="007520B6" w:rsidDel="008B6AF4" w:rsidRDefault="00ED1509">
            <w:pPr>
              <w:pStyle w:val="Heading1Numbered"/>
              <w:rPr>
                <w:del w:id="4470" w:author="Donovan Goode [2]" w:date="2018-11-09T10:04:00Z"/>
                <w:rFonts w:ascii="Consolas" w:eastAsia="Times New Roman" w:hAnsi="Consolas" w:cs="Times New Roman"/>
                <w:color w:val="D4D4D4"/>
                <w:sz w:val="21"/>
                <w:szCs w:val="21"/>
              </w:rPr>
              <w:pPrChange w:id="4471" w:author="Donovan Goode [2]" w:date="2018-11-09T10:05:00Z">
                <w:pPr>
                  <w:shd w:val="clear" w:color="auto" w:fill="1E1E1E"/>
                  <w:spacing w:line="285" w:lineRule="atLeast"/>
                </w:pPr>
              </w:pPrChange>
            </w:pPr>
            <w:del w:id="447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38F9587" w14:textId="77777777" w:rsidR="00ED1509" w:rsidRPr="007520B6" w:rsidDel="008B6AF4" w:rsidRDefault="00ED1509">
            <w:pPr>
              <w:pStyle w:val="Heading1Numbered"/>
              <w:rPr>
                <w:del w:id="4473" w:author="Donovan Goode [2]" w:date="2018-11-09T10:04:00Z"/>
                <w:rFonts w:ascii="Consolas" w:eastAsia="Times New Roman" w:hAnsi="Consolas" w:cs="Times New Roman"/>
                <w:color w:val="D4D4D4"/>
                <w:sz w:val="21"/>
                <w:szCs w:val="21"/>
              </w:rPr>
              <w:pPrChange w:id="4474" w:author="Donovan Goode [2]" w:date="2018-11-09T10:05:00Z">
                <w:pPr>
                  <w:shd w:val="clear" w:color="auto" w:fill="1E1E1E"/>
                  <w:spacing w:line="285" w:lineRule="atLeast"/>
                </w:pPr>
              </w:pPrChange>
            </w:pPr>
            <w:del w:id="447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668648F" w14:textId="77777777" w:rsidR="00ED1509" w:rsidRPr="007520B6" w:rsidDel="008B6AF4" w:rsidRDefault="00ED1509">
            <w:pPr>
              <w:pStyle w:val="Heading1Numbered"/>
              <w:rPr>
                <w:del w:id="4476" w:author="Donovan Goode [2]" w:date="2018-11-09T10:04:00Z"/>
                <w:rFonts w:ascii="Consolas" w:eastAsia="Times New Roman" w:hAnsi="Consolas" w:cs="Times New Roman"/>
                <w:color w:val="D4D4D4"/>
                <w:sz w:val="21"/>
                <w:szCs w:val="21"/>
              </w:rPr>
              <w:pPrChange w:id="4477" w:author="Donovan Goode [2]" w:date="2018-11-09T10:05:00Z">
                <w:pPr>
                  <w:shd w:val="clear" w:color="auto" w:fill="1E1E1E"/>
                  <w:spacing w:line="285" w:lineRule="atLeast"/>
                </w:pPr>
              </w:pPrChange>
            </w:pPr>
            <w:del w:id="4478" w:author="Donovan Goode [2]" w:date="2018-11-09T10:04:00Z">
              <w:r w:rsidRPr="007520B6" w:rsidDel="008B6AF4">
                <w:rPr>
                  <w:rFonts w:ascii="Consolas" w:eastAsia="Times New Roman" w:hAnsi="Consolas" w:cs="Times New Roman"/>
                  <w:color w:val="D4D4D4"/>
                  <w:sz w:val="21"/>
                  <w:szCs w:val="21"/>
                </w:rPr>
                <w:delText>}</w:delText>
              </w:r>
            </w:del>
          </w:p>
          <w:p w14:paraId="4DE6C05A" w14:textId="77777777" w:rsidR="00ED1509" w:rsidRPr="007520B6" w:rsidDel="008B6AF4" w:rsidRDefault="00ED1509">
            <w:pPr>
              <w:pStyle w:val="Heading1Numbered"/>
              <w:rPr>
                <w:del w:id="4479" w:author="Donovan Goode [2]" w:date="2018-11-09T10:04:00Z"/>
                <w:rFonts w:ascii="Consolas" w:eastAsia="Times New Roman" w:hAnsi="Consolas" w:cs="Times New Roman"/>
                <w:color w:val="D4D4D4"/>
                <w:sz w:val="21"/>
                <w:szCs w:val="21"/>
              </w:rPr>
              <w:pPrChange w:id="4480" w:author="Donovan Goode [2]" w:date="2018-11-09T10:05:00Z">
                <w:pPr>
                  <w:shd w:val="clear" w:color="auto" w:fill="1E1E1E"/>
                  <w:spacing w:line="285" w:lineRule="atLeast"/>
                </w:pPr>
              </w:pPrChange>
            </w:pPr>
          </w:p>
          <w:p w14:paraId="286E26F2" w14:textId="77777777" w:rsidR="00ED1509" w:rsidRPr="007520B6" w:rsidDel="008B6AF4" w:rsidRDefault="00ED1509">
            <w:pPr>
              <w:pStyle w:val="Heading1Numbered"/>
              <w:rPr>
                <w:del w:id="4481" w:author="Donovan Goode [2]" w:date="2018-11-09T10:04:00Z"/>
                <w:rFonts w:ascii="Consolas" w:eastAsia="Times New Roman" w:hAnsi="Consolas" w:cs="Times New Roman"/>
                <w:color w:val="D4D4D4"/>
                <w:sz w:val="21"/>
                <w:szCs w:val="21"/>
              </w:rPr>
              <w:pPrChange w:id="4482" w:author="Donovan Goode [2]" w:date="2018-11-09T10:05:00Z">
                <w:pPr>
                  <w:shd w:val="clear" w:color="auto" w:fill="1E1E1E"/>
                  <w:spacing w:line="285" w:lineRule="atLeast"/>
                </w:pPr>
              </w:pPrChange>
            </w:pPr>
            <w:del w:id="4483" w:author="Donovan Goode [2]" w:date="2018-11-09T10:04:00Z">
              <w:r w:rsidRPr="007520B6" w:rsidDel="008B6AF4">
                <w:rPr>
                  <w:rFonts w:ascii="Consolas" w:eastAsia="Times New Roman" w:hAnsi="Consolas" w:cs="Times New Roman"/>
                  <w:color w:val="D7BA7D"/>
                  <w:sz w:val="21"/>
                  <w:szCs w:val="21"/>
                </w:rPr>
                <w:delText>#MidBody_Links</w:delText>
              </w:r>
              <w:r w:rsidRPr="007520B6" w:rsidDel="008B6AF4">
                <w:rPr>
                  <w:rFonts w:ascii="Consolas" w:eastAsia="Times New Roman" w:hAnsi="Consolas" w:cs="Times New Roman"/>
                  <w:color w:val="D4D4D4"/>
                  <w:sz w:val="21"/>
                  <w:szCs w:val="21"/>
                </w:rPr>
                <w:delText xml:space="preserve"> {</w:delText>
              </w:r>
            </w:del>
          </w:p>
          <w:p w14:paraId="24D8DB1F" w14:textId="77777777" w:rsidR="00ED1509" w:rsidRPr="007520B6" w:rsidDel="008B6AF4" w:rsidRDefault="00ED1509">
            <w:pPr>
              <w:pStyle w:val="Heading1Numbered"/>
              <w:rPr>
                <w:del w:id="4484" w:author="Donovan Goode [2]" w:date="2018-11-09T10:04:00Z"/>
                <w:rFonts w:ascii="Consolas" w:eastAsia="Times New Roman" w:hAnsi="Consolas" w:cs="Times New Roman"/>
                <w:color w:val="D4D4D4"/>
                <w:sz w:val="21"/>
                <w:szCs w:val="21"/>
              </w:rPr>
              <w:pPrChange w:id="4485" w:author="Donovan Goode [2]" w:date="2018-11-09T10:05:00Z">
                <w:pPr>
                  <w:shd w:val="clear" w:color="auto" w:fill="1E1E1E"/>
                  <w:spacing w:line="285" w:lineRule="atLeast"/>
                </w:pPr>
              </w:pPrChange>
            </w:pPr>
            <w:del w:id="44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460px</w:delText>
              </w:r>
              <w:r w:rsidRPr="007520B6" w:rsidDel="008B6AF4">
                <w:rPr>
                  <w:rFonts w:ascii="Consolas" w:eastAsia="Times New Roman" w:hAnsi="Consolas" w:cs="Times New Roman"/>
                  <w:color w:val="D4D4D4"/>
                  <w:sz w:val="21"/>
                  <w:szCs w:val="21"/>
                </w:rPr>
                <w:delText>;</w:delText>
              </w:r>
            </w:del>
          </w:p>
          <w:p w14:paraId="2E5AF97F" w14:textId="77777777" w:rsidR="00ED1509" w:rsidRPr="007520B6" w:rsidDel="008B6AF4" w:rsidRDefault="00ED1509">
            <w:pPr>
              <w:pStyle w:val="Heading1Numbered"/>
              <w:rPr>
                <w:del w:id="4487" w:author="Donovan Goode [2]" w:date="2018-11-09T10:04:00Z"/>
                <w:rFonts w:ascii="Consolas" w:eastAsia="Times New Roman" w:hAnsi="Consolas" w:cs="Times New Roman"/>
                <w:color w:val="D4D4D4"/>
                <w:sz w:val="21"/>
                <w:szCs w:val="21"/>
              </w:rPr>
              <w:pPrChange w:id="4488" w:author="Donovan Goode [2]" w:date="2018-11-09T10:05:00Z">
                <w:pPr>
                  <w:shd w:val="clear" w:color="auto" w:fill="1E1E1E"/>
                  <w:spacing w:line="285" w:lineRule="atLeast"/>
                </w:pPr>
              </w:pPrChange>
            </w:pPr>
            <w:del w:id="448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32250AE" w14:textId="77777777" w:rsidR="00ED1509" w:rsidRPr="007520B6" w:rsidDel="008B6AF4" w:rsidRDefault="00ED1509">
            <w:pPr>
              <w:pStyle w:val="Heading1Numbered"/>
              <w:rPr>
                <w:del w:id="4490" w:author="Donovan Goode [2]" w:date="2018-11-09T10:04:00Z"/>
                <w:rFonts w:ascii="Consolas" w:eastAsia="Times New Roman" w:hAnsi="Consolas" w:cs="Times New Roman"/>
                <w:color w:val="D4D4D4"/>
                <w:sz w:val="21"/>
                <w:szCs w:val="21"/>
              </w:rPr>
              <w:pPrChange w:id="4491" w:author="Donovan Goode [2]" w:date="2018-11-09T10:05:00Z">
                <w:pPr>
                  <w:shd w:val="clear" w:color="auto" w:fill="1E1E1E"/>
                  <w:spacing w:line="285" w:lineRule="atLeast"/>
                </w:pPr>
              </w:pPrChange>
            </w:pPr>
            <w:del w:id="449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067E115C" w14:textId="77777777" w:rsidR="00ED1509" w:rsidRPr="007520B6" w:rsidDel="008B6AF4" w:rsidRDefault="00ED1509">
            <w:pPr>
              <w:pStyle w:val="Heading1Numbered"/>
              <w:rPr>
                <w:del w:id="4493" w:author="Donovan Goode [2]" w:date="2018-11-09T10:04:00Z"/>
                <w:rFonts w:ascii="Consolas" w:eastAsia="Times New Roman" w:hAnsi="Consolas" w:cs="Times New Roman"/>
                <w:color w:val="D4D4D4"/>
                <w:sz w:val="21"/>
                <w:szCs w:val="21"/>
              </w:rPr>
              <w:pPrChange w:id="4494" w:author="Donovan Goode [2]" w:date="2018-11-09T10:05:00Z">
                <w:pPr>
                  <w:shd w:val="clear" w:color="auto" w:fill="1E1E1E"/>
                  <w:spacing w:line="285" w:lineRule="atLeast"/>
                </w:pPr>
              </w:pPrChange>
            </w:pPr>
            <w:del w:id="4495" w:author="Donovan Goode [2]" w:date="2018-11-09T10:04:00Z">
              <w:r w:rsidRPr="007520B6" w:rsidDel="008B6AF4">
                <w:rPr>
                  <w:rFonts w:ascii="Consolas" w:eastAsia="Times New Roman" w:hAnsi="Consolas" w:cs="Times New Roman"/>
                  <w:color w:val="D4D4D4"/>
                  <w:sz w:val="21"/>
                  <w:szCs w:val="21"/>
                </w:rPr>
                <w:delText>}</w:delText>
              </w:r>
            </w:del>
          </w:p>
          <w:p w14:paraId="2D6CAA80" w14:textId="77777777" w:rsidR="00ED1509" w:rsidRPr="007520B6" w:rsidDel="008B6AF4" w:rsidRDefault="00ED1509">
            <w:pPr>
              <w:pStyle w:val="Heading1Numbered"/>
              <w:rPr>
                <w:del w:id="4496" w:author="Donovan Goode [2]" w:date="2018-11-09T10:04:00Z"/>
                <w:rFonts w:ascii="Consolas" w:eastAsia="Times New Roman" w:hAnsi="Consolas" w:cs="Times New Roman"/>
                <w:color w:val="D4D4D4"/>
                <w:sz w:val="21"/>
                <w:szCs w:val="21"/>
              </w:rPr>
              <w:pPrChange w:id="4497" w:author="Donovan Goode [2]" w:date="2018-11-09T10:05:00Z">
                <w:pPr>
                  <w:shd w:val="clear" w:color="auto" w:fill="1E1E1E"/>
                  <w:spacing w:line="285" w:lineRule="atLeast"/>
                </w:pPr>
              </w:pPrChange>
            </w:pPr>
          </w:p>
          <w:p w14:paraId="3CD5AD31" w14:textId="77777777" w:rsidR="00ED1509" w:rsidRPr="007520B6" w:rsidDel="008B6AF4" w:rsidRDefault="00ED1509">
            <w:pPr>
              <w:pStyle w:val="Heading1Numbered"/>
              <w:rPr>
                <w:del w:id="4498" w:author="Donovan Goode [2]" w:date="2018-11-09T10:04:00Z"/>
                <w:rFonts w:ascii="Consolas" w:eastAsia="Times New Roman" w:hAnsi="Consolas" w:cs="Times New Roman"/>
                <w:color w:val="D4D4D4"/>
                <w:sz w:val="21"/>
                <w:szCs w:val="21"/>
              </w:rPr>
              <w:pPrChange w:id="4499" w:author="Donovan Goode [2]" w:date="2018-11-09T10:05:00Z">
                <w:pPr>
                  <w:shd w:val="clear" w:color="auto" w:fill="1E1E1E"/>
                  <w:spacing w:line="285" w:lineRule="atLeast"/>
                </w:pPr>
              </w:pPrChange>
            </w:pPr>
            <w:del w:id="4500" w:author="Donovan Goode [2]" w:date="2018-11-09T10:04:00Z">
              <w:r w:rsidRPr="007520B6" w:rsidDel="008B6AF4">
                <w:rPr>
                  <w:rFonts w:ascii="Consolas" w:eastAsia="Times New Roman" w:hAnsi="Consolas" w:cs="Times New Roman"/>
                  <w:color w:val="D7BA7D"/>
                  <w:sz w:val="21"/>
                  <w:szCs w:val="21"/>
                </w:rPr>
                <w:delText>#MidBody_Container h3</w:delText>
              </w:r>
              <w:r w:rsidRPr="007520B6" w:rsidDel="008B6AF4">
                <w:rPr>
                  <w:rFonts w:ascii="Consolas" w:eastAsia="Times New Roman" w:hAnsi="Consolas" w:cs="Times New Roman"/>
                  <w:color w:val="D4D4D4"/>
                  <w:sz w:val="21"/>
                  <w:szCs w:val="21"/>
                </w:rPr>
                <w:delText xml:space="preserve"> {</w:delText>
              </w:r>
            </w:del>
          </w:p>
          <w:p w14:paraId="6C620F95" w14:textId="77777777" w:rsidR="00ED1509" w:rsidRPr="007520B6" w:rsidDel="008B6AF4" w:rsidRDefault="00ED1509">
            <w:pPr>
              <w:pStyle w:val="Heading1Numbered"/>
              <w:rPr>
                <w:del w:id="4501" w:author="Donovan Goode [2]" w:date="2018-11-09T10:04:00Z"/>
                <w:rFonts w:ascii="Consolas" w:eastAsia="Times New Roman" w:hAnsi="Consolas" w:cs="Times New Roman"/>
                <w:color w:val="D4D4D4"/>
                <w:sz w:val="21"/>
                <w:szCs w:val="21"/>
              </w:rPr>
              <w:pPrChange w:id="4502" w:author="Donovan Goode [2]" w:date="2018-11-09T10:05:00Z">
                <w:pPr>
                  <w:shd w:val="clear" w:color="auto" w:fill="1E1E1E"/>
                  <w:spacing w:line="285" w:lineRule="atLeast"/>
                </w:pPr>
              </w:pPrChange>
            </w:pPr>
            <w:del w:id="450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Helvetica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sans-serif</w:delText>
              </w:r>
              <w:r w:rsidRPr="007520B6" w:rsidDel="008B6AF4">
                <w:rPr>
                  <w:rFonts w:ascii="Consolas" w:eastAsia="Times New Roman" w:hAnsi="Consolas" w:cs="Times New Roman"/>
                  <w:color w:val="D4D4D4"/>
                  <w:sz w:val="21"/>
                  <w:szCs w:val="21"/>
                </w:rPr>
                <w:delText>;</w:delText>
              </w:r>
            </w:del>
          </w:p>
          <w:p w14:paraId="08FCBEB8" w14:textId="77777777" w:rsidR="00ED1509" w:rsidRPr="007520B6" w:rsidDel="008B6AF4" w:rsidRDefault="00ED1509">
            <w:pPr>
              <w:pStyle w:val="Heading1Numbered"/>
              <w:rPr>
                <w:del w:id="4504" w:author="Donovan Goode [2]" w:date="2018-11-09T10:04:00Z"/>
                <w:rFonts w:ascii="Consolas" w:eastAsia="Times New Roman" w:hAnsi="Consolas" w:cs="Times New Roman"/>
                <w:color w:val="D4D4D4"/>
                <w:sz w:val="21"/>
                <w:szCs w:val="21"/>
              </w:rPr>
              <w:pPrChange w:id="4505" w:author="Donovan Goode [2]" w:date="2018-11-09T10:05:00Z">
                <w:pPr>
                  <w:shd w:val="clear" w:color="auto" w:fill="1E1E1E"/>
                  <w:spacing w:line="285" w:lineRule="atLeast"/>
                </w:pPr>
              </w:pPrChange>
            </w:pPr>
            <w:del w:id="450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632D486C" w14:textId="77777777" w:rsidR="00ED1509" w:rsidRPr="007520B6" w:rsidDel="008B6AF4" w:rsidRDefault="00ED1509">
            <w:pPr>
              <w:pStyle w:val="Heading1Numbered"/>
              <w:rPr>
                <w:del w:id="4507" w:author="Donovan Goode [2]" w:date="2018-11-09T10:04:00Z"/>
                <w:rFonts w:ascii="Consolas" w:eastAsia="Times New Roman" w:hAnsi="Consolas" w:cs="Times New Roman"/>
                <w:color w:val="D4D4D4"/>
                <w:sz w:val="21"/>
                <w:szCs w:val="21"/>
              </w:rPr>
              <w:pPrChange w:id="4508" w:author="Donovan Goode [2]" w:date="2018-11-09T10:05:00Z">
                <w:pPr>
                  <w:shd w:val="clear" w:color="auto" w:fill="1E1E1E"/>
                  <w:spacing w:line="285" w:lineRule="atLeast"/>
                </w:pPr>
              </w:pPrChange>
            </w:pPr>
            <w:del w:id="450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B403E2F" w14:textId="77777777" w:rsidR="00ED1509" w:rsidRPr="007520B6" w:rsidDel="008B6AF4" w:rsidRDefault="00ED1509">
            <w:pPr>
              <w:pStyle w:val="Heading1Numbered"/>
              <w:rPr>
                <w:del w:id="4510" w:author="Donovan Goode [2]" w:date="2018-11-09T10:04:00Z"/>
                <w:rFonts w:ascii="Consolas" w:eastAsia="Times New Roman" w:hAnsi="Consolas" w:cs="Times New Roman"/>
                <w:color w:val="D4D4D4"/>
                <w:sz w:val="21"/>
                <w:szCs w:val="21"/>
              </w:rPr>
              <w:pPrChange w:id="4511" w:author="Donovan Goode [2]" w:date="2018-11-09T10:05:00Z">
                <w:pPr>
                  <w:shd w:val="clear" w:color="auto" w:fill="1E1E1E"/>
                  <w:spacing w:line="285" w:lineRule="atLeast"/>
                </w:pPr>
              </w:pPrChange>
            </w:pPr>
            <w:del w:id="451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4A9E80F1" w14:textId="77777777" w:rsidR="00ED1509" w:rsidRPr="007520B6" w:rsidDel="008B6AF4" w:rsidRDefault="00ED1509">
            <w:pPr>
              <w:pStyle w:val="Heading1Numbered"/>
              <w:rPr>
                <w:del w:id="4513" w:author="Donovan Goode [2]" w:date="2018-11-09T10:04:00Z"/>
                <w:rFonts w:ascii="Consolas" w:eastAsia="Times New Roman" w:hAnsi="Consolas" w:cs="Times New Roman"/>
                <w:color w:val="D4D4D4"/>
                <w:sz w:val="21"/>
                <w:szCs w:val="21"/>
              </w:rPr>
              <w:pPrChange w:id="4514" w:author="Donovan Goode [2]" w:date="2018-11-09T10:05:00Z">
                <w:pPr>
                  <w:shd w:val="clear" w:color="auto" w:fill="1E1E1E"/>
                  <w:spacing w:line="285" w:lineRule="atLeast"/>
                </w:pPr>
              </w:pPrChange>
            </w:pPr>
            <w:del w:id="451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#b7b6b6</w:delText>
              </w:r>
              <w:r w:rsidRPr="007520B6" w:rsidDel="008B6AF4">
                <w:rPr>
                  <w:rFonts w:ascii="Consolas" w:eastAsia="Times New Roman" w:hAnsi="Consolas" w:cs="Times New Roman"/>
                  <w:color w:val="D4D4D4"/>
                  <w:sz w:val="21"/>
                  <w:szCs w:val="21"/>
                </w:rPr>
                <w:delText>;</w:delText>
              </w:r>
            </w:del>
          </w:p>
          <w:p w14:paraId="3DC57EA9" w14:textId="77777777" w:rsidR="00ED1509" w:rsidRPr="007520B6" w:rsidDel="008B6AF4" w:rsidRDefault="00ED1509">
            <w:pPr>
              <w:pStyle w:val="Heading1Numbered"/>
              <w:rPr>
                <w:del w:id="4516" w:author="Donovan Goode [2]" w:date="2018-11-09T10:04:00Z"/>
                <w:rFonts w:ascii="Consolas" w:eastAsia="Times New Roman" w:hAnsi="Consolas" w:cs="Times New Roman"/>
                <w:color w:val="D4D4D4"/>
                <w:sz w:val="21"/>
                <w:szCs w:val="21"/>
              </w:rPr>
              <w:pPrChange w:id="4517" w:author="Donovan Goode [2]" w:date="2018-11-09T10:05:00Z">
                <w:pPr>
                  <w:shd w:val="clear" w:color="auto" w:fill="1E1E1E"/>
                  <w:spacing w:line="285" w:lineRule="atLeast"/>
                </w:pPr>
              </w:pPrChange>
            </w:pPr>
            <w:del w:id="45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5C98DC74" w14:textId="77777777" w:rsidR="00ED1509" w:rsidRPr="007520B6" w:rsidDel="008B6AF4" w:rsidRDefault="00ED1509">
            <w:pPr>
              <w:pStyle w:val="Heading1Numbered"/>
              <w:rPr>
                <w:del w:id="4519" w:author="Donovan Goode [2]" w:date="2018-11-09T10:04:00Z"/>
                <w:rFonts w:ascii="Consolas" w:eastAsia="Times New Roman" w:hAnsi="Consolas" w:cs="Times New Roman"/>
                <w:color w:val="D4D4D4"/>
                <w:sz w:val="21"/>
                <w:szCs w:val="21"/>
              </w:rPr>
              <w:pPrChange w:id="4520" w:author="Donovan Goode [2]" w:date="2018-11-09T10:05:00Z">
                <w:pPr>
                  <w:shd w:val="clear" w:color="auto" w:fill="1E1E1E"/>
                  <w:spacing w:line="285" w:lineRule="atLeast"/>
                </w:pPr>
              </w:pPrChange>
            </w:pPr>
            <w:del w:id="452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6F4E3DC8" w14:textId="77777777" w:rsidR="00ED1509" w:rsidRPr="007520B6" w:rsidDel="008B6AF4" w:rsidRDefault="00ED1509">
            <w:pPr>
              <w:pStyle w:val="Heading1Numbered"/>
              <w:rPr>
                <w:del w:id="4522" w:author="Donovan Goode [2]" w:date="2018-11-09T10:04:00Z"/>
                <w:rFonts w:ascii="Consolas" w:eastAsia="Times New Roman" w:hAnsi="Consolas" w:cs="Times New Roman"/>
                <w:color w:val="D4D4D4"/>
                <w:sz w:val="21"/>
                <w:szCs w:val="21"/>
              </w:rPr>
              <w:pPrChange w:id="4523" w:author="Donovan Goode [2]" w:date="2018-11-09T10:05:00Z">
                <w:pPr>
                  <w:shd w:val="clear" w:color="auto" w:fill="1E1E1E"/>
                  <w:spacing w:line="285" w:lineRule="atLeast"/>
                </w:pPr>
              </w:pPrChange>
            </w:pPr>
            <w:del w:id="4524" w:author="Donovan Goode [2]" w:date="2018-11-09T10:04:00Z">
              <w:r w:rsidRPr="007520B6" w:rsidDel="008B6AF4">
                <w:rPr>
                  <w:rFonts w:ascii="Consolas" w:eastAsia="Times New Roman" w:hAnsi="Consolas" w:cs="Times New Roman"/>
                  <w:color w:val="D4D4D4"/>
                  <w:sz w:val="21"/>
                  <w:szCs w:val="21"/>
                </w:rPr>
                <w:delText>}</w:delText>
              </w:r>
            </w:del>
          </w:p>
          <w:p w14:paraId="27A51439" w14:textId="77777777" w:rsidR="00ED1509" w:rsidRPr="007520B6" w:rsidDel="008B6AF4" w:rsidRDefault="00ED1509">
            <w:pPr>
              <w:pStyle w:val="Heading1Numbered"/>
              <w:rPr>
                <w:del w:id="4525" w:author="Donovan Goode [2]" w:date="2018-11-09T10:04:00Z"/>
                <w:rFonts w:ascii="Consolas" w:eastAsia="Times New Roman" w:hAnsi="Consolas" w:cs="Times New Roman"/>
                <w:color w:val="D4D4D4"/>
                <w:sz w:val="21"/>
                <w:szCs w:val="21"/>
              </w:rPr>
              <w:pPrChange w:id="4526" w:author="Donovan Goode [2]" w:date="2018-11-09T10:05:00Z">
                <w:pPr>
                  <w:shd w:val="clear" w:color="auto" w:fill="1E1E1E"/>
                  <w:spacing w:line="285" w:lineRule="atLeast"/>
                </w:pPr>
              </w:pPrChange>
            </w:pPr>
          </w:p>
          <w:p w14:paraId="03059E36" w14:textId="77777777" w:rsidR="00ED1509" w:rsidRPr="007520B6" w:rsidDel="008B6AF4" w:rsidRDefault="00ED1509">
            <w:pPr>
              <w:pStyle w:val="Heading1Numbered"/>
              <w:rPr>
                <w:del w:id="4527" w:author="Donovan Goode [2]" w:date="2018-11-09T10:04:00Z"/>
                <w:rFonts w:ascii="Consolas" w:eastAsia="Times New Roman" w:hAnsi="Consolas" w:cs="Times New Roman"/>
                <w:color w:val="D4D4D4"/>
                <w:sz w:val="21"/>
                <w:szCs w:val="21"/>
              </w:rPr>
              <w:pPrChange w:id="4528" w:author="Donovan Goode [2]" w:date="2018-11-09T10:05:00Z">
                <w:pPr>
                  <w:shd w:val="clear" w:color="auto" w:fill="1E1E1E"/>
                  <w:spacing w:line="285" w:lineRule="atLeast"/>
                </w:pPr>
              </w:pPrChange>
            </w:pPr>
            <w:del w:id="4529" w:author="Donovan Goode [2]" w:date="2018-11-09T10:04:00Z">
              <w:r w:rsidRPr="007520B6" w:rsidDel="008B6AF4">
                <w:rPr>
                  <w:rFonts w:ascii="Consolas" w:eastAsia="Times New Roman" w:hAnsi="Consolas" w:cs="Times New Roman"/>
                  <w:color w:val="D7BA7D"/>
                  <w:sz w:val="21"/>
                  <w:szCs w:val="21"/>
                </w:rPr>
                <w:delText>#MidBody_Blog .rss_icon</w:delText>
              </w:r>
              <w:r w:rsidRPr="007520B6" w:rsidDel="008B6AF4">
                <w:rPr>
                  <w:rFonts w:ascii="Consolas" w:eastAsia="Times New Roman" w:hAnsi="Consolas" w:cs="Times New Roman"/>
                  <w:color w:val="D4D4D4"/>
                  <w:sz w:val="21"/>
                  <w:szCs w:val="21"/>
                </w:rPr>
                <w:delText xml:space="preserve"> {</w:delText>
              </w:r>
            </w:del>
          </w:p>
          <w:p w14:paraId="09932662" w14:textId="77777777" w:rsidR="00ED1509" w:rsidRPr="007520B6" w:rsidDel="008B6AF4" w:rsidRDefault="00ED1509">
            <w:pPr>
              <w:pStyle w:val="Heading1Numbered"/>
              <w:rPr>
                <w:del w:id="4530" w:author="Donovan Goode [2]" w:date="2018-11-09T10:04:00Z"/>
                <w:rFonts w:ascii="Consolas" w:eastAsia="Times New Roman" w:hAnsi="Consolas" w:cs="Times New Roman"/>
                <w:color w:val="D4D4D4"/>
                <w:sz w:val="21"/>
                <w:szCs w:val="21"/>
              </w:rPr>
              <w:pPrChange w:id="4531" w:author="Donovan Goode [2]" w:date="2018-11-09T10:05:00Z">
                <w:pPr>
                  <w:shd w:val="clear" w:color="auto" w:fill="1E1E1E"/>
                  <w:spacing w:line="285" w:lineRule="atLeast"/>
                </w:pPr>
              </w:pPrChange>
            </w:pPr>
            <w:del w:id="453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w:delText>
              </w:r>
            </w:del>
          </w:p>
          <w:p w14:paraId="6D3429E2" w14:textId="77777777" w:rsidR="00ED1509" w:rsidRPr="007520B6" w:rsidDel="008B6AF4" w:rsidRDefault="00ED1509">
            <w:pPr>
              <w:pStyle w:val="Heading1Numbered"/>
              <w:rPr>
                <w:del w:id="4533" w:author="Donovan Goode [2]" w:date="2018-11-09T10:04:00Z"/>
                <w:rFonts w:ascii="Consolas" w:eastAsia="Times New Roman" w:hAnsi="Consolas" w:cs="Times New Roman"/>
                <w:color w:val="D4D4D4"/>
                <w:sz w:val="21"/>
                <w:szCs w:val="21"/>
              </w:rPr>
              <w:pPrChange w:id="4534" w:author="Donovan Goode [2]" w:date="2018-11-09T10:05:00Z">
                <w:pPr>
                  <w:shd w:val="clear" w:color="auto" w:fill="1E1E1E"/>
                  <w:spacing w:line="285" w:lineRule="atLeast"/>
                </w:pPr>
              </w:pPrChange>
            </w:pPr>
            <w:del w:id="4535" w:author="Donovan Goode [2]" w:date="2018-11-09T10:04:00Z">
              <w:r w:rsidRPr="007520B6" w:rsidDel="008B6AF4">
                <w:rPr>
                  <w:rFonts w:ascii="Consolas" w:eastAsia="Times New Roman" w:hAnsi="Consolas" w:cs="Times New Roman"/>
                  <w:color w:val="D4D4D4"/>
                  <w:sz w:val="21"/>
                  <w:szCs w:val="21"/>
                </w:rPr>
                <w:delText>}</w:delText>
              </w:r>
            </w:del>
          </w:p>
          <w:p w14:paraId="0537C15A" w14:textId="77777777" w:rsidR="00ED1509" w:rsidRPr="007520B6" w:rsidDel="008B6AF4" w:rsidRDefault="00ED1509">
            <w:pPr>
              <w:pStyle w:val="Heading1Numbered"/>
              <w:rPr>
                <w:del w:id="4536" w:author="Donovan Goode [2]" w:date="2018-11-09T10:04:00Z"/>
                <w:rFonts w:ascii="Consolas" w:eastAsia="Times New Roman" w:hAnsi="Consolas" w:cs="Times New Roman"/>
                <w:color w:val="D4D4D4"/>
                <w:sz w:val="21"/>
                <w:szCs w:val="21"/>
              </w:rPr>
              <w:pPrChange w:id="4537" w:author="Donovan Goode [2]" w:date="2018-11-09T10:05:00Z">
                <w:pPr>
                  <w:shd w:val="clear" w:color="auto" w:fill="1E1E1E"/>
                  <w:spacing w:line="285" w:lineRule="atLeast"/>
                </w:pPr>
              </w:pPrChange>
            </w:pPr>
          </w:p>
          <w:p w14:paraId="4701406F" w14:textId="77777777" w:rsidR="00ED1509" w:rsidRPr="007520B6" w:rsidDel="008B6AF4" w:rsidRDefault="00ED1509">
            <w:pPr>
              <w:pStyle w:val="Heading1Numbered"/>
              <w:rPr>
                <w:del w:id="4538" w:author="Donovan Goode [2]" w:date="2018-11-09T10:04:00Z"/>
                <w:rFonts w:ascii="Consolas" w:eastAsia="Times New Roman" w:hAnsi="Consolas" w:cs="Times New Roman"/>
                <w:color w:val="D4D4D4"/>
                <w:sz w:val="21"/>
                <w:szCs w:val="21"/>
              </w:rPr>
              <w:pPrChange w:id="4539" w:author="Donovan Goode [2]" w:date="2018-11-09T10:05:00Z">
                <w:pPr>
                  <w:shd w:val="clear" w:color="auto" w:fill="1E1E1E"/>
                  <w:spacing w:line="285" w:lineRule="atLeast"/>
                </w:pPr>
              </w:pPrChange>
            </w:pPr>
            <w:del w:id="4540" w:author="Donovan Goode [2]" w:date="2018-11-09T10:04:00Z">
              <w:r w:rsidRPr="007520B6" w:rsidDel="008B6AF4">
                <w:rPr>
                  <w:rFonts w:ascii="Consolas" w:eastAsia="Times New Roman" w:hAnsi="Consolas" w:cs="Times New Roman"/>
                  <w:color w:val="D7BA7D"/>
                  <w:sz w:val="21"/>
                  <w:szCs w:val="21"/>
                </w:rPr>
                <w:delText>#MidBody_Blog .Blog_Entry</w:delText>
              </w:r>
              <w:r w:rsidRPr="007520B6" w:rsidDel="008B6AF4">
                <w:rPr>
                  <w:rFonts w:ascii="Consolas" w:eastAsia="Times New Roman" w:hAnsi="Consolas" w:cs="Times New Roman"/>
                  <w:color w:val="D4D4D4"/>
                  <w:sz w:val="21"/>
                  <w:szCs w:val="21"/>
                </w:rPr>
                <w:delText xml:space="preserve"> {</w:delText>
              </w:r>
            </w:del>
          </w:p>
          <w:p w14:paraId="1611B8A5" w14:textId="77777777" w:rsidR="00ED1509" w:rsidRPr="007520B6" w:rsidDel="008B6AF4" w:rsidRDefault="00ED1509">
            <w:pPr>
              <w:pStyle w:val="Heading1Numbered"/>
              <w:rPr>
                <w:del w:id="4541" w:author="Donovan Goode [2]" w:date="2018-11-09T10:04:00Z"/>
                <w:rFonts w:ascii="Consolas" w:eastAsia="Times New Roman" w:hAnsi="Consolas" w:cs="Times New Roman"/>
                <w:color w:val="D4D4D4"/>
                <w:sz w:val="21"/>
                <w:szCs w:val="21"/>
              </w:rPr>
              <w:pPrChange w:id="4542" w:author="Donovan Goode [2]" w:date="2018-11-09T10:05:00Z">
                <w:pPr>
                  <w:shd w:val="clear" w:color="auto" w:fill="1E1E1E"/>
                  <w:spacing w:line="285" w:lineRule="atLeast"/>
                </w:pPr>
              </w:pPrChange>
            </w:pPr>
            <w:del w:id="4543" w:author="Donovan Goode [2]" w:date="2018-11-09T10:04:00Z">
              <w:r w:rsidRPr="007520B6" w:rsidDel="008B6AF4">
                <w:rPr>
                  <w:rFonts w:ascii="Consolas" w:eastAsia="Times New Roman" w:hAnsi="Consolas" w:cs="Times New Roman"/>
                  <w:color w:val="D4D4D4"/>
                  <w:sz w:val="21"/>
                  <w:szCs w:val="21"/>
                </w:rPr>
                <w:delText>    </w:delText>
              </w:r>
            </w:del>
          </w:p>
          <w:p w14:paraId="40E54F02" w14:textId="77777777" w:rsidR="00ED1509" w:rsidRPr="007520B6" w:rsidDel="008B6AF4" w:rsidRDefault="00ED1509">
            <w:pPr>
              <w:pStyle w:val="Heading1Numbered"/>
              <w:rPr>
                <w:del w:id="4544" w:author="Donovan Goode [2]" w:date="2018-11-09T10:04:00Z"/>
                <w:rFonts w:ascii="Consolas" w:eastAsia="Times New Roman" w:hAnsi="Consolas" w:cs="Times New Roman"/>
                <w:color w:val="D4D4D4"/>
                <w:sz w:val="21"/>
                <w:szCs w:val="21"/>
              </w:rPr>
              <w:pPrChange w:id="4545" w:author="Donovan Goode [2]" w:date="2018-11-09T10:05:00Z">
                <w:pPr>
                  <w:shd w:val="clear" w:color="auto" w:fill="1E1E1E"/>
                  <w:spacing w:line="285" w:lineRule="atLeast"/>
                </w:pPr>
              </w:pPrChange>
            </w:pPr>
            <w:del w:id="4546" w:author="Donovan Goode [2]" w:date="2018-11-09T10:04:00Z">
              <w:r w:rsidRPr="007520B6" w:rsidDel="008B6AF4">
                <w:rPr>
                  <w:rFonts w:ascii="Consolas" w:eastAsia="Times New Roman" w:hAnsi="Consolas" w:cs="Times New Roman"/>
                  <w:color w:val="D4D4D4"/>
                  <w:sz w:val="21"/>
                  <w:szCs w:val="21"/>
                </w:rPr>
                <w:delText>}</w:delText>
              </w:r>
            </w:del>
          </w:p>
          <w:p w14:paraId="3814DAFD" w14:textId="77777777" w:rsidR="00ED1509" w:rsidRPr="007520B6" w:rsidDel="008B6AF4" w:rsidRDefault="00ED1509">
            <w:pPr>
              <w:pStyle w:val="Heading1Numbered"/>
              <w:rPr>
                <w:del w:id="4547" w:author="Donovan Goode [2]" w:date="2018-11-09T10:04:00Z"/>
                <w:rFonts w:ascii="Consolas" w:eastAsia="Times New Roman" w:hAnsi="Consolas" w:cs="Times New Roman"/>
                <w:color w:val="D4D4D4"/>
                <w:sz w:val="21"/>
                <w:szCs w:val="21"/>
              </w:rPr>
              <w:pPrChange w:id="4548" w:author="Donovan Goode [2]" w:date="2018-11-09T10:05:00Z">
                <w:pPr>
                  <w:shd w:val="clear" w:color="auto" w:fill="1E1E1E"/>
                  <w:spacing w:line="285" w:lineRule="atLeast"/>
                </w:pPr>
              </w:pPrChange>
            </w:pPr>
          </w:p>
          <w:p w14:paraId="1321FEE5" w14:textId="77777777" w:rsidR="00ED1509" w:rsidRPr="007520B6" w:rsidDel="008B6AF4" w:rsidRDefault="00ED1509">
            <w:pPr>
              <w:pStyle w:val="Heading1Numbered"/>
              <w:rPr>
                <w:del w:id="4549" w:author="Donovan Goode [2]" w:date="2018-11-09T10:04:00Z"/>
                <w:rFonts w:ascii="Consolas" w:eastAsia="Times New Roman" w:hAnsi="Consolas" w:cs="Times New Roman"/>
                <w:color w:val="D4D4D4"/>
                <w:sz w:val="21"/>
                <w:szCs w:val="21"/>
              </w:rPr>
              <w:pPrChange w:id="4550" w:author="Donovan Goode [2]" w:date="2018-11-09T10:05:00Z">
                <w:pPr>
                  <w:shd w:val="clear" w:color="auto" w:fill="1E1E1E"/>
                  <w:spacing w:line="285" w:lineRule="atLeast"/>
                </w:pPr>
              </w:pPrChange>
            </w:pPr>
            <w:del w:id="4551" w:author="Donovan Goode [2]" w:date="2018-11-09T10:04:00Z">
              <w:r w:rsidRPr="007520B6" w:rsidDel="008B6AF4">
                <w:rPr>
                  <w:rFonts w:ascii="Consolas" w:eastAsia="Times New Roman" w:hAnsi="Consolas" w:cs="Times New Roman"/>
                  <w:color w:val="D7BA7D"/>
                  <w:sz w:val="21"/>
                  <w:szCs w:val="21"/>
                </w:rPr>
                <w:delText>#MidBody_Blog .Blog_Date</w:delText>
              </w:r>
              <w:r w:rsidRPr="007520B6" w:rsidDel="008B6AF4">
                <w:rPr>
                  <w:rFonts w:ascii="Consolas" w:eastAsia="Times New Roman" w:hAnsi="Consolas" w:cs="Times New Roman"/>
                  <w:color w:val="D4D4D4"/>
                  <w:sz w:val="21"/>
                  <w:szCs w:val="21"/>
                </w:rPr>
                <w:delText xml:space="preserve"> {</w:delText>
              </w:r>
            </w:del>
          </w:p>
          <w:p w14:paraId="1A3C48A6" w14:textId="77777777" w:rsidR="00ED1509" w:rsidRPr="007520B6" w:rsidDel="008B6AF4" w:rsidRDefault="00ED1509">
            <w:pPr>
              <w:pStyle w:val="Heading1Numbered"/>
              <w:rPr>
                <w:del w:id="4552" w:author="Donovan Goode [2]" w:date="2018-11-09T10:04:00Z"/>
                <w:rFonts w:ascii="Consolas" w:eastAsia="Times New Roman" w:hAnsi="Consolas" w:cs="Times New Roman"/>
                <w:color w:val="D4D4D4"/>
                <w:sz w:val="21"/>
                <w:szCs w:val="21"/>
              </w:rPr>
              <w:pPrChange w:id="4553" w:author="Donovan Goode [2]" w:date="2018-11-09T10:05:00Z">
                <w:pPr>
                  <w:shd w:val="clear" w:color="auto" w:fill="1E1E1E"/>
                  <w:spacing w:line="285" w:lineRule="atLeast"/>
                </w:pPr>
              </w:pPrChange>
            </w:pPr>
            <w:del w:id="455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15BBB74A" w14:textId="77777777" w:rsidR="00ED1509" w:rsidRPr="007520B6" w:rsidDel="008B6AF4" w:rsidRDefault="00ED1509">
            <w:pPr>
              <w:pStyle w:val="Heading1Numbered"/>
              <w:rPr>
                <w:del w:id="4555" w:author="Donovan Goode [2]" w:date="2018-11-09T10:04:00Z"/>
                <w:rFonts w:ascii="Consolas" w:eastAsia="Times New Roman" w:hAnsi="Consolas" w:cs="Times New Roman"/>
                <w:color w:val="D4D4D4"/>
                <w:sz w:val="21"/>
                <w:szCs w:val="21"/>
              </w:rPr>
              <w:pPrChange w:id="4556" w:author="Donovan Goode [2]" w:date="2018-11-09T10:05:00Z">
                <w:pPr>
                  <w:shd w:val="clear" w:color="auto" w:fill="1E1E1E"/>
                  <w:spacing w:line="285" w:lineRule="atLeast"/>
                </w:pPr>
              </w:pPrChange>
            </w:pPr>
            <w:del w:id="455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5D734116" w14:textId="77777777" w:rsidR="00ED1509" w:rsidRPr="007520B6" w:rsidDel="008B6AF4" w:rsidRDefault="00ED1509">
            <w:pPr>
              <w:pStyle w:val="Heading1Numbered"/>
              <w:rPr>
                <w:del w:id="4558" w:author="Donovan Goode [2]" w:date="2018-11-09T10:04:00Z"/>
                <w:rFonts w:ascii="Consolas" w:eastAsia="Times New Roman" w:hAnsi="Consolas" w:cs="Times New Roman"/>
                <w:color w:val="D4D4D4"/>
                <w:sz w:val="21"/>
                <w:szCs w:val="21"/>
              </w:rPr>
              <w:pPrChange w:id="4559" w:author="Donovan Goode [2]" w:date="2018-11-09T10:05:00Z">
                <w:pPr>
                  <w:shd w:val="clear" w:color="auto" w:fill="1E1E1E"/>
                  <w:spacing w:line="285" w:lineRule="atLeast"/>
                </w:pPr>
              </w:pPrChange>
            </w:pPr>
            <w:del w:id="456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../../img/global/Circle_70_gray.gif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2994D378" w14:textId="77777777" w:rsidR="00ED1509" w:rsidRPr="007520B6" w:rsidDel="008B6AF4" w:rsidRDefault="00ED1509">
            <w:pPr>
              <w:pStyle w:val="Heading1Numbered"/>
              <w:rPr>
                <w:del w:id="4561" w:author="Donovan Goode [2]" w:date="2018-11-09T10:04:00Z"/>
                <w:rFonts w:ascii="Consolas" w:eastAsia="Times New Roman" w:hAnsi="Consolas" w:cs="Times New Roman"/>
                <w:color w:val="D4D4D4"/>
                <w:sz w:val="21"/>
                <w:szCs w:val="21"/>
              </w:rPr>
              <w:pPrChange w:id="4562" w:author="Donovan Goode [2]" w:date="2018-11-09T10:05:00Z">
                <w:pPr>
                  <w:shd w:val="clear" w:color="auto" w:fill="1E1E1E"/>
                  <w:spacing w:line="285" w:lineRule="atLeast"/>
                </w:pPr>
              </w:pPrChange>
            </w:pPr>
            <w:del w:id="456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1.4em</w:delText>
              </w:r>
              <w:r w:rsidRPr="007520B6" w:rsidDel="008B6AF4">
                <w:rPr>
                  <w:rFonts w:ascii="Consolas" w:eastAsia="Times New Roman" w:hAnsi="Consolas" w:cs="Times New Roman"/>
                  <w:color w:val="D4D4D4"/>
                  <w:sz w:val="21"/>
                  <w:szCs w:val="21"/>
                </w:rPr>
                <w:delText>;</w:delText>
              </w:r>
            </w:del>
          </w:p>
          <w:p w14:paraId="4D815A57" w14:textId="77777777" w:rsidR="00ED1509" w:rsidRPr="007520B6" w:rsidDel="008B6AF4" w:rsidRDefault="00ED1509">
            <w:pPr>
              <w:pStyle w:val="Heading1Numbered"/>
              <w:rPr>
                <w:del w:id="4564" w:author="Donovan Goode [2]" w:date="2018-11-09T10:04:00Z"/>
                <w:rFonts w:ascii="Consolas" w:eastAsia="Times New Roman" w:hAnsi="Consolas" w:cs="Times New Roman"/>
                <w:color w:val="D4D4D4"/>
                <w:sz w:val="21"/>
                <w:szCs w:val="21"/>
              </w:rPr>
              <w:pPrChange w:id="4565" w:author="Donovan Goode [2]" w:date="2018-11-09T10:05:00Z">
                <w:pPr>
                  <w:shd w:val="clear" w:color="auto" w:fill="1E1E1E"/>
                  <w:spacing w:line="285" w:lineRule="atLeast"/>
                </w:pPr>
              </w:pPrChange>
            </w:pPr>
            <w:del w:id="456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76739AD6" w14:textId="77777777" w:rsidR="00ED1509" w:rsidRPr="007520B6" w:rsidDel="008B6AF4" w:rsidRDefault="00ED1509">
            <w:pPr>
              <w:pStyle w:val="Heading1Numbered"/>
              <w:rPr>
                <w:del w:id="4567" w:author="Donovan Goode [2]" w:date="2018-11-09T10:04:00Z"/>
                <w:rFonts w:ascii="Consolas" w:eastAsia="Times New Roman" w:hAnsi="Consolas" w:cs="Times New Roman"/>
                <w:color w:val="D4D4D4"/>
                <w:sz w:val="21"/>
                <w:szCs w:val="21"/>
              </w:rPr>
              <w:pPrChange w:id="4568" w:author="Donovan Goode [2]" w:date="2018-11-09T10:05:00Z">
                <w:pPr>
                  <w:shd w:val="clear" w:color="auto" w:fill="1E1E1E"/>
                  <w:spacing w:line="285" w:lineRule="atLeast"/>
                </w:pPr>
              </w:pPrChange>
            </w:pPr>
            <w:del w:id="456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4C07FEC6" w14:textId="77777777" w:rsidR="00ED1509" w:rsidRPr="007520B6" w:rsidDel="008B6AF4" w:rsidRDefault="00ED1509">
            <w:pPr>
              <w:pStyle w:val="Heading1Numbered"/>
              <w:rPr>
                <w:del w:id="4570" w:author="Donovan Goode [2]" w:date="2018-11-09T10:04:00Z"/>
                <w:rFonts w:ascii="Consolas" w:eastAsia="Times New Roman" w:hAnsi="Consolas" w:cs="Times New Roman"/>
                <w:color w:val="D4D4D4"/>
                <w:sz w:val="21"/>
                <w:szCs w:val="21"/>
              </w:rPr>
              <w:pPrChange w:id="4571" w:author="Donovan Goode [2]" w:date="2018-11-09T10:05:00Z">
                <w:pPr>
                  <w:shd w:val="clear" w:color="auto" w:fill="1E1E1E"/>
                  <w:spacing w:line="285" w:lineRule="atLeast"/>
                </w:pPr>
              </w:pPrChange>
            </w:pPr>
            <w:del w:id="457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69C5D5A8" w14:textId="77777777" w:rsidR="00ED1509" w:rsidRPr="007520B6" w:rsidDel="008B6AF4" w:rsidRDefault="00ED1509">
            <w:pPr>
              <w:pStyle w:val="Heading1Numbered"/>
              <w:rPr>
                <w:del w:id="4573" w:author="Donovan Goode [2]" w:date="2018-11-09T10:04:00Z"/>
                <w:rFonts w:ascii="Consolas" w:eastAsia="Times New Roman" w:hAnsi="Consolas" w:cs="Times New Roman"/>
                <w:color w:val="D4D4D4"/>
                <w:sz w:val="21"/>
                <w:szCs w:val="21"/>
              </w:rPr>
              <w:pPrChange w:id="4574" w:author="Donovan Goode [2]" w:date="2018-11-09T10:05:00Z">
                <w:pPr>
                  <w:shd w:val="clear" w:color="auto" w:fill="1E1E1E"/>
                  <w:spacing w:line="285" w:lineRule="atLeast"/>
                </w:pPr>
              </w:pPrChange>
            </w:pPr>
            <w:del w:id="457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5A2852A" w14:textId="77777777" w:rsidR="00ED1509" w:rsidRPr="007520B6" w:rsidDel="008B6AF4" w:rsidRDefault="00ED1509">
            <w:pPr>
              <w:pStyle w:val="Heading1Numbered"/>
              <w:rPr>
                <w:del w:id="4576" w:author="Donovan Goode [2]" w:date="2018-11-09T10:04:00Z"/>
                <w:rFonts w:ascii="Consolas" w:eastAsia="Times New Roman" w:hAnsi="Consolas" w:cs="Times New Roman"/>
                <w:color w:val="D4D4D4"/>
                <w:sz w:val="21"/>
                <w:szCs w:val="21"/>
              </w:rPr>
              <w:pPrChange w:id="4577" w:author="Donovan Goode [2]" w:date="2018-11-09T10:05:00Z">
                <w:pPr>
                  <w:shd w:val="clear" w:color="auto" w:fill="1E1E1E"/>
                  <w:spacing w:line="285" w:lineRule="atLeast"/>
                </w:pPr>
              </w:pPrChange>
            </w:pPr>
            <w:del w:id="457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6DB951E" w14:textId="77777777" w:rsidR="00ED1509" w:rsidRPr="007520B6" w:rsidDel="008B6AF4" w:rsidRDefault="00ED1509">
            <w:pPr>
              <w:pStyle w:val="Heading1Numbered"/>
              <w:rPr>
                <w:del w:id="4579" w:author="Donovan Goode [2]" w:date="2018-11-09T10:04:00Z"/>
                <w:rFonts w:ascii="Consolas" w:eastAsia="Times New Roman" w:hAnsi="Consolas" w:cs="Times New Roman"/>
                <w:color w:val="D4D4D4"/>
                <w:sz w:val="21"/>
                <w:szCs w:val="21"/>
              </w:rPr>
              <w:pPrChange w:id="4580" w:author="Donovan Goode [2]" w:date="2018-11-09T10:05:00Z">
                <w:pPr>
                  <w:shd w:val="clear" w:color="auto" w:fill="1E1E1E"/>
                  <w:spacing w:line="285" w:lineRule="atLeast"/>
                </w:pPr>
              </w:pPrChange>
            </w:pPr>
            <w:del w:id="458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50F47936" w14:textId="77777777" w:rsidR="00ED1509" w:rsidRPr="007520B6" w:rsidDel="008B6AF4" w:rsidRDefault="00ED1509">
            <w:pPr>
              <w:pStyle w:val="Heading1Numbered"/>
              <w:rPr>
                <w:del w:id="4582" w:author="Donovan Goode [2]" w:date="2018-11-09T10:04:00Z"/>
                <w:rFonts w:ascii="Consolas" w:eastAsia="Times New Roman" w:hAnsi="Consolas" w:cs="Times New Roman"/>
                <w:color w:val="D4D4D4"/>
                <w:sz w:val="21"/>
                <w:szCs w:val="21"/>
              </w:rPr>
              <w:pPrChange w:id="4583" w:author="Donovan Goode [2]" w:date="2018-11-09T10:05:00Z">
                <w:pPr>
                  <w:shd w:val="clear" w:color="auto" w:fill="1E1E1E"/>
                  <w:spacing w:line="285" w:lineRule="atLeast"/>
                </w:pPr>
              </w:pPrChange>
            </w:pPr>
            <w:del w:id="458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4DDAFA3D" w14:textId="77777777" w:rsidR="00ED1509" w:rsidRPr="007520B6" w:rsidDel="008B6AF4" w:rsidRDefault="00ED1509">
            <w:pPr>
              <w:pStyle w:val="Heading1Numbered"/>
              <w:rPr>
                <w:del w:id="4585" w:author="Donovan Goode [2]" w:date="2018-11-09T10:04:00Z"/>
                <w:rFonts w:ascii="Consolas" w:eastAsia="Times New Roman" w:hAnsi="Consolas" w:cs="Times New Roman"/>
                <w:color w:val="D4D4D4"/>
                <w:sz w:val="21"/>
                <w:szCs w:val="21"/>
              </w:rPr>
              <w:pPrChange w:id="4586" w:author="Donovan Goode [2]" w:date="2018-11-09T10:05:00Z">
                <w:pPr>
                  <w:shd w:val="clear" w:color="auto" w:fill="1E1E1E"/>
                  <w:spacing w:line="285" w:lineRule="atLeast"/>
                </w:pPr>
              </w:pPrChange>
            </w:pPr>
            <w:del w:id="4587" w:author="Donovan Goode [2]" w:date="2018-11-09T10:04:00Z">
              <w:r w:rsidRPr="007520B6" w:rsidDel="008B6AF4">
                <w:rPr>
                  <w:rFonts w:ascii="Consolas" w:eastAsia="Times New Roman" w:hAnsi="Consolas" w:cs="Times New Roman"/>
                  <w:color w:val="D4D4D4"/>
                  <w:sz w:val="21"/>
                  <w:szCs w:val="21"/>
                </w:rPr>
                <w:delText>}</w:delText>
              </w:r>
            </w:del>
          </w:p>
          <w:p w14:paraId="64BEC608" w14:textId="77777777" w:rsidR="00ED1509" w:rsidRPr="007520B6" w:rsidDel="008B6AF4" w:rsidRDefault="00ED1509">
            <w:pPr>
              <w:pStyle w:val="Heading1Numbered"/>
              <w:rPr>
                <w:del w:id="4588" w:author="Donovan Goode [2]" w:date="2018-11-09T10:04:00Z"/>
                <w:rFonts w:ascii="Consolas" w:eastAsia="Times New Roman" w:hAnsi="Consolas" w:cs="Times New Roman"/>
                <w:color w:val="D4D4D4"/>
                <w:sz w:val="21"/>
                <w:szCs w:val="21"/>
              </w:rPr>
              <w:pPrChange w:id="4589" w:author="Donovan Goode [2]" w:date="2018-11-09T10:05:00Z">
                <w:pPr>
                  <w:shd w:val="clear" w:color="auto" w:fill="1E1E1E"/>
                  <w:spacing w:line="285" w:lineRule="atLeast"/>
                </w:pPr>
              </w:pPrChange>
            </w:pPr>
          </w:p>
          <w:p w14:paraId="05C012E0" w14:textId="77777777" w:rsidR="00ED1509" w:rsidRPr="007520B6" w:rsidDel="008B6AF4" w:rsidRDefault="00ED1509">
            <w:pPr>
              <w:pStyle w:val="Heading1Numbered"/>
              <w:rPr>
                <w:del w:id="4590" w:author="Donovan Goode [2]" w:date="2018-11-09T10:04:00Z"/>
                <w:rFonts w:ascii="Consolas" w:eastAsia="Times New Roman" w:hAnsi="Consolas" w:cs="Times New Roman"/>
                <w:color w:val="D4D4D4"/>
                <w:sz w:val="21"/>
                <w:szCs w:val="21"/>
              </w:rPr>
              <w:pPrChange w:id="4591" w:author="Donovan Goode [2]" w:date="2018-11-09T10:05:00Z">
                <w:pPr>
                  <w:shd w:val="clear" w:color="auto" w:fill="1E1E1E"/>
                  <w:spacing w:line="285" w:lineRule="atLeast"/>
                </w:pPr>
              </w:pPrChange>
            </w:pPr>
            <w:del w:id="4592" w:author="Donovan Goode [2]" w:date="2018-11-09T10:04:00Z">
              <w:r w:rsidRPr="007520B6" w:rsidDel="008B6AF4">
                <w:rPr>
                  <w:rFonts w:ascii="Consolas" w:eastAsia="Times New Roman" w:hAnsi="Consolas" w:cs="Times New Roman"/>
                  <w:color w:val="D7BA7D"/>
                  <w:sz w:val="21"/>
                  <w:szCs w:val="21"/>
                </w:rPr>
                <w:delText>#MidBody_Blog .Blog_Date span</w:delText>
              </w:r>
              <w:r w:rsidRPr="007520B6" w:rsidDel="008B6AF4">
                <w:rPr>
                  <w:rFonts w:ascii="Consolas" w:eastAsia="Times New Roman" w:hAnsi="Consolas" w:cs="Times New Roman"/>
                  <w:color w:val="D4D4D4"/>
                  <w:sz w:val="21"/>
                  <w:szCs w:val="21"/>
                </w:rPr>
                <w:delText xml:space="preserve"> {</w:delText>
              </w:r>
            </w:del>
          </w:p>
          <w:p w14:paraId="34A0D96B" w14:textId="77777777" w:rsidR="00ED1509" w:rsidRPr="007520B6" w:rsidDel="008B6AF4" w:rsidRDefault="00ED1509">
            <w:pPr>
              <w:pStyle w:val="Heading1Numbered"/>
              <w:rPr>
                <w:del w:id="4593" w:author="Donovan Goode [2]" w:date="2018-11-09T10:04:00Z"/>
                <w:rFonts w:ascii="Consolas" w:eastAsia="Times New Roman" w:hAnsi="Consolas" w:cs="Times New Roman"/>
                <w:color w:val="D4D4D4"/>
                <w:sz w:val="21"/>
                <w:szCs w:val="21"/>
              </w:rPr>
              <w:pPrChange w:id="4594" w:author="Donovan Goode [2]" w:date="2018-11-09T10:05:00Z">
                <w:pPr>
                  <w:shd w:val="clear" w:color="auto" w:fill="1E1E1E"/>
                  <w:spacing w:line="285" w:lineRule="atLeast"/>
                </w:pPr>
              </w:pPrChange>
            </w:pPr>
            <w:del w:id="459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19C1A0A3" w14:textId="77777777" w:rsidR="00ED1509" w:rsidRPr="007520B6" w:rsidDel="008B6AF4" w:rsidRDefault="00ED1509">
            <w:pPr>
              <w:pStyle w:val="Heading1Numbered"/>
              <w:rPr>
                <w:del w:id="4596" w:author="Donovan Goode [2]" w:date="2018-11-09T10:04:00Z"/>
                <w:rFonts w:ascii="Consolas" w:eastAsia="Times New Roman" w:hAnsi="Consolas" w:cs="Times New Roman"/>
                <w:color w:val="D4D4D4"/>
                <w:sz w:val="21"/>
                <w:szCs w:val="21"/>
              </w:rPr>
              <w:pPrChange w:id="4597" w:author="Donovan Goode [2]" w:date="2018-11-09T10:05:00Z">
                <w:pPr>
                  <w:shd w:val="clear" w:color="auto" w:fill="1E1E1E"/>
                  <w:spacing w:line="285" w:lineRule="atLeast"/>
                </w:pPr>
              </w:pPrChange>
            </w:pPr>
            <w:del w:id="459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343C3A9F" w14:textId="77777777" w:rsidR="00ED1509" w:rsidRPr="007520B6" w:rsidDel="008B6AF4" w:rsidRDefault="00ED1509">
            <w:pPr>
              <w:pStyle w:val="Heading1Numbered"/>
              <w:rPr>
                <w:del w:id="4599" w:author="Donovan Goode [2]" w:date="2018-11-09T10:04:00Z"/>
                <w:rFonts w:ascii="Consolas" w:eastAsia="Times New Roman" w:hAnsi="Consolas" w:cs="Times New Roman"/>
                <w:color w:val="D4D4D4"/>
                <w:sz w:val="21"/>
                <w:szCs w:val="21"/>
              </w:rPr>
              <w:pPrChange w:id="4600" w:author="Donovan Goode [2]" w:date="2018-11-09T10:05:00Z">
                <w:pPr>
                  <w:shd w:val="clear" w:color="auto" w:fill="1E1E1E"/>
                  <w:spacing w:line="285" w:lineRule="atLeast"/>
                </w:pPr>
              </w:pPrChange>
            </w:pPr>
            <w:del w:id="460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05A1C274" w14:textId="77777777" w:rsidR="00ED1509" w:rsidRPr="007520B6" w:rsidDel="008B6AF4" w:rsidRDefault="00ED1509">
            <w:pPr>
              <w:pStyle w:val="Heading1Numbered"/>
              <w:rPr>
                <w:del w:id="4602" w:author="Donovan Goode [2]" w:date="2018-11-09T10:04:00Z"/>
                <w:rFonts w:ascii="Consolas" w:eastAsia="Times New Roman" w:hAnsi="Consolas" w:cs="Times New Roman"/>
                <w:color w:val="D4D4D4"/>
                <w:sz w:val="21"/>
                <w:szCs w:val="21"/>
              </w:rPr>
              <w:pPrChange w:id="4603" w:author="Donovan Goode [2]" w:date="2018-11-09T10:05:00Z">
                <w:pPr>
                  <w:shd w:val="clear" w:color="auto" w:fill="1E1E1E"/>
                  <w:spacing w:line="285" w:lineRule="atLeast"/>
                </w:pPr>
              </w:pPrChange>
            </w:pPr>
            <w:del w:id="460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9AD83B4" w14:textId="77777777" w:rsidR="00ED1509" w:rsidRPr="007520B6" w:rsidDel="008B6AF4" w:rsidRDefault="00ED1509">
            <w:pPr>
              <w:pStyle w:val="Heading1Numbered"/>
              <w:rPr>
                <w:del w:id="4605" w:author="Donovan Goode [2]" w:date="2018-11-09T10:04:00Z"/>
                <w:rFonts w:ascii="Consolas" w:eastAsia="Times New Roman" w:hAnsi="Consolas" w:cs="Times New Roman"/>
                <w:color w:val="D4D4D4"/>
                <w:sz w:val="21"/>
                <w:szCs w:val="21"/>
              </w:rPr>
              <w:pPrChange w:id="4606" w:author="Donovan Goode [2]" w:date="2018-11-09T10:05:00Z">
                <w:pPr>
                  <w:shd w:val="clear" w:color="auto" w:fill="1E1E1E"/>
                  <w:spacing w:line="285" w:lineRule="atLeast"/>
                </w:pPr>
              </w:pPrChange>
            </w:pPr>
            <w:del w:id="460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00A266A3" w14:textId="77777777" w:rsidR="00ED1509" w:rsidRPr="007520B6" w:rsidDel="008B6AF4" w:rsidRDefault="00ED1509">
            <w:pPr>
              <w:pStyle w:val="Heading1Numbered"/>
              <w:rPr>
                <w:del w:id="4608" w:author="Donovan Goode [2]" w:date="2018-11-09T10:04:00Z"/>
                <w:rFonts w:ascii="Consolas" w:eastAsia="Times New Roman" w:hAnsi="Consolas" w:cs="Times New Roman"/>
                <w:color w:val="D4D4D4"/>
                <w:sz w:val="21"/>
                <w:szCs w:val="21"/>
              </w:rPr>
              <w:pPrChange w:id="4609" w:author="Donovan Goode [2]" w:date="2018-11-09T10:05:00Z">
                <w:pPr>
                  <w:shd w:val="clear" w:color="auto" w:fill="1E1E1E"/>
                  <w:spacing w:line="285" w:lineRule="atLeast"/>
                </w:pPr>
              </w:pPrChange>
            </w:pPr>
            <w:del w:id="4610" w:author="Donovan Goode [2]" w:date="2018-11-09T10:04:00Z">
              <w:r w:rsidRPr="007520B6" w:rsidDel="008B6AF4">
                <w:rPr>
                  <w:rFonts w:ascii="Consolas" w:eastAsia="Times New Roman" w:hAnsi="Consolas" w:cs="Times New Roman"/>
                  <w:color w:val="D4D4D4"/>
                  <w:sz w:val="21"/>
                  <w:szCs w:val="21"/>
                </w:rPr>
                <w:delText>}</w:delText>
              </w:r>
            </w:del>
          </w:p>
          <w:p w14:paraId="7148314F" w14:textId="77777777" w:rsidR="00ED1509" w:rsidRPr="007520B6" w:rsidDel="008B6AF4" w:rsidRDefault="00ED1509">
            <w:pPr>
              <w:pStyle w:val="Heading1Numbered"/>
              <w:rPr>
                <w:del w:id="4611" w:author="Donovan Goode [2]" w:date="2018-11-09T10:04:00Z"/>
                <w:rFonts w:ascii="Consolas" w:eastAsia="Times New Roman" w:hAnsi="Consolas" w:cs="Times New Roman"/>
                <w:color w:val="D4D4D4"/>
                <w:sz w:val="21"/>
                <w:szCs w:val="21"/>
              </w:rPr>
              <w:pPrChange w:id="4612" w:author="Donovan Goode [2]" w:date="2018-11-09T10:05:00Z">
                <w:pPr>
                  <w:shd w:val="clear" w:color="auto" w:fill="1E1E1E"/>
                  <w:spacing w:line="285" w:lineRule="atLeast"/>
                </w:pPr>
              </w:pPrChange>
            </w:pPr>
          </w:p>
          <w:p w14:paraId="7998A972" w14:textId="77777777" w:rsidR="00ED1509" w:rsidRPr="007520B6" w:rsidDel="008B6AF4" w:rsidRDefault="00ED1509">
            <w:pPr>
              <w:pStyle w:val="Heading1Numbered"/>
              <w:rPr>
                <w:del w:id="4613" w:author="Donovan Goode [2]" w:date="2018-11-09T10:04:00Z"/>
                <w:rFonts w:ascii="Consolas" w:eastAsia="Times New Roman" w:hAnsi="Consolas" w:cs="Times New Roman"/>
                <w:color w:val="D4D4D4"/>
                <w:sz w:val="21"/>
                <w:szCs w:val="21"/>
              </w:rPr>
              <w:pPrChange w:id="4614" w:author="Donovan Goode [2]" w:date="2018-11-09T10:05:00Z">
                <w:pPr>
                  <w:shd w:val="clear" w:color="auto" w:fill="1E1E1E"/>
                  <w:spacing w:line="285" w:lineRule="atLeast"/>
                </w:pPr>
              </w:pPrChange>
            </w:pPr>
            <w:del w:id="4615" w:author="Donovan Goode [2]" w:date="2018-11-09T10:04:00Z">
              <w:r w:rsidRPr="007520B6" w:rsidDel="008B6AF4">
                <w:rPr>
                  <w:rFonts w:ascii="Consolas" w:eastAsia="Times New Roman" w:hAnsi="Consolas" w:cs="Times New Roman"/>
                  <w:color w:val="D7BA7D"/>
                  <w:sz w:val="21"/>
                  <w:szCs w:val="21"/>
                </w:rPr>
                <w:delText>#MidBody_Blog .Blog_Title</w:delText>
              </w:r>
              <w:r w:rsidRPr="007520B6" w:rsidDel="008B6AF4">
                <w:rPr>
                  <w:rFonts w:ascii="Consolas" w:eastAsia="Times New Roman" w:hAnsi="Consolas" w:cs="Times New Roman"/>
                  <w:color w:val="D4D4D4"/>
                  <w:sz w:val="21"/>
                  <w:szCs w:val="21"/>
                </w:rPr>
                <w:delText xml:space="preserve"> {</w:delText>
              </w:r>
            </w:del>
          </w:p>
          <w:p w14:paraId="70A968A2" w14:textId="77777777" w:rsidR="00ED1509" w:rsidRPr="007520B6" w:rsidDel="008B6AF4" w:rsidRDefault="00ED1509">
            <w:pPr>
              <w:pStyle w:val="Heading1Numbered"/>
              <w:rPr>
                <w:del w:id="4616" w:author="Donovan Goode [2]" w:date="2018-11-09T10:04:00Z"/>
                <w:rFonts w:ascii="Consolas" w:eastAsia="Times New Roman" w:hAnsi="Consolas" w:cs="Times New Roman"/>
                <w:color w:val="D4D4D4"/>
                <w:sz w:val="21"/>
                <w:szCs w:val="21"/>
              </w:rPr>
              <w:pPrChange w:id="4617" w:author="Donovan Goode [2]" w:date="2018-11-09T10:05:00Z">
                <w:pPr>
                  <w:shd w:val="clear" w:color="auto" w:fill="1E1E1E"/>
                  <w:spacing w:line="285" w:lineRule="atLeast"/>
                </w:pPr>
              </w:pPrChange>
            </w:pPr>
            <w:del w:id="46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.2em</w:delText>
              </w:r>
              <w:r w:rsidRPr="007520B6" w:rsidDel="008B6AF4">
                <w:rPr>
                  <w:rFonts w:ascii="Consolas" w:eastAsia="Times New Roman" w:hAnsi="Consolas" w:cs="Times New Roman"/>
                  <w:color w:val="D4D4D4"/>
                  <w:sz w:val="21"/>
                  <w:szCs w:val="21"/>
                </w:rPr>
                <w:delText>;</w:delText>
              </w:r>
            </w:del>
          </w:p>
          <w:p w14:paraId="2E1FF02F" w14:textId="77777777" w:rsidR="00ED1509" w:rsidRPr="007520B6" w:rsidDel="008B6AF4" w:rsidRDefault="00ED1509">
            <w:pPr>
              <w:pStyle w:val="Heading1Numbered"/>
              <w:rPr>
                <w:del w:id="4619" w:author="Donovan Goode [2]" w:date="2018-11-09T10:04:00Z"/>
                <w:rFonts w:ascii="Consolas" w:eastAsia="Times New Roman" w:hAnsi="Consolas" w:cs="Times New Roman"/>
                <w:color w:val="D4D4D4"/>
                <w:sz w:val="21"/>
                <w:szCs w:val="21"/>
              </w:rPr>
              <w:pPrChange w:id="4620" w:author="Donovan Goode [2]" w:date="2018-11-09T10:05:00Z">
                <w:pPr>
                  <w:shd w:val="clear" w:color="auto" w:fill="1E1E1E"/>
                  <w:spacing w:line="285" w:lineRule="atLeast"/>
                </w:pPr>
              </w:pPrChange>
            </w:pPr>
            <w:del w:id="4621" w:author="Donovan Goode [2]" w:date="2018-11-09T10:04:00Z">
              <w:r w:rsidRPr="007520B6" w:rsidDel="008B6AF4">
                <w:rPr>
                  <w:rFonts w:ascii="Consolas" w:eastAsia="Times New Roman" w:hAnsi="Consolas" w:cs="Times New Roman"/>
                  <w:color w:val="D4D4D4"/>
                  <w:sz w:val="21"/>
                  <w:szCs w:val="21"/>
                </w:rPr>
                <w:delText>}</w:delText>
              </w:r>
            </w:del>
          </w:p>
          <w:p w14:paraId="1A4E131E" w14:textId="77777777" w:rsidR="00ED1509" w:rsidRPr="007520B6" w:rsidDel="008B6AF4" w:rsidRDefault="00ED1509">
            <w:pPr>
              <w:pStyle w:val="Heading1Numbered"/>
              <w:rPr>
                <w:del w:id="4622" w:author="Donovan Goode [2]" w:date="2018-11-09T10:04:00Z"/>
                <w:rFonts w:ascii="Consolas" w:eastAsia="Times New Roman" w:hAnsi="Consolas" w:cs="Times New Roman"/>
                <w:color w:val="D4D4D4"/>
                <w:sz w:val="21"/>
                <w:szCs w:val="21"/>
              </w:rPr>
              <w:pPrChange w:id="4623" w:author="Donovan Goode [2]" w:date="2018-11-09T10:05:00Z">
                <w:pPr>
                  <w:shd w:val="clear" w:color="auto" w:fill="1E1E1E"/>
                  <w:spacing w:line="285" w:lineRule="atLeast"/>
                </w:pPr>
              </w:pPrChange>
            </w:pPr>
          </w:p>
          <w:p w14:paraId="404029C9" w14:textId="77777777" w:rsidR="00ED1509" w:rsidRPr="007520B6" w:rsidDel="008B6AF4" w:rsidRDefault="00ED1509">
            <w:pPr>
              <w:pStyle w:val="Heading1Numbered"/>
              <w:rPr>
                <w:del w:id="4624" w:author="Donovan Goode [2]" w:date="2018-11-09T10:04:00Z"/>
                <w:rFonts w:ascii="Consolas" w:eastAsia="Times New Roman" w:hAnsi="Consolas" w:cs="Times New Roman"/>
                <w:color w:val="D4D4D4"/>
                <w:sz w:val="21"/>
                <w:szCs w:val="21"/>
              </w:rPr>
              <w:pPrChange w:id="4625" w:author="Donovan Goode [2]" w:date="2018-11-09T10:05:00Z">
                <w:pPr>
                  <w:shd w:val="clear" w:color="auto" w:fill="1E1E1E"/>
                  <w:spacing w:line="285" w:lineRule="atLeast"/>
                </w:pPr>
              </w:pPrChange>
            </w:pPr>
            <w:del w:id="4626" w:author="Donovan Goode [2]" w:date="2018-11-09T10:04:00Z">
              <w:r w:rsidRPr="007520B6" w:rsidDel="008B6AF4">
                <w:rPr>
                  <w:rFonts w:ascii="Consolas" w:eastAsia="Times New Roman" w:hAnsi="Consolas" w:cs="Times New Roman"/>
                  <w:color w:val="D7BA7D"/>
                  <w:sz w:val="21"/>
                  <w:szCs w:val="21"/>
                </w:rPr>
                <w:delText>#MidBody_Blog .Blog_Title a</w:delText>
              </w:r>
              <w:r w:rsidRPr="007520B6" w:rsidDel="008B6AF4">
                <w:rPr>
                  <w:rFonts w:ascii="Consolas" w:eastAsia="Times New Roman" w:hAnsi="Consolas" w:cs="Times New Roman"/>
                  <w:color w:val="D4D4D4"/>
                  <w:sz w:val="21"/>
                  <w:szCs w:val="21"/>
                </w:rPr>
                <w:delText xml:space="preserve"> {</w:delText>
              </w:r>
            </w:del>
          </w:p>
          <w:p w14:paraId="788FCD39" w14:textId="77777777" w:rsidR="00ED1509" w:rsidRPr="007520B6" w:rsidDel="008B6AF4" w:rsidRDefault="00ED1509">
            <w:pPr>
              <w:pStyle w:val="Heading1Numbered"/>
              <w:rPr>
                <w:del w:id="4627" w:author="Donovan Goode [2]" w:date="2018-11-09T10:04:00Z"/>
                <w:rFonts w:ascii="Consolas" w:eastAsia="Times New Roman" w:hAnsi="Consolas" w:cs="Times New Roman"/>
                <w:color w:val="D4D4D4"/>
                <w:sz w:val="21"/>
                <w:szCs w:val="21"/>
              </w:rPr>
              <w:pPrChange w:id="4628" w:author="Donovan Goode [2]" w:date="2018-11-09T10:05:00Z">
                <w:pPr>
                  <w:shd w:val="clear" w:color="auto" w:fill="1E1E1E"/>
                  <w:spacing w:line="285" w:lineRule="atLeast"/>
                </w:pPr>
              </w:pPrChange>
            </w:pPr>
            <w:del w:id="462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370px</w:delText>
              </w:r>
              <w:r w:rsidRPr="007520B6" w:rsidDel="008B6AF4">
                <w:rPr>
                  <w:rFonts w:ascii="Consolas" w:eastAsia="Times New Roman" w:hAnsi="Consolas" w:cs="Times New Roman"/>
                  <w:color w:val="D4D4D4"/>
                  <w:sz w:val="21"/>
                  <w:szCs w:val="21"/>
                </w:rPr>
                <w:delText>;</w:delText>
              </w:r>
            </w:del>
          </w:p>
          <w:p w14:paraId="3FC0EF4E" w14:textId="77777777" w:rsidR="00ED1509" w:rsidRPr="007520B6" w:rsidDel="008B6AF4" w:rsidRDefault="00ED1509">
            <w:pPr>
              <w:pStyle w:val="Heading1Numbered"/>
              <w:rPr>
                <w:del w:id="4630" w:author="Donovan Goode [2]" w:date="2018-11-09T10:04:00Z"/>
                <w:rFonts w:ascii="Consolas" w:eastAsia="Times New Roman" w:hAnsi="Consolas" w:cs="Times New Roman"/>
                <w:color w:val="D4D4D4"/>
                <w:sz w:val="21"/>
                <w:szCs w:val="21"/>
              </w:rPr>
              <w:pPrChange w:id="4631" w:author="Donovan Goode [2]" w:date="2018-11-09T10:05:00Z">
                <w:pPr>
                  <w:shd w:val="clear" w:color="auto" w:fill="1E1E1E"/>
                  <w:spacing w:line="285" w:lineRule="atLeast"/>
                </w:pPr>
              </w:pPrChange>
            </w:pPr>
            <w:del w:id="463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67A956E1" w14:textId="77777777" w:rsidR="00ED1509" w:rsidRPr="007520B6" w:rsidDel="008B6AF4" w:rsidRDefault="00ED1509">
            <w:pPr>
              <w:pStyle w:val="Heading1Numbered"/>
              <w:rPr>
                <w:del w:id="4633" w:author="Donovan Goode [2]" w:date="2018-11-09T10:04:00Z"/>
                <w:rFonts w:ascii="Consolas" w:eastAsia="Times New Roman" w:hAnsi="Consolas" w:cs="Times New Roman"/>
                <w:color w:val="D4D4D4"/>
                <w:sz w:val="21"/>
                <w:szCs w:val="21"/>
              </w:rPr>
              <w:pPrChange w:id="4634" w:author="Donovan Goode [2]" w:date="2018-11-09T10:05:00Z">
                <w:pPr>
                  <w:shd w:val="clear" w:color="auto" w:fill="1E1E1E"/>
                  <w:spacing w:line="285" w:lineRule="atLeast"/>
                </w:pPr>
              </w:pPrChange>
            </w:pPr>
            <w:del w:id="463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   </w:delText>
              </w:r>
            </w:del>
          </w:p>
          <w:p w14:paraId="6676E3E1" w14:textId="77777777" w:rsidR="00ED1509" w:rsidRPr="007520B6" w:rsidDel="008B6AF4" w:rsidRDefault="00ED1509">
            <w:pPr>
              <w:pStyle w:val="Heading1Numbered"/>
              <w:rPr>
                <w:del w:id="4636" w:author="Donovan Goode [2]" w:date="2018-11-09T10:04:00Z"/>
                <w:rFonts w:ascii="Consolas" w:eastAsia="Times New Roman" w:hAnsi="Consolas" w:cs="Times New Roman"/>
                <w:color w:val="D4D4D4"/>
                <w:sz w:val="21"/>
                <w:szCs w:val="21"/>
              </w:rPr>
              <w:pPrChange w:id="4637" w:author="Donovan Goode [2]" w:date="2018-11-09T10:05:00Z">
                <w:pPr>
                  <w:shd w:val="clear" w:color="auto" w:fill="1E1E1E"/>
                  <w:spacing w:line="285" w:lineRule="atLeast"/>
                </w:pPr>
              </w:pPrChange>
            </w:pPr>
            <w:del w:id="463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7A112F63" w14:textId="77777777" w:rsidR="00ED1509" w:rsidRPr="007520B6" w:rsidDel="008B6AF4" w:rsidRDefault="00ED1509">
            <w:pPr>
              <w:pStyle w:val="Heading1Numbered"/>
              <w:rPr>
                <w:del w:id="4639" w:author="Donovan Goode [2]" w:date="2018-11-09T10:04:00Z"/>
                <w:rFonts w:ascii="Consolas" w:eastAsia="Times New Roman" w:hAnsi="Consolas" w:cs="Times New Roman"/>
                <w:color w:val="D4D4D4"/>
                <w:sz w:val="21"/>
                <w:szCs w:val="21"/>
              </w:rPr>
              <w:pPrChange w:id="4640" w:author="Donovan Goode [2]" w:date="2018-11-09T10:05:00Z">
                <w:pPr>
                  <w:shd w:val="clear" w:color="auto" w:fill="1E1E1E"/>
                  <w:spacing w:line="285" w:lineRule="atLeast"/>
                </w:pPr>
              </w:pPrChange>
            </w:pPr>
            <w:del w:id="4641" w:author="Donovan Goode [2]" w:date="2018-11-09T10:04:00Z">
              <w:r w:rsidRPr="007520B6" w:rsidDel="008B6AF4">
                <w:rPr>
                  <w:rFonts w:ascii="Consolas" w:eastAsia="Times New Roman" w:hAnsi="Consolas" w:cs="Times New Roman"/>
                  <w:color w:val="D4D4D4"/>
                  <w:sz w:val="21"/>
                  <w:szCs w:val="21"/>
                </w:rPr>
                <w:delText>}</w:delText>
              </w:r>
            </w:del>
          </w:p>
          <w:p w14:paraId="0053E473" w14:textId="77777777" w:rsidR="00ED1509" w:rsidRPr="007520B6" w:rsidDel="008B6AF4" w:rsidRDefault="00ED1509">
            <w:pPr>
              <w:pStyle w:val="Heading1Numbered"/>
              <w:rPr>
                <w:del w:id="4642" w:author="Donovan Goode [2]" w:date="2018-11-09T10:04:00Z"/>
                <w:rFonts w:ascii="Consolas" w:eastAsia="Times New Roman" w:hAnsi="Consolas" w:cs="Times New Roman"/>
                <w:color w:val="D4D4D4"/>
                <w:sz w:val="21"/>
                <w:szCs w:val="21"/>
              </w:rPr>
              <w:pPrChange w:id="4643" w:author="Donovan Goode [2]" w:date="2018-11-09T10:05:00Z">
                <w:pPr>
                  <w:shd w:val="clear" w:color="auto" w:fill="1E1E1E"/>
                  <w:spacing w:line="285" w:lineRule="atLeast"/>
                </w:pPr>
              </w:pPrChange>
            </w:pPr>
          </w:p>
          <w:p w14:paraId="2D6FD071" w14:textId="77777777" w:rsidR="00ED1509" w:rsidRPr="007520B6" w:rsidDel="008B6AF4" w:rsidRDefault="00ED1509">
            <w:pPr>
              <w:pStyle w:val="Heading1Numbered"/>
              <w:rPr>
                <w:del w:id="4644" w:author="Donovan Goode [2]" w:date="2018-11-09T10:04:00Z"/>
                <w:rFonts w:ascii="Consolas" w:eastAsia="Times New Roman" w:hAnsi="Consolas" w:cs="Times New Roman"/>
                <w:color w:val="D4D4D4"/>
                <w:sz w:val="21"/>
                <w:szCs w:val="21"/>
              </w:rPr>
              <w:pPrChange w:id="4645" w:author="Donovan Goode [2]" w:date="2018-11-09T10:05:00Z">
                <w:pPr>
                  <w:shd w:val="clear" w:color="auto" w:fill="1E1E1E"/>
                  <w:spacing w:line="285" w:lineRule="atLeast"/>
                </w:pPr>
              </w:pPrChange>
            </w:pPr>
            <w:del w:id="4646" w:author="Donovan Goode [2]" w:date="2018-11-09T10:04:00Z">
              <w:r w:rsidRPr="007520B6" w:rsidDel="008B6AF4">
                <w:rPr>
                  <w:rFonts w:ascii="Consolas" w:eastAsia="Times New Roman" w:hAnsi="Consolas" w:cs="Times New Roman"/>
                  <w:color w:val="D7BA7D"/>
                  <w:sz w:val="21"/>
                  <w:szCs w:val="21"/>
                </w:rPr>
                <w:delText>#MidBody_Blog .Blog_Title a:hover</w:delText>
              </w:r>
              <w:r w:rsidRPr="007520B6" w:rsidDel="008B6AF4">
                <w:rPr>
                  <w:rFonts w:ascii="Consolas" w:eastAsia="Times New Roman" w:hAnsi="Consolas" w:cs="Times New Roman"/>
                  <w:color w:val="D4D4D4"/>
                  <w:sz w:val="21"/>
                  <w:szCs w:val="21"/>
                </w:rPr>
                <w:delText xml:space="preserve"> {</w:delText>
              </w:r>
            </w:del>
          </w:p>
          <w:p w14:paraId="359C4F87" w14:textId="77777777" w:rsidR="00ED1509" w:rsidRPr="007520B6" w:rsidDel="008B6AF4" w:rsidRDefault="00ED1509">
            <w:pPr>
              <w:pStyle w:val="Heading1Numbered"/>
              <w:rPr>
                <w:del w:id="4647" w:author="Donovan Goode [2]" w:date="2018-11-09T10:04:00Z"/>
                <w:rFonts w:ascii="Consolas" w:eastAsia="Times New Roman" w:hAnsi="Consolas" w:cs="Times New Roman"/>
                <w:color w:val="D4D4D4"/>
                <w:sz w:val="21"/>
                <w:szCs w:val="21"/>
              </w:rPr>
              <w:pPrChange w:id="4648" w:author="Donovan Goode [2]" w:date="2018-11-09T10:05:00Z">
                <w:pPr>
                  <w:shd w:val="clear" w:color="auto" w:fill="1E1E1E"/>
                  <w:spacing w:line="285" w:lineRule="atLeast"/>
                </w:pPr>
              </w:pPrChange>
            </w:pPr>
            <w:del w:id="464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48A3B30D" w14:textId="77777777" w:rsidR="00ED1509" w:rsidRPr="007520B6" w:rsidDel="008B6AF4" w:rsidRDefault="00ED1509">
            <w:pPr>
              <w:pStyle w:val="Heading1Numbered"/>
              <w:rPr>
                <w:del w:id="4650" w:author="Donovan Goode [2]" w:date="2018-11-09T10:04:00Z"/>
                <w:rFonts w:ascii="Consolas" w:eastAsia="Times New Roman" w:hAnsi="Consolas" w:cs="Times New Roman"/>
                <w:color w:val="D4D4D4"/>
                <w:sz w:val="21"/>
                <w:szCs w:val="21"/>
              </w:rPr>
              <w:pPrChange w:id="4651" w:author="Donovan Goode [2]" w:date="2018-11-09T10:05:00Z">
                <w:pPr>
                  <w:shd w:val="clear" w:color="auto" w:fill="1E1E1E"/>
                  <w:spacing w:line="285" w:lineRule="atLeast"/>
                </w:pPr>
              </w:pPrChange>
            </w:pPr>
            <w:del w:id="4652" w:author="Donovan Goode [2]" w:date="2018-11-09T10:04:00Z">
              <w:r w:rsidRPr="007520B6" w:rsidDel="008B6AF4">
                <w:rPr>
                  <w:rFonts w:ascii="Consolas" w:eastAsia="Times New Roman" w:hAnsi="Consolas" w:cs="Times New Roman"/>
                  <w:color w:val="D4D4D4"/>
                  <w:sz w:val="21"/>
                  <w:szCs w:val="21"/>
                </w:rPr>
                <w:delText>}</w:delText>
              </w:r>
            </w:del>
          </w:p>
          <w:p w14:paraId="4B18DEBA" w14:textId="77777777" w:rsidR="00ED1509" w:rsidRPr="007520B6" w:rsidDel="008B6AF4" w:rsidRDefault="00ED1509">
            <w:pPr>
              <w:pStyle w:val="Heading1Numbered"/>
              <w:rPr>
                <w:del w:id="4653" w:author="Donovan Goode [2]" w:date="2018-11-09T10:04:00Z"/>
                <w:rFonts w:ascii="Consolas" w:eastAsia="Times New Roman" w:hAnsi="Consolas" w:cs="Times New Roman"/>
                <w:color w:val="D4D4D4"/>
                <w:sz w:val="21"/>
                <w:szCs w:val="21"/>
              </w:rPr>
              <w:pPrChange w:id="4654" w:author="Donovan Goode [2]" w:date="2018-11-09T10:05:00Z">
                <w:pPr>
                  <w:shd w:val="clear" w:color="auto" w:fill="1E1E1E"/>
                  <w:spacing w:after="240" w:line="285" w:lineRule="atLeast"/>
                </w:pPr>
              </w:pPrChange>
            </w:pPr>
          </w:p>
          <w:p w14:paraId="142559B8" w14:textId="77777777" w:rsidR="00ED1509" w:rsidRPr="007520B6" w:rsidDel="008B6AF4" w:rsidRDefault="00ED1509">
            <w:pPr>
              <w:pStyle w:val="Heading1Numbered"/>
              <w:rPr>
                <w:del w:id="4655" w:author="Donovan Goode [2]" w:date="2018-11-09T10:04:00Z"/>
                <w:rFonts w:ascii="Consolas" w:eastAsia="Times New Roman" w:hAnsi="Consolas" w:cs="Times New Roman"/>
                <w:color w:val="D4D4D4"/>
                <w:sz w:val="21"/>
                <w:szCs w:val="21"/>
              </w:rPr>
              <w:pPrChange w:id="4656" w:author="Donovan Goode [2]" w:date="2018-11-09T10:05:00Z">
                <w:pPr>
                  <w:shd w:val="clear" w:color="auto" w:fill="1E1E1E"/>
                  <w:spacing w:line="285" w:lineRule="atLeast"/>
                </w:pPr>
              </w:pPrChange>
            </w:pPr>
            <w:del w:id="4657" w:author="Donovan Goode [2]" w:date="2018-11-09T10:04:00Z">
              <w:r w:rsidRPr="007520B6" w:rsidDel="008B6AF4">
                <w:rPr>
                  <w:rFonts w:ascii="Consolas" w:eastAsia="Times New Roman" w:hAnsi="Consolas" w:cs="Times New Roman"/>
                  <w:color w:val="D7BA7D"/>
                  <w:sz w:val="21"/>
                  <w:szCs w:val="21"/>
                </w:rPr>
                <w:delText>#MidBody_Blog .Blog_Text</w:delText>
              </w:r>
              <w:r w:rsidRPr="007520B6" w:rsidDel="008B6AF4">
                <w:rPr>
                  <w:rFonts w:ascii="Consolas" w:eastAsia="Times New Roman" w:hAnsi="Consolas" w:cs="Times New Roman"/>
                  <w:color w:val="D4D4D4"/>
                  <w:sz w:val="21"/>
                  <w:szCs w:val="21"/>
                </w:rPr>
                <w:delText xml:space="preserve"> {</w:delText>
              </w:r>
            </w:del>
          </w:p>
          <w:p w14:paraId="77EF9AA4" w14:textId="77777777" w:rsidR="00ED1509" w:rsidRPr="007520B6" w:rsidDel="008B6AF4" w:rsidRDefault="00ED1509">
            <w:pPr>
              <w:pStyle w:val="Heading1Numbered"/>
              <w:rPr>
                <w:del w:id="4658" w:author="Donovan Goode [2]" w:date="2018-11-09T10:04:00Z"/>
                <w:rFonts w:ascii="Consolas" w:eastAsia="Times New Roman" w:hAnsi="Consolas" w:cs="Times New Roman"/>
                <w:color w:val="D4D4D4"/>
                <w:sz w:val="21"/>
                <w:szCs w:val="21"/>
              </w:rPr>
              <w:pPrChange w:id="4659" w:author="Donovan Goode [2]" w:date="2018-11-09T10:05:00Z">
                <w:pPr>
                  <w:shd w:val="clear" w:color="auto" w:fill="1E1E1E"/>
                  <w:spacing w:line="285" w:lineRule="atLeast"/>
                </w:pPr>
              </w:pPrChange>
            </w:pPr>
            <w:del w:id="466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370px</w:delText>
              </w:r>
              <w:r w:rsidRPr="007520B6" w:rsidDel="008B6AF4">
                <w:rPr>
                  <w:rFonts w:ascii="Consolas" w:eastAsia="Times New Roman" w:hAnsi="Consolas" w:cs="Times New Roman"/>
                  <w:color w:val="D4D4D4"/>
                  <w:sz w:val="21"/>
                  <w:szCs w:val="21"/>
                </w:rPr>
                <w:delText>;</w:delText>
              </w:r>
            </w:del>
          </w:p>
          <w:p w14:paraId="3E0C8BA0" w14:textId="77777777" w:rsidR="00ED1509" w:rsidRPr="007520B6" w:rsidDel="008B6AF4" w:rsidRDefault="00ED1509">
            <w:pPr>
              <w:pStyle w:val="Heading1Numbered"/>
              <w:rPr>
                <w:del w:id="4661" w:author="Donovan Goode [2]" w:date="2018-11-09T10:04:00Z"/>
                <w:rFonts w:ascii="Consolas" w:eastAsia="Times New Roman" w:hAnsi="Consolas" w:cs="Times New Roman"/>
                <w:color w:val="D4D4D4"/>
                <w:sz w:val="21"/>
                <w:szCs w:val="21"/>
              </w:rPr>
              <w:pPrChange w:id="4662" w:author="Donovan Goode [2]" w:date="2018-11-09T10:05:00Z">
                <w:pPr>
                  <w:shd w:val="clear" w:color="auto" w:fill="1E1E1E"/>
                  <w:spacing w:line="285" w:lineRule="atLeast"/>
                </w:pPr>
              </w:pPrChange>
            </w:pPr>
            <w:del w:id="466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02555152" w14:textId="77777777" w:rsidR="00ED1509" w:rsidRPr="007520B6" w:rsidDel="008B6AF4" w:rsidRDefault="00ED1509">
            <w:pPr>
              <w:pStyle w:val="Heading1Numbered"/>
              <w:rPr>
                <w:del w:id="4664" w:author="Donovan Goode [2]" w:date="2018-11-09T10:04:00Z"/>
                <w:rFonts w:ascii="Consolas" w:eastAsia="Times New Roman" w:hAnsi="Consolas" w:cs="Times New Roman"/>
                <w:color w:val="D4D4D4"/>
                <w:sz w:val="21"/>
                <w:szCs w:val="21"/>
              </w:rPr>
              <w:pPrChange w:id="4665" w:author="Donovan Goode [2]" w:date="2018-11-09T10:05:00Z">
                <w:pPr>
                  <w:shd w:val="clear" w:color="auto" w:fill="1E1E1E"/>
                  <w:spacing w:line="285" w:lineRule="atLeast"/>
                </w:pPr>
              </w:pPrChange>
            </w:pPr>
            <w:del w:id="4666" w:author="Donovan Goode [2]" w:date="2018-11-09T10:04:00Z">
              <w:r w:rsidRPr="007520B6" w:rsidDel="008B6AF4">
                <w:rPr>
                  <w:rFonts w:ascii="Consolas" w:eastAsia="Times New Roman" w:hAnsi="Consolas" w:cs="Times New Roman"/>
                  <w:color w:val="D4D4D4"/>
                  <w:sz w:val="21"/>
                  <w:szCs w:val="21"/>
                </w:rPr>
                <w:delText>}</w:delText>
              </w:r>
            </w:del>
          </w:p>
          <w:p w14:paraId="1E1D6240" w14:textId="77777777" w:rsidR="00ED1509" w:rsidRPr="007520B6" w:rsidDel="008B6AF4" w:rsidRDefault="00ED1509">
            <w:pPr>
              <w:pStyle w:val="Heading1Numbered"/>
              <w:rPr>
                <w:del w:id="4667" w:author="Donovan Goode [2]" w:date="2018-11-09T10:04:00Z"/>
                <w:rFonts w:ascii="Consolas" w:eastAsia="Times New Roman" w:hAnsi="Consolas" w:cs="Times New Roman"/>
                <w:color w:val="D4D4D4"/>
                <w:sz w:val="21"/>
                <w:szCs w:val="21"/>
              </w:rPr>
              <w:pPrChange w:id="4668" w:author="Donovan Goode [2]" w:date="2018-11-09T10:05:00Z">
                <w:pPr>
                  <w:shd w:val="clear" w:color="auto" w:fill="1E1E1E"/>
                  <w:spacing w:line="285" w:lineRule="atLeast"/>
                </w:pPr>
              </w:pPrChange>
            </w:pPr>
          </w:p>
          <w:p w14:paraId="684EF237" w14:textId="77777777" w:rsidR="00ED1509" w:rsidRPr="007520B6" w:rsidDel="008B6AF4" w:rsidRDefault="00ED1509">
            <w:pPr>
              <w:pStyle w:val="Heading1Numbered"/>
              <w:rPr>
                <w:del w:id="4669" w:author="Donovan Goode [2]" w:date="2018-11-09T10:04:00Z"/>
                <w:rFonts w:ascii="Consolas" w:eastAsia="Times New Roman" w:hAnsi="Consolas" w:cs="Times New Roman"/>
                <w:color w:val="D4D4D4"/>
                <w:sz w:val="21"/>
                <w:szCs w:val="21"/>
              </w:rPr>
              <w:pPrChange w:id="4670" w:author="Donovan Goode [2]" w:date="2018-11-09T10:05:00Z">
                <w:pPr>
                  <w:shd w:val="clear" w:color="auto" w:fill="1E1E1E"/>
                  <w:spacing w:line="285" w:lineRule="atLeast"/>
                </w:pPr>
              </w:pPrChange>
            </w:pPr>
            <w:del w:id="4671" w:author="Donovan Goode [2]" w:date="2018-11-09T10:04:00Z">
              <w:r w:rsidRPr="007520B6" w:rsidDel="008B6AF4">
                <w:rPr>
                  <w:rFonts w:ascii="Consolas" w:eastAsia="Times New Roman" w:hAnsi="Consolas" w:cs="Times New Roman"/>
                  <w:color w:val="D7BA7D"/>
                  <w:sz w:val="21"/>
                  <w:szCs w:val="21"/>
                </w:rPr>
                <w:delText>.SecondarySpotlight_Wrapper</w:delText>
              </w:r>
              <w:r w:rsidRPr="007520B6" w:rsidDel="008B6AF4">
                <w:rPr>
                  <w:rFonts w:ascii="Consolas" w:eastAsia="Times New Roman" w:hAnsi="Consolas" w:cs="Times New Roman"/>
                  <w:color w:val="D4D4D4"/>
                  <w:sz w:val="21"/>
                  <w:szCs w:val="21"/>
                </w:rPr>
                <w:delText xml:space="preserve"> {</w:delText>
              </w:r>
            </w:del>
          </w:p>
          <w:p w14:paraId="37AF04F8" w14:textId="77777777" w:rsidR="00ED1509" w:rsidRPr="007520B6" w:rsidDel="008B6AF4" w:rsidRDefault="00ED1509">
            <w:pPr>
              <w:pStyle w:val="Heading1Numbered"/>
              <w:rPr>
                <w:del w:id="4672" w:author="Donovan Goode [2]" w:date="2018-11-09T10:04:00Z"/>
                <w:rFonts w:ascii="Consolas" w:eastAsia="Times New Roman" w:hAnsi="Consolas" w:cs="Times New Roman"/>
                <w:color w:val="D4D4D4"/>
                <w:sz w:val="21"/>
                <w:szCs w:val="21"/>
              </w:rPr>
              <w:pPrChange w:id="4673" w:author="Donovan Goode [2]" w:date="2018-11-09T10:05:00Z">
                <w:pPr>
                  <w:shd w:val="clear" w:color="auto" w:fill="1E1E1E"/>
                  <w:spacing w:line="285" w:lineRule="atLeast"/>
                </w:pPr>
              </w:pPrChange>
            </w:pPr>
            <w:del w:id="467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../../img/global/hr_short.jpg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505E6187" w14:textId="77777777" w:rsidR="00ED1509" w:rsidRPr="007520B6" w:rsidDel="008B6AF4" w:rsidRDefault="00ED1509">
            <w:pPr>
              <w:pStyle w:val="Heading1Numbered"/>
              <w:rPr>
                <w:del w:id="4675" w:author="Donovan Goode [2]" w:date="2018-11-09T10:04:00Z"/>
                <w:rFonts w:ascii="Consolas" w:eastAsia="Times New Roman" w:hAnsi="Consolas" w:cs="Times New Roman"/>
                <w:color w:val="D4D4D4"/>
                <w:sz w:val="21"/>
                <w:szCs w:val="21"/>
              </w:rPr>
              <w:pPrChange w:id="4676" w:author="Donovan Goode [2]" w:date="2018-11-09T10:05:00Z">
                <w:pPr>
                  <w:shd w:val="clear" w:color="auto" w:fill="1E1E1E"/>
                  <w:spacing w:line="285" w:lineRule="atLeast"/>
                </w:pPr>
              </w:pPrChange>
            </w:pPr>
            <w:del w:id="467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FD0642A" w14:textId="77777777" w:rsidR="00ED1509" w:rsidRPr="007520B6" w:rsidDel="008B6AF4" w:rsidRDefault="00ED1509">
            <w:pPr>
              <w:pStyle w:val="Heading1Numbered"/>
              <w:rPr>
                <w:del w:id="4678" w:author="Donovan Goode [2]" w:date="2018-11-09T10:04:00Z"/>
                <w:rFonts w:ascii="Consolas" w:eastAsia="Times New Roman" w:hAnsi="Consolas" w:cs="Times New Roman"/>
                <w:color w:val="D4D4D4"/>
                <w:sz w:val="21"/>
                <w:szCs w:val="21"/>
              </w:rPr>
              <w:pPrChange w:id="4679" w:author="Donovan Goode [2]" w:date="2018-11-09T10:05:00Z">
                <w:pPr>
                  <w:shd w:val="clear" w:color="auto" w:fill="1E1E1E"/>
                  <w:spacing w:line="285" w:lineRule="atLeast"/>
                </w:pPr>
              </w:pPrChange>
            </w:pPr>
            <w:del w:id="4680" w:author="Donovan Goode [2]" w:date="2018-11-09T10:04:00Z">
              <w:r w:rsidRPr="007520B6" w:rsidDel="008B6AF4">
                <w:rPr>
                  <w:rFonts w:ascii="Consolas" w:eastAsia="Times New Roman" w:hAnsi="Consolas" w:cs="Times New Roman"/>
                  <w:color w:val="D4D4D4"/>
                  <w:sz w:val="21"/>
                  <w:szCs w:val="21"/>
                </w:rPr>
                <w:delText>}</w:delText>
              </w:r>
            </w:del>
          </w:p>
          <w:p w14:paraId="089F7D39" w14:textId="77777777" w:rsidR="00ED1509" w:rsidRPr="007520B6" w:rsidDel="008B6AF4" w:rsidRDefault="00ED1509">
            <w:pPr>
              <w:pStyle w:val="Heading1Numbered"/>
              <w:rPr>
                <w:del w:id="4681" w:author="Donovan Goode [2]" w:date="2018-11-09T10:04:00Z"/>
                <w:rFonts w:ascii="Consolas" w:eastAsia="Times New Roman" w:hAnsi="Consolas" w:cs="Times New Roman"/>
                <w:color w:val="D4D4D4"/>
                <w:sz w:val="21"/>
                <w:szCs w:val="21"/>
              </w:rPr>
              <w:pPrChange w:id="4682" w:author="Donovan Goode [2]" w:date="2018-11-09T10:05:00Z">
                <w:pPr>
                  <w:shd w:val="clear" w:color="auto" w:fill="1E1E1E"/>
                  <w:spacing w:line="285" w:lineRule="atLeast"/>
                </w:pPr>
              </w:pPrChange>
            </w:pPr>
          </w:p>
          <w:p w14:paraId="69939EA4" w14:textId="77777777" w:rsidR="00ED1509" w:rsidRPr="007520B6" w:rsidDel="008B6AF4" w:rsidRDefault="00ED1509">
            <w:pPr>
              <w:pStyle w:val="Heading1Numbered"/>
              <w:rPr>
                <w:del w:id="4683" w:author="Donovan Goode [2]" w:date="2018-11-09T10:04:00Z"/>
                <w:rFonts w:ascii="Consolas" w:eastAsia="Times New Roman" w:hAnsi="Consolas" w:cs="Times New Roman"/>
                <w:color w:val="D4D4D4"/>
                <w:sz w:val="21"/>
                <w:szCs w:val="21"/>
              </w:rPr>
              <w:pPrChange w:id="4684" w:author="Donovan Goode [2]" w:date="2018-11-09T10:05:00Z">
                <w:pPr>
                  <w:shd w:val="clear" w:color="auto" w:fill="1E1E1E"/>
                  <w:spacing w:line="285" w:lineRule="atLeast"/>
                </w:pPr>
              </w:pPrChange>
            </w:pPr>
            <w:del w:id="4685" w:author="Donovan Goode [2]" w:date="2018-11-09T10:04:00Z">
              <w:r w:rsidRPr="007520B6" w:rsidDel="008B6AF4">
                <w:rPr>
                  <w:rFonts w:ascii="Consolas" w:eastAsia="Times New Roman" w:hAnsi="Consolas" w:cs="Times New Roman"/>
                  <w:color w:val="D7BA7D"/>
                  <w:sz w:val="21"/>
                  <w:szCs w:val="21"/>
                </w:rPr>
                <w:delText>#MidBody_Links .SecondarySpotlight_Container_Outer</w:delText>
              </w:r>
              <w:r w:rsidRPr="007520B6" w:rsidDel="008B6AF4">
                <w:rPr>
                  <w:rFonts w:ascii="Consolas" w:eastAsia="Times New Roman" w:hAnsi="Consolas" w:cs="Times New Roman"/>
                  <w:color w:val="D4D4D4"/>
                  <w:sz w:val="21"/>
                  <w:szCs w:val="21"/>
                </w:rPr>
                <w:delText xml:space="preserve"> {</w:delText>
              </w:r>
            </w:del>
          </w:p>
          <w:p w14:paraId="5F39D67D" w14:textId="77777777" w:rsidR="00ED1509" w:rsidRPr="007520B6" w:rsidDel="008B6AF4" w:rsidRDefault="00ED1509">
            <w:pPr>
              <w:pStyle w:val="Heading1Numbered"/>
              <w:rPr>
                <w:del w:id="4686" w:author="Donovan Goode [2]" w:date="2018-11-09T10:04:00Z"/>
                <w:rFonts w:ascii="Consolas" w:eastAsia="Times New Roman" w:hAnsi="Consolas" w:cs="Times New Roman"/>
                <w:color w:val="D4D4D4"/>
                <w:sz w:val="21"/>
                <w:szCs w:val="21"/>
              </w:rPr>
              <w:pPrChange w:id="4687" w:author="Donovan Goode [2]" w:date="2018-11-09T10:05:00Z">
                <w:pPr>
                  <w:shd w:val="clear" w:color="auto" w:fill="1E1E1E"/>
                  <w:spacing w:line="285" w:lineRule="atLeast"/>
                </w:pPr>
              </w:pPrChange>
            </w:pPr>
            <w:del w:id="468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48E65C3E" w14:textId="77777777" w:rsidR="00ED1509" w:rsidRPr="007520B6" w:rsidDel="008B6AF4" w:rsidRDefault="00ED1509">
            <w:pPr>
              <w:pStyle w:val="Heading1Numbered"/>
              <w:rPr>
                <w:del w:id="4689" w:author="Donovan Goode [2]" w:date="2018-11-09T10:04:00Z"/>
                <w:rFonts w:ascii="Consolas" w:eastAsia="Times New Roman" w:hAnsi="Consolas" w:cs="Times New Roman"/>
                <w:color w:val="D4D4D4"/>
                <w:sz w:val="21"/>
                <w:szCs w:val="21"/>
              </w:rPr>
              <w:pPrChange w:id="4690" w:author="Donovan Goode [2]" w:date="2018-11-09T10:05:00Z">
                <w:pPr>
                  <w:shd w:val="clear" w:color="auto" w:fill="1E1E1E"/>
                  <w:spacing w:line="285" w:lineRule="atLeast"/>
                </w:pPr>
              </w:pPrChange>
            </w:pPr>
            <w:del w:id="469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167px</w:delText>
              </w:r>
              <w:r w:rsidRPr="007520B6" w:rsidDel="008B6AF4">
                <w:rPr>
                  <w:rFonts w:ascii="Consolas" w:eastAsia="Times New Roman" w:hAnsi="Consolas" w:cs="Times New Roman"/>
                  <w:color w:val="D4D4D4"/>
                  <w:sz w:val="21"/>
                  <w:szCs w:val="21"/>
                </w:rPr>
                <w:delText>;</w:delText>
              </w:r>
            </w:del>
          </w:p>
          <w:p w14:paraId="486D8067" w14:textId="77777777" w:rsidR="00ED1509" w:rsidRPr="007520B6" w:rsidDel="008B6AF4" w:rsidRDefault="00ED1509">
            <w:pPr>
              <w:pStyle w:val="Heading1Numbered"/>
              <w:rPr>
                <w:del w:id="4692" w:author="Donovan Goode [2]" w:date="2018-11-09T10:04:00Z"/>
                <w:rFonts w:ascii="Consolas" w:eastAsia="Times New Roman" w:hAnsi="Consolas" w:cs="Times New Roman"/>
                <w:color w:val="D4D4D4"/>
                <w:sz w:val="21"/>
                <w:szCs w:val="21"/>
              </w:rPr>
              <w:pPrChange w:id="4693" w:author="Donovan Goode [2]" w:date="2018-11-09T10:05:00Z">
                <w:pPr>
                  <w:shd w:val="clear" w:color="auto" w:fill="1E1E1E"/>
                  <w:spacing w:line="285" w:lineRule="atLeast"/>
                </w:pPr>
              </w:pPrChange>
            </w:pPr>
            <w:del w:id="4694" w:author="Donovan Goode [2]" w:date="2018-11-09T10:04:00Z">
              <w:r w:rsidRPr="007520B6" w:rsidDel="008B6AF4">
                <w:rPr>
                  <w:rFonts w:ascii="Consolas" w:eastAsia="Times New Roman" w:hAnsi="Consolas" w:cs="Times New Roman"/>
                  <w:color w:val="D4D4D4"/>
                  <w:sz w:val="21"/>
                  <w:szCs w:val="21"/>
                </w:rPr>
                <w:delText>}</w:delText>
              </w:r>
            </w:del>
          </w:p>
          <w:p w14:paraId="2BE3CD01" w14:textId="77777777" w:rsidR="00ED1509" w:rsidRPr="007520B6" w:rsidDel="008B6AF4" w:rsidRDefault="00ED1509">
            <w:pPr>
              <w:pStyle w:val="Heading1Numbered"/>
              <w:rPr>
                <w:del w:id="4695" w:author="Donovan Goode [2]" w:date="2018-11-09T10:04:00Z"/>
                <w:rFonts w:ascii="Consolas" w:eastAsia="Times New Roman" w:hAnsi="Consolas" w:cs="Times New Roman"/>
                <w:color w:val="D4D4D4"/>
                <w:sz w:val="21"/>
                <w:szCs w:val="21"/>
              </w:rPr>
              <w:pPrChange w:id="4696" w:author="Donovan Goode [2]" w:date="2018-11-09T10:05:00Z">
                <w:pPr>
                  <w:shd w:val="clear" w:color="auto" w:fill="1E1E1E"/>
                  <w:spacing w:line="285" w:lineRule="atLeast"/>
                </w:pPr>
              </w:pPrChange>
            </w:pPr>
          </w:p>
          <w:p w14:paraId="5D3C742E" w14:textId="77777777" w:rsidR="00ED1509" w:rsidRPr="007520B6" w:rsidDel="008B6AF4" w:rsidRDefault="00ED1509">
            <w:pPr>
              <w:pStyle w:val="Heading1Numbered"/>
              <w:rPr>
                <w:del w:id="4697" w:author="Donovan Goode [2]" w:date="2018-11-09T10:04:00Z"/>
                <w:rFonts w:ascii="Consolas" w:eastAsia="Times New Roman" w:hAnsi="Consolas" w:cs="Times New Roman"/>
                <w:color w:val="D4D4D4"/>
                <w:sz w:val="21"/>
                <w:szCs w:val="21"/>
              </w:rPr>
              <w:pPrChange w:id="4698" w:author="Donovan Goode [2]" w:date="2018-11-09T10:05:00Z">
                <w:pPr>
                  <w:shd w:val="clear" w:color="auto" w:fill="1E1E1E"/>
                  <w:spacing w:line="285" w:lineRule="atLeast"/>
                </w:pPr>
              </w:pPrChange>
            </w:pPr>
            <w:del w:id="4699" w:author="Donovan Goode [2]" w:date="2018-11-09T10:04:00Z">
              <w:r w:rsidRPr="007520B6" w:rsidDel="008B6AF4">
                <w:rPr>
                  <w:rFonts w:ascii="Consolas" w:eastAsia="Times New Roman" w:hAnsi="Consolas" w:cs="Times New Roman"/>
                  <w:color w:val="D7BA7D"/>
                  <w:sz w:val="21"/>
                  <w:szCs w:val="21"/>
                </w:rPr>
                <w:delText>#MidBody_Links .SecondarySpotlight_Container</w:delText>
              </w:r>
              <w:r w:rsidRPr="007520B6" w:rsidDel="008B6AF4">
                <w:rPr>
                  <w:rFonts w:ascii="Consolas" w:eastAsia="Times New Roman" w:hAnsi="Consolas" w:cs="Times New Roman"/>
                  <w:color w:val="D4D4D4"/>
                  <w:sz w:val="21"/>
                  <w:szCs w:val="21"/>
                </w:rPr>
                <w:delText xml:space="preserve"> {</w:delText>
              </w:r>
            </w:del>
          </w:p>
          <w:p w14:paraId="7341FA39" w14:textId="77777777" w:rsidR="00ED1509" w:rsidRPr="007520B6" w:rsidDel="008B6AF4" w:rsidRDefault="00ED1509">
            <w:pPr>
              <w:pStyle w:val="Heading1Numbered"/>
              <w:rPr>
                <w:del w:id="4700" w:author="Donovan Goode [2]" w:date="2018-11-09T10:04:00Z"/>
                <w:rFonts w:ascii="Consolas" w:eastAsia="Times New Roman" w:hAnsi="Consolas" w:cs="Times New Roman"/>
                <w:color w:val="D4D4D4"/>
                <w:sz w:val="21"/>
                <w:szCs w:val="21"/>
              </w:rPr>
              <w:pPrChange w:id="4701" w:author="Donovan Goode [2]" w:date="2018-11-09T10:05:00Z">
                <w:pPr>
                  <w:shd w:val="clear" w:color="auto" w:fill="1E1E1E"/>
                  <w:spacing w:line="285" w:lineRule="atLeast"/>
                </w:pPr>
              </w:pPrChange>
            </w:pPr>
            <w:del w:id="4702" w:author="Donovan Goode [2]" w:date="2018-11-09T10:04:00Z">
              <w:r w:rsidRPr="007520B6" w:rsidDel="008B6AF4">
                <w:rPr>
                  <w:rFonts w:ascii="Consolas" w:eastAsia="Times New Roman" w:hAnsi="Consolas" w:cs="Times New Roman"/>
                  <w:color w:val="D4D4D4"/>
                  <w:sz w:val="21"/>
                  <w:szCs w:val="21"/>
                </w:rPr>
                <w:delText>    </w:delText>
              </w:r>
            </w:del>
          </w:p>
          <w:p w14:paraId="45296407" w14:textId="77777777" w:rsidR="00ED1509" w:rsidRPr="007520B6" w:rsidDel="008B6AF4" w:rsidRDefault="00ED1509">
            <w:pPr>
              <w:pStyle w:val="Heading1Numbered"/>
              <w:rPr>
                <w:del w:id="4703" w:author="Donovan Goode [2]" w:date="2018-11-09T10:04:00Z"/>
                <w:rFonts w:ascii="Consolas" w:eastAsia="Times New Roman" w:hAnsi="Consolas" w:cs="Times New Roman"/>
                <w:color w:val="D4D4D4"/>
                <w:sz w:val="21"/>
                <w:szCs w:val="21"/>
              </w:rPr>
              <w:pPrChange w:id="4704" w:author="Donovan Goode [2]" w:date="2018-11-09T10:05:00Z">
                <w:pPr>
                  <w:shd w:val="clear" w:color="auto" w:fill="1E1E1E"/>
                  <w:spacing w:line="285" w:lineRule="atLeast"/>
                </w:pPr>
              </w:pPrChange>
            </w:pPr>
            <w:del w:id="4705" w:author="Donovan Goode [2]" w:date="2018-11-09T10:04:00Z">
              <w:r w:rsidRPr="007520B6" w:rsidDel="008B6AF4">
                <w:rPr>
                  <w:rFonts w:ascii="Consolas" w:eastAsia="Times New Roman" w:hAnsi="Consolas" w:cs="Times New Roman"/>
                  <w:color w:val="D4D4D4"/>
                  <w:sz w:val="21"/>
                  <w:szCs w:val="21"/>
                </w:rPr>
                <w:delText>}</w:delText>
              </w:r>
            </w:del>
          </w:p>
          <w:p w14:paraId="5FEF3C2E" w14:textId="77777777" w:rsidR="00ED1509" w:rsidRPr="007520B6" w:rsidDel="008B6AF4" w:rsidRDefault="00ED1509">
            <w:pPr>
              <w:pStyle w:val="Heading1Numbered"/>
              <w:rPr>
                <w:del w:id="4706" w:author="Donovan Goode [2]" w:date="2018-11-09T10:04:00Z"/>
                <w:rFonts w:ascii="Consolas" w:eastAsia="Times New Roman" w:hAnsi="Consolas" w:cs="Times New Roman"/>
                <w:color w:val="D4D4D4"/>
                <w:sz w:val="21"/>
                <w:szCs w:val="21"/>
              </w:rPr>
              <w:pPrChange w:id="4707" w:author="Donovan Goode [2]" w:date="2018-11-09T10:05:00Z">
                <w:pPr>
                  <w:shd w:val="clear" w:color="auto" w:fill="1E1E1E"/>
                  <w:spacing w:line="285" w:lineRule="atLeast"/>
                </w:pPr>
              </w:pPrChange>
            </w:pPr>
          </w:p>
          <w:p w14:paraId="77E4902B" w14:textId="77777777" w:rsidR="00ED1509" w:rsidRPr="007520B6" w:rsidDel="008B6AF4" w:rsidRDefault="00ED1509">
            <w:pPr>
              <w:pStyle w:val="Heading1Numbered"/>
              <w:rPr>
                <w:del w:id="4708" w:author="Donovan Goode [2]" w:date="2018-11-09T10:04:00Z"/>
                <w:rFonts w:ascii="Consolas" w:eastAsia="Times New Roman" w:hAnsi="Consolas" w:cs="Times New Roman"/>
                <w:color w:val="D4D4D4"/>
                <w:sz w:val="21"/>
                <w:szCs w:val="21"/>
              </w:rPr>
              <w:pPrChange w:id="4709" w:author="Donovan Goode [2]" w:date="2018-11-09T10:05:00Z">
                <w:pPr>
                  <w:shd w:val="clear" w:color="auto" w:fill="1E1E1E"/>
                  <w:spacing w:line="285" w:lineRule="atLeast"/>
                </w:pPr>
              </w:pPrChange>
            </w:pPr>
            <w:del w:id="4710" w:author="Donovan Goode [2]" w:date="2018-11-09T10:04:00Z">
              <w:r w:rsidRPr="007520B6" w:rsidDel="008B6AF4">
                <w:rPr>
                  <w:rFonts w:ascii="Consolas" w:eastAsia="Times New Roman" w:hAnsi="Consolas" w:cs="Times New Roman"/>
                  <w:color w:val="D7BA7D"/>
                  <w:sz w:val="21"/>
                  <w:szCs w:val="21"/>
                </w:rPr>
                <w:delText>#MidBody_Links .SecondarySpotlight_Image</w:delText>
              </w:r>
              <w:r w:rsidRPr="007520B6" w:rsidDel="008B6AF4">
                <w:rPr>
                  <w:rFonts w:ascii="Consolas" w:eastAsia="Times New Roman" w:hAnsi="Consolas" w:cs="Times New Roman"/>
                  <w:color w:val="D4D4D4"/>
                  <w:sz w:val="21"/>
                  <w:szCs w:val="21"/>
                </w:rPr>
                <w:delText xml:space="preserve"> {</w:delText>
              </w:r>
            </w:del>
          </w:p>
          <w:p w14:paraId="167BAB33" w14:textId="77777777" w:rsidR="00ED1509" w:rsidRPr="007520B6" w:rsidDel="008B6AF4" w:rsidRDefault="00ED1509">
            <w:pPr>
              <w:pStyle w:val="Heading1Numbered"/>
              <w:rPr>
                <w:del w:id="4711" w:author="Donovan Goode [2]" w:date="2018-11-09T10:04:00Z"/>
                <w:rFonts w:ascii="Consolas" w:eastAsia="Times New Roman" w:hAnsi="Consolas" w:cs="Times New Roman"/>
                <w:color w:val="D4D4D4"/>
                <w:sz w:val="21"/>
                <w:szCs w:val="21"/>
              </w:rPr>
              <w:pPrChange w:id="4712" w:author="Donovan Goode [2]" w:date="2018-11-09T10:05:00Z">
                <w:pPr>
                  <w:shd w:val="clear" w:color="auto" w:fill="1E1E1E"/>
                  <w:spacing w:line="285" w:lineRule="atLeast"/>
                </w:pPr>
              </w:pPrChange>
            </w:pPr>
            <w:del w:id="471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146px</w:delText>
              </w:r>
              <w:r w:rsidRPr="007520B6" w:rsidDel="008B6AF4">
                <w:rPr>
                  <w:rFonts w:ascii="Consolas" w:eastAsia="Times New Roman" w:hAnsi="Consolas" w:cs="Times New Roman"/>
                  <w:color w:val="D4D4D4"/>
                  <w:sz w:val="21"/>
                  <w:szCs w:val="21"/>
                </w:rPr>
                <w:delText>;</w:delText>
              </w:r>
            </w:del>
          </w:p>
          <w:p w14:paraId="21637475" w14:textId="77777777" w:rsidR="00ED1509" w:rsidRPr="007520B6" w:rsidDel="008B6AF4" w:rsidRDefault="00ED1509">
            <w:pPr>
              <w:pStyle w:val="Heading1Numbered"/>
              <w:rPr>
                <w:del w:id="4714" w:author="Donovan Goode [2]" w:date="2018-11-09T10:04:00Z"/>
                <w:rFonts w:ascii="Consolas" w:eastAsia="Times New Roman" w:hAnsi="Consolas" w:cs="Times New Roman"/>
                <w:color w:val="D4D4D4"/>
                <w:sz w:val="21"/>
                <w:szCs w:val="21"/>
              </w:rPr>
              <w:pPrChange w:id="4715" w:author="Donovan Goode [2]" w:date="2018-11-09T10:05:00Z">
                <w:pPr>
                  <w:shd w:val="clear" w:color="auto" w:fill="1E1E1E"/>
                  <w:spacing w:line="285" w:lineRule="atLeast"/>
                </w:pPr>
              </w:pPrChange>
            </w:pPr>
            <w:del w:id="471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145px</w:delText>
              </w:r>
              <w:r w:rsidRPr="007520B6" w:rsidDel="008B6AF4">
                <w:rPr>
                  <w:rFonts w:ascii="Consolas" w:eastAsia="Times New Roman" w:hAnsi="Consolas" w:cs="Times New Roman"/>
                  <w:color w:val="D4D4D4"/>
                  <w:sz w:val="21"/>
                  <w:szCs w:val="21"/>
                </w:rPr>
                <w:delText>;</w:delText>
              </w:r>
            </w:del>
          </w:p>
          <w:p w14:paraId="7F77776E" w14:textId="77777777" w:rsidR="00ED1509" w:rsidRPr="007520B6" w:rsidDel="008B6AF4" w:rsidRDefault="00ED1509">
            <w:pPr>
              <w:pStyle w:val="Heading1Numbered"/>
              <w:rPr>
                <w:del w:id="4717" w:author="Donovan Goode [2]" w:date="2018-11-09T10:04:00Z"/>
                <w:rFonts w:ascii="Consolas" w:eastAsia="Times New Roman" w:hAnsi="Consolas" w:cs="Times New Roman"/>
                <w:color w:val="D4D4D4"/>
                <w:sz w:val="21"/>
                <w:szCs w:val="21"/>
              </w:rPr>
              <w:pPrChange w:id="4718" w:author="Donovan Goode [2]" w:date="2018-11-09T10:05:00Z">
                <w:pPr>
                  <w:shd w:val="clear" w:color="auto" w:fill="1E1E1E"/>
                  <w:spacing w:line="285" w:lineRule="atLeast"/>
                </w:pPr>
              </w:pPrChange>
            </w:pPr>
            <w:del w:id="471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52DA961" w14:textId="77777777" w:rsidR="00ED1509" w:rsidRPr="007520B6" w:rsidDel="008B6AF4" w:rsidRDefault="00ED1509">
            <w:pPr>
              <w:pStyle w:val="Heading1Numbered"/>
              <w:rPr>
                <w:del w:id="4720" w:author="Donovan Goode [2]" w:date="2018-11-09T10:04:00Z"/>
                <w:rFonts w:ascii="Consolas" w:eastAsia="Times New Roman" w:hAnsi="Consolas" w:cs="Times New Roman"/>
                <w:color w:val="D4D4D4"/>
                <w:sz w:val="21"/>
                <w:szCs w:val="21"/>
              </w:rPr>
              <w:pPrChange w:id="4721" w:author="Donovan Goode [2]" w:date="2018-11-09T10:05:00Z">
                <w:pPr>
                  <w:shd w:val="clear" w:color="auto" w:fill="1E1E1E"/>
                  <w:spacing w:line="285" w:lineRule="atLeast"/>
                </w:pPr>
              </w:pPrChange>
            </w:pPr>
            <w:del w:id="472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3C7AFCC" w14:textId="77777777" w:rsidR="00ED1509" w:rsidRPr="007520B6" w:rsidDel="008B6AF4" w:rsidRDefault="00ED1509">
            <w:pPr>
              <w:pStyle w:val="Heading1Numbered"/>
              <w:rPr>
                <w:del w:id="4723" w:author="Donovan Goode [2]" w:date="2018-11-09T10:04:00Z"/>
                <w:rFonts w:ascii="Consolas" w:eastAsia="Times New Roman" w:hAnsi="Consolas" w:cs="Times New Roman"/>
                <w:color w:val="D4D4D4"/>
                <w:sz w:val="21"/>
                <w:szCs w:val="21"/>
              </w:rPr>
              <w:pPrChange w:id="4724" w:author="Donovan Goode [2]" w:date="2018-11-09T10:05:00Z">
                <w:pPr>
                  <w:shd w:val="clear" w:color="auto" w:fill="1E1E1E"/>
                  <w:spacing w:line="285" w:lineRule="atLeast"/>
                </w:pPr>
              </w:pPrChange>
            </w:pPr>
            <w:del w:id="4725" w:author="Donovan Goode [2]" w:date="2018-11-09T10:04:00Z">
              <w:r w:rsidRPr="007520B6" w:rsidDel="008B6AF4">
                <w:rPr>
                  <w:rFonts w:ascii="Consolas" w:eastAsia="Times New Roman" w:hAnsi="Consolas" w:cs="Times New Roman"/>
                  <w:color w:val="D4D4D4"/>
                  <w:sz w:val="21"/>
                  <w:szCs w:val="21"/>
                </w:rPr>
                <w:delText>}</w:delText>
              </w:r>
            </w:del>
          </w:p>
          <w:p w14:paraId="7EB022D6" w14:textId="77777777" w:rsidR="00ED1509" w:rsidRPr="007520B6" w:rsidDel="008B6AF4" w:rsidRDefault="00ED1509">
            <w:pPr>
              <w:pStyle w:val="Heading1Numbered"/>
              <w:rPr>
                <w:del w:id="4726" w:author="Donovan Goode [2]" w:date="2018-11-09T10:04:00Z"/>
                <w:rFonts w:ascii="Consolas" w:eastAsia="Times New Roman" w:hAnsi="Consolas" w:cs="Times New Roman"/>
                <w:color w:val="D4D4D4"/>
                <w:sz w:val="21"/>
                <w:szCs w:val="21"/>
              </w:rPr>
              <w:pPrChange w:id="4727" w:author="Donovan Goode [2]" w:date="2018-11-09T10:05:00Z">
                <w:pPr>
                  <w:shd w:val="clear" w:color="auto" w:fill="1E1E1E"/>
                  <w:spacing w:line="285" w:lineRule="atLeast"/>
                </w:pPr>
              </w:pPrChange>
            </w:pPr>
          </w:p>
          <w:p w14:paraId="46356401" w14:textId="77777777" w:rsidR="00ED1509" w:rsidRPr="007520B6" w:rsidDel="008B6AF4" w:rsidRDefault="00ED1509">
            <w:pPr>
              <w:pStyle w:val="Heading1Numbered"/>
              <w:rPr>
                <w:del w:id="4728" w:author="Donovan Goode [2]" w:date="2018-11-09T10:04:00Z"/>
                <w:rFonts w:ascii="Consolas" w:eastAsia="Times New Roman" w:hAnsi="Consolas" w:cs="Times New Roman"/>
                <w:color w:val="D4D4D4"/>
                <w:sz w:val="21"/>
                <w:szCs w:val="21"/>
              </w:rPr>
              <w:pPrChange w:id="4729" w:author="Donovan Goode [2]" w:date="2018-11-09T10:05:00Z">
                <w:pPr>
                  <w:shd w:val="clear" w:color="auto" w:fill="1E1E1E"/>
                  <w:spacing w:line="285" w:lineRule="atLeast"/>
                </w:pPr>
              </w:pPrChange>
            </w:pPr>
            <w:del w:id="4730" w:author="Donovan Goode [2]" w:date="2018-11-09T10:04:00Z">
              <w:r w:rsidRPr="007520B6" w:rsidDel="008B6AF4">
                <w:rPr>
                  <w:rFonts w:ascii="Consolas" w:eastAsia="Times New Roman" w:hAnsi="Consolas" w:cs="Times New Roman"/>
                  <w:color w:val="D7BA7D"/>
                  <w:sz w:val="21"/>
                  <w:szCs w:val="21"/>
                </w:rPr>
                <w:delText>#MidBody_Links .TextBlock</w:delText>
              </w:r>
              <w:r w:rsidRPr="007520B6" w:rsidDel="008B6AF4">
                <w:rPr>
                  <w:rFonts w:ascii="Consolas" w:eastAsia="Times New Roman" w:hAnsi="Consolas" w:cs="Times New Roman"/>
                  <w:color w:val="D4D4D4"/>
                  <w:sz w:val="21"/>
                  <w:szCs w:val="21"/>
                </w:rPr>
                <w:delText xml:space="preserve"> {</w:delText>
              </w:r>
            </w:del>
          </w:p>
          <w:p w14:paraId="094A425F" w14:textId="77777777" w:rsidR="00ED1509" w:rsidRPr="007520B6" w:rsidDel="008B6AF4" w:rsidRDefault="00ED1509">
            <w:pPr>
              <w:pStyle w:val="Heading1Numbered"/>
              <w:rPr>
                <w:del w:id="4731" w:author="Donovan Goode [2]" w:date="2018-11-09T10:04:00Z"/>
                <w:rFonts w:ascii="Consolas" w:eastAsia="Times New Roman" w:hAnsi="Consolas" w:cs="Times New Roman"/>
                <w:color w:val="D4D4D4"/>
                <w:sz w:val="21"/>
                <w:szCs w:val="21"/>
              </w:rPr>
              <w:pPrChange w:id="4732" w:author="Donovan Goode [2]" w:date="2018-11-09T10:05:00Z">
                <w:pPr>
                  <w:shd w:val="clear" w:color="auto" w:fill="1E1E1E"/>
                  <w:spacing w:line="285" w:lineRule="atLeast"/>
                </w:pPr>
              </w:pPrChange>
            </w:pPr>
            <w:del w:id="473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275px</w:delText>
              </w:r>
              <w:r w:rsidRPr="007520B6" w:rsidDel="008B6AF4">
                <w:rPr>
                  <w:rFonts w:ascii="Consolas" w:eastAsia="Times New Roman" w:hAnsi="Consolas" w:cs="Times New Roman"/>
                  <w:color w:val="D4D4D4"/>
                  <w:sz w:val="21"/>
                  <w:szCs w:val="21"/>
                </w:rPr>
                <w:delText>;</w:delText>
              </w:r>
            </w:del>
          </w:p>
          <w:p w14:paraId="00E0FF59" w14:textId="77777777" w:rsidR="00ED1509" w:rsidRPr="007520B6" w:rsidDel="008B6AF4" w:rsidRDefault="00ED1509">
            <w:pPr>
              <w:pStyle w:val="Heading1Numbered"/>
              <w:rPr>
                <w:del w:id="4734" w:author="Donovan Goode [2]" w:date="2018-11-09T10:04:00Z"/>
                <w:rFonts w:ascii="Consolas" w:eastAsia="Times New Roman" w:hAnsi="Consolas" w:cs="Times New Roman"/>
                <w:color w:val="D4D4D4"/>
                <w:sz w:val="21"/>
                <w:szCs w:val="21"/>
              </w:rPr>
              <w:pPrChange w:id="4735" w:author="Donovan Goode [2]" w:date="2018-11-09T10:05:00Z">
                <w:pPr>
                  <w:shd w:val="clear" w:color="auto" w:fill="1E1E1E"/>
                  <w:spacing w:line="285" w:lineRule="atLeast"/>
                </w:pPr>
              </w:pPrChange>
            </w:pPr>
            <w:del w:id="473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2B09BB9" w14:textId="77777777" w:rsidR="00ED1509" w:rsidRPr="007520B6" w:rsidDel="008B6AF4" w:rsidRDefault="00ED1509">
            <w:pPr>
              <w:pStyle w:val="Heading1Numbered"/>
              <w:rPr>
                <w:del w:id="4737" w:author="Donovan Goode [2]" w:date="2018-11-09T10:04:00Z"/>
                <w:rFonts w:ascii="Consolas" w:eastAsia="Times New Roman" w:hAnsi="Consolas" w:cs="Times New Roman"/>
                <w:color w:val="D4D4D4"/>
                <w:sz w:val="21"/>
                <w:szCs w:val="21"/>
              </w:rPr>
              <w:pPrChange w:id="4738" w:author="Donovan Goode [2]" w:date="2018-11-09T10:05:00Z">
                <w:pPr>
                  <w:shd w:val="clear" w:color="auto" w:fill="1E1E1E"/>
                  <w:spacing w:line="285" w:lineRule="atLeast"/>
                </w:pPr>
              </w:pPrChange>
            </w:pPr>
            <w:del w:id="473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C52F05B" w14:textId="77777777" w:rsidR="00ED1509" w:rsidRPr="007520B6" w:rsidDel="008B6AF4" w:rsidRDefault="00ED1509">
            <w:pPr>
              <w:pStyle w:val="Heading1Numbered"/>
              <w:rPr>
                <w:del w:id="4740" w:author="Donovan Goode [2]" w:date="2018-11-09T10:04:00Z"/>
                <w:rFonts w:ascii="Consolas" w:eastAsia="Times New Roman" w:hAnsi="Consolas" w:cs="Times New Roman"/>
                <w:color w:val="D4D4D4"/>
                <w:sz w:val="21"/>
                <w:szCs w:val="21"/>
              </w:rPr>
              <w:pPrChange w:id="4741" w:author="Donovan Goode [2]" w:date="2018-11-09T10:05:00Z">
                <w:pPr>
                  <w:shd w:val="clear" w:color="auto" w:fill="1E1E1E"/>
                  <w:spacing w:line="285" w:lineRule="atLeast"/>
                </w:pPr>
              </w:pPrChange>
            </w:pPr>
            <w:del w:id="474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   </w:delText>
              </w:r>
            </w:del>
          </w:p>
          <w:p w14:paraId="74DBCACB" w14:textId="77777777" w:rsidR="00ED1509" w:rsidRPr="007520B6" w:rsidDel="008B6AF4" w:rsidRDefault="00ED1509">
            <w:pPr>
              <w:pStyle w:val="Heading1Numbered"/>
              <w:rPr>
                <w:del w:id="4743" w:author="Donovan Goode [2]" w:date="2018-11-09T10:04:00Z"/>
                <w:rFonts w:ascii="Consolas" w:eastAsia="Times New Roman" w:hAnsi="Consolas" w:cs="Times New Roman"/>
                <w:color w:val="D4D4D4"/>
                <w:sz w:val="21"/>
                <w:szCs w:val="21"/>
              </w:rPr>
              <w:pPrChange w:id="4744" w:author="Donovan Goode [2]" w:date="2018-11-09T10:05:00Z">
                <w:pPr>
                  <w:shd w:val="clear" w:color="auto" w:fill="1E1E1E"/>
                  <w:spacing w:line="285" w:lineRule="atLeast"/>
                </w:pPr>
              </w:pPrChange>
            </w:pPr>
            <w:del w:id="4745" w:author="Donovan Goode [2]" w:date="2018-11-09T10:04:00Z">
              <w:r w:rsidRPr="007520B6" w:rsidDel="008B6AF4">
                <w:rPr>
                  <w:rFonts w:ascii="Consolas" w:eastAsia="Times New Roman" w:hAnsi="Consolas" w:cs="Times New Roman"/>
                  <w:color w:val="D4D4D4"/>
                  <w:sz w:val="21"/>
                  <w:szCs w:val="21"/>
                </w:rPr>
                <w:delText>}</w:delText>
              </w:r>
            </w:del>
          </w:p>
          <w:p w14:paraId="2EFFB1A0" w14:textId="77777777" w:rsidR="00ED1509" w:rsidRPr="007520B6" w:rsidDel="008B6AF4" w:rsidRDefault="00ED1509">
            <w:pPr>
              <w:pStyle w:val="Heading1Numbered"/>
              <w:rPr>
                <w:del w:id="4746" w:author="Donovan Goode [2]" w:date="2018-11-09T10:04:00Z"/>
                <w:rFonts w:ascii="Consolas" w:eastAsia="Times New Roman" w:hAnsi="Consolas" w:cs="Times New Roman"/>
                <w:color w:val="D4D4D4"/>
                <w:sz w:val="21"/>
                <w:szCs w:val="21"/>
              </w:rPr>
              <w:pPrChange w:id="4747" w:author="Donovan Goode [2]" w:date="2018-11-09T10:05:00Z">
                <w:pPr>
                  <w:shd w:val="clear" w:color="auto" w:fill="1E1E1E"/>
                  <w:spacing w:line="285" w:lineRule="atLeast"/>
                </w:pPr>
              </w:pPrChange>
            </w:pPr>
          </w:p>
          <w:p w14:paraId="224E25E9" w14:textId="77777777" w:rsidR="00ED1509" w:rsidRPr="007520B6" w:rsidDel="008B6AF4" w:rsidRDefault="00ED1509">
            <w:pPr>
              <w:pStyle w:val="Heading1Numbered"/>
              <w:rPr>
                <w:del w:id="4748" w:author="Donovan Goode [2]" w:date="2018-11-09T10:04:00Z"/>
                <w:rFonts w:ascii="Consolas" w:eastAsia="Times New Roman" w:hAnsi="Consolas" w:cs="Times New Roman"/>
                <w:color w:val="D4D4D4"/>
                <w:sz w:val="21"/>
                <w:szCs w:val="21"/>
              </w:rPr>
              <w:pPrChange w:id="4749" w:author="Donovan Goode [2]" w:date="2018-11-09T10:05:00Z">
                <w:pPr>
                  <w:shd w:val="clear" w:color="auto" w:fill="1E1E1E"/>
                  <w:spacing w:line="285" w:lineRule="atLeast"/>
                </w:pPr>
              </w:pPrChange>
            </w:pPr>
            <w:del w:id="4750" w:author="Donovan Goode [2]" w:date="2018-11-09T10:04:00Z">
              <w:r w:rsidRPr="007520B6" w:rsidDel="008B6AF4">
                <w:rPr>
                  <w:rFonts w:ascii="Consolas" w:eastAsia="Times New Roman" w:hAnsi="Consolas" w:cs="Times New Roman"/>
                  <w:color w:val="D7BA7D"/>
                  <w:sz w:val="21"/>
                  <w:szCs w:val="21"/>
                </w:rPr>
                <w:delText>#MidBody_Links .TextBlock h4</w:delText>
              </w:r>
              <w:r w:rsidRPr="007520B6" w:rsidDel="008B6AF4">
                <w:rPr>
                  <w:rFonts w:ascii="Consolas" w:eastAsia="Times New Roman" w:hAnsi="Consolas" w:cs="Times New Roman"/>
                  <w:color w:val="D4D4D4"/>
                  <w:sz w:val="21"/>
                  <w:szCs w:val="21"/>
                </w:rPr>
                <w:delText xml:space="preserve"> {</w:delText>
              </w:r>
            </w:del>
          </w:p>
          <w:p w14:paraId="2B112CDE" w14:textId="77777777" w:rsidR="00ED1509" w:rsidRPr="007520B6" w:rsidDel="008B6AF4" w:rsidRDefault="00ED1509">
            <w:pPr>
              <w:pStyle w:val="Heading1Numbered"/>
              <w:rPr>
                <w:del w:id="4751" w:author="Donovan Goode [2]" w:date="2018-11-09T10:04:00Z"/>
                <w:rFonts w:ascii="Consolas" w:eastAsia="Times New Roman" w:hAnsi="Consolas" w:cs="Times New Roman"/>
                <w:color w:val="D4D4D4"/>
                <w:sz w:val="21"/>
                <w:szCs w:val="21"/>
              </w:rPr>
              <w:pPrChange w:id="4752" w:author="Donovan Goode [2]" w:date="2018-11-09T10:05:00Z">
                <w:pPr>
                  <w:shd w:val="clear" w:color="auto" w:fill="1E1E1E"/>
                  <w:spacing w:line="285" w:lineRule="atLeast"/>
                </w:pPr>
              </w:pPrChange>
            </w:pPr>
            <w:del w:id="475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4CF31697" w14:textId="77777777" w:rsidR="00ED1509" w:rsidRPr="007520B6" w:rsidDel="008B6AF4" w:rsidRDefault="00ED1509">
            <w:pPr>
              <w:pStyle w:val="Heading1Numbered"/>
              <w:rPr>
                <w:del w:id="4754" w:author="Donovan Goode [2]" w:date="2018-11-09T10:04:00Z"/>
                <w:rFonts w:ascii="Consolas" w:eastAsia="Times New Roman" w:hAnsi="Consolas" w:cs="Times New Roman"/>
                <w:color w:val="D4D4D4"/>
                <w:sz w:val="21"/>
                <w:szCs w:val="21"/>
              </w:rPr>
              <w:pPrChange w:id="4755" w:author="Donovan Goode [2]" w:date="2018-11-09T10:05:00Z">
                <w:pPr>
                  <w:shd w:val="clear" w:color="auto" w:fill="1E1E1E"/>
                  <w:spacing w:line="285" w:lineRule="atLeast"/>
                </w:pPr>
              </w:pPrChange>
            </w:pPr>
            <w:del w:id="47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24B685CF" w14:textId="77777777" w:rsidR="00ED1509" w:rsidRPr="007520B6" w:rsidDel="008B6AF4" w:rsidRDefault="00ED1509">
            <w:pPr>
              <w:pStyle w:val="Heading1Numbered"/>
              <w:rPr>
                <w:del w:id="4757" w:author="Donovan Goode [2]" w:date="2018-11-09T10:04:00Z"/>
                <w:rFonts w:ascii="Consolas" w:eastAsia="Times New Roman" w:hAnsi="Consolas" w:cs="Times New Roman"/>
                <w:color w:val="D4D4D4"/>
                <w:sz w:val="21"/>
                <w:szCs w:val="21"/>
              </w:rPr>
              <w:pPrChange w:id="4758" w:author="Donovan Goode [2]" w:date="2018-11-09T10:05:00Z">
                <w:pPr>
                  <w:shd w:val="clear" w:color="auto" w:fill="1E1E1E"/>
                  <w:spacing w:line="285" w:lineRule="atLeast"/>
                </w:pPr>
              </w:pPrChange>
            </w:pPr>
            <w:del w:id="475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09381FB5" w14:textId="77777777" w:rsidR="00ED1509" w:rsidRPr="007520B6" w:rsidDel="008B6AF4" w:rsidRDefault="00ED1509">
            <w:pPr>
              <w:pStyle w:val="Heading1Numbered"/>
              <w:rPr>
                <w:del w:id="4760" w:author="Donovan Goode [2]" w:date="2018-11-09T10:04:00Z"/>
                <w:rFonts w:ascii="Consolas" w:eastAsia="Times New Roman" w:hAnsi="Consolas" w:cs="Times New Roman"/>
                <w:color w:val="D4D4D4"/>
                <w:sz w:val="21"/>
                <w:szCs w:val="21"/>
              </w:rPr>
              <w:pPrChange w:id="4761" w:author="Donovan Goode [2]" w:date="2018-11-09T10:05:00Z">
                <w:pPr>
                  <w:shd w:val="clear" w:color="auto" w:fill="1E1E1E"/>
                  <w:spacing w:line="285" w:lineRule="atLeast"/>
                </w:pPr>
              </w:pPrChange>
            </w:pPr>
            <w:del w:id="476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49251D7F" w14:textId="77777777" w:rsidR="00ED1509" w:rsidRPr="007520B6" w:rsidDel="008B6AF4" w:rsidRDefault="00ED1509">
            <w:pPr>
              <w:pStyle w:val="Heading1Numbered"/>
              <w:rPr>
                <w:del w:id="4763" w:author="Donovan Goode [2]" w:date="2018-11-09T10:04:00Z"/>
                <w:rFonts w:ascii="Consolas" w:eastAsia="Times New Roman" w:hAnsi="Consolas" w:cs="Times New Roman"/>
                <w:color w:val="D4D4D4"/>
                <w:sz w:val="21"/>
                <w:szCs w:val="21"/>
              </w:rPr>
              <w:pPrChange w:id="4764" w:author="Donovan Goode [2]" w:date="2018-11-09T10:05:00Z">
                <w:pPr>
                  <w:shd w:val="clear" w:color="auto" w:fill="1E1E1E"/>
                  <w:spacing w:line="285" w:lineRule="atLeast"/>
                </w:pPr>
              </w:pPrChange>
            </w:pPr>
            <w:del w:id="476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2FE97A90" w14:textId="77777777" w:rsidR="00ED1509" w:rsidRPr="007520B6" w:rsidDel="008B6AF4" w:rsidRDefault="00ED1509">
            <w:pPr>
              <w:pStyle w:val="Heading1Numbered"/>
              <w:rPr>
                <w:del w:id="4766" w:author="Donovan Goode [2]" w:date="2018-11-09T10:04:00Z"/>
                <w:rFonts w:ascii="Consolas" w:eastAsia="Times New Roman" w:hAnsi="Consolas" w:cs="Times New Roman"/>
                <w:color w:val="D4D4D4"/>
                <w:sz w:val="21"/>
                <w:szCs w:val="21"/>
              </w:rPr>
              <w:pPrChange w:id="4767" w:author="Donovan Goode [2]" w:date="2018-11-09T10:05:00Z">
                <w:pPr>
                  <w:shd w:val="clear" w:color="auto" w:fill="1E1E1E"/>
                  <w:spacing w:line="285" w:lineRule="atLeast"/>
                </w:pPr>
              </w:pPrChange>
            </w:pPr>
            <w:del w:id="476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B0FAF98" w14:textId="77777777" w:rsidR="00ED1509" w:rsidRPr="007520B6" w:rsidDel="008B6AF4" w:rsidRDefault="00ED1509">
            <w:pPr>
              <w:pStyle w:val="Heading1Numbered"/>
              <w:rPr>
                <w:del w:id="4769" w:author="Donovan Goode [2]" w:date="2018-11-09T10:04:00Z"/>
                <w:rFonts w:ascii="Consolas" w:eastAsia="Times New Roman" w:hAnsi="Consolas" w:cs="Times New Roman"/>
                <w:color w:val="D4D4D4"/>
                <w:sz w:val="21"/>
                <w:szCs w:val="21"/>
              </w:rPr>
              <w:pPrChange w:id="4770" w:author="Donovan Goode [2]" w:date="2018-11-09T10:05:00Z">
                <w:pPr>
                  <w:shd w:val="clear" w:color="auto" w:fill="1E1E1E"/>
                  <w:spacing w:line="285" w:lineRule="atLeast"/>
                </w:pPr>
              </w:pPrChange>
            </w:pPr>
            <w:del w:id="4771" w:author="Donovan Goode [2]" w:date="2018-11-09T10:04:00Z">
              <w:r w:rsidRPr="007520B6" w:rsidDel="008B6AF4">
                <w:rPr>
                  <w:rFonts w:ascii="Consolas" w:eastAsia="Times New Roman" w:hAnsi="Consolas" w:cs="Times New Roman"/>
                  <w:color w:val="D4D4D4"/>
                  <w:sz w:val="21"/>
                  <w:szCs w:val="21"/>
                </w:rPr>
                <w:delText>}</w:delText>
              </w:r>
            </w:del>
          </w:p>
          <w:p w14:paraId="13D0266D" w14:textId="77777777" w:rsidR="00ED1509" w:rsidRPr="007520B6" w:rsidDel="008B6AF4" w:rsidRDefault="00ED1509">
            <w:pPr>
              <w:pStyle w:val="Heading1Numbered"/>
              <w:rPr>
                <w:del w:id="4772" w:author="Donovan Goode [2]" w:date="2018-11-09T10:04:00Z"/>
                <w:rFonts w:ascii="Consolas" w:eastAsia="Times New Roman" w:hAnsi="Consolas" w:cs="Times New Roman"/>
                <w:color w:val="D4D4D4"/>
                <w:sz w:val="21"/>
                <w:szCs w:val="21"/>
              </w:rPr>
              <w:pPrChange w:id="4773" w:author="Donovan Goode [2]" w:date="2018-11-09T10:05:00Z">
                <w:pPr>
                  <w:shd w:val="clear" w:color="auto" w:fill="1E1E1E"/>
                  <w:spacing w:line="285" w:lineRule="atLeast"/>
                </w:pPr>
              </w:pPrChange>
            </w:pPr>
          </w:p>
          <w:p w14:paraId="335ECCA9" w14:textId="77777777" w:rsidR="00ED1509" w:rsidRPr="007520B6" w:rsidDel="008B6AF4" w:rsidRDefault="00ED1509">
            <w:pPr>
              <w:pStyle w:val="Heading1Numbered"/>
              <w:rPr>
                <w:del w:id="4774" w:author="Donovan Goode [2]" w:date="2018-11-09T10:04:00Z"/>
                <w:rFonts w:ascii="Consolas" w:eastAsia="Times New Roman" w:hAnsi="Consolas" w:cs="Times New Roman"/>
                <w:color w:val="D4D4D4"/>
                <w:sz w:val="21"/>
                <w:szCs w:val="21"/>
              </w:rPr>
              <w:pPrChange w:id="4775" w:author="Donovan Goode [2]" w:date="2018-11-09T10:05:00Z">
                <w:pPr>
                  <w:shd w:val="clear" w:color="auto" w:fill="1E1E1E"/>
                  <w:spacing w:line="285" w:lineRule="atLeast"/>
                </w:pPr>
              </w:pPrChange>
            </w:pPr>
            <w:del w:id="4776" w:author="Donovan Goode [2]" w:date="2018-11-09T10:04:00Z">
              <w:r w:rsidRPr="007520B6" w:rsidDel="008B6AF4">
                <w:rPr>
                  <w:rFonts w:ascii="Consolas" w:eastAsia="Times New Roman" w:hAnsi="Consolas" w:cs="Times New Roman"/>
                  <w:color w:val="D7BA7D"/>
                  <w:sz w:val="21"/>
                  <w:szCs w:val="21"/>
                </w:rPr>
                <w:delText>#MidBody_Links h4</w:delText>
              </w:r>
              <w:r w:rsidRPr="007520B6" w:rsidDel="008B6AF4">
                <w:rPr>
                  <w:rFonts w:ascii="Consolas" w:eastAsia="Times New Roman" w:hAnsi="Consolas" w:cs="Times New Roman"/>
                  <w:color w:val="D4D4D4"/>
                  <w:sz w:val="21"/>
                  <w:szCs w:val="21"/>
                </w:rPr>
                <w:delText xml:space="preserve"> {</w:delText>
              </w:r>
            </w:del>
          </w:p>
          <w:p w14:paraId="56DE378D" w14:textId="77777777" w:rsidR="00ED1509" w:rsidRPr="007520B6" w:rsidDel="008B6AF4" w:rsidRDefault="00ED1509">
            <w:pPr>
              <w:pStyle w:val="Heading1Numbered"/>
              <w:rPr>
                <w:del w:id="4777" w:author="Donovan Goode [2]" w:date="2018-11-09T10:04:00Z"/>
                <w:rFonts w:ascii="Consolas" w:eastAsia="Times New Roman" w:hAnsi="Consolas" w:cs="Times New Roman"/>
                <w:color w:val="D4D4D4"/>
                <w:sz w:val="21"/>
                <w:szCs w:val="21"/>
              </w:rPr>
              <w:pPrChange w:id="4778" w:author="Donovan Goode [2]" w:date="2018-11-09T10:05:00Z">
                <w:pPr>
                  <w:shd w:val="clear" w:color="auto" w:fill="1E1E1E"/>
                  <w:spacing w:line="285" w:lineRule="atLeast"/>
                </w:pPr>
              </w:pPrChange>
            </w:pPr>
            <w:del w:id="477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2605F2FE" w14:textId="77777777" w:rsidR="00ED1509" w:rsidRPr="007520B6" w:rsidDel="008B6AF4" w:rsidRDefault="00ED1509">
            <w:pPr>
              <w:pStyle w:val="Heading1Numbered"/>
              <w:rPr>
                <w:del w:id="4780" w:author="Donovan Goode [2]" w:date="2018-11-09T10:04:00Z"/>
                <w:rFonts w:ascii="Consolas" w:eastAsia="Times New Roman" w:hAnsi="Consolas" w:cs="Times New Roman"/>
                <w:color w:val="D4D4D4"/>
                <w:sz w:val="21"/>
                <w:szCs w:val="21"/>
              </w:rPr>
              <w:pPrChange w:id="4781" w:author="Donovan Goode [2]" w:date="2018-11-09T10:05:00Z">
                <w:pPr>
                  <w:shd w:val="clear" w:color="auto" w:fill="1E1E1E"/>
                  <w:spacing w:line="285" w:lineRule="atLeast"/>
                </w:pPr>
              </w:pPrChange>
            </w:pPr>
            <w:del w:id="478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D47BAC9" w14:textId="77777777" w:rsidR="00ED1509" w:rsidRPr="007520B6" w:rsidDel="008B6AF4" w:rsidRDefault="00ED1509">
            <w:pPr>
              <w:pStyle w:val="Heading1Numbered"/>
              <w:rPr>
                <w:del w:id="4783" w:author="Donovan Goode [2]" w:date="2018-11-09T10:04:00Z"/>
                <w:rFonts w:ascii="Consolas" w:eastAsia="Times New Roman" w:hAnsi="Consolas" w:cs="Times New Roman"/>
                <w:color w:val="D4D4D4"/>
                <w:sz w:val="21"/>
                <w:szCs w:val="21"/>
              </w:rPr>
              <w:pPrChange w:id="4784" w:author="Donovan Goode [2]" w:date="2018-11-09T10:05:00Z">
                <w:pPr>
                  <w:shd w:val="clear" w:color="auto" w:fill="1E1E1E"/>
                  <w:spacing w:line="285" w:lineRule="atLeast"/>
                </w:pPr>
              </w:pPrChange>
            </w:pPr>
            <w:del w:id="4785" w:author="Donovan Goode [2]" w:date="2018-11-09T10:04:00Z">
              <w:r w:rsidRPr="007520B6" w:rsidDel="008B6AF4">
                <w:rPr>
                  <w:rFonts w:ascii="Consolas" w:eastAsia="Times New Roman" w:hAnsi="Consolas" w:cs="Times New Roman"/>
                  <w:color w:val="D4D4D4"/>
                  <w:sz w:val="21"/>
                  <w:szCs w:val="21"/>
                </w:rPr>
                <w:delText>}</w:delText>
              </w:r>
            </w:del>
          </w:p>
          <w:p w14:paraId="53D599EB" w14:textId="77777777" w:rsidR="00ED1509" w:rsidRPr="007520B6" w:rsidDel="008B6AF4" w:rsidRDefault="00ED1509">
            <w:pPr>
              <w:pStyle w:val="Heading1Numbered"/>
              <w:rPr>
                <w:del w:id="4786" w:author="Donovan Goode [2]" w:date="2018-11-09T10:04:00Z"/>
                <w:rFonts w:ascii="Consolas" w:eastAsia="Times New Roman" w:hAnsi="Consolas" w:cs="Times New Roman"/>
                <w:color w:val="D4D4D4"/>
                <w:sz w:val="21"/>
                <w:szCs w:val="21"/>
              </w:rPr>
              <w:pPrChange w:id="4787" w:author="Donovan Goode [2]" w:date="2018-11-09T10:05:00Z">
                <w:pPr>
                  <w:shd w:val="clear" w:color="auto" w:fill="1E1E1E"/>
                  <w:spacing w:after="240" w:line="285" w:lineRule="atLeast"/>
                </w:pPr>
              </w:pPrChange>
            </w:pPr>
          </w:p>
          <w:p w14:paraId="447EB199" w14:textId="77777777" w:rsidR="00ED1509" w:rsidRPr="007520B6" w:rsidDel="008B6AF4" w:rsidRDefault="00ED1509">
            <w:pPr>
              <w:pStyle w:val="Heading1Numbered"/>
              <w:rPr>
                <w:del w:id="4788" w:author="Donovan Goode [2]" w:date="2018-11-09T10:04:00Z"/>
                <w:rFonts w:ascii="Consolas" w:eastAsia="Times New Roman" w:hAnsi="Consolas" w:cs="Times New Roman"/>
                <w:color w:val="D4D4D4"/>
                <w:sz w:val="21"/>
                <w:szCs w:val="21"/>
              </w:rPr>
              <w:pPrChange w:id="4789" w:author="Donovan Goode [2]" w:date="2018-11-09T10:05:00Z">
                <w:pPr>
                  <w:shd w:val="clear" w:color="auto" w:fill="1E1E1E"/>
                  <w:spacing w:line="285" w:lineRule="atLeast"/>
                </w:pPr>
              </w:pPrChange>
            </w:pPr>
            <w:del w:id="4790" w:author="Donovan Goode [2]" w:date="2018-11-09T10:04:00Z">
              <w:r w:rsidRPr="007520B6" w:rsidDel="008B6AF4">
                <w:rPr>
                  <w:rFonts w:ascii="Consolas" w:eastAsia="Times New Roman" w:hAnsi="Consolas" w:cs="Times New Roman"/>
                  <w:color w:val="D7BA7D"/>
                  <w:sz w:val="21"/>
                  <w:szCs w:val="21"/>
                </w:rPr>
                <w:delText>#MidBody_Links h4 a</w:delText>
              </w:r>
              <w:r w:rsidRPr="007520B6" w:rsidDel="008B6AF4">
                <w:rPr>
                  <w:rFonts w:ascii="Consolas" w:eastAsia="Times New Roman" w:hAnsi="Consolas" w:cs="Times New Roman"/>
                  <w:color w:val="D4D4D4"/>
                  <w:sz w:val="21"/>
                  <w:szCs w:val="21"/>
                </w:rPr>
                <w:delText xml:space="preserve"> {</w:delText>
              </w:r>
            </w:del>
          </w:p>
          <w:p w14:paraId="4B7023A2" w14:textId="77777777" w:rsidR="00ED1509" w:rsidRPr="007520B6" w:rsidDel="008B6AF4" w:rsidRDefault="00ED1509">
            <w:pPr>
              <w:pStyle w:val="Heading1Numbered"/>
              <w:rPr>
                <w:del w:id="4791" w:author="Donovan Goode [2]" w:date="2018-11-09T10:04:00Z"/>
                <w:rFonts w:ascii="Consolas" w:eastAsia="Times New Roman" w:hAnsi="Consolas" w:cs="Times New Roman"/>
                <w:color w:val="D4D4D4"/>
                <w:sz w:val="21"/>
                <w:szCs w:val="21"/>
              </w:rPr>
              <w:pPrChange w:id="4792" w:author="Donovan Goode [2]" w:date="2018-11-09T10:05:00Z">
                <w:pPr>
                  <w:shd w:val="clear" w:color="auto" w:fill="1E1E1E"/>
                  <w:spacing w:line="285" w:lineRule="atLeast"/>
                </w:pPr>
              </w:pPrChange>
            </w:pPr>
            <w:del w:id="479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2813CAA8" w14:textId="77777777" w:rsidR="00ED1509" w:rsidRPr="007520B6" w:rsidDel="008B6AF4" w:rsidRDefault="00ED1509">
            <w:pPr>
              <w:pStyle w:val="Heading1Numbered"/>
              <w:rPr>
                <w:del w:id="4794" w:author="Donovan Goode [2]" w:date="2018-11-09T10:04:00Z"/>
                <w:rFonts w:ascii="Consolas" w:eastAsia="Times New Roman" w:hAnsi="Consolas" w:cs="Times New Roman"/>
                <w:color w:val="D4D4D4"/>
                <w:sz w:val="21"/>
                <w:szCs w:val="21"/>
              </w:rPr>
              <w:pPrChange w:id="4795" w:author="Donovan Goode [2]" w:date="2018-11-09T10:05:00Z">
                <w:pPr>
                  <w:shd w:val="clear" w:color="auto" w:fill="1E1E1E"/>
                  <w:spacing w:line="285" w:lineRule="atLeast"/>
                </w:pPr>
              </w:pPrChange>
            </w:pPr>
            <w:del w:id="4796" w:author="Donovan Goode [2]" w:date="2018-11-09T10:04:00Z">
              <w:r w:rsidRPr="007520B6" w:rsidDel="008B6AF4">
                <w:rPr>
                  <w:rFonts w:ascii="Consolas" w:eastAsia="Times New Roman" w:hAnsi="Consolas" w:cs="Times New Roman"/>
                  <w:color w:val="D4D4D4"/>
                  <w:sz w:val="21"/>
                  <w:szCs w:val="21"/>
                </w:rPr>
                <w:delText>}</w:delText>
              </w:r>
            </w:del>
          </w:p>
          <w:p w14:paraId="1A52497A" w14:textId="77777777" w:rsidR="00ED1509" w:rsidRPr="007520B6" w:rsidDel="008B6AF4" w:rsidRDefault="00ED1509">
            <w:pPr>
              <w:pStyle w:val="Heading1Numbered"/>
              <w:rPr>
                <w:del w:id="4797" w:author="Donovan Goode [2]" w:date="2018-11-09T10:04:00Z"/>
                <w:rFonts w:ascii="Consolas" w:eastAsia="Times New Roman" w:hAnsi="Consolas" w:cs="Times New Roman"/>
                <w:color w:val="D4D4D4"/>
                <w:sz w:val="21"/>
                <w:szCs w:val="21"/>
              </w:rPr>
              <w:pPrChange w:id="4798" w:author="Donovan Goode [2]" w:date="2018-11-09T10:05:00Z">
                <w:pPr>
                  <w:shd w:val="clear" w:color="auto" w:fill="1E1E1E"/>
                  <w:spacing w:line="285" w:lineRule="atLeast"/>
                </w:pPr>
              </w:pPrChange>
            </w:pPr>
          </w:p>
          <w:p w14:paraId="61D99ADF" w14:textId="77777777" w:rsidR="00ED1509" w:rsidRPr="007520B6" w:rsidDel="008B6AF4" w:rsidRDefault="00ED1509">
            <w:pPr>
              <w:pStyle w:val="Heading1Numbered"/>
              <w:rPr>
                <w:del w:id="4799" w:author="Donovan Goode [2]" w:date="2018-11-09T10:04:00Z"/>
                <w:rFonts w:ascii="Consolas" w:eastAsia="Times New Roman" w:hAnsi="Consolas" w:cs="Times New Roman"/>
                <w:color w:val="D4D4D4"/>
                <w:sz w:val="21"/>
                <w:szCs w:val="21"/>
              </w:rPr>
              <w:pPrChange w:id="4800" w:author="Donovan Goode [2]" w:date="2018-11-09T10:05:00Z">
                <w:pPr>
                  <w:shd w:val="clear" w:color="auto" w:fill="1E1E1E"/>
                  <w:spacing w:line="285" w:lineRule="atLeast"/>
                </w:pPr>
              </w:pPrChange>
            </w:pPr>
            <w:del w:id="4801" w:author="Donovan Goode [2]" w:date="2018-11-09T10:04:00Z">
              <w:r w:rsidRPr="007520B6" w:rsidDel="008B6AF4">
                <w:rPr>
                  <w:rFonts w:ascii="Consolas" w:eastAsia="Times New Roman" w:hAnsi="Consolas" w:cs="Times New Roman"/>
                  <w:color w:val="D7BA7D"/>
                  <w:sz w:val="21"/>
                  <w:szCs w:val="21"/>
                </w:rPr>
                <w:delText>#MidBody_Links h4 a:hover</w:delText>
              </w:r>
              <w:r w:rsidRPr="007520B6" w:rsidDel="008B6AF4">
                <w:rPr>
                  <w:rFonts w:ascii="Consolas" w:eastAsia="Times New Roman" w:hAnsi="Consolas" w:cs="Times New Roman"/>
                  <w:color w:val="D4D4D4"/>
                  <w:sz w:val="21"/>
                  <w:szCs w:val="21"/>
                </w:rPr>
                <w:delText xml:space="preserve"> {</w:delText>
              </w:r>
            </w:del>
          </w:p>
          <w:p w14:paraId="741736C6" w14:textId="77777777" w:rsidR="00ED1509" w:rsidRPr="007520B6" w:rsidDel="008B6AF4" w:rsidRDefault="00ED1509">
            <w:pPr>
              <w:pStyle w:val="Heading1Numbered"/>
              <w:rPr>
                <w:del w:id="4802" w:author="Donovan Goode [2]" w:date="2018-11-09T10:04:00Z"/>
                <w:rFonts w:ascii="Consolas" w:eastAsia="Times New Roman" w:hAnsi="Consolas" w:cs="Times New Roman"/>
                <w:color w:val="D4D4D4"/>
                <w:sz w:val="21"/>
                <w:szCs w:val="21"/>
              </w:rPr>
              <w:pPrChange w:id="4803" w:author="Donovan Goode [2]" w:date="2018-11-09T10:05:00Z">
                <w:pPr>
                  <w:shd w:val="clear" w:color="auto" w:fill="1E1E1E"/>
                  <w:spacing w:line="285" w:lineRule="atLeast"/>
                </w:pPr>
              </w:pPrChange>
            </w:pPr>
            <w:del w:id="480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399D3AFF" w14:textId="77777777" w:rsidR="00ED1509" w:rsidRPr="007520B6" w:rsidDel="008B6AF4" w:rsidRDefault="00ED1509">
            <w:pPr>
              <w:pStyle w:val="Heading1Numbered"/>
              <w:rPr>
                <w:del w:id="4805" w:author="Donovan Goode [2]" w:date="2018-11-09T10:04:00Z"/>
                <w:rFonts w:ascii="Consolas" w:eastAsia="Times New Roman" w:hAnsi="Consolas" w:cs="Times New Roman"/>
                <w:color w:val="D4D4D4"/>
                <w:sz w:val="21"/>
                <w:szCs w:val="21"/>
              </w:rPr>
              <w:pPrChange w:id="4806" w:author="Donovan Goode [2]" w:date="2018-11-09T10:05:00Z">
                <w:pPr>
                  <w:shd w:val="clear" w:color="auto" w:fill="1E1E1E"/>
                  <w:spacing w:line="285" w:lineRule="atLeast"/>
                </w:pPr>
              </w:pPrChange>
            </w:pPr>
            <w:del w:id="4807" w:author="Donovan Goode [2]" w:date="2018-11-09T10:04:00Z">
              <w:r w:rsidRPr="007520B6" w:rsidDel="008B6AF4">
                <w:rPr>
                  <w:rFonts w:ascii="Consolas" w:eastAsia="Times New Roman" w:hAnsi="Consolas" w:cs="Times New Roman"/>
                  <w:color w:val="D4D4D4"/>
                  <w:sz w:val="21"/>
                  <w:szCs w:val="21"/>
                </w:rPr>
                <w:delText>}</w:delText>
              </w:r>
            </w:del>
          </w:p>
          <w:p w14:paraId="5FED2638" w14:textId="77777777" w:rsidR="00ED1509" w:rsidRPr="007520B6" w:rsidDel="008B6AF4" w:rsidRDefault="00ED1509">
            <w:pPr>
              <w:pStyle w:val="Heading1Numbered"/>
              <w:rPr>
                <w:del w:id="4808" w:author="Donovan Goode [2]" w:date="2018-11-09T10:04:00Z"/>
                <w:rFonts w:ascii="Consolas" w:eastAsia="Times New Roman" w:hAnsi="Consolas" w:cs="Times New Roman"/>
                <w:color w:val="D4D4D4"/>
                <w:sz w:val="21"/>
                <w:szCs w:val="21"/>
              </w:rPr>
              <w:pPrChange w:id="4809" w:author="Donovan Goode [2]" w:date="2018-11-09T10:05:00Z">
                <w:pPr>
                  <w:shd w:val="clear" w:color="auto" w:fill="1E1E1E"/>
                  <w:spacing w:line="285" w:lineRule="atLeast"/>
                </w:pPr>
              </w:pPrChange>
            </w:pPr>
          </w:p>
          <w:p w14:paraId="27E02D87" w14:textId="77777777" w:rsidR="00ED1509" w:rsidRPr="007520B6" w:rsidDel="008B6AF4" w:rsidRDefault="00ED1509">
            <w:pPr>
              <w:pStyle w:val="Heading1Numbered"/>
              <w:rPr>
                <w:del w:id="4810" w:author="Donovan Goode [2]" w:date="2018-11-09T10:04:00Z"/>
                <w:rFonts w:ascii="Consolas" w:eastAsia="Times New Roman" w:hAnsi="Consolas" w:cs="Times New Roman"/>
                <w:color w:val="D4D4D4"/>
                <w:sz w:val="21"/>
                <w:szCs w:val="21"/>
              </w:rPr>
              <w:pPrChange w:id="4811" w:author="Donovan Goode [2]" w:date="2018-11-09T10:05:00Z">
                <w:pPr>
                  <w:shd w:val="clear" w:color="auto" w:fill="1E1E1E"/>
                  <w:spacing w:line="285" w:lineRule="atLeast"/>
                </w:pPr>
              </w:pPrChange>
            </w:pPr>
            <w:del w:id="4812" w:author="Donovan Goode [2]" w:date="2018-11-09T10:04:00Z">
              <w:r w:rsidRPr="007520B6" w:rsidDel="008B6AF4">
                <w:rPr>
                  <w:rFonts w:ascii="Consolas" w:eastAsia="Times New Roman" w:hAnsi="Consolas" w:cs="Times New Roman"/>
                  <w:color w:val="D7BA7D"/>
                  <w:sz w:val="21"/>
                  <w:szCs w:val="21"/>
                </w:rPr>
                <w:delText>#MidBody_Links .Mini_Paging</w:delText>
              </w:r>
              <w:r w:rsidRPr="007520B6" w:rsidDel="008B6AF4">
                <w:rPr>
                  <w:rFonts w:ascii="Consolas" w:eastAsia="Times New Roman" w:hAnsi="Consolas" w:cs="Times New Roman"/>
                  <w:color w:val="D4D4D4"/>
                  <w:sz w:val="21"/>
                  <w:szCs w:val="21"/>
                </w:rPr>
                <w:delText xml:space="preserve"> {</w:delText>
              </w:r>
            </w:del>
          </w:p>
          <w:p w14:paraId="5E3F5F32" w14:textId="77777777" w:rsidR="00ED1509" w:rsidRPr="007520B6" w:rsidDel="008B6AF4" w:rsidRDefault="00ED1509">
            <w:pPr>
              <w:pStyle w:val="Heading1Numbered"/>
              <w:rPr>
                <w:del w:id="4813" w:author="Donovan Goode [2]" w:date="2018-11-09T10:04:00Z"/>
                <w:rFonts w:ascii="Consolas" w:eastAsia="Times New Roman" w:hAnsi="Consolas" w:cs="Times New Roman"/>
                <w:color w:val="D4D4D4"/>
                <w:sz w:val="21"/>
                <w:szCs w:val="21"/>
              </w:rPr>
              <w:pPrChange w:id="4814" w:author="Donovan Goode [2]" w:date="2018-11-09T10:05:00Z">
                <w:pPr>
                  <w:shd w:val="clear" w:color="auto" w:fill="1E1E1E"/>
                  <w:spacing w:line="285" w:lineRule="atLeast"/>
                </w:pPr>
              </w:pPrChange>
            </w:pPr>
            <w:del w:id="481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4033E21F" w14:textId="77777777" w:rsidR="00ED1509" w:rsidRPr="007520B6" w:rsidDel="008B6AF4" w:rsidRDefault="00ED1509">
            <w:pPr>
              <w:pStyle w:val="Heading1Numbered"/>
              <w:rPr>
                <w:del w:id="4816" w:author="Donovan Goode [2]" w:date="2018-11-09T10:04:00Z"/>
                <w:rFonts w:ascii="Consolas" w:eastAsia="Times New Roman" w:hAnsi="Consolas" w:cs="Times New Roman"/>
                <w:color w:val="D4D4D4"/>
                <w:sz w:val="21"/>
                <w:szCs w:val="21"/>
              </w:rPr>
              <w:pPrChange w:id="4817" w:author="Donovan Goode [2]" w:date="2018-11-09T10:05:00Z">
                <w:pPr>
                  <w:shd w:val="clear" w:color="auto" w:fill="1E1E1E"/>
                  <w:spacing w:line="285" w:lineRule="atLeast"/>
                </w:pPr>
              </w:pPrChange>
            </w:pPr>
            <w:del w:id="48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1769AC0" w14:textId="77777777" w:rsidR="00ED1509" w:rsidRPr="007520B6" w:rsidDel="008B6AF4" w:rsidRDefault="00ED1509">
            <w:pPr>
              <w:pStyle w:val="Heading1Numbered"/>
              <w:rPr>
                <w:del w:id="4819" w:author="Donovan Goode [2]" w:date="2018-11-09T10:04:00Z"/>
                <w:rFonts w:ascii="Consolas" w:eastAsia="Times New Roman" w:hAnsi="Consolas" w:cs="Times New Roman"/>
                <w:color w:val="D4D4D4"/>
                <w:sz w:val="21"/>
                <w:szCs w:val="21"/>
              </w:rPr>
              <w:pPrChange w:id="4820" w:author="Donovan Goode [2]" w:date="2018-11-09T10:05:00Z">
                <w:pPr>
                  <w:shd w:val="clear" w:color="auto" w:fill="1E1E1E"/>
                  <w:spacing w:line="285" w:lineRule="atLeast"/>
                </w:pPr>
              </w:pPrChange>
            </w:pPr>
            <w:del w:id="482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5E1B8945" w14:textId="77777777" w:rsidR="00ED1509" w:rsidRPr="007520B6" w:rsidDel="008B6AF4" w:rsidRDefault="00ED1509">
            <w:pPr>
              <w:pStyle w:val="Heading1Numbered"/>
              <w:rPr>
                <w:del w:id="4822" w:author="Donovan Goode [2]" w:date="2018-11-09T10:04:00Z"/>
                <w:rFonts w:ascii="Consolas" w:eastAsia="Times New Roman" w:hAnsi="Consolas" w:cs="Times New Roman"/>
                <w:color w:val="D4D4D4"/>
                <w:sz w:val="21"/>
                <w:szCs w:val="21"/>
              </w:rPr>
              <w:pPrChange w:id="4823" w:author="Donovan Goode [2]" w:date="2018-11-09T10:05:00Z">
                <w:pPr>
                  <w:shd w:val="clear" w:color="auto" w:fill="1E1E1E"/>
                  <w:spacing w:line="285" w:lineRule="atLeast"/>
                </w:pPr>
              </w:pPrChange>
            </w:pPr>
            <w:del w:id="482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16E0DE1" w14:textId="77777777" w:rsidR="00ED1509" w:rsidRPr="007520B6" w:rsidDel="008B6AF4" w:rsidRDefault="00ED1509">
            <w:pPr>
              <w:pStyle w:val="Heading1Numbered"/>
              <w:rPr>
                <w:del w:id="4825" w:author="Donovan Goode [2]" w:date="2018-11-09T10:04:00Z"/>
                <w:rFonts w:ascii="Consolas" w:eastAsia="Times New Roman" w:hAnsi="Consolas" w:cs="Times New Roman"/>
                <w:color w:val="D4D4D4"/>
                <w:sz w:val="21"/>
                <w:szCs w:val="21"/>
              </w:rPr>
              <w:pPrChange w:id="4826" w:author="Donovan Goode [2]" w:date="2018-11-09T10:05:00Z">
                <w:pPr>
                  <w:shd w:val="clear" w:color="auto" w:fill="1E1E1E"/>
                  <w:spacing w:line="285" w:lineRule="atLeast"/>
                </w:pPr>
              </w:pPrChange>
            </w:pPr>
            <w:del w:id="4827" w:author="Donovan Goode [2]" w:date="2018-11-09T10:04:00Z">
              <w:r w:rsidRPr="007520B6" w:rsidDel="008B6AF4">
                <w:rPr>
                  <w:rFonts w:ascii="Consolas" w:eastAsia="Times New Roman" w:hAnsi="Consolas" w:cs="Times New Roman"/>
                  <w:color w:val="D4D4D4"/>
                  <w:sz w:val="21"/>
                  <w:szCs w:val="21"/>
                </w:rPr>
                <w:delText>}</w:delText>
              </w:r>
            </w:del>
          </w:p>
          <w:p w14:paraId="56176D91" w14:textId="77777777" w:rsidR="00ED1509" w:rsidRPr="007520B6" w:rsidDel="008B6AF4" w:rsidRDefault="00ED1509">
            <w:pPr>
              <w:pStyle w:val="Heading1Numbered"/>
              <w:rPr>
                <w:del w:id="4828" w:author="Donovan Goode [2]" w:date="2018-11-09T10:04:00Z"/>
                <w:rFonts w:ascii="Consolas" w:eastAsia="Times New Roman" w:hAnsi="Consolas" w:cs="Times New Roman"/>
                <w:color w:val="D4D4D4"/>
                <w:sz w:val="21"/>
                <w:szCs w:val="21"/>
              </w:rPr>
              <w:pPrChange w:id="4829" w:author="Donovan Goode [2]" w:date="2018-11-09T10:05:00Z">
                <w:pPr>
                  <w:shd w:val="clear" w:color="auto" w:fill="1E1E1E"/>
                  <w:spacing w:line="285" w:lineRule="atLeast"/>
                </w:pPr>
              </w:pPrChange>
            </w:pPr>
          </w:p>
          <w:p w14:paraId="5BD3450A" w14:textId="77777777" w:rsidR="00ED1509" w:rsidRPr="007520B6" w:rsidDel="008B6AF4" w:rsidRDefault="00ED1509">
            <w:pPr>
              <w:pStyle w:val="Heading1Numbered"/>
              <w:rPr>
                <w:del w:id="4830" w:author="Donovan Goode [2]" w:date="2018-11-09T10:04:00Z"/>
                <w:rFonts w:ascii="Consolas" w:eastAsia="Times New Roman" w:hAnsi="Consolas" w:cs="Times New Roman"/>
                <w:color w:val="D4D4D4"/>
                <w:sz w:val="21"/>
                <w:szCs w:val="21"/>
              </w:rPr>
              <w:pPrChange w:id="4831" w:author="Donovan Goode [2]" w:date="2018-11-09T10:05:00Z">
                <w:pPr>
                  <w:shd w:val="clear" w:color="auto" w:fill="1E1E1E"/>
                  <w:spacing w:line="285" w:lineRule="atLeast"/>
                </w:pPr>
              </w:pPrChange>
            </w:pPr>
            <w:del w:id="4832" w:author="Donovan Goode [2]" w:date="2018-11-09T10:04:00Z">
              <w:r w:rsidRPr="007520B6" w:rsidDel="008B6AF4">
                <w:rPr>
                  <w:rFonts w:ascii="Consolas" w:eastAsia="Times New Roman" w:hAnsi="Consolas" w:cs="Times New Roman"/>
                  <w:color w:val="D7BA7D"/>
                  <w:sz w:val="21"/>
                  <w:szCs w:val="21"/>
                </w:rPr>
                <w:delText>#MidBody_Links .Mini_Paging_Divider</w:delText>
              </w:r>
              <w:r w:rsidRPr="007520B6" w:rsidDel="008B6AF4">
                <w:rPr>
                  <w:rFonts w:ascii="Consolas" w:eastAsia="Times New Roman" w:hAnsi="Consolas" w:cs="Times New Roman"/>
                  <w:color w:val="D4D4D4"/>
                  <w:sz w:val="21"/>
                  <w:szCs w:val="21"/>
                </w:rPr>
                <w:delText xml:space="preserve"> {</w:delText>
              </w:r>
            </w:del>
          </w:p>
          <w:p w14:paraId="530C8A04" w14:textId="77777777" w:rsidR="00ED1509" w:rsidRPr="007520B6" w:rsidDel="008B6AF4" w:rsidRDefault="00ED1509">
            <w:pPr>
              <w:pStyle w:val="Heading1Numbered"/>
              <w:rPr>
                <w:del w:id="4833" w:author="Donovan Goode [2]" w:date="2018-11-09T10:04:00Z"/>
                <w:rFonts w:ascii="Consolas" w:eastAsia="Times New Roman" w:hAnsi="Consolas" w:cs="Times New Roman"/>
                <w:color w:val="D4D4D4"/>
                <w:sz w:val="21"/>
                <w:szCs w:val="21"/>
              </w:rPr>
              <w:pPrChange w:id="4834" w:author="Donovan Goode [2]" w:date="2018-11-09T10:05:00Z">
                <w:pPr>
                  <w:shd w:val="clear" w:color="auto" w:fill="1E1E1E"/>
                  <w:spacing w:line="285" w:lineRule="atLeast"/>
                </w:pPr>
              </w:pPrChange>
            </w:pPr>
            <w:del w:id="483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3179F2F" w14:textId="77777777" w:rsidR="00ED1509" w:rsidRPr="007520B6" w:rsidDel="008B6AF4" w:rsidRDefault="00ED1509">
            <w:pPr>
              <w:pStyle w:val="Heading1Numbered"/>
              <w:rPr>
                <w:del w:id="4836" w:author="Donovan Goode [2]" w:date="2018-11-09T10:04:00Z"/>
                <w:rFonts w:ascii="Consolas" w:eastAsia="Times New Roman" w:hAnsi="Consolas" w:cs="Times New Roman"/>
                <w:color w:val="D4D4D4"/>
                <w:sz w:val="21"/>
                <w:szCs w:val="21"/>
              </w:rPr>
              <w:pPrChange w:id="4837" w:author="Donovan Goode [2]" w:date="2018-11-09T10:05:00Z">
                <w:pPr>
                  <w:shd w:val="clear" w:color="auto" w:fill="1E1E1E"/>
                  <w:spacing w:line="285" w:lineRule="atLeast"/>
                </w:pPr>
              </w:pPrChange>
            </w:pPr>
            <w:del w:id="483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5C429ED8" w14:textId="77777777" w:rsidR="00ED1509" w:rsidRPr="007520B6" w:rsidDel="008B6AF4" w:rsidRDefault="00ED1509">
            <w:pPr>
              <w:pStyle w:val="Heading1Numbered"/>
              <w:rPr>
                <w:del w:id="4839" w:author="Donovan Goode [2]" w:date="2018-11-09T10:04:00Z"/>
                <w:rFonts w:ascii="Consolas" w:eastAsia="Times New Roman" w:hAnsi="Consolas" w:cs="Times New Roman"/>
                <w:color w:val="D4D4D4"/>
                <w:sz w:val="21"/>
                <w:szCs w:val="21"/>
              </w:rPr>
              <w:pPrChange w:id="4840" w:author="Donovan Goode [2]" w:date="2018-11-09T10:05:00Z">
                <w:pPr>
                  <w:shd w:val="clear" w:color="auto" w:fill="1E1E1E"/>
                  <w:spacing w:line="285" w:lineRule="atLeast"/>
                </w:pPr>
              </w:pPrChange>
            </w:pPr>
            <w:del w:id="484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2D4BD55" w14:textId="77777777" w:rsidR="00ED1509" w:rsidRPr="007520B6" w:rsidDel="008B6AF4" w:rsidRDefault="00ED1509">
            <w:pPr>
              <w:pStyle w:val="Heading1Numbered"/>
              <w:rPr>
                <w:del w:id="4842" w:author="Donovan Goode [2]" w:date="2018-11-09T10:04:00Z"/>
                <w:rFonts w:ascii="Consolas" w:eastAsia="Times New Roman" w:hAnsi="Consolas" w:cs="Times New Roman"/>
                <w:color w:val="D4D4D4"/>
                <w:sz w:val="21"/>
                <w:szCs w:val="21"/>
              </w:rPr>
              <w:pPrChange w:id="4843" w:author="Donovan Goode [2]" w:date="2018-11-09T10:05:00Z">
                <w:pPr>
                  <w:shd w:val="clear" w:color="auto" w:fill="1E1E1E"/>
                  <w:spacing w:line="285" w:lineRule="atLeast"/>
                </w:pPr>
              </w:pPrChange>
            </w:pPr>
            <w:del w:id="484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367018D5" w14:textId="77777777" w:rsidR="00ED1509" w:rsidRPr="007520B6" w:rsidDel="008B6AF4" w:rsidRDefault="00ED1509">
            <w:pPr>
              <w:pStyle w:val="Heading1Numbered"/>
              <w:rPr>
                <w:del w:id="4845" w:author="Donovan Goode [2]" w:date="2018-11-09T10:04:00Z"/>
                <w:rFonts w:ascii="Consolas" w:eastAsia="Times New Roman" w:hAnsi="Consolas" w:cs="Times New Roman"/>
                <w:color w:val="D4D4D4"/>
                <w:sz w:val="21"/>
                <w:szCs w:val="21"/>
              </w:rPr>
              <w:pPrChange w:id="4846" w:author="Donovan Goode [2]" w:date="2018-11-09T10:05:00Z">
                <w:pPr>
                  <w:shd w:val="clear" w:color="auto" w:fill="1E1E1E"/>
                  <w:spacing w:line="285" w:lineRule="atLeast"/>
                </w:pPr>
              </w:pPrChange>
            </w:pPr>
            <w:del w:id="484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5756AA4" w14:textId="77777777" w:rsidR="00ED1509" w:rsidRPr="007520B6" w:rsidDel="008B6AF4" w:rsidRDefault="00ED1509">
            <w:pPr>
              <w:pStyle w:val="Heading1Numbered"/>
              <w:rPr>
                <w:del w:id="4848" w:author="Donovan Goode [2]" w:date="2018-11-09T10:04:00Z"/>
                <w:rFonts w:ascii="Consolas" w:eastAsia="Times New Roman" w:hAnsi="Consolas" w:cs="Times New Roman"/>
                <w:color w:val="D4D4D4"/>
                <w:sz w:val="21"/>
                <w:szCs w:val="21"/>
              </w:rPr>
              <w:pPrChange w:id="4849" w:author="Donovan Goode [2]" w:date="2018-11-09T10:05:00Z">
                <w:pPr>
                  <w:shd w:val="clear" w:color="auto" w:fill="1E1E1E"/>
                  <w:spacing w:line="285" w:lineRule="atLeast"/>
                </w:pPr>
              </w:pPrChange>
            </w:pPr>
            <w:del w:id="4850" w:author="Donovan Goode [2]" w:date="2018-11-09T10:04:00Z">
              <w:r w:rsidRPr="007520B6" w:rsidDel="008B6AF4">
                <w:rPr>
                  <w:rFonts w:ascii="Consolas" w:eastAsia="Times New Roman" w:hAnsi="Consolas" w:cs="Times New Roman"/>
                  <w:color w:val="D4D4D4"/>
                  <w:sz w:val="21"/>
                  <w:szCs w:val="21"/>
                </w:rPr>
                <w:delText>}</w:delText>
              </w:r>
            </w:del>
          </w:p>
          <w:p w14:paraId="0488D618" w14:textId="77777777" w:rsidR="00ED1509" w:rsidRPr="007520B6" w:rsidDel="008B6AF4" w:rsidRDefault="00ED1509">
            <w:pPr>
              <w:pStyle w:val="Heading1Numbered"/>
              <w:rPr>
                <w:del w:id="4851" w:author="Donovan Goode [2]" w:date="2018-11-09T10:04:00Z"/>
                <w:rFonts w:ascii="Consolas" w:eastAsia="Times New Roman" w:hAnsi="Consolas" w:cs="Times New Roman"/>
                <w:color w:val="D4D4D4"/>
                <w:sz w:val="21"/>
                <w:szCs w:val="21"/>
              </w:rPr>
              <w:pPrChange w:id="4852" w:author="Donovan Goode [2]" w:date="2018-11-09T10:05:00Z">
                <w:pPr>
                  <w:shd w:val="clear" w:color="auto" w:fill="1E1E1E"/>
                  <w:spacing w:line="285" w:lineRule="atLeast"/>
                </w:pPr>
              </w:pPrChange>
            </w:pPr>
          </w:p>
          <w:p w14:paraId="108A1942" w14:textId="77777777" w:rsidR="00ED1509" w:rsidRPr="007520B6" w:rsidDel="008B6AF4" w:rsidRDefault="00ED1509">
            <w:pPr>
              <w:pStyle w:val="Heading1Numbered"/>
              <w:rPr>
                <w:del w:id="4853" w:author="Donovan Goode [2]" w:date="2018-11-09T10:04:00Z"/>
                <w:rFonts w:ascii="Consolas" w:eastAsia="Times New Roman" w:hAnsi="Consolas" w:cs="Times New Roman"/>
                <w:color w:val="D4D4D4"/>
                <w:sz w:val="21"/>
                <w:szCs w:val="21"/>
              </w:rPr>
              <w:pPrChange w:id="4854" w:author="Donovan Goode [2]" w:date="2018-11-09T10:05:00Z">
                <w:pPr>
                  <w:shd w:val="clear" w:color="auto" w:fill="1E1E1E"/>
                  <w:spacing w:line="285" w:lineRule="atLeast"/>
                </w:pPr>
              </w:pPrChange>
            </w:pPr>
            <w:del w:id="4855" w:author="Donovan Goode [2]" w:date="2018-11-09T10:04:00Z">
              <w:r w:rsidRPr="007520B6" w:rsidDel="008B6AF4">
                <w:rPr>
                  <w:rFonts w:ascii="Consolas" w:eastAsia="Times New Roman" w:hAnsi="Consolas" w:cs="Times New Roman"/>
                  <w:color w:val="D7BA7D"/>
                  <w:sz w:val="21"/>
                  <w:szCs w:val="21"/>
                </w:rPr>
                <w:delText>.Mini_Paging_LeftArrow</w:delText>
              </w:r>
              <w:r w:rsidRPr="007520B6" w:rsidDel="008B6AF4">
                <w:rPr>
                  <w:rFonts w:ascii="Consolas" w:eastAsia="Times New Roman" w:hAnsi="Consolas" w:cs="Times New Roman"/>
                  <w:color w:val="D4D4D4"/>
                  <w:sz w:val="21"/>
                  <w:szCs w:val="21"/>
                </w:rPr>
                <w:delText xml:space="preserve"> {</w:delText>
              </w:r>
            </w:del>
          </w:p>
          <w:p w14:paraId="1CF7B7D8" w14:textId="77777777" w:rsidR="00ED1509" w:rsidRPr="007520B6" w:rsidDel="008B6AF4" w:rsidRDefault="00ED1509">
            <w:pPr>
              <w:pStyle w:val="Heading1Numbered"/>
              <w:rPr>
                <w:del w:id="4856" w:author="Donovan Goode [2]" w:date="2018-11-09T10:04:00Z"/>
                <w:rFonts w:ascii="Consolas" w:eastAsia="Times New Roman" w:hAnsi="Consolas" w:cs="Times New Roman"/>
                <w:color w:val="D4D4D4"/>
                <w:sz w:val="21"/>
                <w:szCs w:val="21"/>
              </w:rPr>
              <w:pPrChange w:id="4857" w:author="Donovan Goode [2]" w:date="2018-11-09T10:05:00Z">
                <w:pPr>
                  <w:shd w:val="clear" w:color="auto" w:fill="1E1E1E"/>
                  <w:spacing w:line="285" w:lineRule="atLeast"/>
                </w:pPr>
              </w:pPrChange>
            </w:pPr>
            <w:del w:id="485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66549C27" w14:textId="77777777" w:rsidR="00ED1509" w:rsidRPr="007520B6" w:rsidDel="008B6AF4" w:rsidRDefault="00ED1509">
            <w:pPr>
              <w:pStyle w:val="Heading1Numbered"/>
              <w:rPr>
                <w:del w:id="4859" w:author="Donovan Goode [2]" w:date="2018-11-09T10:04:00Z"/>
                <w:rFonts w:ascii="Consolas" w:eastAsia="Times New Roman" w:hAnsi="Consolas" w:cs="Times New Roman"/>
                <w:color w:val="D4D4D4"/>
                <w:sz w:val="21"/>
                <w:szCs w:val="21"/>
              </w:rPr>
              <w:pPrChange w:id="4860" w:author="Donovan Goode [2]" w:date="2018-11-09T10:05:00Z">
                <w:pPr>
                  <w:shd w:val="clear" w:color="auto" w:fill="1E1E1E"/>
                  <w:spacing w:line="285" w:lineRule="atLeast"/>
                </w:pPr>
              </w:pPrChange>
            </w:pPr>
            <w:del w:id="486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56F77755" w14:textId="77777777" w:rsidR="00ED1509" w:rsidRPr="007520B6" w:rsidDel="008B6AF4" w:rsidRDefault="00ED1509">
            <w:pPr>
              <w:pStyle w:val="Heading1Numbered"/>
              <w:rPr>
                <w:del w:id="4862" w:author="Donovan Goode [2]" w:date="2018-11-09T10:04:00Z"/>
                <w:rFonts w:ascii="Consolas" w:eastAsia="Times New Roman" w:hAnsi="Consolas" w:cs="Times New Roman"/>
                <w:color w:val="D4D4D4"/>
                <w:sz w:val="21"/>
                <w:szCs w:val="21"/>
              </w:rPr>
              <w:pPrChange w:id="4863" w:author="Donovan Goode [2]" w:date="2018-11-09T10:05:00Z">
                <w:pPr>
                  <w:shd w:val="clear" w:color="auto" w:fill="1E1E1E"/>
                  <w:spacing w:line="285" w:lineRule="atLeast"/>
                </w:pPr>
              </w:pPrChange>
            </w:pPr>
            <w:del w:id="4864" w:author="Donovan Goode [2]" w:date="2018-11-09T10:04:00Z">
              <w:r w:rsidRPr="007520B6" w:rsidDel="008B6AF4">
                <w:rPr>
                  <w:rFonts w:ascii="Consolas" w:eastAsia="Times New Roman" w:hAnsi="Consolas" w:cs="Times New Roman"/>
                  <w:color w:val="D4D4D4"/>
                  <w:sz w:val="21"/>
                  <w:szCs w:val="21"/>
                </w:rPr>
                <w:delText>}</w:delText>
              </w:r>
            </w:del>
          </w:p>
          <w:p w14:paraId="6EA9D8AF" w14:textId="77777777" w:rsidR="00ED1509" w:rsidRPr="007520B6" w:rsidDel="008B6AF4" w:rsidRDefault="00ED1509">
            <w:pPr>
              <w:pStyle w:val="Heading1Numbered"/>
              <w:rPr>
                <w:del w:id="4865" w:author="Donovan Goode [2]" w:date="2018-11-09T10:04:00Z"/>
                <w:rFonts w:ascii="Consolas" w:eastAsia="Times New Roman" w:hAnsi="Consolas" w:cs="Times New Roman"/>
                <w:color w:val="D4D4D4"/>
                <w:sz w:val="21"/>
                <w:szCs w:val="21"/>
              </w:rPr>
              <w:pPrChange w:id="4866" w:author="Donovan Goode [2]" w:date="2018-11-09T10:05:00Z">
                <w:pPr>
                  <w:shd w:val="clear" w:color="auto" w:fill="1E1E1E"/>
                  <w:spacing w:line="285" w:lineRule="atLeast"/>
                </w:pPr>
              </w:pPrChange>
            </w:pPr>
          </w:p>
          <w:p w14:paraId="04EAA57E" w14:textId="77777777" w:rsidR="00ED1509" w:rsidRPr="007520B6" w:rsidDel="008B6AF4" w:rsidRDefault="00ED1509">
            <w:pPr>
              <w:pStyle w:val="Heading1Numbered"/>
              <w:rPr>
                <w:del w:id="4867" w:author="Donovan Goode [2]" w:date="2018-11-09T10:04:00Z"/>
                <w:rFonts w:ascii="Consolas" w:eastAsia="Times New Roman" w:hAnsi="Consolas" w:cs="Times New Roman"/>
                <w:color w:val="D4D4D4"/>
                <w:sz w:val="21"/>
                <w:szCs w:val="21"/>
              </w:rPr>
              <w:pPrChange w:id="4868" w:author="Donovan Goode [2]" w:date="2018-11-09T10:05:00Z">
                <w:pPr>
                  <w:shd w:val="clear" w:color="auto" w:fill="1E1E1E"/>
                  <w:spacing w:line="285" w:lineRule="atLeast"/>
                </w:pPr>
              </w:pPrChange>
            </w:pPr>
            <w:del w:id="4869" w:author="Donovan Goode [2]" w:date="2018-11-09T10:04:00Z">
              <w:r w:rsidRPr="007520B6" w:rsidDel="008B6AF4">
                <w:rPr>
                  <w:rFonts w:ascii="Consolas" w:eastAsia="Times New Roman" w:hAnsi="Consolas" w:cs="Times New Roman"/>
                  <w:color w:val="D7BA7D"/>
                  <w:sz w:val="21"/>
                  <w:szCs w:val="21"/>
                </w:rPr>
                <w:delText>.Mini_Paging_RightArrow</w:delText>
              </w:r>
              <w:r w:rsidRPr="007520B6" w:rsidDel="008B6AF4">
                <w:rPr>
                  <w:rFonts w:ascii="Consolas" w:eastAsia="Times New Roman" w:hAnsi="Consolas" w:cs="Times New Roman"/>
                  <w:color w:val="D4D4D4"/>
                  <w:sz w:val="21"/>
                  <w:szCs w:val="21"/>
                </w:rPr>
                <w:delText xml:space="preserve"> {</w:delText>
              </w:r>
            </w:del>
          </w:p>
          <w:p w14:paraId="38DB8640" w14:textId="77777777" w:rsidR="00ED1509" w:rsidRPr="007520B6" w:rsidDel="008B6AF4" w:rsidRDefault="00ED1509">
            <w:pPr>
              <w:pStyle w:val="Heading1Numbered"/>
              <w:rPr>
                <w:del w:id="4870" w:author="Donovan Goode [2]" w:date="2018-11-09T10:04:00Z"/>
                <w:rFonts w:ascii="Consolas" w:eastAsia="Times New Roman" w:hAnsi="Consolas" w:cs="Times New Roman"/>
                <w:color w:val="D4D4D4"/>
                <w:sz w:val="21"/>
                <w:szCs w:val="21"/>
              </w:rPr>
              <w:pPrChange w:id="4871" w:author="Donovan Goode [2]" w:date="2018-11-09T10:05:00Z">
                <w:pPr>
                  <w:shd w:val="clear" w:color="auto" w:fill="1E1E1E"/>
                  <w:spacing w:line="285" w:lineRule="atLeast"/>
                </w:pPr>
              </w:pPrChange>
            </w:pPr>
            <w:del w:id="487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58BA16EC" w14:textId="77777777" w:rsidR="00ED1509" w:rsidRPr="007520B6" w:rsidDel="008B6AF4" w:rsidRDefault="00ED1509">
            <w:pPr>
              <w:pStyle w:val="Heading1Numbered"/>
              <w:rPr>
                <w:del w:id="4873" w:author="Donovan Goode [2]" w:date="2018-11-09T10:04:00Z"/>
                <w:rFonts w:ascii="Consolas" w:eastAsia="Times New Roman" w:hAnsi="Consolas" w:cs="Times New Roman"/>
                <w:color w:val="D4D4D4"/>
                <w:sz w:val="21"/>
                <w:szCs w:val="21"/>
              </w:rPr>
              <w:pPrChange w:id="4874" w:author="Donovan Goode [2]" w:date="2018-11-09T10:05:00Z">
                <w:pPr>
                  <w:shd w:val="clear" w:color="auto" w:fill="1E1E1E"/>
                  <w:spacing w:line="285" w:lineRule="atLeast"/>
                </w:pPr>
              </w:pPrChange>
            </w:pPr>
            <w:del w:id="487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60E351F" w14:textId="77777777" w:rsidR="00ED1509" w:rsidRPr="007520B6" w:rsidDel="008B6AF4" w:rsidRDefault="00ED1509">
            <w:pPr>
              <w:pStyle w:val="Heading1Numbered"/>
              <w:rPr>
                <w:del w:id="4876" w:author="Donovan Goode [2]" w:date="2018-11-09T10:04:00Z"/>
                <w:rFonts w:ascii="Consolas" w:eastAsia="Times New Roman" w:hAnsi="Consolas" w:cs="Times New Roman"/>
                <w:color w:val="D4D4D4"/>
                <w:sz w:val="21"/>
                <w:szCs w:val="21"/>
              </w:rPr>
              <w:pPrChange w:id="4877" w:author="Donovan Goode [2]" w:date="2018-11-09T10:05:00Z">
                <w:pPr>
                  <w:shd w:val="clear" w:color="auto" w:fill="1E1E1E"/>
                  <w:spacing w:line="285" w:lineRule="atLeast"/>
                </w:pPr>
              </w:pPrChange>
            </w:pPr>
            <w:del w:id="4878" w:author="Donovan Goode [2]" w:date="2018-11-09T10:04:00Z">
              <w:r w:rsidRPr="007520B6" w:rsidDel="008B6AF4">
                <w:rPr>
                  <w:rFonts w:ascii="Consolas" w:eastAsia="Times New Roman" w:hAnsi="Consolas" w:cs="Times New Roman"/>
                  <w:color w:val="D4D4D4"/>
                  <w:sz w:val="21"/>
                  <w:szCs w:val="21"/>
                </w:rPr>
                <w:delText>}</w:delText>
              </w:r>
            </w:del>
          </w:p>
          <w:p w14:paraId="1A18DADA" w14:textId="77777777" w:rsidR="00ED1509" w:rsidRPr="007520B6" w:rsidDel="008B6AF4" w:rsidRDefault="00ED1509">
            <w:pPr>
              <w:pStyle w:val="Heading1Numbered"/>
              <w:rPr>
                <w:del w:id="4879" w:author="Donovan Goode [2]" w:date="2018-11-09T10:04:00Z"/>
                <w:rFonts w:ascii="Consolas" w:eastAsia="Times New Roman" w:hAnsi="Consolas" w:cs="Times New Roman"/>
                <w:color w:val="D4D4D4"/>
                <w:sz w:val="21"/>
                <w:szCs w:val="21"/>
              </w:rPr>
              <w:pPrChange w:id="4880" w:author="Donovan Goode [2]" w:date="2018-11-09T10:05:00Z">
                <w:pPr>
                  <w:shd w:val="clear" w:color="auto" w:fill="1E1E1E"/>
                  <w:spacing w:line="285" w:lineRule="atLeast"/>
                </w:pPr>
              </w:pPrChange>
            </w:pPr>
          </w:p>
          <w:p w14:paraId="4690A8F3" w14:textId="77777777" w:rsidR="00ED1509" w:rsidRPr="007520B6" w:rsidDel="008B6AF4" w:rsidRDefault="00ED1509">
            <w:pPr>
              <w:pStyle w:val="Heading1Numbered"/>
              <w:rPr>
                <w:del w:id="4881" w:author="Donovan Goode [2]" w:date="2018-11-09T10:04:00Z"/>
                <w:rFonts w:ascii="Consolas" w:eastAsia="Times New Roman" w:hAnsi="Consolas" w:cs="Times New Roman"/>
                <w:color w:val="D4D4D4"/>
                <w:sz w:val="21"/>
                <w:szCs w:val="21"/>
              </w:rPr>
              <w:pPrChange w:id="4882" w:author="Donovan Goode [2]" w:date="2018-11-09T10:05:00Z">
                <w:pPr>
                  <w:shd w:val="clear" w:color="auto" w:fill="1E1E1E"/>
                  <w:spacing w:line="285" w:lineRule="atLeast"/>
                </w:pPr>
              </w:pPrChange>
            </w:pPr>
            <w:del w:id="4883" w:author="Donovan Goode [2]" w:date="2018-11-09T10:04:00Z">
              <w:r w:rsidRPr="007520B6" w:rsidDel="008B6AF4">
                <w:rPr>
                  <w:rFonts w:ascii="Consolas" w:eastAsia="Times New Roman" w:hAnsi="Consolas" w:cs="Times New Roman"/>
                  <w:color w:val="D7BA7D"/>
                  <w:sz w:val="21"/>
                  <w:szCs w:val="21"/>
                </w:rPr>
                <w:delText>#MidBody_Links .MediaCenter_Container</w:delText>
              </w:r>
              <w:r w:rsidRPr="007520B6" w:rsidDel="008B6AF4">
                <w:rPr>
                  <w:rFonts w:ascii="Consolas" w:eastAsia="Times New Roman" w:hAnsi="Consolas" w:cs="Times New Roman"/>
                  <w:color w:val="D4D4D4"/>
                  <w:sz w:val="21"/>
                  <w:szCs w:val="21"/>
                </w:rPr>
                <w:delText xml:space="preserve"> {</w:delText>
              </w:r>
            </w:del>
          </w:p>
          <w:p w14:paraId="36AE3E41" w14:textId="77777777" w:rsidR="00ED1509" w:rsidRPr="007520B6" w:rsidDel="008B6AF4" w:rsidRDefault="00ED1509">
            <w:pPr>
              <w:pStyle w:val="Heading1Numbered"/>
              <w:rPr>
                <w:del w:id="4884" w:author="Donovan Goode [2]" w:date="2018-11-09T10:04:00Z"/>
                <w:rFonts w:ascii="Consolas" w:eastAsia="Times New Roman" w:hAnsi="Consolas" w:cs="Times New Roman"/>
                <w:color w:val="D4D4D4"/>
                <w:sz w:val="21"/>
                <w:szCs w:val="21"/>
              </w:rPr>
              <w:pPrChange w:id="4885" w:author="Donovan Goode [2]" w:date="2018-11-09T10:05:00Z">
                <w:pPr>
                  <w:shd w:val="clear" w:color="auto" w:fill="1E1E1E"/>
                  <w:spacing w:line="285" w:lineRule="atLeast"/>
                </w:pPr>
              </w:pPrChange>
            </w:pPr>
            <w:del w:id="48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5597247F" w14:textId="77777777" w:rsidR="00ED1509" w:rsidRPr="007520B6" w:rsidDel="008B6AF4" w:rsidRDefault="00ED1509">
            <w:pPr>
              <w:pStyle w:val="Heading1Numbered"/>
              <w:rPr>
                <w:del w:id="4887" w:author="Donovan Goode [2]" w:date="2018-11-09T10:04:00Z"/>
                <w:rFonts w:ascii="Consolas" w:eastAsia="Times New Roman" w:hAnsi="Consolas" w:cs="Times New Roman"/>
                <w:color w:val="D4D4D4"/>
                <w:sz w:val="21"/>
                <w:szCs w:val="21"/>
              </w:rPr>
              <w:pPrChange w:id="4888" w:author="Donovan Goode [2]" w:date="2018-11-09T10:05:00Z">
                <w:pPr>
                  <w:shd w:val="clear" w:color="auto" w:fill="1E1E1E"/>
                  <w:spacing w:line="285" w:lineRule="atLeast"/>
                </w:pPr>
              </w:pPrChange>
            </w:pPr>
            <w:del w:id="488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6A9955"/>
                  <w:sz w:val="21"/>
                  <w:szCs w:val="21"/>
                </w:rPr>
                <w:delText>/*background: url(../../img/home/MediaCenter_temp.jpg) no-repeat;*/</w:delText>
              </w:r>
            </w:del>
          </w:p>
          <w:p w14:paraId="225FF0A8" w14:textId="77777777" w:rsidR="00ED1509" w:rsidRPr="007520B6" w:rsidDel="008B6AF4" w:rsidRDefault="00ED1509">
            <w:pPr>
              <w:pStyle w:val="Heading1Numbered"/>
              <w:rPr>
                <w:del w:id="4890" w:author="Donovan Goode [2]" w:date="2018-11-09T10:04:00Z"/>
                <w:rFonts w:ascii="Consolas" w:eastAsia="Times New Roman" w:hAnsi="Consolas" w:cs="Times New Roman"/>
                <w:color w:val="D4D4D4"/>
                <w:sz w:val="21"/>
                <w:szCs w:val="21"/>
              </w:rPr>
              <w:pPrChange w:id="4891" w:author="Donovan Goode [2]" w:date="2018-11-09T10:05:00Z">
                <w:pPr>
                  <w:shd w:val="clear" w:color="auto" w:fill="1E1E1E"/>
                  <w:spacing w:line="285" w:lineRule="atLeast"/>
                </w:pPr>
              </w:pPrChange>
            </w:pPr>
            <w:del w:id="489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5A032AC" w14:textId="77777777" w:rsidR="00ED1509" w:rsidRPr="007520B6" w:rsidDel="008B6AF4" w:rsidRDefault="00ED1509">
            <w:pPr>
              <w:pStyle w:val="Heading1Numbered"/>
              <w:rPr>
                <w:del w:id="4893" w:author="Donovan Goode [2]" w:date="2018-11-09T10:04:00Z"/>
                <w:rFonts w:ascii="Consolas" w:eastAsia="Times New Roman" w:hAnsi="Consolas" w:cs="Times New Roman"/>
                <w:color w:val="D4D4D4"/>
                <w:sz w:val="21"/>
                <w:szCs w:val="21"/>
              </w:rPr>
              <w:pPrChange w:id="4894" w:author="Donovan Goode [2]" w:date="2018-11-09T10:05:00Z">
                <w:pPr>
                  <w:shd w:val="clear" w:color="auto" w:fill="1E1E1E"/>
                  <w:spacing w:line="285" w:lineRule="atLeast"/>
                </w:pPr>
              </w:pPrChange>
            </w:pPr>
            <w:del w:id="4895" w:author="Donovan Goode [2]" w:date="2018-11-09T10:04:00Z">
              <w:r w:rsidRPr="007520B6" w:rsidDel="008B6AF4">
                <w:rPr>
                  <w:rFonts w:ascii="Consolas" w:eastAsia="Times New Roman" w:hAnsi="Consolas" w:cs="Times New Roman"/>
                  <w:color w:val="D4D4D4"/>
                  <w:sz w:val="21"/>
                  <w:szCs w:val="21"/>
                </w:rPr>
                <w:delText>}</w:delText>
              </w:r>
            </w:del>
          </w:p>
          <w:p w14:paraId="7DC4E1EC" w14:textId="77777777" w:rsidR="00ED1509" w:rsidRPr="007520B6" w:rsidDel="008B6AF4" w:rsidRDefault="00ED1509">
            <w:pPr>
              <w:pStyle w:val="Heading1Numbered"/>
              <w:rPr>
                <w:del w:id="4896" w:author="Donovan Goode [2]" w:date="2018-11-09T10:04:00Z"/>
                <w:rFonts w:ascii="Consolas" w:eastAsia="Times New Roman" w:hAnsi="Consolas" w:cs="Times New Roman"/>
                <w:color w:val="D4D4D4"/>
                <w:sz w:val="21"/>
                <w:szCs w:val="21"/>
              </w:rPr>
              <w:pPrChange w:id="4897" w:author="Donovan Goode [2]" w:date="2018-11-09T10:05:00Z">
                <w:pPr>
                  <w:shd w:val="clear" w:color="auto" w:fill="1E1E1E"/>
                  <w:spacing w:line="285" w:lineRule="atLeast"/>
                </w:pPr>
              </w:pPrChange>
            </w:pPr>
          </w:p>
          <w:p w14:paraId="051C1B17" w14:textId="77777777" w:rsidR="00ED1509" w:rsidRPr="007520B6" w:rsidDel="008B6AF4" w:rsidRDefault="00ED1509">
            <w:pPr>
              <w:pStyle w:val="Heading1Numbered"/>
              <w:rPr>
                <w:del w:id="4898" w:author="Donovan Goode [2]" w:date="2018-11-09T10:04:00Z"/>
                <w:rFonts w:ascii="Consolas" w:eastAsia="Times New Roman" w:hAnsi="Consolas" w:cs="Times New Roman"/>
                <w:color w:val="D4D4D4"/>
                <w:sz w:val="21"/>
                <w:szCs w:val="21"/>
              </w:rPr>
              <w:pPrChange w:id="4899" w:author="Donovan Goode [2]" w:date="2018-11-09T10:05:00Z">
                <w:pPr>
                  <w:shd w:val="clear" w:color="auto" w:fill="1E1E1E"/>
                  <w:spacing w:line="285" w:lineRule="atLeast"/>
                </w:pPr>
              </w:pPrChange>
            </w:pPr>
            <w:del w:id="4900" w:author="Donovan Goode [2]" w:date="2018-11-09T10:04:00Z">
              <w:r w:rsidRPr="007520B6" w:rsidDel="008B6AF4">
                <w:rPr>
                  <w:rFonts w:ascii="Consolas" w:eastAsia="Times New Roman" w:hAnsi="Consolas" w:cs="Times New Roman"/>
                  <w:color w:val="D7BA7D"/>
                  <w:sz w:val="21"/>
                  <w:szCs w:val="21"/>
                </w:rPr>
                <w:delText>.MediaCenter_Container iframe</w:delText>
              </w:r>
              <w:r w:rsidRPr="007520B6" w:rsidDel="008B6AF4">
                <w:rPr>
                  <w:rFonts w:ascii="Consolas" w:eastAsia="Times New Roman" w:hAnsi="Consolas" w:cs="Times New Roman"/>
                  <w:color w:val="D4D4D4"/>
                  <w:sz w:val="21"/>
                  <w:szCs w:val="21"/>
                </w:rPr>
                <w:delText xml:space="preserve"> {</w:delText>
              </w:r>
            </w:del>
          </w:p>
          <w:p w14:paraId="2247FAAE" w14:textId="77777777" w:rsidR="00ED1509" w:rsidRPr="007520B6" w:rsidDel="008B6AF4" w:rsidRDefault="00ED1509">
            <w:pPr>
              <w:pStyle w:val="Heading1Numbered"/>
              <w:rPr>
                <w:del w:id="4901" w:author="Donovan Goode [2]" w:date="2018-11-09T10:04:00Z"/>
                <w:rFonts w:ascii="Consolas" w:eastAsia="Times New Roman" w:hAnsi="Consolas" w:cs="Times New Roman"/>
                <w:color w:val="D4D4D4"/>
                <w:sz w:val="21"/>
                <w:szCs w:val="21"/>
              </w:rPr>
              <w:pPrChange w:id="4902" w:author="Donovan Goode [2]" w:date="2018-11-09T10:05:00Z">
                <w:pPr>
                  <w:shd w:val="clear" w:color="auto" w:fill="1E1E1E"/>
                  <w:spacing w:line="285" w:lineRule="atLeast"/>
                </w:pPr>
              </w:pPrChange>
            </w:pPr>
            <w:del w:id="490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   </w:delText>
              </w:r>
            </w:del>
          </w:p>
          <w:p w14:paraId="3E6896F7" w14:textId="77777777" w:rsidR="00ED1509" w:rsidRPr="007520B6" w:rsidDel="008B6AF4" w:rsidRDefault="00ED1509">
            <w:pPr>
              <w:pStyle w:val="Heading1Numbered"/>
              <w:rPr>
                <w:del w:id="4904" w:author="Donovan Goode [2]" w:date="2018-11-09T10:04:00Z"/>
                <w:rFonts w:ascii="Consolas" w:eastAsia="Times New Roman" w:hAnsi="Consolas" w:cs="Times New Roman"/>
                <w:color w:val="D4D4D4"/>
                <w:sz w:val="21"/>
                <w:szCs w:val="21"/>
              </w:rPr>
              <w:pPrChange w:id="4905" w:author="Donovan Goode [2]" w:date="2018-11-09T10:05:00Z">
                <w:pPr>
                  <w:shd w:val="clear" w:color="auto" w:fill="1E1E1E"/>
                  <w:spacing w:line="285" w:lineRule="atLeast"/>
                </w:pPr>
              </w:pPrChange>
            </w:pPr>
            <w:del w:id="4906" w:author="Donovan Goode [2]" w:date="2018-11-09T10:04:00Z">
              <w:r w:rsidRPr="007520B6" w:rsidDel="008B6AF4">
                <w:rPr>
                  <w:rFonts w:ascii="Consolas" w:eastAsia="Times New Roman" w:hAnsi="Consolas" w:cs="Times New Roman"/>
                  <w:color w:val="D4D4D4"/>
                  <w:sz w:val="21"/>
                  <w:szCs w:val="21"/>
                </w:rPr>
                <w:delText>}</w:delText>
              </w:r>
            </w:del>
          </w:p>
          <w:p w14:paraId="4D744C95" w14:textId="77777777" w:rsidR="00ED1509" w:rsidRPr="007520B6" w:rsidDel="008B6AF4" w:rsidRDefault="00ED1509">
            <w:pPr>
              <w:pStyle w:val="Heading1Numbered"/>
              <w:rPr>
                <w:del w:id="4907" w:author="Donovan Goode [2]" w:date="2018-11-09T10:04:00Z"/>
                <w:rFonts w:ascii="Consolas" w:eastAsia="Times New Roman" w:hAnsi="Consolas" w:cs="Times New Roman"/>
                <w:color w:val="D4D4D4"/>
                <w:sz w:val="21"/>
                <w:szCs w:val="21"/>
              </w:rPr>
              <w:pPrChange w:id="4908" w:author="Donovan Goode [2]" w:date="2018-11-09T10:05:00Z">
                <w:pPr>
                  <w:shd w:val="clear" w:color="auto" w:fill="1E1E1E"/>
                  <w:spacing w:line="285" w:lineRule="atLeast"/>
                </w:pPr>
              </w:pPrChange>
            </w:pPr>
          </w:p>
          <w:p w14:paraId="01AADB95" w14:textId="77777777" w:rsidR="00ED1509" w:rsidRPr="007520B6" w:rsidDel="008B6AF4" w:rsidRDefault="00ED1509">
            <w:pPr>
              <w:pStyle w:val="Heading1Numbered"/>
              <w:rPr>
                <w:del w:id="4909" w:author="Donovan Goode [2]" w:date="2018-11-09T10:04:00Z"/>
                <w:rFonts w:ascii="Consolas" w:eastAsia="Times New Roman" w:hAnsi="Consolas" w:cs="Times New Roman"/>
                <w:color w:val="D4D4D4"/>
                <w:sz w:val="21"/>
                <w:szCs w:val="21"/>
              </w:rPr>
              <w:pPrChange w:id="4910" w:author="Donovan Goode [2]" w:date="2018-11-09T10:05:00Z">
                <w:pPr>
                  <w:shd w:val="clear" w:color="auto" w:fill="1E1E1E"/>
                  <w:spacing w:line="285" w:lineRule="atLeast"/>
                </w:pPr>
              </w:pPrChange>
            </w:pPr>
            <w:del w:id="4911" w:author="Donovan Goode [2]" w:date="2018-11-09T10:04:00Z">
              <w:r w:rsidRPr="007520B6" w:rsidDel="008B6AF4">
                <w:rPr>
                  <w:rFonts w:ascii="Consolas" w:eastAsia="Times New Roman" w:hAnsi="Consolas" w:cs="Times New Roman"/>
                  <w:color w:val="D7BA7D"/>
                  <w:sz w:val="21"/>
                  <w:szCs w:val="21"/>
                </w:rPr>
                <w:delText>.MediaCenter_Container .Paging_MediaCenter</w:delText>
              </w:r>
              <w:r w:rsidRPr="007520B6" w:rsidDel="008B6AF4">
                <w:rPr>
                  <w:rFonts w:ascii="Consolas" w:eastAsia="Times New Roman" w:hAnsi="Consolas" w:cs="Times New Roman"/>
                  <w:color w:val="D4D4D4"/>
                  <w:sz w:val="21"/>
                  <w:szCs w:val="21"/>
                </w:rPr>
                <w:delText xml:space="preserve"> {</w:delText>
              </w:r>
            </w:del>
          </w:p>
          <w:p w14:paraId="12B68261" w14:textId="77777777" w:rsidR="00ED1509" w:rsidRPr="007520B6" w:rsidDel="008B6AF4" w:rsidRDefault="00ED1509">
            <w:pPr>
              <w:pStyle w:val="Heading1Numbered"/>
              <w:rPr>
                <w:del w:id="4912" w:author="Donovan Goode [2]" w:date="2018-11-09T10:04:00Z"/>
                <w:rFonts w:ascii="Consolas" w:eastAsia="Times New Roman" w:hAnsi="Consolas" w:cs="Times New Roman"/>
                <w:color w:val="D4D4D4"/>
                <w:sz w:val="21"/>
                <w:szCs w:val="21"/>
              </w:rPr>
              <w:pPrChange w:id="4913" w:author="Donovan Goode [2]" w:date="2018-11-09T10:05:00Z">
                <w:pPr>
                  <w:shd w:val="clear" w:color="auto" w:fill="1E1E1E"/>
                  <w:spacing w:line="285" w:lineRule="atLeast"/>
                </w:pPr>
              </w:pPrChange>
            </w:pPr>
            <w:del w:id="491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7EB46CE6" w14:textId="77777777" w:rsidR="00ED1509" w:rsidRPr="007520B6" w:rsidDel="008B6AF4" w:rsidRDefault="00ED1509">
            <w:pPr>
              <w:pStyle w:val="Heading1Numbered"/>
              <w:rPr>
                <w:del w:id="4915" w:author="Donovan Goode [2]" w:date="2018-11-09T10:04:00Z"/>
                <w:rFonts w:ascii="Consolas" w:eastAsia="Times New Roman" w:hAnsi="Consolas" w:cs="Times New Roman"/>
                <w:color w:val="D4D4D4"/>
                <w:sz w:val="21"/>
                <w:szCs w:val="21"/>
              </w:rPr>
              <w:pPrChange w:id="4916" w:author="Donovan Goode [2]" w:date="2018-11-09T10:05:00Z">
                <w:pPr>
                  <w:shd w:val="clear" w:color="auto" w:fill="1E1E1E"/>
                  <w:spacing w:line="285" w:lineRule="atLeast"/>
                </w:pPr>
              </w:pPrChange>
            </w:pPr>
            <w:del w:id="491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AC2A418" w14:textId="77777777" w:rsidR="00ED1509" w:rsidRPr="007520B6" w:rsidDel="008B6AF4" w:rsidRDefault="00ED1509">
            <w:pPr>
              <w:pStyle w:val="Heading1Numbered"/>
              <w:rPr>
                <w:del w:id="4918" w:author="Donovan Goode [2]" w:date="2018-11-09T10:04:00Z"/>
                <w:rFonts w:ascii="Consolas" w:eastAsia="Times New Roman" w:hAnsi="Consolas" w:cs="Times New Roman"/>
                <w:color w:val="D4D4D4"/>
                <w:sz w:val="21"/>
                <w:szCs w:val="21"/>
              </w:rPr>
              <w:pPrChange w:id="4919" w:author="Donovan Goode [2]" w:date="2018-11-09T10:05:00Z">
                <w:pPr>
                  <w:shd w:val="clear" w:color="auto" w:fill="1E1E1E"/>
                  <w:spacing w:line="285" w:lineRule="atLeast"/>
                </w:pPr>
              </w:pPrChange>
            </w:pPr>
            <w:del w:id="492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123px</w:delText>
              </w:r>
              <w:r w:rsidRPr="007520B6" w:rsidDel="008B6AF4">
                <w:rPr>
                  <w:rFonts w:ascii="Consolas" w:eastAsia="Times New Roman" w:hAnsi="Consolas" w:cs="Times New Roman"/>
                  <w:color w:val="D4D4D4"/>
                  <w:sz w:val="21"/>
                  <w:szCs w:val="21"/>
                </w:rPr>
                <w:delText>;</w:delText>
              </w:r>
            </w:del>
          </w:p>
          <w:p w14:paraId="481E2654" w14:textId="77777777" w:rsidR="00ED1509" w:rsidRPr="007520B6" w:rsidDel="008B6AF4" w:rsidRDefault="00ED1509">
            <w:pPr>
              <w:pStyle w:val="Heading1Numbered"/>
              <w:rPr>
                <w:del w:id="4921" w:author="Donovan Goode [2]" w:date="2018-11-09T10:04:00Z"/>
                <w:rFonts w:ascii="Consolas" w:eastAsia="Times New Roman" w:hAnsi="Consolas" w:cs="Times New Roman"/>
                <w:color w:val="D4D4D4"/>
                <w:sz w:val="21"/>
                <w:szCs w:val="21"/>
              </w:rPr>
              <w:pPrChange w:id="4922" w:author="Donovan Goode [2]" w:date="2018-11-09T10:05:00Z">
                <w:pPr>
                  <w:shd w:val="clear" w:color="auto" w:fill="1E1E1E"/>
                  <w:spacing w:line="285" w:lineRule="atLeast"/>
                </w:pPr>
              </w:pPrChange>
            </w:pPr>
          </w:p>
          <w:p w14:paraId="47B136C9" w14:textId="77777777" w:rsidR="00ED1509" w:rsidRPr="007520B6" w:rsidDel="008B6AF4" w:rsidRDefault="00ED1509">
            <w:pPr>
              <w:pStyle w:val="Heading1Numbered"/>
              <w:rPr>
                <w:del w:id="4923" w:author="Donovan Goode [2]" w:date="2018-11-09T10:04:00Z"/>
                <w:rFonts w:ascii="Consolas" w:eastAsia="Times New Roman" w:hAnsi="Consolas" w:cs="Times New Roman"/>
                <w:color w:val="D4D4D4"/>
                <w:sz w:val="21"/>
                <w:szCs w:val="21"/>
              </w:rPr>
              <w:pPrChange w:id="4924" w:author="Donovan Goode [2]" w:date="2018-11-09T10:05:00Z">
                <w:pPr>
                  <w:shd w:val="clear" w:color="auto" w:fill="1E1E1E"/>
                  <w:spacing w:line="285" w:lineRule="atLeast"/>
                </w:pPr>
              </w:pPrChange>
            </w:pPr>
            <w:del w:id="4925" w:author="Donovan Goode [2]" w:date="2018-11-09T10:04:00Z">
              <w:r w:rsidRPr="007520B6" w:rsidDel="008B6AF4">
                <w:rPr>
                  <w:rFonts w:ascii="Consolas" w:eastAsia="Times New Roman" w:hAnsi="Consolas" w:cs="Times New Roman"/>
                  <w:color w:val="D4D4D4"/>
                  <w:sz w:val="21"/>
                  <w:szCs w:val="21"/>
                </w:rPr>
                <w:delText>}</w:delText>
              </w:r>
            </w:del>
          </w:p>
          <w:p w14:paraId="748FA7CA" w14:textId="77777777" w:rsidR="00ED1509" w:rsidRPr="007520B6" w:rsidDel="008B6AF4" w:rsidRDefault="00ED1509">
            <w:pPr>
              <w:pStyle w:val="Heading1Numbered"/>
              <w:rPr>
                <w:del w:id="4926" w:author="Donovan Goode [2]" w:date="2018-11-09T10:04:00Z"/>
                <w:rFonts w:ascii="Consolas" w:eastAsia="Times New Roman" w:hAnsi="Consolas" w:cs="Times New Roman"/>
                <w:color w:val="D4D4D4"/>
                <w:sz w:val="21"/>
                <w:szCs w:val="21"/>
              </w:rPr>
              <w:pPrChange w:id="4927" w:author="Donovan Goode [2]" w:date="2018-11-09T10:05:00Z">
                <w:pPr>
                  <w:shd w:val="clear" w:color="auto" w:fill="1E1E1E"/>
                  <w:spacing w:line="285" w:lineRule="atLeast"/>
                </w:pPr>
              </w:pPrChange>
            </w:pPr>
          </w:p>
          <w:p w14:paraId="4624EA5E" w14:textId="77777777" w:rsidR="00ED1509" w:rsidRPr="007520B6" w:rsidDel="008B6AF4" w:rsidRDefault="00ED1509">
            <w:pPr>
              <w:pStyle w:val="Heading1Numbered"/>
              <w:rPr>
                <w:del w:id="4928" w:author="Donovan Goode [2]" w:date="2018-11-09T10:04:00Z"/>
                <w:rFonts w:ascii="Consolas" w:eastAsia="Times New Roman" w:hAnsi="Consolas" w:cs="Times New Roman"/>
                <w:color w:val="D4D4D4"/>
                <w:sz w:val="21"/>
                <w:szCs w:val="21"/>
              </w:rPr>
              <w:pPrChange w:id="4929" w:author="Donovan Goode [2]" w:date="2018-11-09T10:05:00Z">
                <w:pPr>
                  <w:shd w:val="clear" w:color="auto" w:fill="1E1E1E"/>
                  <w:spacing w:line="285" w:lineRule="atLeast"/>
                </w:pPr>
              </w:pPrChange>
            </w:pPr>
            <w:del w:id="4930" w:author="Donovan Goode [2]" w:date="2018-11-09T10:04:00Z">
              <w:r w:rsidRPr="007520B6" w:rsidDel="008B6AF4">
                <w:rPr>
                  <w:rFonts w:ascii="Consolas" w:eastAsia="Times New Roman" w:hAnsi="Consolas" w:cs="Times New Roman"/>
                  <w:color w:val="D7BA7D"/>
                  <w:sz w:val="21"/>
                  <w:szCs w:val="21"/>
                </w:rPr>
                <w:delText>.MediaCenter_Container .MediaCenter_btn</w:delText>
              </w:r>
              <w:r w:rsidRPr="007520B6" w:rsidDel="008B6AF4">
                <w:rPr>
                  <w:rFonts w:ascii="Consolas" w:eastAsia="Times New Roman" w:hAnsi="Consolas" w:cs="Times New Roman"/>
                  <w:color w:val="D4D4D4"/>
                  <w:sz w:val="21"/>
                  <w:szCs w:val="21"/>
                </w:rPr>
                <w:delText xml:space="preserve"> {</w:delText>
              </w:r>
            </w:del>
          </w:p>
          <w:p w14:paraId="113FE6E7" w14:textId="77777777" w:rsidR="00ED1509" w:rsidRPr="007520B6" w:rsidDel="008B6AF4" w:rsidRDefault="00ED1509">
            <w:pPr>
              <w:pStyle w:val="Heading1Numbered"/>
              <w:rPr>
                <w:del w:id="4931" w:author="Donovan Goode [2]" w:date="2018-11-09T10:04:00Z"/>
                <w:rFonts w:ascii="Consolas" w:eastAsia="Times New Roman" w:hAnsi="Consolas" w:cs="Times New Roman"/>
                <w:color w:val="D4D4D4"/>
                <w:sz w:val="21"/>
                <w:szCs w:val="21"/>
              </w:rPr>
              <w:pPrChange w:id="4932" w:author="Donovan Goode [2]" w:date="2018-11-09T10:05:00Z">
                <w:pPr>
                  <w:shd w:val="clear" w:color="auto" w:fill="1E1E1E"/>
                  <w:spacing w:line="285" w:lineRule="atLeast"/>
                </w:pPr>
              </w:pPrChange>
            </w:pPr>
            <w:del w:id="493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5B89DBB9" w14:textId="77777777" w:rsidR="00ED1509" w:rsidRPr="007520B6" w:rsidDel="008B6AF4" w:rsidRDefault="00ED1509">
            <w:pPr>
              <w:pStyle w:val="Heading1Numbered"/>
              <w:rPr>
                <w:del w:id="4934" w:author="Donovan Goode [2]" w:date="2018-11-09T10:04:00Z"/>
                <w:rFonts w:ascii="Consolas" w:eastAsia="Times New Roman" w:hAnsi="Consolas" w:cs="Times New Roman"/>
                <w:color w:val="D4D4D4"/>
                <w:sz w:val="21"/>
                <w:szCs w:val="21"/>
              </w:rPr>
              <w:pPrChange w:id="4935" w:author="Donovan Goode [2]" w:date="2018-11-09T10:05:00Z">
                <w:pPr>
                  <w:shd w:val="clear" w:color="auto" w:fill="1E1E1E"/>
                  <w:spacing w:line="285" w:lineRule="atLeast"/>
                </w:pPr>
              </w:pPrChange>
            </w:pPr>
            <w:del w:id="4936" w:author="Donovan Goode [2]" w:date="2018-11-09T10:04:00Z">
              <w:r w:rsidRPr="007520B6" w:rsidDel="008B6AF4">
                <w:rPr>
                  <w:rFonts w:ascii="Consolas" w:eastAsia="Times New Roman" w:hAnsi="Consolas" w:cs="Times New Roman"/>
                  <w:color w:val="D4D4D4"/>
                  <w:sz w:val="21"/>
                  <w:szCs w:val="21"/>
                </w:rPr>
                <w:delText>}</w:delText>
              </w:r>
            </w:del>
          </w:p>
          <w:p w14:paraId="52BF1DB3" w14:textId="77777777" w:rsidR="00ED1509" w:rsidRPr="007520B6" w:rsidDel="008B6AF4" w:rsidRDefault="00ED1509">
            <w:pPr>
              <w:pStyle w:val="Heading1Numbered"/>
              <w:rPr>
                <w:del w:id="4937" w:author="Donovan Goode [2]" w:date="2018-11-09T10:04:00Z"/>
                <w:rFonts w:ascii="Consolas" w:eastAsia="Times New Roman" w:hAnsi="Consolas" w:cs="Times New Roman"/>
                <w:color w:val="D4D4D4"/>
                <w:sz w:val="21"/>
                <w:szCs w:val="21"/>
              </w:rPr>
              <w:pPrChange w:id="4938" w:author="Donovan Goode [2]" w:date="2018-11-09T10:05:00Z">
                <w:pPr>
                  <w:shd w:val="clear" w:color="auto" w:fill="1E1E1E"/>
                  <w:spacing w:line="285" w:lineRule="atLeast"/>
                </w:pPr>
              </w:pPrChange>
            </w:pPr>
          </w:p>
          <w:p w14:paraId="08E33F89" w14:textId="77777777" w:rsidR="00ED1509" w:rsidRPr="007520B6" w:rsidDel="008B6AF4" w:rsidRDefault="00ED1509">
            <w:pPr>
              <w:pStyle w:val="Heading1Numbered"/>
              <w:rPr>
                <w:del w:id="4939" w:author="Donovan Goode [2]" w:date="2018-11-09T10:04:00Z"/>
                <w:rFonts w:ascii="Consolas" w:eastAsia="Times New Roman" w:hAnsi="Consolas" w:cs="Times New Roman"/>
                <w:color w:val="D4D4D4"/>
                <w:sz w:val="21"/>
                <w:szCs w:val="21"/>
              </w:rPr>
              <w:pPrChange w:id="4940" w:author="Donovan Goode [2]" w:date="2018-11-09T10:05:00Z">
                <w:pPr>
                  <w:shd w:val="clear" w:color="auto" w:fill="1E1E1E"/>
                  <w:spacing w:line="285" w:lineRule="atLeast"/>
                </w:pPr>
              </w:pPrChange>
            </w:pPr>
            <w:del w:id="4941" w:author="Donovan Goode [2]" w:date="2018-11-09T10:04:00Z">
              <w:r w:rsidRPr="007520B6" w:rsidDel="008B6AF4">
                <w:rPr>
                  <w:rFonts w:ascii="Consolas" w:eastAsia="Times New Roman" w:hAnsi="Consolas" w:cs="Times New Roman"/>
                  <w:color w:val="D7BA7D"/>
                  <w:sz w:val="21"/>
                  <w:szCs w:val="21"/>
                </w:rPr>
                <w:delText>#MidBody_Links .Feedback_Container</w:delText>
              </w:r>
              <w:r w:rsidRPr="007520B6" w:rsidDel="008B6AF4">
                <w:rPr>
                  <w:rFonts w:ascii="Consolas" w:eastAsia="Times New Roman" w:hAnsi="Consolas" w:cs="Times New Roman"/>
                  <w:color w:val="D4D4D4"/>
                  <w:sz w:val="21"/>
                  <w:szCs w:val="21"/>
                </w:rPr>
                <w:delText xml:space="preserve"> {</w:delText>
              </w:r>
            </w:del>
          </w:p>
          <w:p w14:paraId="110926A4" w14:textId="77777777" w:rsidR="00ED1509" w:rsidRPr="007520B6" w:rsidDel="008B6AF4" w:rsidRDefault="00ED1509">
            <w:pPr>
              <w:pStyle w:val="Heading1Numbered"/>
              <w:rPr>
                <w:del w:id="4942" w:author="Donovan Goode [2]" w:date="2018-11-09T10:04:00Z"/>
                <w:rFonts w:ascii="Consolas" w:eastAsia="Times New Roman" w:hAnsi="Consolas" w:cs="Times New Roman"/>
                <w:color w:val="D4D4D4"/>
                <w:sz w:val="21"/>
                <w:szCs w:val="21"/>
              </w:rPr>
              <w:pPrChange w:id="4943" w:author="Donovan Goode [2]" w:date="2018-11-09T10:05:00Z">
                <w:pPr>
                  <w:shd w:val="clear" w:color="auto" w:fill="1E1E1E"/>
                  <w:spacing w:line="285" w:lineRule="atLeast"/>
                </w:pPr>
              </w:pPrChange>
            </w:pPr>
            <w:del w:id="494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271C1A13" w14:textId="77777777" w:rsidR="00ED1509" w:rsidRPr="007520B6" w:rsidDel="008B6AF4" w:rsidRDefault="00ED1509">
            <w:pPr>
              <w:pStyle w:val="Heading1Numbered"/>
              <w:rPr>
                <w:del w:id="4945" w:author="Donovan Goode [2]" w:date="2018-11-09T10:04:00Z"/>
                <w:rFonts w:ascii="Consolas" w:eastAsia="Times New Roman" w:hAnsi="Consolas" w:cs="Times New Roman"/>
                <w:color w:val="D4D4D4"/>
                <w:sz w:val="21"/>
                <w:szCs w:val="21"/>
              </w:rPr>
              <w:pPrChange w:id="4946" w:author="Donovan Goode [2]" w:date="2018-11-09T10:05:00Z">
                <w:pPr>
                  <w:shd w:val="clear" w:color="auto" w:fill="1E1E1E"/>
                  <w:spacing w:line="285" w:lineRule="atLeast"/>
                </w:pPr>
              </w:pPrChange>
            </w:pPr>
            <w:del w:id="494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261px</w:delText>
              </w:r>
              <w:r w:rsidRPr="007520B6" w:rsidDel="008B6AF4">
                <w:rPr>
                  <w:rFonts w:ascii="Consolas" w:eastAsia="Times New Roman" w:hAnsi="Consolas" w:cs="Times New Roman"/>
                  <w:color w:val="D4D4D4"/>
                  <w:sz w:val="21"/>
                  <w:szCs w:val="21"/>
                </w:rPr>
                <w:delText>;</w:delText>
              </w:r>
            </w:del>
          </w:p>
          <w:p w14:paraId="7C212317" w14:textId="77777777" w:rsidR="00ED1509" w:rsidRPr="007520B6" w:rsidDel="008B6AF4" w:rsidRDefault="00ED1509">
            <w:pPr>
              <w:pStyle w:val="Heading1Numbered"/>
              <w:rPr>
                <w:del w:id="4948" w:author="Donovan Goode [2]" w:date="2018-11-09T10:04:00Z"/>
                <w:rFonts w:ascii="Consolas" w:eastAsia="Times New Roman" w:hAnsi="Consolas" w:cs="Times New Roman"/>
                <w:color w:val="D4D4D4"/>
                <w:sz w:val="21"/>
                <w:szCs w:val="21"/>
              </w:rPr>
              <w:pPrChange w:id="4949" w:author="Donovan Goode [2]" w:date="2018-11-09T10:05:00Z">
                <w:pPr>
                  <w:shd w:val="clear" w:color="auto" w:fill="1E1E1E"/>
                  <w:spacing w:line="285" w:lineRule="atLeast"/>
                </w:pPr>
              </w:pPrChange>
            </w:pPr>
            <w:del w:id="495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../../img/home/Feedback_temp.jpg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E4C218B" w14:textId="77777777" w:rsidR="00ED1509" w:rsidRPr="007520B6" w:rsidDel="008B6AF4" w:rsidRDefault="00ED1509">
            <w:pPr>
              <w:pStyle w:val="Heading1Numbered"/>
              <w:rPr>
                <w:del w:id="4951" w:author="Donovan Goode [2]" w:date="2018-11-09T10:04:00Z"/>
                <w:rFonts w:ascii="Consolas" w:eastAsia="Times New Roman" w:hAnsi="Consolas" w:cs="Times New Roman"/>
                <w:color w:val="D4D4D4"/>
                <w:sz w:val="21"/>
                <w:szCs w:val="21"/>
              </w:rPr>
              <w:pPrChange w:id="4952" w:author="Donovan Goode [2]" w:date="2018-11-09T10:05:00Z">
                <w:pPr>
                  <w:shd w:val="clear" w:color="auto" w:fill="1E1E1E"/>
                  <w:spacing w:line="285" w:lineRule="atLeast"/>
                </w:pPr>
              </w:pPrChange>
            </w:pPr>
            <w:del w:id="495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69AF9275" w14:textId="77777777" w:rsidR="00ED1509" w:rsidRPr="007520B6" w:rsidDel="008B6AF4" w:rsidRDefault="00ED1509">
            <w:pPr>
              <w:pStyle w:val="Heading1Numbered"/>
              <w:rPr>
                <w:del w:id="4954" w:author="Donovan Goode [2]" w:date="2018-11-09T10:04:00Z"/>
                <w:rFonts w:ascii="Consolas" w:eastAsia="Times New Roman" w:hAnsi="Consolas" w:cs="Times New Roman"/>
                <w:color w:val="D4D4D4"/>
                <w:sz w:val="21"/>
                <w:szCs w:val="21"/>
              </w:rPr>
              <w:pPrChange w:id="4955" w:author="Donovan Goode [2]" w:date="2018-11-09T10:05:00Z">
                <w:pPr>
                  <w:shd w:val="clear" w:color="auto" w:fill="1E1E1E"/>
                  <w:spacing w:line="285" w:lineRule="atLeast"/>
                </w:pPr>
              </w:pPrChange>
            </w:pPr>
            <w:del w:id="4956" w:author="Donovan Goode [2]" w:date="2018-11-09T10:04:00Z">
              <w:r w:rsidRPr="007520B6" w:rsidDel="008B6AF4">
                <w:rPr>
                  <w:rFonts w:ascii="Consolas" w:eastAsia="Times New Roman" w:hAnsi="Consolas" w:cs="Times New Roman"/>
                  <w:color w:val="D4D4D4"/>
                  <w:sz w:val="21"/>
                  <w:szCs w:val="21"/>
                </w:rPr>
                <w:delText>}</w:delText>
              </w:r>
            </w:del>
          </w:p>
          <w:p w14:paraId="0F927EDA" w14:textId="77777777" w:rsidR="00ED1509" w:rsidRPr="007520B6" w:rsidDel="008B6AF4" w:rsidRDefault="00ED1509">
            <w:pPr>
              <w:pStyle w:val="Heading1Numbered"/>
              <w:rPr>
                <w:del w:id="4957" w:author="Donovan Goode [2]" w:date="2018-11-09T10:04:00Z"/>
                <w:rFonts w:ascii="Consolas" w:eastAsia="Times New Roman" w:hAnsi="Consolas" w:cs="Times New Roman"/>
                <w:color w:val="D4D4D4"/>
                <w:sz w:val="21"/>
                <w:szCs w:val="21"/>
              </w:rPr>
              <w:pPrChange w:id="4958" w:author="Donovan Goode [2]" w:date="2018-11-09T10:05:00Z">
                <w:pPr>
                  <w:shd w:val="clear" w:color="auto" w:fill="1E1E1E"/>
                  <w:spacing w:line="285" w:lineRule="atLeast"/>
                </w:pPr>
              </w:pPrChange>
            </w:pPr>
          </w:p>
          <w:p w14:paraId="02193DB4" w14:textId="77777777" w:rsidR="00ED1509" w:rsidRPr="007520B6" w:rsidDel="008B6AF4" w:rsidRDefault="00ED1509">
            <w:pPr>
              <w:pStyle w:val="Heading1Numbered"/>
              <w:rPr>
                <w:del w:id="4959" w:author="Donovan Goode [2]" w:date="2018-11-09T10:04:00Z"/>
                <w:rFonts w:ascii="Consolas" w:eastAsia="Times New Roman" w:hAnsi="Consolas" w:cs="Times New Roman"/>
                <w:color w:val="D4D4D4"/>
                <w:sz w:val="21"/>
                <w:szCs w:val="21"/>
              </w:rPr>
              <w:pPrChange w:id="4960" w:author="Donovan Goode [2]" w:date="2018-11-09T10:05:00Z">
                <w:pPr>
                  <w:shd w:val="clear" w:color="auto" w:fill="1E1E1E"/>
                  <w:spacing w:line="285" w:lineRule="atLeast"/>
                </w:pPr>
              </w:pPrChange>
            </w:pPr>
            <w:del w:id="4961" w:author="Donovan Goode [2]" w:date="2018-11-09T10:04:00Z">
              <w:r w:rsidRPr="007520B6" w:rsidDel="008B6AF4">
                <w:rPr>
                  <w:rFonts w:ascii="Consolas" w:eastAsia="Times New Roman" w:hAnsi="Consolas" w:cs="Times New Roman"/>
                  <w:color w:val="D7BA7D"/>
                  <w:sz w:val="21"/>
                  <w:szCs w:val="21"/>
                </w:rPr>
                <w:delText>.MediaCenter_Container .Feedback_btn</w:delText>
              </w:r>
              <w:r w:rsidRPr="007520B6" w:rsidDel="008B6AF4">
                <w:rPr>
                  <w:rFonts w:ascii="Consolas" w:eastAsia="Times New Roman" w:hAnsi="Consolas" w:cs="Times New Roman"/>
                  <w:color w:val="D4D4D4"/>
                  <w:sz w:val="21"/>
                  <w:szCs w:val="21"/>
                </w:rPr>
                <w:delText xml:space="preserve"> {</w:delText>
              </w:r>
            </w:del>
          </w:p>
          <w:p w14:paraId="1D60C0F7" w14:textId="77777777" w:rsidR="00ED1509" w:rsidRPr="007520B6" w:rsidDel="008B6AF4" w:rsidRDefault="00ED1509">
            <w:pPr>
              <w:pStyle w:val="Heading1Numbered"/>
              <w:rPr>
                <w:del w:id="4962" w:author="Donovan Goode [2]" w:date="2018-11-09T10:04:00Z"/>
                <w:rFonts w:ascii="Consolas" w:eastAsia="Times New Roman" w:hAnsi="Consolas" w:cs="Times New Roman"/>
                <w:color w:val="D4D4D4"/>
                <w:sz w:val="21"/>
                <w:szCs w:val="21"/>
              </w:rPr>
              <w:pPrChange w:id="4963" w:author="Donovan Goode [2]" w:date="2018-11-09T10:05:00Z">
                <w:pPr>
                  <w:shd w:val="clear" w:color="auto" w:fill="1E1E1E"/>
                  <w:spacing w:line="285" w:lineRule="atLeast"/>
                </w:pPr>
              </w:pPrChange>
            </w:pPr>
            <w:del w:id="496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3D77B68" w14:textId="77777777" w:rsidR="00ED1509" w:rsidRPr="007520B6" w:rsidDel="008B6AF4" w:rsidRDefault="00ED1509">
            <w:pPr>
              <w:pStyle w:val="Heading1Numbered"/>
              <w:rPr>
                <w:del w:id="4965" w:author="Donovan Goode [2]" w:date="2018-11-09T10:04:00Z"/>
                <w:rFonts w:ascii="Consolas" w:eastAsia="Times New Roman" w:hAnsi="Consolas" w:cs="Times New Roman"/>
                <w:color w:val="D4D4D4"/>
                <w:sz w:val="21"/>
                <w:szCs w:val="21"/>
              </w:rPr>
              <w:pPrChange w:id="4966" w:author="Donovan Goode [2]" w:date="2018-11-09T10:05:00Z">
                <w:pPr>
                  <w:shd w:val="clear" w:color="auto" w:fill="1E1E1E"/>
                  <w:spacing w:line="285" w:lineRule="atLeast"/>
                </w:pPr>
              </w:pPrChange>
            </w:pPr>
            <w:del w:id="4967" w:author="Donovan Goode [2]" w:date="2018-11-09T10:04:00Z">
              <w:r w:rsidRPr="007520B6" w:rsidDel="008B6AF4">
                <w:rPr>
                  <w:rFonts w:ascii="Consolas" w:eastAsia="Times New Roman" w:hAnsi="Consolas" w:cs="Times New Roman"/>
                  <w:color w:val="D4D4D4"/>
                  <w:sz w:val="21"/>
                  <w:szCs w:val="21"/>
                </w:rPr>
                <w:delText>}</w:delText>
              </w:r>
            </w:del>
          </w:p>
          <w:p w14:paraId="1CA60DB0" w14:textId="77777777" w:rsidR="00ED1509" w:rsidRPr="007520B6" w:rsidDel="008B6AF4" w:rsidRDefault="00ED1509">
            <w:pPr>
              <w:pStyle w:val="Heading1Numbered"/>
              <w:rPr>
                <w:del w:id="4968" w:author="Donovan Goode [2]" w:date="2018-11-09T10:04:00Z"/>
                <w:rFonts w:ascii="Consolas" w:eastAsia="Times New Roman" w:hAnsi="Consolas" w:cs="Times New Roman"/>
                <w:color w:val="D4D4D4"/>
                <w:sz w:val="21"/>
                <w:szCs w:val="21"/>
              </w:rPr>
              <w:pPrChange w:id="4969" w:author="Donovan Goode [2]" w:date="2018-11-09T10:05:00Z">
                <w:pPr>
                  <w:shd w:val="clear" w:color="auto" w:fill="1E1E1E"/>
                  <w:spacing w:after="240" w:line="285" w:lineRule="atLeast"/>
                </w:pPr>
              </w:pPrChange>
            </w:pPr>
          </w:p>
          <w:p w14:paraId="2967E8AA" w14:textId="77777777" w:rsidR="00ED1509" w:rsidRPr="007520B6" w:rsidDel="008B6AF4" w:rsidRDefault="00ED1509">
            <w:pPr>
              <w:pStyle w:val="Heading1Numbered"/>
              <w:rPr>
                <w:del w:id="4970" w:author="Donovan Goode [2]" w:date="2018-11-09T10:04:00Z"/>
                <w:rFonts w:ascii="Consolas" w:eastAsia="Times New Roman" w:hAnsi="Consolas" w:cs="Times New Roman"/>
                <w:color w:val="D4D4D4"/>
                <w:sz w:val="21"/>
                <w:szCs w:val="21"/>
              </w:rPr>
              <w:pPrChange w:id="4971" w:author="Donovan Goode [2]" w:date="2018-11-09T10:05:00Z">
                <w:pPr>
                  <w:shd w:val="clear" w:color="auto" w:fill="1E1E1E"/>
                  <w:spacing w:line="285" w:lineRule="atLeast"/>
                </w:pPr>
              </w:pPrChange>
            </w:pPr>
            <w:del w:id="4972" w:author="Donovan Goode [2]" w:date="2018-11-09T10:04:00Z">
              <w:r w:rsidRPr="007520B6" w:rsidDel="008B6AF4">
                <w:rPr>
                  <w:rFonts w:ascii="Consolas" w:eastAsia="Times New Roman" w:hAnsi="Consolas" w:cs="Times New Roman"/>
                  <w:color w:val="D7BA7D"/>
                  <w:sz w:val="21"/>
                  <w:szCs w:val="21"/>
                </w:rPr>
                <w:delText>#TopFAQsList</w:delText>
              </w:r>
              <w:r w:rsidRPr="007520B6" w:rsidDel="008B6AF4">
                <w:rPr>
                  <w:rFonts w:ascii="Consolas" w:eastAsia="Times New Roman" w:hAnsi="Consolas" w:cs="Times New Roman"/>
                  <w:color w:val="D4D4D4"/>
                  <w:sz w:val="21"/>
                  <w:szCs w:val="21"/>
                </w:rPr>
                <w:delText xml:space="preserve"> {</w:delText>
              </w:r>
            </w:del>
          </w:p>
          <w:p w14:paraId="12557F6D" w14:textId="77777777" w:rsidR="00ED1509" w:rsidRPr="007520B6" w:rsidDel="008B6AF4" w:rsidRDefault="00ED1509">
            <w:pPr>
              <w:pStyle w:val="Heading1Numbered"/>
              <w:rPr>
                <w:del w:id="4973" w:author="Donovan Goode [2]" w:date="2018-11-09T10:04:00Z"/>
                <w:rFonts w:ascii="Consolas" w:eastAsia="Times New Roman" w:hAnsi="Consolas" w:cs="Times New Roman"/>
                <w:color w:val="D4D4D4"/>
                <w:sz w:val="21"/>
                <w:szCs w:val="21"/>
              </w:rPr>
              <w:pPrChange w:id="4974" w:author="Donovan Goode [2]" w:date="2018-11-09T10:05:00Z">
                <w:pPr>
                  <w:shd w:val="clear" w:color="auto" w:fill="1E1E1E"/>
                  <w:spacing w:line="285" w:lineRule="atLeast"/>
                </w:pPr>
              </w:pPrChange>
            </w:pPr>
            <w:del w:id="4975" w:author="Donovan Goode [2]" w:date="2018-11-09T10:04:00Z">
              <w:r w:rsidRPr="007520B6" w:rsidDel="008B6AF4">
                <w:rPr>
                  <w:rFonts w:ascii="Consolas" w:eastAsia="Times New Roman" w:hAnsi="Consolas" w:cs="Times New Roman"/>
                  <w:color w:val="D4D4D4"/>
                  <w:sz w:val="21"/>
                  <w:szCs w:val="21"/>
                </w:rPr>
                <w:delText>    </w:delText>
              </w:r>
            </w:del>
          </w:p>
          <w:p w14:paraId="75063EE1" w14:textId="77777777" w:rsidR="00ED1509" w:rsidRPr="007520B6" w:rsidDel="008B6AF4" w:rsidRDefault="00ED1509">
            <w:pPr>
              <w:pStyle w:val="Heading1Numbered"/>
              <w:rPr>
                <w:del w:id="4976" w:author="Donovan Goode [2]" w:date="2018-11-09T10:04:00Z"/>
                <w:rFonts w:ascii="Consolas" w:eastAsia="Times New Roman" w:hAnsi="Consolas" w:cs="Times New Roman"/>
                <w:color w:val="D4D4D4"/>
                <w:sz w:val="21"/>
                <w:szCs w:val="21"/>
              </w:rPr>
              <w:pPrChange w:id="4977" w:author="Donovan Goode [2]" w:date="2018-11-09T10:05:00Z">
                <w:pPr>
                  <w:shd w:val="clear" w:color="auto" w:fill="1E1E1E"/>
                  <w:spacing w:line="285" w:lineRule="atLeast"/>
                </w:pPr>
              </w:pPrChange>
            </w:pPr>
            <w:del w:id="4978" w:author="Donovan Goode [2]" w:date="2018-11-09T10:04:00Z">
              <w:r w:rsidRPr="007520B6" w:rsidDel="008B6AF4">
                <w:rPr>
                  <w:rFonts w:ascii="Consolas" w:eastAsia="Times New Roman" w:hAnsi="Consolas" w:cs="Times New Roman"/>
                  <w:color w:val="D4D4D4"/>
                  <w:sz w:val="21"/>
                  <w:szCs w:val="21"/>
                </w:rPr>
                <w:delText>}</w:delText>
              </w:r>
            </w:del>
          </w:p>
          <w:p w14:paraId="0BA7261E" w14:textId="77777777" w:rsidR="00ED1509" w:rsidRPr="007520B6" w:rsidDel="008B6AF4" w:rsidRDefault="00ED1509">
            <w:pPr>
              <w:pStyle w:val="Heading1Numbered"/>
              <w:rPr>
                <w:del w:id="4979" w:author="Donovan Goode [2]" w:date="2018-11-09T10:04:00Z"/>
                <w:rFonts w:ascii="Consolas" w:eastAsia="Times New Roman" w:hAnsi="Consolas" w:cs="Times New Roman"/>
                <w:color w:val="D4D4D4"/>
                <w:sz w:val="21"/>
                <w:szCs w:val="21"/>
              </w:rPr>
              <w:pPrChange w:id="4980" w:author="Donovan Goode [2]" w:date="2018-11-09T10:05:00Z">
                <w:pPr>
                  <w:shd w:val="clear" w:color="auto" w:fill="1E1E1E"/>
                  <w:spacing w:line="285" w:lineRule="atLeast"/>
                </w:pPr>
              </w:pPrChange>
            </w:pPr>
          </w:p>
          <w:p w14:paraId="266E016D" w14:textId="77777777" w:rsidR="00ED1509" w:rsidRPr="007520B6" w:rsidDel="008B6AF4" w:rsidRDefault="00ED1509">
            <w:pPr>
              <w:pStyle w:val="Heading1Numbered"/>
              <w:rPr>
                <w:del w:id="4981" w:author="Donovan Goode [2]" w:date="2018-11-09T10:04:00Z"/>
                <w:rFonts w:ascii="Consolas" w:eastAsia="Times New Roman" w:hAnsi="Consolas" w:cs="Times New Roman"/>
                <w:color w:val="D4D4D4"/>
                <w:sz w:val="21"/>
                <w:szCs w:val="21"/>
              </w:rPr>
              <w:pPrChange w:id="4982" w:author="Donovan Goode [2]" w:date="2018-11-09T10:05:00Z">
                <w:pPr>
                  <w:shd w:val="clear" w:color="auto" w:fill="1E1E1E"/>
                  <w:spacing w:line="285" w:lineRule="atLeast"/>
                </w:pPr>
              </w:pPrChange>
            </w:pPr>
            <w:del w:id="4983" w:author="Donovan Goode [2]" w:date="2018-11-09T10:04:00Z">
              <w:r w:rsidRPr="007520B6" w:rsidDel="008B6AF4">
                <w:rPr>
                  <w:rFonts w:ascii="Consolas" w:eastAsia="Times New Roman" w:hAnsi="Consolas" w:cs="Times New Roman"/>
                  <w:color w:val="D7BA7D"/>
                  <w:sz w:val="21"/>
                  <w:szCs w:val="21"/>
                </w:rPr>
                <w:delText>#TopFAQsList h4</w:delText>
              </w:r>
              <w:r w:rsidRPr="007520B6" w:rsidDel="008B6AF4">
                <w:rPr>
                  <w:rFonts w:ascii="Consolas" w:eastAsia="Times New Roman" w:hAnsi="Consolas" w:cs="Times New Roman"/>
                  <w:color w:val="D4D4D4"/>
                  <w:sz w:val="21"/>
                  <w:szCs w:val="21"/>
                </w:rPr>
                <w:delText xml:space="preserve"> {</w:delText>
              </w:r>
            </w:del>
          </w:p>
          <w:p w14:paraId="653972BC" w14:textId="77777777" w:rsidR="00ED1509" w:rsidRPr="007520B6" w:rsidDel="008B6AF4" w:rsidRDefault="00ED1509">
            <w:pPr>
              <w:pStyle w:val="Heading1Numbered"/>
              <w:rPr>
                <w:del w:id="4984" w:author="Donovan Goode [2]" w:date="2018-11-09T10:04:00Z"/>
                <w:rFonts w:ascii="Consolas" w:eastAsia="Times New Roman" w:hAnsi="Consolas" w:cs="Times New Roman"/>
                <w:color w:val="D4D4D4"/>
                <w:sz w:val="21"/>
                <w:szCs w:val="21"/>
              </w:rPr>
              <w:pPrChange w:id="4985" w:author="Donovan Goode [2]" w:date="2018-11-09T10:05:00Z">
                <w:pPr>
                  <w:shd w:val="clear" w:color="auto" w:fill="1E1E1E"/>
                  <w:spacing w:line="285" w:lineRule="atLeast"/>
                </w:pPr>
              </w:pPrChange>
            </w:pPr>
            <w:del w:id="49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67F382B7" w14:textId="77777777" w:rsidR="00ED1509" w:rsidRPr="007520B6" w:rsidDel="008B6AF4" w:rsidRDefault="00ED1509">
            <w:pPr>
              <w:pStyle w:val="Heading1Numbered"/>
              <w:rPr>
                <w:del w:id="4987" w:author="Donovan Goode [2]" w:date="2018-11-09T10:04:00Z"/>
                <w:rFonts w:ascii="Consolas" w:eastAsia="Times New Roman" w:hAnsi="Consolas" w:cs="Times New Roman"/>
                <w:color w:val="D4D4D4"/>
                <w:sz w:val="21"/>
                <w:szCs w:val="21"/>
              </w:rPr>
              <w:pPrChange w:id="4988" w:author="Donovan Goode [2]" w:date="2018-11-09T10:05:00Z">
                <w:pPr>
                  <w:shd w:val="clear" w:color="auto" w:fill="1E1E1E"/>
                  <w:spacing w:line="285" w:lineRule="atLeast"/>
                </w:pPr>
              </w:pPrChange>
            </w:pPr>
            <w:del w:id="4989" w:author="Donovan Goode [2]" w:date="2018-11-09T10:04:00Z">
              <w:r w:rsidRPr="007520B6" w:rsidDel="008B6AF4">
                <w:rPr>
                  <w:rFonts w:ascii="Consolas" w:eastAsia="Times New Roman" w:hAnsi="Consolas" w:cs="Times New Roman"/>
                  <w:color w:val="D4D4D4"/>
                  <w:sz w:val="21"/>
                  <w:szCs w:val="21"/>
                </w:rPr>
                <w:delText>}</w:delText>
              </w:r>
            </w:del>
          </w:p>
          <w:p w14:paraId="03EAA051" w14:textId="77777777" w:rsidR="00ED1509" w:rsidRPr="007520B6" w:rsidDel="008B6AF4" w:rsidRDefault="00ED1509">
            <w:pPr>
              <w:pStyle w:val="Heading1Numbered"/>
              <w:rPr>
                <w:del w:id="4990" w:author="Donovan Goode [2]" w:date="2018-11-09T10:04:00Z"/>
                <w:rFonts w:ascii="Consolas" w:eastAsia="Times New Roman" w:hAnsi="Consolas" w:cs="Times New Roman"/>
                <w:color w:val="D4D4D4"/>
                <w:sz w:val="21"/>
                <w:szCs w:val="21"/>
              </w:rPr>
              <w:pPrChange w:id="4991" w:author="Donovan Goode [2]" w:date="2018-11-09T10:05:00Z">
                <w:pPr>
                  <w:shd w:val="clear" w:color="auto" w:fill="1E1E1E"/>
                  <w:spacing w:line="285" w:lineRule="atLeast"/>
                </w:pPr>
              </w:pPrChange>
            </w:pPr>
          </w:p>
          <w:p w14:paraId="5B15043D" w14:textId="77777777" w:rsidR="00ED1509" w:rsidRPr="007520B6" w:rsidDel="008B6AF4" w:rsidRDefault="00ED1509">
            <w:pPr>
              <w:pStyle w:val="Heading1Numbered"/>
              <w:rPr>
                <w:del w:id="4992" w:author="Donovan Goode [2]" w:date="2018-11-09T10:04:00Z"/>
                <w:rFonts w:ascii="Consolas" w:eastAsia="Times New Roman" w:hAnsi="Consolas" w:cs="Times New Roman"/>
                <w:color w:val="D4D4D4"/>
                <w:sz w:val="21"/>
                <w:szCs w:val="21"/>
              </w:rPr>
              <w:pPrChange w:id="4993" w:author="Donovan Goode [2]" w:date="2018-11-09T10:05:00Z">
                <w:pPr>
                  <w:shd w:val="clear" w:color="auto" w:fill="1E1E1E"/>
                  <w:spacing w:line="285" w:lineRule="atLeast"/>
                </w:pPr>
              </w:pPrChange>
            </w:pPr>
            <w:del w:id="4994" w:author="Donovan Goode [2]" w:date="2018-11-09T10:04:00Z">
              <w:r w:rsidRPr="007520B6" w:rsidDel="008B6AF4">
                <w:rPr>
                  <w:rFonts w:ascii="Consolas" w:eastAsia="Times New Roman" w:hAnsi="Consolas" w:cs="Times New Roman"/>
                  <w:color w:val="D7BA7D"/>
                  <w:sz w:val="21"/>
                  <w:szCs w:val="21"/>
                </w:rPr>
                <w:delText>#TopFAQsList h4.FAQsList</w:delText>
              </w:r>
              <w:r w:rsidRPr="007520B6" w:rsidDel="008B6AF4">
                <w:rPr>
                  <w:rFonts w:ascii="Consolas" w:eastAsia="Times New Roman" w:hAnsi="Consolas" w:cs="Times New Roman"/>
                  <w:color w:val="D4D4D4"/>
                  <w:sz w:val="21"/>
                  <w:szCs w:val="21"/>
                </w:rPr>
                <w:delText xml:space="preserve"> {</w:delText>
              </w:r>
            </w:del>
          </w:p>
          <w:p w14:paraId="50507692" w14:textId="77777777" w:rsidR="00ED1509" w:rsidRPr="007520B6" w:rsidDel="008B6AF4" w:rsidRDefault="00ED1509">
            <w:pPr>
              <w:pStyle w:val="Heading1Numbered"/>
              <w:rPr>
                <w:del w:id="4995" w:author="Donovan Goode [2]" w:date="2018-11-09T10:04:00Z"/>
                <w:rFonts w:ascii="Consolas" w:eastAsia="Times New Roman" w:hAnsi="Consolas" w:cs="Times New Roman"/>
                <w:color w:val="D4D4D4"/>
                <w:sz w:val="21"/>
                <w:szCs w:val="21"/>
              </w:rPr>
              <w:pPrChange w:id="4996" w:author="Donovan Goode [2]" w:date="2018-11-09T10:05:00Z">
                <w:pPr>
                  <w:shd w:val="clear" w:color="auto" w:fill="1E1E1E"/>
                  <w:spacing w:line="285" w:lineRule="atLeast"/>
                </w:pPr>
              </w:pPrChange>
            </w:pPr>
            <w:del w:id="499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2.0em</w:delText>
              </w:r>
              <w:r w:rsidRPr="007520B6" w:rsidDel="008B6AF4">
                <w:rPr>
                  <w:rFonts w:ascii="Consolas" w:eastAsia="Times New Roman" w:hAnsi="Consolas" w:cs="Times New Roman"/>
                  <w:color w:val="D4D4D4"/>
                  <w:sz w:val="21"/>
                  <w:szCs w:val="21"/>
                </w:rPr>
                <w:delText>;</w:delText>
              </w:r>
            </w:del>
          </w:p>
          <w:p w14:paraId="39E193C9" w14:textId="77777777" w:rsidR="00ED1509" w:rsidRPr="007520B6" w:rsidDel="008B6AF4" w:rsidRDefault="00ED1509">
            <w:pPr>
              <w:pStyle w:val="Heading1Numbered"/>
              <w:rPr>
                <w:del w:id="4998" w:author="Donovan Goode [2]" w:date="2018-11-09T10:04:00Z"/>
                <w:rFonts w:ascii="Consolas" w:eastAsia="Times New Roman" w:hAnsi="Consolas" w:cs="Times New Roman"/>
                <w:color w:val="D4D4D4"/>
                <w:sz w:val="21"/>
                <w:szCs w:val="21"/>
              </w:rPr>
              <w:pPrChange w:id="4999" w:author="Donovan Goode [2]" w:date="2018-11-09T10:05:00Z">
                <w:pPr>
                  <w:shd w:val="clear" w:color="auto" w:fill="1E1E1E"/>
                  <w:spacing w:line="285" w:lineRule="atLeast"/>
                </w:pPr>
              </w:pPrChange>
            </w:pPr>
            <w:del w:id="5000" w:author="Donovan Goode [2]" w:date="2018-11-09T10:04:00Z">
              <w:r w:rsidRPr="007520B6" w:rsidDel="008B6AF4">
                <w:rPr>
                  <w:rFonts w:ascii="Consolas" w:eastAsia="Times New Roman" w:hAnsi="Consolas" w:cs="Times New Roman"/>
                  <w:color w:val="D4D4D4"/>
                  <w:sz w:val="21"/>
                  <w:szCs w:val="21"/>
                </w:rPr>
                <w:delText>}</w:delText>
              </w:r>
            </w:del>
          </w:p>
          <w:p w14:paraId="1DEF4A35" w14:textId="77777777" w:rsidR="00ED1509" w:rsidRPr="007520B6" w:rsidDel="008B6AF4" w:rsidRDefault="00ED1509">
            <w:pPr>
              <w:pStyle w:val="Heading1Numbered"/>
              <w:rPr>
                <w:del w:id="5001" w:author="Donovan Goode [2]" w:date="2018-11-09T10:04:00Z"/>
                <w:rFonts w:ascii="Consolas" w:eastAsia="Times New Roman" w:hAnsi="Consolas" w:cs="Times New Roman"/>
                <w:color w:val="D4D4D4"/>
                <w:sz w:val="21"/>
                <w:szCs w:val="21"/>
              </w:rPr>
              <w:pPrChange w:id="5002" w:author="Donovan Goode [2]" w:date="2018-11-09T10:05:00Z">
                <w:pPr>
                  <w:shd w:val="clear" w:color="auto" w:fill="1E1E1E"/>
                  <w:spacing w:line="285" w:lineRule="atLeast"/>
                </w:pPr>
              </w:pPrChange>
            </w:pPr>
          </w:p>
          <w:p w14:paraId="7FFE91F7" w14:textId="77777777" w:rsidR="00ED1509" w:rsidRPr="007520B6" w:rsidDel="008B6AF4" w:rsidRDefault="00ED1509">
            <w:pPr>
              <w:pStyle w:val="Heading1Numbered"/>
              <w:rPr>
                <w:del w:id="5003" w:author="Donovan Goode [2]" w:date="2018-11-09T10:04:00Z"/>
                <w:rFonts w:ascii="Consolas" w:eastAsia="Times New Roman" w:hAnsi="Consolas" w:cs="Times New Roman"/>
                <w:color w:val="D4D4D4"/>
                <w:sz w:val="21"/>
                <w:szCs w:val="21"/>
              </w:rPr>
              <w:pPrChange w:id="5004" w:author="Donovan Goode [2]" w:date="2018-11-09T10:05:00Z">
                <w:pPr>
                  <w:shd w:val="clear" w:color="auto" w:fill="1E1E1E"/>
                  <w:spacing w:line="285" w:lineRule="atLeast"/>
                </w:pPr>
              </w:pPrChange>
            </w:pPr>
            <w:del w:id="5005" w:author="Donovan Goode [2]" w:date="2018-11-09T10:04:00Z">
              <w:r w:rsidRPr="007520B6" w:rsidDel="008B6AF4">
                <w:rPr>
                  <w:rFonts w:ascii="Consolas" w:eastAsia="Times New Roman" w:hAnsi="Consolas" w:cs="Times New Roman"/>
                  <w:color w:val="D7BA7D"/>
                  <w:sz w:val="21"/>
                  <w:szCs w:val="21"/>
                </w:rPr>
                <w:delText>#TopFAQsList h4.FAQsList a</w:delText>
              </w:r>
              <w:r w:rsidRPr="007520B6" w:rsidDel="008B6AF4">
                <w:rPr>
                  <w:rFonts w:ascii="Consolas" w:eastAsia="Times New Roman" w:hAnsi="Consolas" w:cs="Times New Roman"/>
                  <w:color w:val="D4D4D4"/>
                  <w:sz w:val="21"/>
                  <w:szCs w:val="21"/>
                </w:rPr>
                <w:delText xml:space="preserve"> {</w:delText>
              </w:r>
            </w:del>
          </w:p>
          <w:p w14:paraId="6432B234" w14:textId="77777777" w:rsidR="00ED1509" w:rsidRPr="007520B6" w:rsidDel="008B6AF4" w:rsidRDefault="00ED1509">
            <w:pPr>
              <w:pStyle w:val="Heading1Numbered"/>
              <w:rPr>
                <w:del w:id="5006" w:author="Donovan Goode [2]" w:date="2018-11-09T10:04:00Z"/>
                <w:rFonts w:ascii="Consolas" w:eastAsia="Times New Roman" w:hAnsi="Consolas" w:cs="Times New Roman"/>
                <w:color w:val="D4D4D4"/>
                <w:sz w:val="21"/>
                <w:szCs w:val="21"/>
              </w:rPr>
              <w:pPrChange w:id="5007" w:author="Donovan Goode [2]" w:date="2018-11-09T10:05:00Z">
                <w:pPr>
                  <w:shd w:val="clear" w:color="auto" w:fill="1E1E1E"/>
                  <w:spacing w:line="285" w:lineRule="atLeast"/>
                </w:pPr>
              </w:pPrChange>
            </w:pPr>
            <w:del w:id="500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7EB704D" w14:textId="77777777" w:rsidR="00ED1509" w:rsidRPr="007520B6" w:rsidDel="008B6AF4" w:rsidRDefault="00ED1509">
            <w:pPr>
              <w:pStyle w:val="Heading1Numbered"/>
              <w:rPr>
                <w:del w:id="5009" w:author="Donovan Goode [2]" w:date="2018-11-09T10:04:00Z"/>
                <w:rFonts w:ascii="Consolas" w:eastAsia="Times New Roman" w:hAnsi="Consolas" w:cs="Times New Roman"/>
                <w:color w:val="D4D4D4"/>
                <w:sz w:val="21"/>
                <w:szCs w:val="21"/>
              </w:rPr>
              <w:pPrChange w:id="5010" w:author="Donovan Goode [2]" w:date="2018-11-09T10:05:00Z">
                <w:pPr>
                  <w:shd w:val="clear" w:color="auto" w:fill="1E1E1E"/>
                  <w:spacing w:line="285" w:lineRule="atLeast"/>
                </w:pPr>
              </w:pPrChange>
            </w:pPr>
            <w:del w:id="501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E3FF3AA" w14:textId="77777777" w:rsidR="00ED1509" w:rsidRPr="007520B6" w:rsidDel="008B6AF4" w:rsidRDefault="00ED1509">
            <w:pPr>
              <w:pStyle w:val="Heading1Numbered"/>
              <w:rPr>
                <w:del w:id="5012" w:author="Donovan Goode [2]" w:date="2018-11-09T10:04:00Z"/>
                <w:rFonts w:ascii="Consolas" w:eastAsia="Times New Roman" w:hAnsi="Consolas" w:cs="Times New Roman"/>
                <w:color w:val="D4D4D4"/>
                <w:sz w:val="21"/>
                <w:szCs w:val="21"/>
              </w:rPr>
              <w:pPrChange w:id="5013" w:author="Donovan Goode [2]" w:date="2018-11-09T10:05:00Z">
                <w:pPr>
                  <w:shd w:val="clear" w:color="auto" w:fill="1E1E1E"/>
                  <w:spacing w:line="285" w:lineRule="atLeast"/>
                </w:pPr>
              </w:pPrChange>
            </w:pPr>
            <w:del w:id="501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2673BBB8" w14:textId="77777777" w:rsidR="00ED1509" w:rsidRPr="007520B6" w:rsidDel="008B6AF4" w:rsidRDefault="00ED1509">
            <w:pPr>
              <w:pStyle w:val="Heading1Numbered"/>
              <w:rPr>
                <w:del w:id="5015" w:author="Donovan Goode [2]" w:date="2018-11-09T10:04:00Z"/>
                <w:rFonts w:ascii="Consolas" w:eastAsia="Times New Roman" w:hAnsi="Consolas" w:cs="Times New Roman"/>
                <w:color w:val="D4D4D4"/>
                <w:sz w:val="21"/>
                <w:szCs w:val="21"/>
              </w:rPr>
              <w:pPrChange w:id="5016" w:author="Donovan Goode [2]" w:date="2018-11-09T10:05:00Z">
                <w:pPr>
                  <w:shd w:val="clear" w:color="auto" w:fill="1E1E1E"/>
                  <w:spacing w:line="285" w:lineRule="atLeast"/>
                </w:pPr>
              </w:pPrChange>
            </w:pPr>
            <w:del w:id="501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/img/global/TopLinkDivider.gif</w:delText>
              </w:r>
              <w:r w:rsidRPr="007520B6" w:rsidDel="008B6AF4">
                <w:rPr>
                  <w:rFonts w:ascii="Consolas" w:eastAsia="Times New Roman" w:hAnsi="Consolas" w:cs="Times New Roman"/>
                  <w:color w:val="D4D4D4"/>
                  <w:sz w:val="21"/>
                  <w:szCs w:val="21"/>
                </w:rPr>
                <w:delText>);</w:delText>
              </w:r>
            </w:del>
          </w:p>
          <w:p w14:paraId="40F5382B" w14:textId="77777777" w:rsidR="00ED1509" w:rsidRPr="007520B6" w:rsidDel="008B6AF4" w:rsidRDefault="00ED1509">
            <w:pPr>
              <w:pStyle w:val="Heading1Numbered"/>
              <w:rPr>
                <w:del w:id="5018" w:author="Donovan Goode [2]" w:date="2018-11-09T10:04:00Z"/>
                <w:rFonts w:ascii="Consolas" w:eastAsia="Times New Roman" w:hAnsi="Consolas" w:cs="Times New Roman"/>
                <w:color w:val="D4D4D4"/>
                <w:sz w:val="21"/>
                <w:szCs w:val="21"/>
              </w:rPr>
              <w:pPrChange w:id="5019" w:author="Donovan Goode [2]" w:date="2018-11-09T10:05:00Z">
                <w:pPr>
                  <w:shd w:val="clear" w:color="auto" w:fill="1E1E1E"/>
                  <w:spacing w:line="285" w:lineRule="atLeast"/>
                </w:pPr>
              </w:pPrChange>
            </w:pPr>
            <w:del w:id="502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A78978D" w14:textId="77777777" w:rsidR="00ED1509" w:rsidRPr="007520B6" w:rsidDel="008B6AF4" w:rsidRDefault="00ED1509">
            <w:pPr>
              <w:pStyle w:val="Heading1Numbered"/>
              <w:rPr>
                <w:del w:id="5021" w:author="Donovan Goode [2]" w:date="2018-11-09T10:04:00Z"/>
                <w:rFonts w:ascii="Consolas" w:eastAsia="Times New Roman" w:hAnsi="Consolas" w:cs="Times New Roman"/>
                <w:color w:val="D4D4D4"/>
                <w:sz w:val="21"/>
                <w:szCs w:val="21"/>
              </w:rPr>
              <w:pPrChange w:id="5022" w:author="Donovan Goode [2]" w:date="2018-11-09T10:05:00Z">
                <w:pPr>
                  <w:shd w:val="clear" w:color="auto" w:fill="1E1E1E"/>
                  <w:spacing w:line="285" w:lineRule="atLeast"/>
                </w:pPr>
              </w:pPrChange>
            </w:pPr>
            <w:del w:id="502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.3em</w:delText>
              </w:r>
              <w:r w:rsidRPr="007520B6" w:rsidDel="008B6AF4">
                <w:rPr>
                  <w:rFonts w:ascii="Consolas" w:eastAsia="Times New Roman" w:hAnsi="Consolas" w:cs="Times New Roman"/>
                  <w:color w:val="D4D4D4"/>
                  <w:sz w:val="21"/>
                  <w:szCs w:val="21"/>
                </w:rPr>
                <w:delText>;</w:delText>
              </w:r>
            </w:del>
          </w:p>
          <w:p w14:paraId="1F5AAC1B" w14:textId="77777777" w:rsidR="00ED1509" w:rsidRPr="007520B6" w:rsidDel="008B6AF4" w:rsidRDefault="00ED1509">
            <w:pPr>
              <w:pStyle w:val="Heading1Numbered"/>
              <w:rPr>
                <w:del w:id="5024" w:author="Donovan Goode [2]" w:date="2018-11-09T10:04:00Z"/>
                <w:rFonts w:ascii="Consolas" w:eastAsia="Times New Roman" w:hAnsi="Consolas" w:cs="Times New Roman"/>
                <w:color w:val="D4D4D4"/>
                <w:sz w:val="21"/>
                <w:szCs w:val="21"/>
              </w:rPr>
              <w:pPrChange w:id="5025" w:author="Donovan Goode [2]" w:date="2018-11-09T10:05:00Z">
                <w:pPr>
                  <w:shd w:val="clear" w:color="auto" w:fill="1E1E1E"/>
                  <w:spacing w:line="285" w:lineRule="atLeast"/>
                </w:pPr>
              </w:pPrChange>
            </w:pPr>
            <w:del w:id="502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74893DE7" w14:textId="77777777" w:rsidR="00ED1509" w:rsidRPr="007520B6" w:rsidDel="008B6AF4" w:rsidRDefault="00ED1509">
            <w:pPr>
              <w:pStyle w:val="Heading1Numbered"/>
              <w:rPr>
                <w:del w:id="5027" w:author="Donovan Goode [2]" w:date="2018-11-09T10:04:00Z"/>
                <w:rFonts w:ascii="Consolas" w:eastAsia="Times New Roman" w:hAnsi="Consolas" w:cs="Times New Roman"/>
                <w:color w:val="D4D4D4"/>
                <w:sz w:val="21"/>
                <w:szCs w:val="21"/>
              </w:rPr>
              <w:pPrChange w:id="5028" w:author="Donovan Goode [2]" w:date="2018-11-09T10:05:00Z">
                <w:pPr>
                  <w:shd w:val="clear" w:color="auto" w:fill="1E1E1E"/>
                  <w:spacing w:line="285" w:lineRule="atLeast"/>
                </w:pPr>
              </w:pPrChange>
            </w:pPr>
            <w:del w:id="5029" w:author="Donovan Goode [2]" w:date="2018-11-09T10:04:00Z">
              <w:r w:rsidRPr="007520B6" w:rsidDel="008B6AF4">
                <w:rPr>
                  <w:rFonts w:ascii="Consolas" w:eastAsia="Times New Roman" w:hAnsi="Consolas" w:cs="Times New Roman"/>
                  <w:color w:val="D4D4D4"/>
                  <w:sz w:val="21"/>
                  <w:szCs w:val="21"/>
                </w:rPr>
                <w:delText>}</w:delText>
              </w:r>
            </w:del>
          </w:p>
          <w:p w14:paraId="5018CCAA" w14:textId="77777777" w:rsidR="00ED1509" w:rsidRPr="007520B6" w:rsidDel="008B6AF4" w:rsidRDefault="00ED1509">
            <w:pPr>
              <w:pStyle w:val="Heading1Numbered"/>
              <w:rPr>
                <w:del w:id="5030" w:author="Donovan Goode [2]" w:date="2018-11-09T10:04:00Z"/>
                <w:rFonts w:ascii="Consolas" w:eastAsia="Times New Roman" w:hAnsi="Consolas" w:cs="Times New Roman"/>
                <w:color w:val="D4D4D4"/>
                <w:sz w:val="21"/>
                <w:szCs w:val="21"/>
              </w:rPr>
              <w:pPrChange w:id="5031" w:author="Donovan Goode [2]" w:date="2018-11-09T10:05:00Z">
                <w:pPr>
                  <w:shd w:val="clear" w:color="auto" w:fill="1E1E1E"/>
                  <w:spacing w:line="285" w:lineRule="atLeast"/>
                </w:pPr>
              </w:pPrChange>
            </w:pPr>
          </w:p>
          <w:p w14:paraId="62707870" w14:textId="77777777" w:rsidR="00ED1509" w:rsidRPr="007520B6" w:rsidDel="008B6AF4" w:rsidRDefault="00ED1509">
            <w:pPr>
              <w:pStyle w:val="Heading1Numbered"/>
              <w:rPr>
                <w:del w:id="5032" w:author="Donovan Goode [2]" w:date="2018-11-09T10:04:00Z"/>
                <w:rFonts w:ascii="Consolas" w:eastAsia="Times New Roman" w:hAnsi="Consolas" w:cs="Times New Roman"/>
                <w:color w:val="D4D4D4"/>
                <w:sz w:val="21"/>
                <w:szCs w:val="21"/>
              </w:rPr>
              <w:pPrChange w:id="5033" w:author="Donovan Goode [2]" w:date="2018-11-09T10:05:00Z">
                <w:pPr>
                  <w:shd w:val="clear" w:color="auto" w:fill="1E1E1E"/>
                  <w:spacing w:line="285" w:lineRule="atLeast"/>
                </w:pPr>
              </w:pPrChange>
            </w:pPr>
            <w:del w:id="5034" w:author="Donovan Goode [2]" w:date="2018-11-09T10:04:00Z">
              <w:r w:rsidRPr="007520B6" w:rsidDel="008B6AF4">
                <w:rPr>
                  <w:rFonts w:ascii="Consolas" w:eastAsia="Times New Roman" w:hAnsi="Consolas" w:cs="Times New Roman"/>
                  <w:color w:val="D7BA7D"/>
                  <w:sz w:val="21"/>
                  <w:szCs w:val="21"/>
                </w:rPr>
                <w:delText>#TopFAQsList h4.FAQsList a:visited</w:delText>
              </w:r>
              <w:r w:rsidRPr="007520B6" w:rsidDel="008B6AF4">
                <w:rPr>
                  <w:rFonts w:ascii="Consolas" w:eastAsia="Times New Roman" w:hAnsi="Consolas" w:cs="Times New Roman"/>
                  <w:color w:val="D4D4D4"/>
                  <w:sz w:val="21"/>
                  <w:szCs w:val="21"/>
                </w:rPr>
                <w:delText xml:space="preserve"> {</w:delText>
              </w:r>
            </w:del>
          </w:p>
          <w:p w14:paraId="0FC942FF" w14:textId="77777777" w:rsidR="00ED1509" w:rsidRPr="007520B6" w:rsidDel="008B6AF4" w:rsidRDefault="00ED1509">
            <w:pPr>
              <w:pStyle w:val="Heading1Numbered"/>
              <w:rPr>
                <w:del w:id="5035" w:author="Donovan Goode [2]" w:date="2018-11-09T10:04:00Z"/>
                <w:rFonts w:ascii="Consolas" w:eastAsia="Times New Roman" w:hAnsi="Consolas" w:cs="Times New Roman"/>
                <w:color w:val="D4D4D4"/>
                <w:sz w:val="21"/>
                <w:szCs w:val="21"/>
              </w:rPr>
              <w:pPrChange w:id="5036" w:author="Donovan Goode [2]" w:date="2018-11-09T10:05:00Z">
                <w:pPr>
                  <w:shd w:val="clear" w:color="auto" w:fill="1E1E1E"/>
                  <w:spacing w:line="285" w:lineRule="atLeast"/>
                </w:pPr>
              </w:pPrChange>
            </w:pPr>
            <w:del w:id="503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#618599</w:delText>
              </w:r>
              <w:r w:rsidRPr="007520B6" w:rsidDel="008B6AF4">
                <w:rPr>
                  <w:rFonts w:ascii="Consolas" w:eastAsia="Times New Roman" w:hAnsi="Consolas" w:cs="Times New Roman"/>
                  <w:color w:val="D4D4D4"/>
                  <w:sz w:val="21"/>
                  <w:szCs w:val="21"/>
                </w:rPr>
                <w:delText>;</w:delText>
              </w:r>
            </w:del>
          </w:p>
          <w:p w14:paraId="371BF01A" w14:textId="77777777" w:rsidR="00ED1509" w:rsidRPr="007520B6" w:rsidDel="008B6AF4" w:rsidRDefault="00ED1509">
            <w:pPr>
              <w:pStyle w:val="Heading1Numbered"/>
              <w:rPr>
                <w:del w:id="5038" w:author="Donovan Goode [2]" w:date="2018-11-09T10:04:00Z"/>
                <w:rFonts w:ascii="Consolas" w:eastAsia="Times New Roman" w:hAnsi="Consolas" w:cs="Times New Roman"/>
                <w:color w:val="D4D4D4"/>
                <w:sz w:val="21"/>
                <w:szCs w:val="21"/>
              </w:rPr>
              <w:pPrChange w:id="5039" w:author="Donovan Goode [2]" w:date="2018-11-09T10:05:00Z">
                <w:pPr>
                  <w:shd w:val="clear" w:color="auto" w:fill="1E1E1E"/>
                  <w:spacing w:line="285" w:lineRule="atLeast"/>
                </w:pPr>
              </w:pPrChange>
            </w:pPr>
            <w:del w:id="5040" w:author="Donovan Goode [2]" w:date="2018-11-09T10:04:00Z">
              <w:r w:rsidRPr="007520B6" w:rsidDel="008B6AF4">
                <w:rPr>
                  <w:rFonts w:ascii="Consolas" w:eastAsia="Times New Roman" w:hAnsi="Consolas" w:cs="Times New Roman"/>
                  <w:color w:val="D4D4D4"/>
                  <w:sz w:val="21"/>
                  <w:szCs w:val="21"/>
                </w:rPr>
                <w:delText>}</w:delText>
              </w:r>
            </w:del>
          </w:p>
          <w:p w14:paraId="45D6E984" w14:textId="77777777" w:rsidR="00ED1509" w:rsidRPr="007520B6" w:rsidDel="008B6AF4" w:rsidRDefault="00ED1509">
            <w:pPr>
              <w:pStyle w:val="Heading1Numbered"/>
              <w:rPr>
                <w:del w:id="5041" w:author="Donovan Goode [2]" w:date="2018-11-09T10:04:00Z"/>
                <w:rFonts w:ascii="Consolas" w:eastAsia="Times New Roman" w:hAnsi="Consolas" w:cs="Times New Roman"/>
                <w:color w:val="D4D4D4"/>
                <w:sz w:val="21"/>
                <w:szCs w:val="21"/>
              </w:rPr>
              <w:pPrChange w:id="5042" w:author="Donovan Goode [2]" w:date="2018-11-09T10:05:00Z">
                <w:pPr>
                  <w:shd w:val="clear" w:color="auto" w:fill="1E1E1E"/>
                  <w:spacing w:line="285" w:lineRule="atLeast"/>
                </w:pPr>
              </w:pPrChange>
            </w:pPr>
          </w:p>
          <w:p w14:paraId="60C93F26" w14:textId="77777777" w:rsidR="00ED1509" w:rsidRPr="007520B6" w:rsidDel="008B6AF4" w:rsidRDefault="00ED1509">
            <w:pPr>
              <w:pStyle w:val="Heading1Numbered"/>
              <w:rPr>
                <w:del w:id="5043" w:author="Donovan Goode [2]" w:date="2018-11-09T10:04:00Z"/>
                <w:rFonts w:ascii="Consolas" w:eastAsia="Times New Roman" w:hAnsi="Consolas" w:cs="Times New Roman"/>
                <w:color w:val="D4D4D4"/>
                <w:sz w:val="21"/>
                <w:szCs w:val="21"/>
              </w:rPr>
              <w:pPrChange w:id="5044" w:author="Donovan Goode [2]" w:date="2018-11-09T10:05:00Z">
                <w:pPr>
                  <w:shd w:val="clear" w:color="auto" w:fill="1E1E1E"/>
                  <w:spacing w:line="285" w:lineRule="atLeast"/>
                </w:pPr>
              </w:pPrChange>
            </w:pPr>
            <w:del w:id="5045" w:author="Donovan Goode [2]" w:date="2018-11-09T10:04:00Z">
              <w:r w:rsidRPr="007520B6" w:rsidDel="008B6AF4">
                <w:rPr>
                  <w:rFonts w:ascii="Consolas" w:eastAsia="Times New Roman" w:hAnsi="Consolas" w:cs="Times New Roman"/>
                  <w:color w:val="D7BA7D"/>
                  <w:sz w:val="21"/>
                  <w:szCs w:val="21"/>
                </w:rPr>
                <w:delText>#TopFAQsList ol.FAQsList</w:delText>
              </w:r>
              <w:r w:rsidRPr="007520B6" w:rsidDel="008B6AF4">
                <w:rPr>
                  <w:rFonts w:ascii="Consolas" w:eastAsia="Times New Roman" w:hAnsi="Consolas" w:cs="Times New Roman"/>
                  <w:color w:val="D4D4D4"/>
                  <w:sz w:val="21"/>
                  <w:szCs w:val="21"/>
                </w:rPr>
                <w:delText xml:space="preserve"> {</w:delText>
              </w:r>
            </w:del>
          </w:p>
          <w:p w14:paraId="2388789C" w14:textId="77777777" w:rsidR="00ED1509" w:rsidRPr="007520B6" w:rsidDel="008B6AF4" w:rsidRDefault="00ED1509">
            <w:pPr>
              <w:pStyle w:val="Heading1Numbered"/>
              <w:rPr>
                <w:del w:id="5046" w:author="Donovan Goode [2]" w:date="2018-11-09T10:04:00Z"/>
                <w:rFonts w:ascii="Consolas" w:eastAsia="Times New Roman" w:hAnsi="Consolas" w:cs="Times New Roman"/>
                <w:color w:val="D4D4D4"/>
                <w:sz w:val="21"/>
                <w:szCs w:val="21"/>
              </w:rPr>
              <w:pPrChange w:id="5047" w:author="Donovan Goode [2]" w:date="2018-11-09T10:05:00Z">
                <w:pPr>
                  <w:shd w:val="clear" w:color="auto" w:fill="1E1E1E"/>
                  <w:spacing w:line="285" w:lineRule="atLeast"/>
                </w:pPr>
              </w:pPrChange>
            </w:pPr>
            <w:del w:id="504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4587D06A" w14:textId="77777777" w:rsidR="00ED1509" w:rsidRPr="007520B6" w:rsidDel="008B6AF4" w:rsidRDefault="00ED1509">
            <w:pPr>
              <w:pStyle w:val="Heading1Numbered"/>
              <w:rPr>
                <w:del w:id="5049" w:author="Donovan Goode [2]" w:date="2018-11-09T10:04:00Z"/>
                <w:rFonts w:ascii="Consolas" w:eastAsia="Times New Roman" w:hAnsi="Consolas" w:cs="Times New Roman"/>
                <w:color w:val="D4D4D4"/>
                <w:sz w:val="21"/>
                <w:szCs w:val="21"/>
              </w:rPr>
              <w:pPrChange w:id="5050" w:author="Donovan Goode [2]" w:date="2018-11-09T10:05:00Z">
                <w:pPr>
                  <w:shd w:val="clear" w:color="auto" w:fill="1E1E1E"/>
                  <w:spacing w:line="285" w:lineRule="atLeast"/>
                </w:pPr>
              </w:pPrChange>
            </w:pPr>
            <w:del w:id="505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065340E3" w14:textId="77777777" w:rsidR="00ED1509" w:rsidRPr="007520B6" w:rsidDel="008B6AF4" w:rsidRDefault="00ED1509">
            <w:pPr>
              <w:pStyle w:val="Heading1Numbered"/>
              <w:rPr>
                <w:del w:id="5052" w:author="Donovan Goode [2]" w:date="2018-11-09T10:04:00Z"/>
                <w:rFonts w:ascii="Consolas" w:eastAsia="Times New Roman" w:hAnsi="Consolas" w:cs="Times New Roman"/>
                <w:color w:val="D4D4D4"/>
                <w:sz w:val="21"/>
                <w:szCs w:val="21"/>
              </w:rPr>
              <w:pPrChange w:id="5053" w:author="Donovan Goode [2]" w:date="2018-11-09T10:05:00Z">
                <w:pPr>
                  <w:shd w:val="clear" w:color="auto" w:fill="1E1E1E"/>
                  <w:spacing w:line="285" w:lineRule="atLeast"/>
                </w:pPr>
              </w:pPrChange>
            </w:pPr>
            <w:del w:id="505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1.0em</w:delText>
              </w:r>
              <w:r w:rsidRPr="007520B6" w:rsidDel="008B6AF4">
                <w:rPr>
                  <w:rFonts w:ascii="Consolas" w:eastAsia="Times New Roman" w:hAnsi="Consolas" w:cs="Times New Roman"/>
                  <w:color w:val="D4D4D4"/>
                  <w:sz w:val="21"/>
                  <w:szCs w:val="21"/>
                </w:rPr>
                <w:delText>;</w:delText>
              </w:r>
            </w:del>
          </w:p>
          <w:p w14:paraId="42ECF7CA" w14:textId="77777777" w:rsidR="00ED1509" w:rsidRPr="007520B6" w:rsidDel="008B6AF4" w:rsidRDefault="00ED1509">
            <w:pPr>
              <w:pStyle w:val="Heading1Numbered"/>
              <w:rPr>
                <w:del w:id="5055" w:author="Donovan Goode [2]" w:date="2018-11-09T10:04:00Z"/>
                <w:rFonts w:ascii="Consolas" w:eastAsia="Times New Roman" w:hAnsi="Consolas" w:cs="Times New Roman"/>
                <w:color w:val="D4D4D4"/>
                <w:sz w:val="21"/>
                <w:szCs w:val="21"/>
              </w:rPr>
              <w:pPrChange w:id="5056" w:author="Donovan Goode [2]" w:date="2018-11-09T10:05:00Z">
                <w:pPr>
                  <w:shd w:val="clear" w:color="auto" w:fill="1E1E1E"/>
                  <w:spacing w:line="285" w:lineRule="atLeast"/>
                </w:pPr>
              </w:pPrChange>
            </w:pPr>
            <w:del w:id="505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#000000</w:delText>
              </w:r>
              <w:r w:rsidRPr="007520B6" w:rsidDel="008B6AF4">
                <w:rPr>
                  <w:rFonts w:ascii="Consolas" w:eastAsia="Times New Roman" w:hAnsi="Consolas" w:cs="Times New Roman"/>
                  <w:color w:val="D4D4D4"/>
                  <w:sz w:val="21"/>
                  <w:szCs w:val="21"/>
                </w:rPr>
                <w:delText>;</w:delText>
              </w:r>
            </w:del>
          </w:p>
          <w:p w14:paraId="17EAEA7C" w14:textId="77777777" w:rsidR="00ED1509" w:rsidRPr="007520B6" w:rsidDel="008B6AF4" w:rsidRDefault="00ED1509">
            <w:pPr>
              <w:pStyle w:val="Heading1Numbered"/>
              <w:rPr>
                <w:del w:id="5058" w:author="Donovan Goode [2]" w:date="2018-11-09T10:04:00Z"/>
                <w:rFonts w:ascii="Consolas" w:eastAsia="Times New Roman" w:hAnsi="Consolas" w:cs="Times New Roman"/>
                <w:color w:val="D4D4D4"/>
                <w:sz w:val="21"/>
                <w:szCs w:val="21"/>
              </w:rPr>
              <w:pPrChange w:id="5059" w:author="Donovan Goode [2]" w:date="2018-11-09T10:05:00Z">
                <w:pPr>
                  <w:shd w:val="clear" w:color="auto" w:fill="1E1E1E"/>
                  <w:spacing w:line="285" w:lineRule="atLeast"/>
                </w:pPr>
              </w:pPrChange>
            </w:pPr>
            <w:del w:id="506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A325251" w14:textId="77777777" w:rsidR="00ED1509" w:rsidRPr="007520B6" w:rsidDel="008B6AF4" w:rsidRDefault="00ED1509">
            <w:pPr>
              <w:pStyle w:val="Heading1Numbered"/>
              <w:rPr>
                <w:del w:id="5061" w:author="Donovan Goode [2]" w:date="2018-11-09T10:04:00Z"/>
                <w:rFonts w:ascii="Consolas" w:eastAsia="Times New Roman" w:hAnsi="Consolas" w:cs="Times New Roman"/>
                <w:color w:val="D4D4D4"/>
                <w:sz w:val="21"/>
                <w:szCs w:val="21"/>
              </w:rPr>
              <w:pPrChange w:id="5062" w:author="Donovan Goode [2]" w:date="2018-11-09T10:05:00Z">
                <w:pPr>
                  <w:shd w:val="clear" w:color="auto" w:fill="1E1E1E"/>
                  <w:spacing w:line="285" w:lineRule="atLeast"/>
                </w:pPr>
              </w:pPrChange>
            </w:pPr>
            <w:del w:id="506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78CBAE6" w14:textId="77777777" w:rsidR="00ED1509" w:rsidRPr="007520B6" w:rsidDel="008B6AF4" w:rsidRDefault="00ED1509">
            <w:pPr>
              <w:pStyle w:val="Heading1Numbered"/>
              <w:rPr>
                <w:del w:id="5064" w:author="Donovan Goode [2]" w:date="2018-11-09T10:04:00Z"/>
                <w:rFonts w:ascii="Consolas" w:eastAsia="Times New Roman" w:hAnsi="Consolas" w:cs="Times New Roman"/>
                <w:color w:val="D4D4D4"/>
                <w:sz w:val="21"/>
                <w:szCs w:val="21"/>
              </w:rPr>
              <w:pPrChange w:id="5065" w:author="Donovan Goode [2]" w:date="2018-11-09T10:05:00Z">
                <w:pPr>
                  <w:shd w:val="clear" w:color="auto" w:fill="1E1E1E"/>
                  <w:spacing w:line="285" w:lineRule="atLeast"/>
                </w:pPr>
              </w:pPrChange>
            </w:pPr>
            <w:del w:id="506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#eaeaea</w:delText>
              </w:r>
              <w:r w:rsidRPr="007520B6" w:rsidDel="008B6AF4">
                <w:rPr>
                  <w:rFonts w:ascii="Consolas" w:eastAsia="Times New Roman" w:hAnsi="Consolas" w:cs="Times New Roman"/>
                  <w:color w:val="D4D4D4"/>
                  <w:sz w:val="21"/>
                  <w:szCs w:val="21"/>
                </w:rPr>
                <w:delText>;</w:delText>
              </w:r>
            </w:del>
          </w:p>
          <w:p w14:paraId="1CEB02B7" w14:textId="77777777" w:rsidR="00ED1509" w:rsidRPr="007520B6" w:rsidDel="008B6AF4" w:rsidRDefault="00ED1509">
            <w:pPr>
              <w:pStyle w:val="Heading1Numbered"/>
              <w:rPr>
                <w:del w:id="5067" w:author="Donovan Goode [2]" w:date="2018-11-09T10:04:00Z"/>
                <w:rFonts w:ascii="Consolas" w:eastAsia="Times New Roman" w:hAnsi="Consolas" w:cs="Times New Roman"/>
                <w:color w:val="D4D4D4"/>
                <w:sz w:val="21"/>
                <w:szCs w:val="21"/>
              </w:rPr>
              <w:pPrChange w:id="5068" w:author="Donovan Goode [2]" w:date="2018-11-09T10:05:00Z">
                <w:pPr>
                  <w:shd w:val="clear" w:color="auto" w:fill="1E1E1E"/>
                  <w:spacing w:line="285" w:lineRule="atLeast"/>
                </w:pPr>
              </w:pPrChange>
            </w:pPr>
            <w:del w:id="506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list-style-position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inside</w:delText>
              </w:r>
              <w:r w:rsidRPr="007520B6" w:rsidDel="008B6AF4">
                <w:rPr>
                  <w:rFonts w:ascii="Consolas" w:eastAsia="Times New Roman" w:hAnsi="Consolas" w:cs="Times New Roman"/>
                  <w:color w:val="D4D4D4"/>
                  <w:sz w:val="21"/>
                  <w:szCs w:val="21"/>
                </w:rPr>
                <w:delText>;</w:delText>
              </w:r>
            </w:del>
          </w:p>
          <w:p w14:paraId="7ED3F54D" w14:textId="77777777" w:rsidR="00ED1509" w:rsidRPr="007520B6" w:rsidDel="008B6AF4" w:rsidRDefault="00ED1509">
            <w:pPr>
              <w:pStyle w:val="Heading1Numbered"/>
              <w:rPr>
                <w:del w:id="5070" w:author="Donovan Goode [2]" w:date="2018-11-09T10:04:00Z"/>
                <w:rFonts w:ascii="Consolas" w:eastAsia="Times New Roman" w:hAnsi="Consolas" w:cs="Times New Roman"/>
                <w:color w:val="D4D4D4"/>
                <w:sz w:val="21"/>
                <w:szCs w:val="21"/>
              </w:rPr>
              <w:pPrChange w:id="5071" w:author="Donovan Goode [2]" w:date="2018-11-09T10:05:00Z">
                <w:pPr>
                  <w:shd w:val="clear" w:color="auto" w:fill="1E1E1E"/>
                  <w:spacing w:line="285" w:lineRule="atLeast"/>
                </w:pPr>
              </w:pPrChange>
            </w:pPr>
            <w:del w:id="5072" w:author="Donovan Goode [2]" w:date="2018-11-09T10:04:00Z">
              <w:r w:rsidRPr="007520B6" w:rsidDel="008B6AF4">
                <w:rPr>
                  <w:rFonts w:ascii="Consolas" w:eastAsia="Times New Roman" w:hAnsi="Consolas" w:cs="Times New Roman"/>
                  <w:color w:val="D4D4D4"/>
                  <w:sz w:val="21"/>
                  <w:szCs w:val="21"/>
                </w:rPr>
                <w:delText>}</w:delText>
              </w:r>
            </w:del>
          </w:p>
          <w:p w14:paraId="24768E79" w14:textId="77777777" w:rsidR="00ED1509" w:rsidRPr="007520B6" w:rsidDel="008B6AF4" w:rsidRDefault="00ED1509">
            <w:pPr>
              <w:pStyle w:val="Heading1Numbered"/>
              <w:rPr>
                <w:del w:id="5073" w:author="Donovan Goode [2]" w:date="2018-11-09T10:04:00Z"/>
                <w:rFonts w:ascii="Consolas" w:eastAsia="Times New Roman" w:hAnsi="Consolas" w:cs="Times New Roman"/>
                <w:color w:val="D4D4D4"/>
                <w:sz w:val="21"/>
                <w:szCs w:val="21"/>
              </w:rPr>
              <w:pPrChange w:id="5074" w:author="Donovan Goode [2]" w:date="2018-11-09T10:05:00Z">
                <w:pPr>
                  <w:shd w:val="clear" w:color="auto" w:fill="1E1E1E"/>
                  <w:spacing w:line="285" w:lineRule="atLeast"/>
                </w:pPr>
              </w:pPrChange>
            </w:pPr>
          </w:p>
          <w:p w14:paraId="73448967" w14:textId="77777777" w:rsidR="00ED1509" w:rsidRPr="007520B6" w:rsidDel="008B6AF4" w:rsidRDefault="00ED1509">
            <w:pPr>
              <w:pStyle w:val="Heading1Numbered"/>
              <w:rPr>
                <w:del w:id="5075" w:author="Donovan Goode [2]" w:date="2018-11-09T10:04:00Z"/>
                <w:rFonts w:ascii="Consolas" w:eastAsia="Times New Roman" w:hAnsi="Consolas" w:cs="Times New Roman"/>
                <w:color w:val="D4D4D4"/>
                <w:sz w:val="21"/>
                <w:szCs w:val="21"/>
              </w:rPr>
              <w:pPrChange w:id="5076" w:author="Donovan Goode [2]" w:date="2018-11-09T10:05:00Z">
                <w:pPr>
                  <w:shd w:val="clear" w:color="auto" w:fill="1E1E1E"/>
                  <w:spacing w:line="285" w:lineRule="atLeast"/>
                </w:pPr>
              </w:pPrChange>
            </w:pPr>
            <w:del w:id="5077" w:author="Donovan Goode [2]" w:date="2018-11-09T10:04:00Z">
              <w:r w:rsidRPr="007520B6" w:rsidDel="008B6AF4">
                <w:rPr>
                  <w:rFonts w:ascii="Consolas" w:eastAsia="Times New Roman" w:hAnsi="Consolas" w:cs="Times New Roman"/>
                  <w:color w:val="D7BA7D"/>
                  <w:sz w:val="21"/>
                  <w:szCs w:val="21"/>
                </w:rPr>
                <w:delText>#TopFAQsList ol.FAQsList li</w:delText>
              </w:r>
              <w:r w:rsidRPr="007520B6" w:rsidDel="008B6AF4">
                <w:rPr>
                  <w:rFonts w:ascii="Consolas" w:eastAsia="Times New Roman" w:hAnsi="Consolas" w:cs="Times New Roman"/>
                  <w:color w:val="D4D4D4"/>
                  <w:sz w:val="21"/>
                  <w:szCs w:val="21"/>
                </w:rPr>
                <w:delText xml:space="preserve"> {</w:delText>
              </w:r>
            </w:del>
          </w:p>
          <w:p w14:paraId="27581F44" w14:textId="77777777" w:rsidR="00ED1509" w:rsidRPr="007520B6" w:rsidDel="008B6AF4" w:rsidRDefault="00ED1509">
            <w:pPr>
              <w:pStyle w:val="Heading1Numbered"/>
              <w:rPr>
                <w:del w:id="5078" w:author="Donovan Goode [2]" w:date="2018-11-09T10:04:00Z"/>
                <w:rFonts w:ascii="Consolas" w:eastAsia="Times New Roman" w:hAnsi="Consolas" w:cs="Times New Roman"/>
                <w:color w:val="D4D4D4"/>
                <w:sz w:val="21"/>
                <w:szCs w:val="21"/>
              </w:rPr>
              <w:pPrChange w:id="5079" w:author="Donovan Goode [2]" w:date="2018-11-09T10:05:00Z">
                <w:pPr>
                  <w:shd w:val="clear" w:color="auto" w:fill="1E1E1E"/>
                  <w:spacing w:line="285" w:lineRule="atLeast"/>
                </w:pPr>
              </w:pPrChange>
            </w:pPr>
            <w:del w:id="508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#eaeaea</w:delText>
              </w:r>
              <w:r w:rsidRPr="007520B6" w:rsidDel="008B6AF4">
                <w:rPr>
                  <w:rFonts w:ascii="Consolas" w:eastAsia="Times New Roman" w:hAnsi="Consolas" w:cs="Times New Roman"/>
                  <w:color w:val="D4D4D4"/>
                  <w:sz w:val="21"/>
                  <w:szCs w:val="21"/>
                </w:rPr>
                <w:delText>;</w:delText>
              </w:r>
            </w:del>
          </w:p>
          <w:p w14:paraId="7AB44E70" w14:textId="77777777" w:rsidR="00ED1509" w:rsidRPr="007520B6" w:rsidDel="008B6AF4" w:rsidRDefault="00ED1509">
            <w:pPr>
              <w:pStyle w:val="Heading1Numbered"/>
              <w:rPr>
                <w:del w:id="5081" w:author="Donovan Goode [2]" w:date="2018-11-09T10:04:00Z"/>
                <w:rFonts w:ascii="Consolas" w:eastAsia="Times New Roman" w:hAnsi="Consolas" w:cs="Times New Roman"/>
                <w:color w:val="D4D4D4"/>
                <w:sz w:val="21"/>
                <w:szCs w:val="21"/>
              </w:rPr>
              <w:pPrChange w:id="5082" w:author="Donovan Goode [2]" w:date="2018-11-09T10:05:00Z">
                <w:pPr>
                  <w:shd w:val="clear" w:color="auto" w:fill="1E1E1E"/>
                  <w:spacing w:line="285" w:lineRule="atLeast"/>
                </w:pPr>
              </w:pPrChange>
            </w:pPr>
            <w:del w:id="508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2321D9D" w14:textId="77777777" w:rsidR="00ED1509" w:rsidRPr="007520B6" w:rsidDel="008B6AF4" w:rsidRDefault="00ED1509">
            <w:pPr>
              <w:pStyle w:val="Heading1Numbered"/>
              <w:rPr>
                <w:del w:id="5084" w:author="Donovan Goode [2]" w:date="2018-11-09T10:04:00Z"/>
                <w:rFonts w:ascii="Consolas" w:eastAsia="Times New Roman" w:hAnsi="Consolas" w:cs="Times New Roman"/>
                <w:color w:val="D4D4D4"/>
                <w:sz w:val="21"/>
                <w:szCs w:val="21"/>
              </w:rPr>
              <w:pPrChange w:id="5085" w:author="Donovan Goode [2]" w:date="2018-11-09T10:05:00Z">
                <w:pPr>
                  <w:shd w:val="clear" w:color="auto" w:fill="1E1E1E"/>
                  <w:spacing w:line="285" w:lineRule="atLeast"/>
                </w:pPr>
              </w:pPrChange>
            </w:pPr>
            <w:del w:id="50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7A704DA" w14:textId="77777777" w:rsidR="00ED1509" w:rsidRPr="007520B6" w:rsidDel="008B6AF4" w:rsidRDefault="00ED1509">
            <w:pPr>
              <w:pStyle w:val="Heading1Numbered"/>
              <w:rPr>
                <w:del w:id="5087" w:author="Donovan Goode [2]" w:date="2018-11-09T10:04:00Z"/>
                <w:rFonts w:ascii="Consolas" w:eastAsia="Times New Roman" w:hAnsi="Consolas" w:cs="Times New Roman"/>
                <w:color w:val="D4D4D4"/>
                <w:sz w:val="21"/>
                <w:szCs w:val="21"/>
              </w:rPr>
              <w:pPrChange w:id="5088" w:author="Donovan Goode [2]" w:date="2018-11-09T10:05:00Z">
                <w:pPr>
                  <w:shd w:val="clear" w:color="auto" w:fill="1E1E1E"/>
                  <w:spacing w:line="285" w:lineRule="atLeast"/>
                </w:pPr>
              </w:pPrChange>
            </w:pPr>
            <w:del w:id="508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2D71D991" w14:textId="77777777" w:rsidR="00ED1509" w:rsidRPr="007520B6" w:rsidDel="008B6AF4" w:rsidRDefault="00ED1509">
            <w:pPr>
              <w:pStyle w:val="Heading1Numbered"/>
              <w:rPr>
                <w:del w:id="5090" w:author="Donovan Goode [2]" w:date="2018-11-09T10:04:00Z"/>
                <w:rFonts w:ascii="Consolas" w:eastAsia="Times New Roman" w:hAnsi="Consolas" w:cs="Times New Roman"/>
                <w:color w:val="D4D4D4"/>
                <w:sz w:val="21"/>
                <w:szCs w:val="21"/>
              </w:rPr>
              <w:pPrChange w:id="5091" w:author="Donovan Goode [2]" w:date="2018-11-09T10:05:00Z">
                <w:pPr>
                  <w:shd w:val="clear" w:color="auto" w:fill="1E1E1E"/>
                  <w:spacing w:line="285" w:lineRule="atLeast"/>
                </w:pPr>
              </w:pPrChange>
            </w:pPr>
            <w:del w:id="5092" w:author="Donovan Goode [2]" w:date="2018-11-09T10:04:00Z">
              <w:r w:rsidRPr="007520B6" w:rsidDel="008B6AF4">
                <w:rPr>
                  <w:rFonts w:ascii="Consolas" w:eastAsia="Times New Roman" w:hAnsi="Consolas" w:cs="Times New Roman"/>
                  <w:color w:val="D4D4D4"/>
                  <w:sz w:val="21"/>
                  <w:szCs w:val="21"/>
                </w:rPr>
                <w:delText>}</w:delText>
              </w:r>
            </w:del>
          </w:p>
          <w:p w14:paraId="03B45643" w14:textId="77777777" w:rsidR="00ED1509" w:rsidRPr="007520B6" w:rsidDel="008B6AF4" w:rsidRDefault="00ED1509">
            <w:pPr>
              <w:pStyle w:val="Heading1Numbered"/>
              <w:rPr>
                <w:del w:id="5093" w:author="Donovan Goode [2]" w:date="2018-11-09T10:04:00Z"/>
                <w:rFonts w:ascii="Consolas" w:eastAsia="Times New Roman" w:hAnsi="Consolas" w:cs="Times New Roman"/>
                <w:color w:val="D4D4D4"/>
                <w:sz w:val="21"/>
                <w:szCs w:val="21"/>
              </w:rPr>
              <w:pPrChange w:id="5094" w:author="Donovan Goode [2]" w:date="2018-11-09T10:05:00Z">
                <w:pPr>
                  <w:shd w:val="clear" w:color="auto" w:fill="1E1E1E"/>
                  <w:spacing w:line="285" w:lineRule="atLeast"/>
                </w:pPr>
              </w:pPrChange>
            </w:pPr>
          </w:p>
          <w:p w14:paraId="385DFFDD" w14:textId="77777777" w:rsidR="00ED1509" w:rsidRPr="007520B6" w:rsidDel="008B6AF4" w:rsidRDefault="00ED1509">
            <w:pPr>
              <w:pStyle w:val="Heading1Numbered"/>
              <w:rPr>
                <w:del w:id="5095" w:author="Donovan Goode [2]" w:date="2018-11-09T10:04:00Z"/>
                <w:rFonts w:ascii="Consolas" w:eastAsia="Times New Roman" w:hAnsi="Consolas" w:cs="Times New Roman"/>
                <w:color w:val="D4D4D4"/>
                <w:sz w:val="21"/>
                <w:szCs w:val="21"/>
              </w:rPr>
              <w:pPrChange w:id="5096" w:author="Donovan Goode [2]" w:date="2018-11-09T10:05:00Z">
                <w:pPr>
                  <w:shd w:val="clear" w:color="auto" w:fill="1E1E1E"/>
                  <w:spacing w:line="285" w:lineRule="atLeast"/>
                </w:pPr>
              </w:pPrChange>
            </w:pPr>
            <w:del w:id="5097" w:author="Donovan Goode [2]" w:date="2018-11-09T10:04:00Z">
              <w:r w:rsidRPr="007520B6" w:rsidDel="008B6AF4">
                <w:rPr>
                  <w:rFonts w:ascii="Consolas" w:eastAsia="Times New Roman" w:hAnsi="Consolas" w:cs="Times New Roman"/>
                  <w:color w:val="D7BA7D"/>
                  <w:sz w:val="21"/>
                  <w:szCs w:val="21"/>
                </w:rPr>
                <w:delText>#TopFAQsList ol.FAQsList h4</w:delText>
              </w:r>
              <w:r w:rsidRPr="007520B6" w:rsidDel="008B6AF4">
                <w:rPr>
                  <w:rFonts w:ascii="Consolas" w:eastAsia="Times New Roman" w:hAnsi="Consolas" w:cs="Times New Roman"/>
                  <w:color w:val="D4D4D4"/>
                  <w:sz w:val="21"/>
                  <w:szCs w:val="21"/>
                </w:rPr>
                <w:delText xml:space="preserve"> {</w:delText>
              </w:r>
            </w:del>
          </w:p>
          <w:p w14:paraId="092D8B9E" w14:textId="77777777" w:rsidR="00ED1509" w:rsidRPr="007520B6" w:rsidDel="008B6AF4" w:rsidRDefault="00ED1509">
            <w:pPr>
              <w:pStyle w:val="Heading1Numbered"/>
              <w:rPr>
                <w:del w:id="5098" w:author="Donovan Goode [2]" w:date="2018-11-09T10:04:00Z"/>
                <w:rFonts w:ascii="Consolas" w:eastAsia="Times New Roman" w:hAnsi="Consolas" w:cs="Times New Roman"/>
                <w:color w:val="D4D4D4"/>
                <w:sz w:val="21"/>
                <w:szCs w:val="21"/>
              </w:rPr>
              <w:pPrChange w:id="5099" w:author="Donovan Goode [2]" w:date="2018-11-09T10:05:00Z">
                <w:pPr>
                  <w:shd w:val="clear" w:color="auto" w:fill="1E1E1E"/>
                  <w:spacing w:line="285" w:lineRule="atLeast"/>
                </w:pPr>
              </w:pPrChange>
            </w:pPr>
            <w:del w:id="510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w:delText>
              </w:r>
            </w:del>
          </w:p>
          <w:p w14:paraId="3351E712" w14:textId="77777777" w:rsidR="00ED1509" w:rsidRPr="007520B6" w:rsidDel="008B6AF4" w:rsidRDefault="00ED1509">
            <w:pPr>
              <w:pStyle w:val="Heading1Numbered"/>
              <w:rPr>
                <w:del w:id="5101" w:author="Donovan Goode [2]" w:date="2018-11-09T10:04:00Z"/>
                <w:rFonts w:ascii="Consolas" w:eastAsia="Times New Roman" w:hAnsi="Consolas" w:cs="Times New Roman"/>
                <w:color w:val="D4D4D4"/>
                <w:sz w:val="21"/>
                <w:szCs w:val="21"/>
              </w:rPr>
              <w:pPrChange w:id="5102" w:author="Donovan Goode [2]" w:date="2018-11-09T10:05:00Z">
                <w:pPr>
                  <w:shd w:val="clear" w:color="auto" w:fill="1E1E1E"/>
                  <w:spacing w:line="285" w:lineRule="atLeast"/>
                </w:pPr>
              </w:pPrChange>
            </w:pPr>
            <w:del w:id="510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681A59A1" w14:textId="77777777" w:rsidR="00ED1509" w:rsidRPr="007520B6" w:rsidDel="008B6AF4" w:rsidRDefault="00ED1509">
            <w:pPr>
              <w:pStyle w:val="Heading1Numbered"/>
              <w:rPr>
                <w:del w:id="5104" w:author="Donovan Goode [2]" w:date="2018-11-09T10:04:00Z"/>
                <w:rFonts w:ascii="Consolas" w:eastAsia="Times New Roman" w:hAnsi="Consolas" w:cs="Times New Roman"/>
                <w:color w:val="D4D4D4"/>
                <w:sz w:val="21"/>
                <w:szCs w:val="21"/>
              </w:rPr>
              <w:pPrChange w:id="5105" w:author="Donovan Goode [2]" w:date="2018-11-09T10:05:00Z">
                <w:pPr>
                  <w:shd w:val="clear" w:color="auto" w:fill="1E1E1E"/>
                  <w:spacing w:line="285" w:lineRule="atLeast"/>
                </w:pPr>
              </w:pPrChange>
            </w:pPr>
            <w:del w:id="510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55ED6940" w14:textId="77777777" w:rsidR="00ED1509" w:rsidRPr="007520B6" w:rsidDel="008B6AF4" w:rsidRDefault="00ED1509">
            <w:pPr>
              <w:pStyle w:val="Heading1Numbered"/>
              <w:rPr>
                <w:del w:id="5107" w:author="Donovan Goode [2]" w:date="2018-11-09T10:04:00Z"/>
                <w:rFonts w:ascii="Consolas" w:eastAsia="Times New Roman" w:hAnsi="Consolas" w:cs="Times New Roman"/>
                <w:color w:val="D4D4D4"/>
                <w:sz w:val="21"/>
                <w:szCs w:val="21"/>
              </w:rPr>
              <w:pPrChange w:id="5108" w:author="Donovan Goode [2]" w:date="2018-11-09T10:05:00Z">
                <w:pPr>
                  <w:shd w:val="clear" w:color="auto" w:fill="1E1E1E"/>
                  <w:spacing w:line="285" w:lineRule="atLeast"/>
                </w:pPr>
              </w:pPrChange>
            </w:pPr>
            <w:del w:id="510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#959595</w:delText>
              </w:r>
              <w:r w:rsidRPr="007520B6" w:rsidDel="008B6AF4">
                <w:rPr>
                  <w:rFonts w:ascii="Consolas" w:eastAsia="Times New Roman" w:hAnsi="Consolas" w:cs="Times New Roman"/>
                  <w:color w:val="D4D4D4"/>
                  <w:sz w:val="21"/>
                  <w:szCs w:val="21"/>
                </w:rPr>
                <w:delText>;</w:delText>
              </w:r>
            </w:del>
          </w:p>
          <w:p w14:paraId="0FEBAE72" w14:textId="77777777" w:rsidR="00ED1509" w:rsidRPr="007520B6" w:rsidDel="008B6AF4" w:rsidRDefault="00ED1509">
            <w:pPr>
              <w:pStyle w:val="Heading1Numbered"/>
              <w:rPr>
                <w:del w:id="5110" w:author="Donovan Goode [2]" w:date="2018-11-09T10:04:00Z"/>
                <w:rFonts w:ascii="Consolas" w:eastAsia="Times New Roman" w:hAnsi="Consolas" w:cs="Times New Roman"/>
                <w:color w:val="D4D4D4"/>
                <w:sz w:val="21"/>
                <w:szCs w:val="21"/>
              </w:rPr>
              <w:pPrChange w:id="5111" w:author="Donovan Goode [2]" w:date="2018-11-09T10:05:00Z">
                <w:pPr>
                  <w:shd w:val="clear" w:color="auto" w:fill="1E1E1E"/>
                  <w:spacing w:line="285" w:lineRule="atLeast"/>
                </w:pPr>
              </w:pPrChange>
            </w:pPr>
            <w:del w:id="511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5F8FF7FF" w14:textId="77777777" w:rsidR="00ED1509" w:rsidRPr="007520B6" w:rsidDel="008B6AF4" w:rsidRDefault="00ED1509">
            <w:pPr>
              <w:pStyle w:val="Heading1Numbered"/>
              <w:rPr>
                <w:del w:id="5113" w:author="Donovan Goode [2]" w:date="2018-11-09T10:04:00Z"/>
                <w:rFonts w:ascii="Consolas" w:eastAsia="Times New Roman" w:hAnsi="Consolas" w:cs="Times New Roman"/>
                <w:color w:val="D4D4D4"/>
                <w:sz w:val="21"/>
                <w:szCs w:val="21"/>
              </w:rPr>
              <w:pPrChange w:id="5114" w:author="Donovan Goode [2]" w:date="2018-11-09T10:05:00Z">
                <w:pPr>
                  <w:shd w:val="clear" w:color="auto" w:fill="1E1E1E"/>
                  <w:spacing w:line="285" w:lineRule="atLeast"/>
                </w:pPr>
              </w:pPrChange>
            </w:pPr>
            <w:del w:id="5115" w:author="Donovan Goode [2]" w:date="2018-11-09T10:04:00Z">
              <w:r w:rsidRPr="007520B6" w:rsidDel="008B6AF4">
                <w:rPr>
                  <w:rFonts w:ascii="Consolas" w:eastAsia="Times New Roman" w:hAnsi="Consolas" w:cs="Times New Roman"/>
                  <w:color w:val="D4D4D4"/>
                  <w:sz w:val="21"/>
                  <w:szCs w:val="21"/>
                </w:rPr>
                <w:delText>    </w:delText>
              </w:r>
            </w:del>
          </w:p>
          <w:p w14:paraId="3129CE66" w14:textId="77777777" w:rsidR="00ED1509" w:rsidRPr="007520B6" w:rsidDel="008B6AF4" w:rsidRDefault="00ED1509">
            <w:pPr>
              <w:pStyle w:val="Heading1Numbered"/>
              <w:rPr>
                <w:del w:id="5116" w:author="Donovan Goode [2]" w:date="2018-11-09T10:04:00Z"/>
                <w:rFonts w:ascii="Consolas" w:eastAsia="Times New Roman" w:hAnsi="Consolas" w:cs="Times New Roman"/>
                <w:color w:val="D4D4D4"/>
                <w:sz w:val="21"/>
                <w:szCs w:val="21"/>
              </w:rPr>
              <w:pPrChange w:id="5117" w:author="Donovan Goode [2]" w:date="2018-11-09T10:05:00Z">
                <w:pPr>
                  <w:shd w:val="clear" w:color="auto" w:fill="1E1E1E"/>
                  <w:spacing w:line="285" w:lineRule="atLeast"/>
                </w:pPr>
              </w:pPrChange>
            </w:pPr>
            <w:del w:id="51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BDFF3F3" w14:textId="77777777" w:rsidR="00ED1509" w:rsidRPr="007520B6" w:rsidDel="008B6AF4" w:rsidRDefault="00ED1509">
            <w:pPr>
              <w:pStyle w:val="Heading1Numbered"/>
              <w:rPr>
                <w:del w:id="5119" w:author="Donovan Goode [2]" w:date="2018-11-09T10:04:00Z"/>
                <w:rFonts w:ascii="Consolas" w:eastAsia="Times New Roman" w:hAnsi="Consolas" w:cs="Times New Roman"/>
                <w:color w:val="D4D4D4"/>
                <w:sz w:val="21"/>
                <w:szCs w:val="21"/>
              </w:rPr>
              <w:pPrChange w:id="5120" w:author="Donovan Goode [2]" w:date="2018-11-09T10:05:00Z">
                <w:pPr>
                  <w:shd w:val="clear" w:color="auto" w:fill="1E1E1E"/>
                  <w:spacing w:line="285" w:lineRule="atLeast"/>
                </w:pPr>
              </w:pPrChange>
            </w:pPr>
            <w:del w:id="512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428px</w:delText>
              </w:r>
              <w:r w:rsidRPr="007520B6" w:rsidDel="008B6AF4">
                <w:rPr>
                  <w:rFonts w:ascii="Consolas" w:eastAsia="Times New Roman" w:hAnsi="Consolas" w:cs="Times New Roman"/>
                  <w:color w:val="D4D4D4"/>
                  <w:sz w:val="21"/>
                  <w:szCs w:val="21"/>
                </w:rPr>
                <w:delText>;</w:delText>
              </w:r>
            </w:del>
          </w:p>
          <w:p w14:paraId="499E8366" w14:textId="77777777" w:rsidR="00ED1509" w:rsidRPr="007520B6" w:rsidDel="008B6AF4" w:rsidRDefault="00ED1509">
            <w:pPr>
              <w:pStyle w:val="Heading1Numbered"/>
              <w:rPr>
                <w:del w:id="5122" w:author="Donovan Goode [2]" w:date="2018-11-09T10:04:00Z"/>
                <w:rFonts w:ascii="Consolas" w:eastAsia="Times New Roman" w:hAnsi="Consolas" w:cs="Times New Roman"/>
                <w:color w:val="D4D4D4"/>
                <w:sz w:val="21"/>
                <w:szCs w:val="21"/>
              </w:rPr>
              <w:pPrChange w:id="5123" w:author="Donovan Goode [2]" w:date="2018-11-09T10:05:00Z">
                <w:pPr>
                  <w:shd w:val="clear" w:color="auto" w:fill="1E1E1E"/>
                  <w:spacing w:line="285" w:lineRule="atLeast"/>
                </w:pPr>
              </w:pPrChange>
            </w:pPr>
            <w:del w:id="512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123BCE4" w14:textId="77777777" w:rsidR="00ED1509" w:rsidRPr="007520B6" w:rsidDel="008B6AF4" w:rsidRDefault="00ED1509">
            <w:pPr>
              <w:pStyle w:val="Heading1Numbered"/>
              <w:rPr>
                <w:del w:id="5125" w:author="Donovan Goode [2]" w:date="2018-11-09T10:04:00Z"/>
                <w:rFonts w:ascii="Consolas" w:eastAsia="Times New Roman" w:hAnsi="Consolas" w:cs="Times New Roman"/>
                <w:color w:val="D4D4D4"/>
                <w:sz w:val="21"/>
                <w:szCs w:val="21"/>
              </w:rPr>
              <w:pPrChange w:id="5126" w:author="Donovan Goode [2]" w:date="2018-11-09T10:05:00Z">
                <w:pPr>
                  <w:shd w:val="clear" w:color="auto" w:fill="1E1E1E"/>
                  <w:spacing w:line="285" w:lineRule="atLeast"/>
                </w:pPr>
              </w:pPrChange>
            </w:pPr>
            <w:del w:id="512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1252B1" w14:textId="77777777" w:rsidR="00ED1509" w:rsidRPr="007520B6" w:rsidDel="008B6AF4" w:rsidRDefault="00ED1509">
            <w:pPr>
              <w:pStyle w:val="Heading1Numbered"/>
              <w:rPr>
                <w:del w:id="5128" w:author="Donovan Goode [2]" w:date="2018-11-09T10:04:00Z"/>
                <w:rFonts w:ascii="Consolas" w:eastAsia="Times New Roman" w:hAnsi="Consolas" w:cs="Times New Roman"/>
                <w:color w:val="D4D4D4"/>
                <w:sz w:val="21"/>
                <w:szCs w:val="21"/>
              </w:rPr>
              <w:pPrChange w:id="5129" w:author="Donovan Goode [2]" w:date="2018-11-09T10:05:00Z">
                <w:pPr>
                  <w:shd w:val="clear" w:color="auto" w:fill="1E1E1E"/>
                  <w:spacing w:line="285" w:lineRule="atLeast"/>
                </w:pPr>
              </w:pPrChange>
            </w:pPr>
            <w:del w:id="5130" w:author="Donovan Goode [2]" w:date="2018-11-09T10:04:00Z">
              <w:r w:rsidRPr="007520B6" w:rsidDel="008B6AF4">
                <w:rPr>
                  <w:rFonts w:ascii="Consolas" w:eastAsia="Times New Roman" w:hAnsi="Consolas" w:cs="Times New Roman"/>
                  <w:color w:val="D4D4D4"/>
                  <w:sz w:val="21"/>
                  <w:szCs w:val="21"/>
                </w:rPr>
                <w:delText>}</w:delText>
              </w:r>
            </w:del>
          </w:p>
          <w:p w14:paraId="60FB1E4D" w14:textId="77777777" w:rsidR="00ED1509" w:rsidRPr="007520B6" w:rsidDel="008B6AF4" w:rsidRDefault="00ED1509">
            <w:pPr>
              <w:pStyle w:val="Heading1Numbered"/>
              <w:rPr>
                <w:del w:id="5131" w:author="Donovan Goode [2]" w:date="2018-11-09T10:04:00Z"/>
                <w:rFonts w:ascii="Consolas" w:eastAsia="Times New Roman" w:hAnsi="Consolas" w:cs="Times New Roman"/>
                <w:color w:val="D4D4D4"/>
                <w:sz w:val="21"/>
                <w:szCs w:val="21"/>
              </w:rPr>
              <w:pPrChange w:id="5132" w:author="Donovan Goode [2]" w:date="2018-11-09T10:05:00Z">
                <w:pPr>
                  <w:shd w:val="clear" w:color="auto" w:fill="1E1E1E"/>
                  <w:spacing w:line="285" w:lineRule="atLeast"/>
                </w:pPr>
              </w:pPrChange>
            </w:pPr>
          </w:p>
          <w:p w14:paraId="1CC64D30" w14:textId="77777777" w:rsidR="00ED1509" w:rsidRPr="007520B6" w:rsidDel="008B6AF4" w:rsidRDefault="00ED1509">
            <w:pPr>
              <w:pStyle w:val="Heading1Numbered"/>
              <w:rPr>
                <w:del w:id="5133" w:author="Donovan Goode [2]" w:date="2018-11-09T10:04:00Z"/>
                <w:rFonts w:ascii="Consolas" w:eastAsia="Times New Roman" w:hAnsi="Consolas" w:cs="Times New Roman"/>
                <w:color w:val="D4D4D4"/>
                <w:sz w:val="21"/>
                <w:szCs w:val="21"/>
              </w:rPr>
              <w:pPrChange w:id="5134" w:author="Donovan Goode [2]" w:date="2018-11-09T10:05:00Z">
                <w:pPr>
                  <w:shd w:val="clear" w:color="auto" w:fill="1E1E1E"/>
                  <w:spacing w:line="285" w:lineRule="atLeast"/>
                </w:pPr>
              </w:pPrChange>
            </w:pPr>
            <w:del w:id="5135" w:author="Donovan Goode [2]" w:date="2018-11-09T10:04:00Z">
              <w:r w:rsidRPr="007520B6" w:rsidDel="008B6AF4">
                <w:rPr>
                  <w:rFonts w:ascii="Consolas" w:eastAsia="Times New Roman" w:hAnsi="Consolas" w:cs="Times New Roman"/>
                  <w:color w:val="D7BA7D"/>
                  <w:sz w:val="21"/>
                  <w:szCs w:val="21"/>
                </w:rPr>
                <w:delText>#TopFAQsList ol.FAQsList h4 a</w:delText>
              </w:r>
              <w:r w:rsidRPr="007520B6" w:rsidDel="008B6AF4">
                <w:rPr>
                  <w:rFonts w:ascii="Consolas" w:eastAsia="Times New Roman" w:hAnsi="Consolas" w:cs="Times New Roman"/>
                  <w:color w:val="D4D4D4"/>
                  <w:sz w:val="21"/>
                  <w:szCs w:val="21"/>
                </w:rPr>
                <w:delText xml:space="preserve"> {</w:delText>
              </w:r>
            </w:del>
          </w:p>
          <w:p w14:paraId="7E8BDC69" w14:textId="77777777" w:rsidR="00ED1509" w:rsidRPr="007520B6" w:rsidDel="008B6AF4" w:rsidRDefault="00ED1509">
            <w:pPr>
              <w:pStyle w:val="Heading1Numbered"/>
              <w:rPr>
                <w:del w:id="5136" w:author="Donovan Goode [2]" w:date="2018-11-09T10:04:00Z"/>
                <w:rFonts w:ascii="Consolas" w:eastAsia="Times New Roman" w:hAnsi="Consolas" w:cs="Times New Roman"/>
                <w:color w:val="D4D4D4"/>
                <w:sz w:val="21"/>
                <w:szCs w:val="21"/>
              </w:rPr>
              <w:pPrChange w:id="5137" w:author="Donovan Goode [2]" w:date="2018-11-09T10:05:00Z">
                <w:pPr>
                  <w:shd w:val="clear" w:color="auto" w:fill="1E1E1E"/>
                  <w:spacing w:line="285" w:lineRule="atLeast"/>
                </w:pPr>
              </w:pPrChange>
            </w:pPr>
            <w:del w:id="513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#959595</w:delText>
              </w:r>
              <w:r w:rsidRPr="007520B6" w:rsidDel="008B6AF4">
                <w:rPr>
                  <w:rFonts w:ascii="Consolas" w:eastAsia="Times New Roman" w:hAnsi="Consolas" w:cs="Times New Roman"/>
                  <w:color w:val="D4D4D4"/>
                  <w:sz w:val="21"/>
                  <w:szCs w:val="21"/>
                </w:rPr>
                <w:delText>;</w:delText>
              </w:r>
            </w:del>
          </w:p>
          <w:p w14:paraId="5693AE44" w14:textId="77777777" w:rsidR="00ED1509" w:rsidRPr="007520B6" w:rsidDel="008B6AF4" w:rsidRDefault="00ED1509">
            <w:pPr>
              <w:pStyle w:val="Heading1Numbered"/>
              <w:rPr>
                <w:del w:id="5139" w:author="Donovan Goode [2]" w:date="2018-11-09T10:04:00Z"/>
                <w:rFonts w:ascii="Consolas" w:eastAsia="Times New Roman" w:hAnsi="Consolas" w:cs="Times New Roman"/>
                <w:color w:val="D4D4D4"/>
                <w:sz w:val="21"/>
                <w:szCs w:val="21"/>
              </w:rPr>
              <w:pPrChange w:id="5140" w:author="Donovan Goode [2]" w:date="2018-11-09T10:05:00Z">
                <w:pPr>
                  <w:shd w:val="clear" w:color="auto" w:fill="1E1E1E"/>
                  <w:spacing w:line="285" w:lineRule="atLeast"/>
                </w:pPr>
              </w:pPrChange>
            </w:pPr>
            <w:del w:id="5141" w:author="Donovan Goode [2]" w:date="2018-11-09T10:04:00Z">
              <w:r w:rsidRPr="007520B6" w:rsidDel="008B6AF4">
                <w:rPr>
                  <w:rFonts w:ascii="Consolas" w:eastAsia="Times New Roman" w:hAnsi="Consolas" w:cs="Times New Roman"/>
                  <w:color w:val="D4D4D4"/>
                  <w:sz w:val="21"/>
                  <w:szCs w:val="21"/>
                </w:rPr>
                <w:delText>}</w:delText>
              </w:r>
            </w:del>
          </w:p>
          <w:p w14:paraId="7A9145EF" w14:textId="77777777" w:rsidR="00ED1509" w:rsidRPr="007520B6" w:rsidDel="008B6AF4" w:rsidRDefault="00ED1509">
            <w:pPr>
              <w:pStyle w:val="Heading1Numbered"/>
              <w:rPr>
                <w:del w:id="5142" w:author="Donovan Goode [2]" w:date="2018-11-09T10:04:00Z"/>
                <w:rFonts w:ascii="Consolas" w:eastAsia="Times New Roman" w:hAnsi="Consolas" w:cs="Times New Roman"/>
                <w:color w:val="D4D4D4"/>
                <w:sz w:val="21"/>
                <w:szCs w:val="21"/>
              </w:rPr>
              <w:pPrChange w:id="5143" w:author="Donovan Goode [2]" w:date="2018-11-09T10:05:00Z">
                <w:pPr>
                  <w:shd w:val="clear" w:color="auto" w:fill="1E1E1E"/>
                  <w:spacing w:line="285" w:lineRule="atLeast"/>
                </w:pPr>
              </w:pPrChange>
            </w:pPr>
          </w:p>
          <w:p w14:paraId="3234DCDC" w14:textId="77777777" w:rsidR="00ED1509" w:rsidRPr="007520B6" w:rsidDel="008B6AF4" w:rsidRDefault="00ED1509">
            <w:pPr>
              <w:pStyle w:val="Heading1Numbered"/>
              <w:rPr>
                <w:del w:id="5144" w:author="Donovan Goode [2]" w:date="2018-11-09T10:04:00Z"/>
                <w:rFonts w:ascii="Consolas" w:eastAsia="Times New Roman" w:hAnsi="Consolas" w:cs="Times New Roman"/>
                <w:color w:val="D4D4D4"/>
                <w:sz w:val="21"/>
                <w:szCs w:val="21"/>
              </w:rPr>
              <w:pPrChange w:id="5145" w:author="Donovan Goode [2]" w:date="2018-11-09T10:05:00Z">
                <w:pPr>
                  <w:shd w:val="clear" w:color="auto" w:fill="1E1E1E"/>
                  <w:spacing w:line="285" w:lineRule="atLeast"/>
                </w:pPr>
              </w:pPrChange>
            </w:pPr>
            <w:del w:id="5146" w:author="Donovan Goode [2]" w:date="2018-11-09T10:04:00Z">
              <w:r w:rsidRPr="007520B6" w:rsidDel="008B6AF4">
                <w:rPr>
                  <w:rFonts w:ascii="Consolas" w:eastAsia="Times New Roman" w:hAnsi="Consolas" w:cs="Times New Roman"/>
                  <w:color w:val="D7BA7D"/>
                  <w:sz w:val="21"/>
                  <w:szCs w:val="21"/>
                </w:rPr>
                <w:delText>#TopFAQsList ol.FAQsList p</w:delText>
              </w:r>
              <w:r w:rsidRPr="007520B6" w:rsidDel="008B6AF4">
                <w:rPr>
                  <w:rFonts w:ascii="Consolas" w:eastAsia="Times New Roman" w:hAnsi="Consolas" w:cs="Times New Roman"/>
                  <w:color w:val="D4D4D4"/>
                  <w:sz w:val="21"/>
                  <w:szCs w:val="21"/>
                </w:rPr>
                <w:delText xml:space="preserve"> {</w:delText>
              </w:r>
            </w:del>
          </w:p>
          <w:p w14:paraId="3109A14A" w14:textId="77777777" w:rsidR="00ED1509" w:rsidRPr="007520B6" w:rsidDel="008B6AF4" w:rsidRDefault="00ED1509">
            <w:pPr>
              <w:pStyle w:val="Heading1Numbered"/>
              <w:rPr>
                <w:del w:id="5147" w:author="Donovan Goode [2]" w:date="2018-11-09T10:04:00Z"/>
                <w:rFonts w:ascii="Consolas" w:eastAsia="Times New Roman" w:hAnsi="Consolas" w:cs="Times New Roman"/>
                <w:color w:val="D4D4D4"/>
                <w:sz w:val="21"/>
                <w:szCs w:val="21"/>
              </w:rPr>
              <w:pPrChange w:id="5148" w:author="Donovan Goode [2]" w:date="2018-11-09T10:05:00Z">
                <w:pPr>
                  <w:shd w:val="clear" w:color="auto" w:fill="1E1E1E"/>
                  <w:spacing w:line="285" w:lineRule="atLeast"/>
                </w:pPr>
              </w:pPrChange>
            </w:pPr>
            <w:del w:id="514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.7em</w:delText>
              </w:r>
              <w:r w:rsidRPr="007520B6" w:rsidDel="008B6AF4">
                <w:rPr>
                  <w:rFonts w:ascii="Consolas" w:eastAsia="Times New Roman" w:hAnsi="Consolas" w:cs="Times New Roman"/>
                  <w:color w:val="D4D4D4"/>
                  <w:sz w:val="21"/>
                  <w:szCs w:val="21"/>
                </w:rPr>
                <w:delText>;</w:delText>
              </w:r>
            </w:del>
          </w:p>
          <w:p w14:paraId="597D64A7" w14:textId="77777777" w:rsidR="00ED1509" w:rsidRPr="007520B6" w:rsidDel="008B6AF4" w:rsidRDefault="00ED1509">
            <w:pPr>
              <w:pStyle w:val="Heading1Numbered"/>
              <w:rPr>
                <w:del w:id="5150" w:author="Donovan Goode [2]" w:date="2018-11-09T10:04:00Z"/>
                <w:rFonts w:ascii="Consolas" w:eastAsia="Times New Roman" w:hAnsi="Consolas" w:cs="Times New Roman"/>
                <w:color w:val="D4D4D4"/>
                <w:sz w:val="21"/>
                <w:szCs w:val="21"/>
              </w:rPr>
              <w:pPrChange w:id="5151" w:author="Donovan Goode [2]" w:date="2018-11-09T10:05:00Z">
                <w:pPr>
                  <w:shd w:val="clear" w:color="auto" w:fill="1E1E1E"/>
                  <w:spacing w:line="285" w:lineRule="atLeast"/>
                </w:pPr>
              </w:pPrChange>
            </w:pPr>
            <w:del w:id="515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3A8B5387" w14:textId="77777777" w:rsidR="00ED1509" w:rsidRPr="007520B6" w:rsidDel="008B6AF4" w:rsidRDefault="00ED1509">
            <w:pPr>
              <w:pStyle w:val="Heading1Numbered"/>
              <w:rPr>
                <w:del w:id="5153" w:author="Donovan Goode [2]" w:date="2018-11-09T10:04:00Z"/>
                <w:rFonts w:ascii="Consolas" w:eastAsia="Times New Roman" w:hAnsi="Consolas" w:cs="Times New Roman"/>
                <w:color w:val="D4D4D4"/>
                <w:sz w:val="21"/>
                <w:szCs w:val="21"/>
              </w:rPr>
              <w:pPrChange w:id="5154" w:author="Donovan Goode [2]" w:date="2018-11-09T10:05:00Z">
                <w:pPr>
                  <w:shd w:val="clear" w:color="auto" w:fill="1E1E1E"/>
                  <w:spacing w:line="285" w:lineRule="atLeast"/>
                </w:pPr>
              </w:pPrChange>
            </w:pPr>
            <w:del w:id="515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0E103B5C" w14:textId="77777777" w:rsidR="00ED1509" w:rsidRPr="007520B6" w:rsidDel="008B6AF4" w:rsidRDefault="00ED1509">
            <w:pPr>
              <w:pStyle w:val="Heading1Numbered"/>
              <w:rPr>
                <w:del w:id="5156" w:author="Donovan Goode [2]" w:date="2018-11-09T10:04:00Z"/>
                <w:rFonts w:ascii="Consolas" w:eastAsia="Times New Roman" w:hAnsi="Consolas" w:cs="Times New Roman"/>
                <w:color w:val="D4D4D4"/>
                <w:sz w:val="21"/>
                <w:szCs w:val="21"/>
              </w:rPr>
              <w:pPrChange w:id="5157" w:author="Donovan Goode [2]" w:date="2018-11-09T10:05:00Z">
                <w:pPr>
                  <w:shd w:val="clear" w:color="auto" w:fill="1E1E1E"/>
                  <w:spacing w:line="285" w:lineRule="atLeast"/>
                </w:pPr>
              </w:pPrChange>
            </w:pPr>
            <w:del w:id="515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Helvetica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sans-serif</w:delText>
              </w:r>
              <w:r w:rsidRPr="007520B6" w:rsidDel="008B6AF4">
                <w:rPr>
                  <w:rFonts w:ascii="Consolas" w:eastAsia="Times New Roman" w:hAnsi="Consolas" w:cs="Times New Roman"/>
                  <w:color w:val="D4D4D4"/>
                  <w:sz w:val="21"/>
                  <w:szCs w:val="21"/>
                </w:rPr>
                <w:delText>;</w:delText>
              </w:r>
            </w:del>
          </w:p>
          <w:p w14:paraId="1FC1FFAE" w14:textId="77777777" w:rsidR="00ED1509" w:rsidRPr="007520B6" w:rsidDel="008B6AF4" w:rsidRDefault="00ED1509">
            <w:pPr>
              <w:pStyle w:val="Heading1Numbered"/>
              <w:rPr>
                <w:del w:id="5159" w:author="Donovan Goode [2]" w:date="2018-11-09T10:04:00Z"/>
                <w:rFonts w:ascii="Consolas" w:eastAsia="Times New Roman" w:hAnsi="Consolas" w:cs="Times New Roman"/>
                <w:color w:val="D4D4D4"/>
                <w:sz w:val="21"/>
                <w:szCs w:val="21"/>
              </w:rPr>
              <w:pPrChange w:id="5160" w:author="Donovan Goode [2]" w:date="2018-11-09T10:05:00Z">
                <w:pPr>
                  <w:shd w:val="clear" w:color="auto" w:fill="1E1E1E"/>
                  <w:spacing w:line="285" w:lineRule="atLeast"/>
                </w:pPr>
              </w:pPrChange>
            </w:pPr>
            <w:del w:id="516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#363636</w:delText>
              </w:r>
              <w:r w:rsidRPr="007520B6" w:rsidDel="008B6AF4">
                <w:rPr>
                  <w:rFonts w:ascii="Consolas" w:eastAsia="Times New Roman" w:hAnsi="Consolas" w:cs="Times New Roman"/>
                  <w:color w:val="D4D4D4"/>
                  <w:sz w:val="21"/>
                  <w:szCs w:val="21"/>
                </w:rPr>
                <w:delText>;</w:delText>
              </w:r>
            </w:del>
          </w:p>
          <w:p w14:paraId="707A8615" w14:textId="77777777" w:rsidR="00ED1509" w:rsidRPr="007520B6" w:rsidDel="008B6AF4" w:rsidRDefault="00ED1509">
            <w:pPr>
              <w:pStyle w:val="Heading1Numbered"/>
              <w:rPr>
                <w:del w:id="5162" w:author="Donovan Goode [2]" w:date="2018-11-09T10:04:00Z"/>
                <w:rFonts w:ascii="Consolas" w:eastAsia="Times New Roman" w:hAnsi="Consolas" w:cs="Times New Roman"/>
                <w:color w:val="D4D4D4"/>
                <w:sz w:val="21"/>
                <w:szCs w:val="21"/>
              </w:rPr>
              <w:pPrChange w:id="5163" w:author="Donovan Goode [2]" w:date="2018-11-09T10:05:00Z">
                <w:pPr>
                  <w:shd w:val="clear" w:color="auto" w:fill="1E1E1E"/>
                  <w:spacing w:line="285" w:lineRule="atLeast"/>
                </w:pPr>
              </w:pPrChange>
            </w:pPr>
            <w:del w:id="516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776C599" w14:textId="77777777" w:rsidR="00ED1509" w:rsidRPr="007520B6" w:rsidDel="008B6AF4" w:rsidRDefault="00ED1509">
            <w:pPr>
              <w:pStyle w:val="Heading1Numbered"/>
              <w:rPr>
                <w:del w:id="5165" w:author="Donovan Goode [2]" w:date="2018-11-09T10:04:00Z"/>
                <w:rFonts w:ascii="Consolas" w:eastAsia="Times New Roman" w:hAnsi="Consolas" w:cs="Times New Roman"/>
                <w:color w:val="D4D4D4"/>
                <w:sz w:val="21"/>
                <w:szCs w:val="21"/>
              </w:rPr>
              <w:pPrChange w:id="5166" w:author="Donovan Goode [2]" w:date="2018-11-09T10:05:00Z">
                <w:pPr>
                  <w:shd w:val="clear" w:color="auto" w:fill="1E1E1E"/>
                  <w:spacing w:line="285" w:lineRule="atLeast"/>
                </w:pPr>
              </w:pPrChange>
            </w:pPr>
            <w:del w:id="516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2873CB3" w14:textId="77777777" w:rsidR="00ED1509" w:rsidRPr="007520B6" w:rsidDel="008B6AF4" w:rsidRDefault="00ED1509">
            <w:pPr>
              <w:pStyle w:val="Heading1Numbered"/>
              <w:rPr>
                <w:del w:id="5168" w:author="Donovan Goode [2]" w:date="2018-11-09T10:04:00Z"/>
                <w:rFonts w:ascii="Consolas" w:eastAsia="Times New Roman" w:hAnsi="Consolas" w:cs="Times New Roman"/>
                <w:color w:val="D4D4D4"/>
                <w:sz w:val="21"/>
                <w:szCs w:val="21"/>
              </w:rPr>
              <w:pPrChange w:id="5169" w:author="Donovan Goode [2]" w:date="2018-11-09T10:05:00Z">
                <w:pPr>
                  <w:shd w:val="clear" w:color="auto" w:fill="1E1E1E"/>
                  <w:spacing w:line="285" w:lineRule="atLeast"/>
                </w:pPr>
              </w:pPrChange>
            </w:pPr>
            <w:del w:id="5170" w:author="Donovan Goode [2]" w:date="2018-11-09T10:04:00Z">
              <w:r w:rsidRPr="007520B6" w:rsidDel="008B6AF4">
                <w:rPr>
                  <w:rFonts w:ascii="Consolas" w:eastAsia="Times New Roman" w:hAnsi="Consolas" w:cs="Times New Roman"/>
                  <w:color w:val="D4D4D4"/>
                  <w:sz w:val="21"/>
                  <w:szCs w:val="21"/>
                </w:rPr>
                <w:delText>    </w:delText>
              </w:r>
            </w:del>
          </w:p>
          <w:p w14:paraId="693068C1" w14:textId="77777777" w:rsidR="00ED1509" w:rsidRPr="007520B6" w:rsidDel="008B6AF4" w:rsidRDefault="00ED1509">
            <w:pPr>
              <w:pStyle w:val="Heading1Numbered"/>
              <w:rPr>
                <w:del w:id="5171" w:author="Donovan Goode [2]" w:date="2018-11-09T10:04:00Z"/>
                <w:rFonts w:ascii="Consolas" w:eastAsia="Times New Roman" w:hAnsi="Consolas" w:cs="Times New Roman"/>
                <w:color w:val="D4D4D4"/>
                <w:sz w:val="21"/>
                <w:szCs w:val="21"/>
              </w:rPr>
              <w:pPrChange w:id="5172" w:author="Donovan Goode [2]" w:date="2018-11-09T10:05:00Z">
                <w:pPr>
                  <w:shd w:val="clear" w:color="auto" w:fill="1E1E1E"/>
                  <w:spacing w:line="285" w:lineRule="atLeast"/>
                </w:pPr>
              </w:pPrChange>
            </w:pPr>
            <w:del w:id="517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012FAA21" w14:textId="77777777" w:rsidR="00ED1509" w:rsidRPr="007520B6" w:rsidDel="008B6AF4" w:rsidRDefault="00ED1509">
            <w:pPr>
              <w:pStyle w:val="Heading1Numbered"/>
              <w:rPr>
                <w:del w:id="5174" w:author="Donovan Goode [2]" w:date="2018-11-09T10:04:00Z"/>
                <w:rFonts w:ascii="Consolas" w:eastAsia="Times New Roman" w:hAnsi="Consolas" w:cs="Times New Roman"/>
                <w:color w:val="D4D4D4"/>
                <w:sz w:val="21"/>
                <w:szCs w:val="21"/>
              </w:rPr>
              <w:pPrChange w:id="5175" w:author="Donovan Goode [2]" w:date="2018-11-09T10:05:00Z">
                <w:pPr>
                  <w:shd w:val="clear" w:color="auto" w:fill="1E1E1E"/>
                  <w:spacing w:line="285" w:lineRule="atLeast"/>
                </w:pPr>
              </w:pPrChange>
            </w:pPr>
            <w:del w:id="517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428px</w:delText>
              </w:r>
              <w:r w:rsidRPr="007520B6" w:rsidDel="008B6AF4">
                <w:rPr>
                  <w:rFonts w:ascii="Consolas" w:eastAsia="Times New Roman" w:hAnsi="Consolas" w:cs="Times New Roman"/>
                  <w:color w:val="D4D4D4"/>
                  <w:sz w:val="21"/>
                  <w:szCs w:val="21"/>
                </w:rPr>
                <w:delText>;</w:delText>
              </w:r>
            </w:del>
          </w:p>
          <w:p w14:paraId="1C9E6AB0" w14:textId="77777777" w:rsidR="00ED1509" w:rsidRPr="007520B6" w:rsidDel="008B6AF4" w:rsidRDefault="00ED1509">
            <w:pPr>
              <w:pStyle w:val="Heading1Numbered"/>
              <w:rPr>
                <w:del w:id="5177" w:author="Donovan Goode [2]" w:date="2018-11-09T10:04:00Z"/>
                <w:rFonts w:ascii="Consolas" w:eastAsia="Times New Roman" w:hAnsi="Consolas" w:cs="Times New Roman"/>
                <w:color w:val="D4D4D4"/>
                <w:sz w:val="21"/>
                <w:szCs w:val="21"/>
              </w:rPr>
              <w:pPrChange w:id="5178" w:author="Donovan Goode [2]" w:date="2018-11-09T10:05:00Z">
                <w:pPr>
                  <w:shd w:val="clear" w:color="auto" w:fill="1E1E1E"/>
                  <w:spacing w:line="285" w:lineRule="atLeast"/>
                </w:pPr>
              </w:pPrChange>
            </w:pPr>
            <w:del w:id="5179" w:author="Donovan Goode [2]" w:date="2018-11-09T10:04:00Z">
              <w:r w:rsidRPr="007520B6" w:rsidDel="008B6AF4">
                <w:rPr>
                  <w:rFonts w:ascii="Consolas" w:eastAsia="Times New Roman" w:hAnsi="Consolas" w:cs="Times New Roman"/>
                  <w:color w:val="D4D4D4"/>
                  <w:sz w:val="21"/>
                  <w:szCs w:val="21"/>
                </w:rPr>
                <w:delText>}</w:delText>
              </w:r>
            </w:del>
          </w:p>
          <w:p w14:paraId="046FAC59" w14:textId="77777777" w:rsidR="00ED1509" w:rsidRPr="007520B6" w:rsidDel="008B6AF4" w:rsidRDefault="00ED1509">
            <w:pPr>
              <w:pStyle w:val="Heading1Numbered"/>
              <w:rPr>
                <w:del w:id="5180" w:author="Donovan Goode [2]" w:date="2018-11-09T10:04:00Z"/>
                <w:rFonts w:ascii="Consolas" w:eastAsia="Times New Roman" w:hAnsi="Consolas" w:cs="Times New Roman"/>
                <w:color w:val="D4D4D4"/>
                <w:sz w:val="21"/>
                <w:szCs w:val="21"/>
              </w:rPr>
              <w:pPrChange w:id="5181" w:author="Donovan Goode [2]" w:date="2018-11-09T10:05:00Z">
                <w:pPr>
                  <w:shd w:val="clear" w:color="auto" w:fill="1E1E1E"/>
                  <w:spacing w:line="285" w:lineRule="atLeast"/>
                </w:pPr>
              </w:pPrChange>
            </w:pPr>
          </w:p>
          <w:p w14:paraId="4B33791B" w14:textId="77777777" w:rsidR="00ED1509" w:rsidRPr="007520B6" w:rsidDel="008B6AF4" w:rsidRDefault="00ED1509">
            <w:pPr>
              <w:pStyle w:val="Heading1Numbered"/>
              <w:rPr>
                <w:del w:id="5182" w:author="Donovan Goode [2]" w:date="2018-11-09T10:04:00Z"/>
                <w:rFonts w:ascii="Consolas" w:eastAsia="Times New Roman" w:hAnsi="Consolas" w:cs="Times New Roman"/>
                <w:color w:val="D4D4D4"/>
                <w:sz w:val="21"/>
                <w:szCs w:val="21"/>
              </w:rPr>
              <w:pPrChange w:id="5183" w:author="Donovan Goode [2]" w:date="2018-11-09T10:05:00Z">
                <w:pPr>
                  <w:shd w:val="clear" w:color="auto" w:fill="1E1E1E"/>
                  <w:spacing w:line="285" w:lineRule="atLeast"/>
                </w:pPr>
              </w:pPrChange>
            </w:pPr>
            <w:del w:id="5184" w:author="Donovan Goode [2]" w:date="2018-11-09T10:04:00Z">
              <w:r w:rsidRPr="007520B6" w:rsidDel="008B6AF4">
                <w:rPr>
                  <w:rFonts w:ascii="Consolas" w:eastAsia="Times New Roman" w:hAnsi="Consolas" w:cs="Times New Roman"/>
                  <w:color w:val="D7BA7D"/>
                  <w:sz w:val="21"/>
                  <w:szCs w:val="21"/>
                </w:rPr>
                <w:delText>#TopFAQsList ol.FAQsList p a</w:delText>
              </w:r>
              <w:r w:rsidRPr="007520B6" w:rsidDel="008B6AF4">
                <w:rPr>
                  <w:rFonts w:ascii="Consolas" w:eastAsia="Times New Roman" w:hAnsi="Consolas" w:cs="Times New Roman"/>
                  <w:color w:val="D4D4D4"/>
                  <w:sz w:val="21"/>
                  <w:szCs w:val="21"/>
                </w:rPr>
                <w:delText xml:space="preserve"> {</w:delText>
              </w:r>
            </w:del>
          </w:p>
          <w:p w14:paraId="10B9EDCC" w14:textId="77777777" w:rsidR="00ED1509" w:rsidRPr="007520B6" w:rsidDel="008B6AF4" w:rsidRDefault="00ED1509">
            <w:pPr>
              <w:pStyle w:val="Heading1Numbered"/>
              <w:rPr>
                <w:del w:id="5185" w:author="Donovan Goode [2]" w:date="2018-11-09T10:04:00Z"/>
                <w:rFonts w:ascii="Consolas" w:eastAsia="Times New Roman" w:hAnsi="Consolas" w:cs="Times New Roman"/>
                <w:color w:val="D4D4D4"/>
                <w:sz w:val="21"/>
                <w:szCs w:val="21"/>
              </w:rPr>
              <w:pPrChange w:id="5186" w:author="Donovan Goode [2]" w:date="2018-11-09T10:05:00Z">
                <w:pPr>
                  <w:shd w:val="clear" w:color="auto" w:fill="1E1E1E"/>
                  <w:spacing w:line="285" w:lineRule="atLeast"/>
                </w:pPr>
              </w:pPrChange>
            </w:pPr>
            <w:del w:id="518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#363636</w:delText>
              </w:r>
              <w:r w:rsidRPr="007520B6" w:rsidDel="008B6AF4">
                <w:rPr>
                  <w:rFonts w:ascii="Consolas" w:eastAsia="Times New Roman" w:hAnsi="Consolas" w:cs="Times New Roman"/>
                  <w:color w:val="D4D4D4"/>
                  <w:sz w:val="21"/>
                  <w:szCs w:val="21"/>
                </w:rPr>
                <w:delText>;</w:delText>
              </w:r>
            </w:del>
          </w:p>
          <w:p w14:paraId="47E452F9" w14:textId="77777777" w:rsidR="00ED1509" w:rsidRPr="007520B6" w:rsidDel="008B6AF4" w:rsidRDefault="00ED1509">
            <w:pPr>
              <w:pStyle w:val="Heading1Numbered"/>
              <w:rPr>
                <w:del w:id="5188" w:author="Donovan Goode [2]" w:date="2018-11-09T10:04:00Z"/>
                <w:rFonts w:ascii="Consolas" w:eastAsia="Times New Roman" w:hAnsi="Consolas" w:cs="Times New Roman"/>
                <w:color w:val="D4D4D4"/>
                <w:sz w:val="21"/>
                <w:szCs w:val="21"/>
              </w:rPr>
              <w:pPrChange w:id="5189" w:author="Donovan Goode [2]" w:date="2018-11-09T10:05:00Z">
                <w:pPr>
                  <w:shd w:val="clear" w:color="auto" w:fill="1E1E1E"/>
                  <w:spacing w:line="285" w:lineRule="atLeast"/>
                </w:pPr>
              </w:pPrChange>
            </w:pPr>
            <w:del w:id="5190" w:author="Donovan Goode [2]" w:date="2018-11-09T10:04:00Z">
              <w:r w:rsidRPr="007520B6" w:rsidDel="008B6AF4">
                <w:rPr>
                  <w:rFonts w:ascii="Consolas" w:eastAsia="Times New Roman" w:hAnsi="Consolas" w:cs="Times New Roman"/>
                  <w:color w:val="D4D4D4"/>
                  <w:sz w:val="21"/>
                  <w:szCs w:val="21"/>
                </w:rPr>
                <w:delText>}</w:delText>
              </w:r>
            </w:del>
          </w:p>
          <w:p w14:paraId="1D4FE636" w14:textId="77777777" w:rsidR="00ED1509" w:rsidRPr="007520B6" w:rsidDel="008B6AF4" w:rsidRDefault="00ED1509">
            <w:pPr>
              <w:pStyle w:val="Heading1Numbered"/>
              <w:rPr>
                <w:del w:id="5191" w:author="Donovan Goode [2]" w:date="2018-11-09T10:04:00Z"/>
                <w:rFonts w:ascii="Consolas" w:eastAsia="Times New Roman" w:hAnsi="Consolas" w:cs="Times New Roman"/>
                <w:color w:val="D4D4D4"/>
                <w:sz w:val="21"/>
                <w:szCs w:val="21"/>
              </w:rPr>
              <w:pPrChange w:id="5192" w:author="Donovan Goode [2]" w:date="2018-11-09T10:05:00Z">
                <w:pPr>
                  <w:shd w:val="clear" w:color="auto" w:fill="1E1E1E"/>
                  <w:spacing w:line="285" w:lineRule="atLeast"/>
                </w:pPr>
              </w:pPrChange>
            </w:pPr>
          </w:p>
          <w:p w14:paraId="1D3F7199" w14:textId="77777777" w:rsidR="00ED1509" w:rsidRPr="007520B6" w:rsidDel="008B6AF4" w:rsidRDefault="00ED1509">
            <w:pPr>
              <w:pStyle w:val="Heading1Numbered"/>
              <w:rPr>
                <w:del w:id="5193" w:author="Donovan Goode [2]" w:date="2018-11-09T10:04:00Z"/>
                <w:rFonts w:ascii="Consolas" w:eastAsia="Times New Roman" w:hAnsi="Consolas" w:cs="Times New Roman"/>
                <w:color w:val="D4D4D4"/>
                <w:sz w:val="21"/>
                <w:szCs w:val="21"/>
              </w:rPr>
              <w:pPrChange w:id="5194" w:author="Donovan Goode [2]" w:date="2018-11-09T10:05:00Z">
                <w:pPr>
                  <w:shd w:val="clear" w:color="auto" w:fill="1E1E1E"/>
                  <w:spacing w:line="285" w:lineRule="atLeast"/>
                </w:pPr>
              </w:pPrChange>
            </w:pPr>
            <w:del w:id="5195" w:author="Donovan Goode [2]" w:date="2018-11-09T10:04:00Z">
              <w:r w:rsidRPr="007520B6" w:rsidDel="008B6AF4">
                <w:rPr>
                  <w:rFonts w:ascii="Consolas" w:eastAsia="Times New Roman" w:hAnsi="Consolas" w:cs="Times New Roman"/>
                  <w:color w:val="D7BA7D"/>
                  <w:sz w:val="21"/>
                  <w:szCs w:val="21"/>
                </w:rPr>
                <w:delText>#TopFAQsList .FAQsSearch</w:delText>
              </w:r>
              <w:r w:rsidRPr="007520B6" w:rsidDel="008B6AF4">
                <w:rPr>
                  <w:rFonts w:ascii="Consolas" w:eastAsia="Times New Roman" w:hAnsi="Consolas" w:cs="Times New Roman"/>
                  <w:color w:val="D4D4D4"/>
                  <w:sz w:val="21"/>
                  <w:szCs w:val="21"/>
                </w:rPr>
                <w:delText xml:space="preserve"> {</w:delText>
              </w:r>
            </w:del>
          </w:p>
          <w:p w14:paraId="25F5B51A" w14:textId="77777777" w:rsidR="00ED1509" w:rsidRPr="007520B6" w:rsidDel="008B6AF4" w:rsidRDefault="00ED1509">
            <w:pPr>
              <w:pStyle w:val="Heading1Numbered"/>
              <w:rPr>
                <w:del w:id="5196" w:author="Donovan Goode [2]" w:date="2018-11-09T10:04:00Z"/>
                <w:rFonts w:ascii="Consolas" w:eastAsia="Times New Roman" w:hAnsi="Consolas" w:cs="Times New Roman"/>
                <w:color w:val="D4D4D4"/>
                <w:sz w:val="21"/>
                <w:szCs w:val="21"/>
              </w:rPr>
              <w:pPrChange w:id="5197" w:author="Donovan Goode [2]" w:date="2018-11-09T10:05:00Z">
                <w:pPr>
                  <w:shd w:val="clear" w:color="auto" w:fill="1E1E1E"/>
                  <w:spacing w:line="285" w:lineRule="atLeast"/>
                </w:pPr>
              </w:pPrChange>
            </w:pPr>
            <w:del w:id="519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5E317AF7" w14:textId="77777777" w:rsidR="00ED1509" w:rsidRPr="007520B6" w:rsidDel="008B6AF4" w:rsidRDefault="00ED1509">
            <w:pPr>
              <w:pStyle w:val="Heading1Numbered"/>
              <w:rPr>
                <w:del w:id="5199" w:author="Donovan Goode [2]" w:date="2018-11-09T10:04:00Z"/>
                <w:rFonts w:ascii="Consolas" w:eastAsia="Times New Roman" w:hAnsi="Consolas" w:cs="Times New Roman"/>
                <w:color w:val="D4D4D4"/>
                <w:sz w:val="21"/>
                <w:szCs w:val="21"/>
              </w:rPr>
              <w:pPrChange w:id="5200" w:author="Donovan Goode [2]" w:date="2018-11-09T10:05:00Z">
                <w:pPr>
                  <w:shd w:val="clear" w:color="auto" w:fill="1E1E1E"/>
                  <w:spacing w:line="285" w:lineRule="atLeast"/>
                </w:pPr>
              </w:pPrChange>
            </w:pPr>
            <w:del w:id="5201" w:author="Donovan Goode [2]" w:date="2018-11-09T10:04:00Z">
              <w:r w:rsidRPr="007520B6" w:rsidDel="008B6AF4">
                <w:rPr>
                  <w:rFonts w:ascii="Consolas" w:eastAsia="Times New Roman" w:hAnsi="Consolas" w:cs="Times New Roman"/>
                  <w:color w:val="D4D4D4"/>
                  <w:sz w:val="21"/>
                  <w:szCs w:val="21"/>
                </w:rPr>
                <w:delText>}</w:delText>
              </w:r>
            </w:del>
          </w:p>
          <w:p w14:paraId="2B472B60" w14:textId="77777777" w:rsidR="00ED1509" w:rsidRPr="007520B6" w:rsidDel="008B6AF4" w:rsidRDefault="00ED1509">
            <w:pPr>
              <w:pStyle w:val="Heading1Numbered"/>
              <w:rPr>
                <w:del w:id="5202" w:author="Donovan Goode [2]" w:date="2018-11-09T10:04:00Z"/>
                <w:rFonts w:ascii="Consolas" w:eastAsia="Times New Roman" w:hAnsi="Consolas" w:cs="Times New Roman"/>
                <w:color w:val="D4D4D4"/>
                <w:sz w:val="21"/>
                <w:szCs w:val="21"/>
              </w:rPr>
              <w:pPrChange w:id="5203" w:author="Donovan Goode [2]" w:date="2018-11-09T10:05:00Z">
                <w:pPr>
                  <w:shd w:val="clear" w:color="auto" w:fill="1E1E1E"/>
                  <w:spacing w:line="285" w:lineRule="atLeast"/>
                </w:pPr>
              </w:pPrChange>
            </w:pPr>
          </w:p>
          <w:p w14:paraId="6457CCF4" w14:textId="77777777" w:rsidR="00ED1509" w:rsidRPr="007520B6" w:rsidDel="008B6AF4" w:rsidRDefault="00ED1509">
            <w:pPr>
              <w:pStyle w:val="Heading1Numbered"/>
              <w:rPr>
                <w:del w:id="5204" w:author="Donovan Goode [2]" w:date="2018-11-09T10:04:00Z"/>
                <w:rFonts w:ascii="Consolas" w:eastAsia="Times New Roman" w:hAnsi="Consolas" w:cs="Times New Roman"/>
                <w:color w:val="D4D4D4"/>
                <w:sz w:val="21"/>
                <w:szCs w:val="21"/>
              </w:rPr>
              <w:pPrChange w:id="5205" w:author="Donovan Goode [2]" w:date="2018-11-09T10:05:00Z">
                <w:pPr>
                  <w:shd w:val="clear" w:color="auto" w:fill="1E1E1E"/>
                  <w:spacing w:line="285" w:lineRule="atLeast"/>
                </w:pPr>
              </w:pPrChange>
            </w:pPr>
            <w:del w:id="5206" w:author="Donovan Goode [2]" w:date="2018-11-09T10:04:00Z">
              <w:r w:rsidRPr="007520B6" w:rsidDel="008B6AF4">
                <w:rPr>
                  <w:rFonts w:ascii="Consolas" w:eastAsia="Times New Roman" w:hAnsi="Consolas" w:cs="Times New Roman"/>
                  <w:color w:val="D7BA7D"/>
                  <w:sz w:val="21"/>
                  <w:szCs w:val="21"/>
                </w:rPr>
                <w:delText>#TopFAQsList .txtHomeFAQs</w:delText>
              </w:r>
              <w:r w:rsidRPr="007520B6" w:rsidDel="008B6AF4">
                <w:rPr>
                  <w:rFonts w:ascii="Consolas" w:eastAsia="Times New Roman" w:hAnsi="Consolas" w:cs="Times New Roman"/>
                  <w:color w:val="D4D4D4"/>
                  <w:sz w:val="21"/>
                  <w:szCs w:val="21"/>
                </w:rPr>
                <w:delText xml:space="preserve"> {</w:delText>
              </w:r>
            </w:del>
          </w:p>
          <w:p w14:paraId="175E86A2" w14:textId="77777777" w:rsidR="00ED1509" w:rsidRPr="007520B6" w:rsidDel="008B6AF4" w:rsidRDefault="00ED1509">
            <w:pPr>
              <w:pStyle w:val="Heading1Numbered"/>
              <w:rPr>
                <w:del w:id="5207" w:author="Donovan Goode [2]" w:date="2018-11-09T10:04:00Z"/>
                <w:rFonts w:ascii="Consolas" w:eastAsia="Times New Roman" w:hAnsi="Consolas" w:cs="Times New Roman"/>
                <w:color w:val="D4D4D4"/>
                <w:sz w:val="21"/>
                <w:szCs w:val="21"/>
              </w:rPr>
              <w:pPrChange w:id="5208" w:author="Donovan Goode [2]" w:date="2018-11-09T10:05:00Z">
                <w:pPr>
                  <w:shd w:val="clear" w:color="auto" w:fill="1E1E1E"/>
                  <w:spacing w:line="285" w:lineRule="atLeast"/>
                </w:pPr>
              </w:pPrChange>
            </w:pPr>
            <w:del w:id="520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#c8c8c8</w:delText>
              </w:r>
              <w:r w:rsidRPr="007520B6" w:rsidDel="008B6AF4">
                <w:rPr>
                  <w:rFonts w:ascii="Consolas" w:eastAsia="Times New Roman" w:hAnsi="Consolas" w:cs="Times New Roman"/>
                  <w:color w:val="D4D4D4"/>
                  <w:sz w:val="21"/>
                  <w:szCs w:val="21"/>
                </w:rPr>
                <w:delText>;</w:delText>
              </w:r>
            </w:del>
          </w:p>
          <w:p w14:paraId="205FAE19" w14:textId="77777777" w:rsidR="00ED1509" w:rsidRPr="007520B6" w:rsidDel="008B6AF4" w:rsidRDefault="00ED1509">
            <w:pPr>
              <w:pStyle w:val="Heading1Numbered"/>
              <w:rPr>
                <w:del w:id="5210" w:author="Donovan Goode [2]" w:date="2018-11-09T10:04:00Z"/>
                <w:rFonts w:ascii="Consolas" w:eastAsia="Times New Roman" w:hAnsi="Consolas" w:cs="Times New Roman"/>
                <w:color w:val="D4D4D4"/>
                <w:sz w:val="21"/>
                <w:szCs w:val="21"/>
              </w:rPr>
              <w:pPrChange w:id="5211" w:author="Donovan Goode [2]" w:date="2018-11-09T10:05:00Z">
                <w:pPr>
                  <w:shd w:val="clear" w:color="auto" w:fill="1E1E1E"/>
                  <w:spacing w:line="285" w:lineRule="atLeast"/>
                </w:pPr>
              </w:pPrChange>
            </w:pPr>
            <w:del w:id="521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1A6C63C" w14:textId="77777777" w:rsidR="00ED1509" w:rsidRPr="007520B6" w:rsidDel="008B6AF4" w:rsidRDefault="00ED1509">
            <w:pPr>
              <w:pStyle w:val="Heading1Numbered"/>
              <w:rPr>
                <w:del w:id="5213" w:author="Donovan Goode [2]" w:date="2018-11-09T10:04:00Z"/>
                <w:rFonts w:ascii="Consolas" w:eastAsia="Times New Roman" w:hAnsi="Consolas" w:cs="Times New Roman"/>
                <w:color w:val="D4D4D4"/>
                <w:sz w:val="21"/>
                <w:szCs w:val="21"/>
              </w:rPr>
              <w:pPrChange w:id="5214" w:author="Donovan Goode [2]" w:date="2018-11-09T10:05:00Z">
                <w:pPr>
                  <w:shd w:val="clear" w:color="auto" w:fill="1E1E1E"/>
                  <w:spacing w:line="285" w:lineRule="atLeast"/>
                </w:pPr>
              </w:pPrChange>
            </w:pPr>
            <w:del w:id="521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60F9468" w14:textId="77777777" w:rsidR="00ED1509" w:rsidRPr="007520B6" w:rsidDel="008B6AF4" w:rsidRDefault="00ED1509">
            <w:pPr>
              <w:pStyle w:val="Heading1Numbered"/>
              <w:rPr>
                <w:del w:id="5216" w:author="Donovan Goode [2]" w:date="2018-11-09T10:04:00Z"/>
                <w:rFonts w:ascii="Consolas" w:eastAsia="Times New Roman" w:hAnsi="Consolas" w:cs="Times New Roman"/>
                <w:color w:val="D4D4D4"/>
                <w:sz w:val="21"/>
                <w:szCs w:val="21"/>
              </w:rPr>
              <w:pPrChange w:id="5217" w:author="Donovan Goode [2]" w:date="2018-11-09T10:05:00Z">
                <w:pPr>
                  <w:shd w:val="clear" w:color="auto" w:fill="1E1E1E"/>
                  <w:spacing w:line="285" w:lineRule="atLeast"/>
                </w:pPr>
              </w:pPrChange>
            </w:pPr>
            <w:del w:id="521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203px</w:delText>
              </w:r>
              <w:r w:rsidRPr="007520B6" w:rsidDel="008B6AF4">
                <w:rPr>
                  <w:rFonts w:ascii="Consolas" w:eastAsia="Times New Roman" w:hAnsi="Consolas" w:cs="Times New Roman"/>
                  <w:color w:val="D4D4D4"/>
                  <w:sz w:val="21"/>
                  <w:szCs w:val="21"/>
                </w:rPr>
                <w:delText>;   </w:delText>
              </w:r>
            </w:del>
          </w:p>
          <w:p w14:paraId="5EBD44DA" w14:textId="77777777" w:rsidR="00ED1509" w:rsidRPr="007520B6" w:rsidDel="008B6AF4" w:rsidRDefault="00ED1509">
            <w:pPr>
              <w:pStyle w:val="Heading1Numbered"/>
              <w:rPr>
                <w:del w:id="5219" w:author="Donovan Goode [2]" w:date="2018-11-09T10:04:00Z"/>
                <w:rFonts w:ascii="Consolas" w:eastAsia="Times New Roman" w:hAnsi="Consolas" w:cs="Times New Roman"/>
                <w:color w:val="D4D4D4"/>
                <w:sz w:val="21"/>
                <w:szCs w:val="21"/>
              </w:rPr>
              <w:pPrChange w:id="5220" w:author="Donovan Goode [2]" w:date="2018-11-09T10:05:00Z">
                <w:pPr>
                  <w:shd w:val="clear" w:color="auto" w:fill="1E1E1E"/>
                  <w:spacing w:line="285" w:lineRule="atLeast"/>
                </w:pPr>
              </w:pPrChange>
            </w:pPr>
            <w:del w:id="5221" w:author="Donovan Goode [2]" w:date="2018-11-09T10:04:00Z">
              <w:r w:rsidRPr="007520B6" w:rsidDel="008B6AF4">
                <w:rPr>
                  <w:rFonts w:ascii="Consolas" w:eastAsia="Times New Roman" w:hAnsi="Consolas" w:cs="Times New Roman"/>
                  <w:color w:val="D4D4D4"/>
                  <w:sz w:val="21"/>
                  <w:szCs w:val="21"/>
                </w:rPr>
                <w:delText>}</w:delText>
              </w:r>
            </w:del>
          </w:p>
          <w:p w14:paraId="1E074EB1" w14:textId="77777777" w:rsidR="00ED1509" w:rsidRPr="007520B6" w:rsidDel="008B6AF4" w:rsidRDefault="00ED1509">
            <w:pPr>
              <w:pStyle w:val="Heading1Numbered"/>
              <w:rPr>
                <w:del w:id="5222" w:author="Donovan Goode [2]" w:date="2018-11-09T10:04:00Z"/>
                <w:rFonts w:ascii="Consolas" w:eastAsia="Times New Roman" w:hAnsi="Consolas" w:cs="Times New Roman"/>
                <w:color w:val="D4D4D4"/>
                <w:sz w:val="21"/>
                <w:szCs w:val="21"/>
              </w:rPr>
              <w:pPrChange w:id="5223" w:author="Donovan Goode [2]" w:date="2018-11-09T10:05:00Z">
                <w:pPr>
                  <w:shd w:val="clear" w:color="auto" w:fill="1E1E1E"/>
                  <w:spacing w:line="285" w:lineRule="atLeast"/>
                </w:pPr>
              </w:pPrChange>
            </w:pPr>
          </w:p>
          <w:p w14:paraId="19629A92" w14:textId="77777777" w:rsidR="00ED1509" w:rsidRPr="007520B6" w:rsidDel="008B6AF4" w:rsidRDefault="00ED1509">
            <w:pPr>
              <w:pStyle w:val="Heading1Numbered"/>
              <w:rPr>
                <w:del w:id="5224" w:author="Donovan Goode [2]" w:date="2018-11-09T10:04:00Z"/>
                <w:rFonts w:ascii="Consolas" w:eastAsia="Times New Roman" w:hAnsi="Consolas" w:cs="Times New Roman"/>
                <w:color w:val="D4D4D4"/>
                <w:sz w:val="21"/>
                <w:szCs w:val="21"/>
              </w:rPr>
              <w:pPrChange w:id="5225" w:author="Donovan Goode [2]" w:date="2018-11-09T10:05:00Z">
                <w:pPr>
                  <w:shd w:val="clear" w:color="auto" w:fill="1E1E1E"/>
                  <w:spacing w:line="285" w:lineRule="atLeast"/>
                </w:pPr>
              </w:pPrChange>
            </w:pPr>
            <w:del w:id="5226" w:author="Donovan Goode [2]" w:date="2018-11-09T10:04:00Z">
              <w:r w:rsidRPr="007520B6" w:rsidDel="008B6AF4">
                <w:rPr>
                  <w:rFonts w:ascii="Consolas" w:eastAsia="Times New Roman" w:hAnsi="Consolas" w:cs="Times New Roman"/>
                  <w:color w:val="D7BA7D"/>
                  <w:sz w:val="21"/>
                  <w:szCs w:val="21"/>
                </w:rPr>
                <w:delText>#TopFAQsList .btnHomeFAQs</w:delText>
              </w:r>
              <w:r w:rsidRPr="007520B6" w:rsidDel="008B6AF4">
                <w:rPr>
                  <w:rFonts w:ascii="Consolas" w:eastAsia="Times New Roman" w:hAnsi="Consolas" w:cs="Times New Roman"/>
                  <w:color w:val="D4D4D4"/>
                  <w:sz w:val="21"/>
                  <w:szCs w:val="21"/>
                </w:rPr>
                <w:delText xml:space="preserve"> {</w:delText>
              </w:r>
            </w:del>
          </w:p>
          <w:p w14:paraId="76D08457" w14:textId="77777777" w:rsidR="00ED1509" w:rsidRPr="007520B6" w:rsidDel="008B6AF4" w:rsidRDefault="00ED1509">
            <w:pPr>
              <w:pStyle w:val="Heading1Numbered"/>
              <w:rPr>
                <w:del w:id="5227" w:author="Donovan Goode [2]" w:date="2018-11-09T10:04:00Z"/>
                <w:rFonts w:ascii="Consolas" w:eastAsia="Times New Roman" w:hAnsi="Consolas" w:cs="Times New Roman"/>
                <w:color w:val="D4D4D4"/>
                <w:sz w:val="21"/>
                <w:szCs w:val="21"/>
              </w:rPr>
              <w:pPrChange w:id="5228" w:author="Donovan Goode [2]" w:date="2018-11-09T10:05:00Z">
                <w:pPr>
                  <w:shd w:val="clear" w:color="auto" w:fill="1E1E1E"/>
                  <w:spacing w:line="285" w:lineRule="atLeast"/>
                </w:pPr>
              </w:pPrChange>
            </w:pPr>
            <w:del w:id="522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F44747"/>
                  <w:sz w:val="21"/>
                  <w:szCs w:val="21"/>
                </w:rPr>
                <w:delText>-webkit-gradient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linear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0.05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w:delText>
              </w:r>
            </w:del>
          </w:p>
          <w:p w14:paraId="3871EB60" w14:textId="77777777" w:rsidR="00ED1509" w:rsidRPr="007520B6" w:rsidDel="008B6AF4" w:rsidRDefault="00ED1509">
            <w:pPr>
              <w:pStyle w:val="Heading1Numbered"/>
              <w:rPr>
                <w:del w:id="5230" w:author="Donovan Goode [2]" w:date="2018-11-09T10:04:00Z"/>
                <w:rFonts w:ascii="Consolas" w:eastAsia="Times New Roman" w:hAnsi="Consolas" w:cs="Times New Roman"/>
                <w:color w:val="D4D4D4"/>
                <w:sz w:val="21"/>
                <w:szCs w:val="21"/>
              </w:rPr>
              <w:pPrChange w:id="5231" w:author="Donovan Goode [2]" w:date="2018-11-09T10:05:00Z">
                <w:pPr>
                  <w:shd w:val="clear" w:color="auto" w:fill="1E1E1E"/>
                  <w:spacing w:line="285" w:lineRule="atLeast"/>
                </w:pPr>
              </w:pPrChange>
            </w:pPr>
            <w:del w:id="523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CDCAA"/>
                  <w:sz w:val="21"/>
                  <w:szCs w:val="21"/>
                </w:rPr>
                <w:delText>-moz-linear-gradient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del>
          </w:p>
          <w:p w14:paraId="055F9FC4" w14:textId="77777777" w:rsidR="00ED1509" w:rsidRPr="007520B6" w:rsidDel="008B6AF4" w:rsidRDefault="00ED1509">
            <w:pPr>
              <w:pStyle w:val="Heading1Numbered"/>
              <w:rPr>
                <w:del w:id="5233" w:author="Donovan Goode [2]" w:date="2018-11-09T10:04:00Z"/>
                <w:rFonts w:ascii="Consolas" w:eastAsia="Times New Roman" w:hAnsi="Consolas" w:cs="Times New Roman"/>
                <w:color w:val="D4D4D4"/>
                <w:sz w:val="21"/>
                <w:szCs w:val="21"/>
              </w:rPr>
              <w:pPrChange w:id="5234" w:author="Donovan Goode [2]" w:date="2018-11-09T10:05:00Z">
                <w:pPr>
                  <w:shd w:val="clear" w:color="auto" w:fill="1E1E1E"/>
                  <w:spacing w:line="285" w:lineRule="atLeast"/>
                </w:pPr>
              </w:pPrChange>
            </w:pPr>
            <w:del w:id="523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filter</w:delText>
              </w:r>
              <w:r w:rsidRPr="007520B6" w:rsidDel="008B6AF4">
                <w:rPr>
                  <w:rFonts w:ascii="Consolas" w:eastAsia="Times New Roman" w:hAnsi="Consolas" w:cs="Times New Roman"/>
                  <w:color w:val="D4D4D4"/>
                  <w:sz w:val="21"/>
                  <w:szCs w:val="21"/>
                </w:rPr>
                <w:delText>:progid:DXImageTransform.Microsoft.gradient(startColorstr=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endColorstr=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4080C62B" w14:textId="77777777" w:rsidR="00ED1509" w:rsidRPr="007520B6" w:rsidDel="008B6AF4" w:rsidRDefault="00ED1509">
            <w:pPr>
              <w:pStyle w:val="Heading1Numbered"/>
              <w:rPr>
                <w:del w:id="5236" w:author="Donovan Goode [2]" w:date="2018-11-09T10:04:00Z"/>
                <w:rFonts w:ascii="Consolas" w:eastAsia="Times New Roman" w:hAnsi="Consolas" w:cs="Times New Roman"/>
                <w:color w:val="D4D4D4"/>
                <w:sz w:val="21"/>
                <w:szCs w:val="21"/>
              </w:rPr>
              <w:pPrChange w:id="5237" w:author="Donovan Goode [2]" w:date="2018-11-09T10:05:00Z">
                <w:pPr>
                  <w:shd w:val="clear" w:color="auto" w:fill="1E1E1E"/>
                  <w:spacing w:line="285" w:lineRule="atLeast"/>
                </w:pPr>
              </w:pPrChange>
            </w:pPr>
            <w:del w:id="523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273F40A8" w14:textId="77777777" w:rsidR="00ED1509" w:rsidRPr="007520B6" w:rsidDel="008B6AF4" w:rsidRDefault="00ED1509">
            <w:pPr>
              <w:pStyle w:val="Heading1Numbered"/>
              <w:rPr>
                <w:del w:id="5239" w:author="Donovan Goode [2]" w:date="2018-11-09T10:04:00Z"/>
                <w:rFonts w:ascii="Consolas" w:eastAsia="Times New Roman" w:hAnsi="Consolas" w:cs="Times New Roman"/>
                <w:color w:val="D4D4D4"/>
                <w:sz w:val="21"/>
                <w:szCs w:val="21"/>
              </w:rPr>
              <w:pPrChange w:id="5240" w:author="Donovan Goode [2]" w:date="2018-11-09T10:05:00Z">
                <w:pPr>
                  <w:shd w:val="clear" w:color="auto" w:fill="1E1E1E"/>
                  <w:spacing w:line="285" w:lineRule="atLeast"/>
                </w:pPr>
              </w:pPrChange>
            </w:pPr>
            <w:del w:id="5241"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-moz-border-radius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40A02920" w14:textId="77777777" w:rsidR="00ED1509" w:rsidRPr="007520B6" w:rsidDel="008B6AF4" w:rsidRDefault="00ED1509">
            <w:pPr>
              <w:pStyle w:val="Heading1Numbered"/>
              <w:rPr>
                <w:del w:id="5242" w:author="Donovan Goode [2]" w:date="2018-11-09T10:04:00Z"/>
                <w:rFonts w:ascii="Consolas" w:eastAsia="Times New Roman" w:hAnsi="Consolas" w:cs="Times New Roman"/>
                <w:color w:val="D4D4D4"/>
                <w:sz w:val="21"/>
                <w:szCs w:val="21"/>
              </w:rPr>
              <w:pPrChange w:id="5243" w:author="Donovan Goode [2]" w:date="2018-11-09T10:05:00Z">
                <w:pPr>
                  <w:shd w:val="clear" w:color="auto" w:fill="1E1E1E"/>
                  <w:spacing w:line="285" w:lineRule="atLeast"/>
                </w:pPr>
              </w:pPrChange>
            </w:pPr>
            <w:del w:id="5244"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-webkit-border-radius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5B567E06" w14:textId="77777777" w:rsidR="00ED1509" w:rsidRPr="007520B6" w:rsidDel="008B6AF4" w:rsidRDefault="00ED1509">
            <w:pPr>
              <w:pStyle w:val="Heading1Numbered"/>
              <w:rPr>
                <w:del w:id="5245" w:author="Donovan Goode [2]" w:date="2018-11-09T10:04:00Z"/>
                <w:rFonts w:ascii="Consolas" w:eastAsia="Times New Roman" w:hAnsi="Consolas" w:cs="Times New Roman"/>
                <w:color w:val="D4D4D4"/>
                <w:sz w:val="21"/>
                <w:szCs w:val="21"/>
              </w:rPr>
              <w:pPrChange w:id="5246" w:author="Donovan Goode [2]" w:date="2018-11-09T10:05:00Z">
                <w:pPr>
                  <w:shd w:val="clear" w:color="auto" w:fill="1E1E1E"/>
                  <w:spacing w:line="285" w:lineRule="atLeast"/>
                </w:pPr>
              </w:pPrChange>
            </w:pPr>
            <w:del w:id="524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202D9E5F" w14:textId="77777777" w:rsidR="00ED1509" w:rsidRPr="007520B6" w:rsidDel="008B6AF4" w:rsidRDefault="00ED1509">
            <w:pPr>
              <w:pStyle w:val="Heading1Numbered"/>
              <w:rPr>
                <w:del w:id="5248" w:author="Donovan Goode [2]" w:date="2018-11-09T10:04:00Z"/>
                <w:rFonts w:ascii="Consolas" w:eastAsia="Times New Roman" w:hAnsi="Consolas" w:cs="Times New Roman"/>
                <w:color w:val="D4D4D4"/>
                <w:sz w:val="21"/>
                <w:szCs w:val="21"/>
              </w:rPr>
              <w:pPrChange w:id="5249" w:author="Donovan Goode [2]" w:date="2018-11-09T10:05:00Z">
                <w:pPr>
                  <w:shd w:val="clear" w:color="auto" w:fill="1E1E1E"/>
                  <w:spacing w:line="285" w:lineRule="atLeast"/>
                </w:pPr>
              </w:pPrChange>
            </w:pPr>
            <w:del w:id="525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11217576" w14:textId="77777777" w:rsidR="00ED1509" w:rsidRPr="007520B6" w:rsidDel="008B6AF4" w:rsidRDefault="00ED1509">
            <w:pPr>
              <w:pStyle w:val="Heading1Numbered"/>
              <w:rPr>
                <w:del w:id="5251" w:author="Donovan Goode [2]" w:date="2018-11-09T10:04:00Z"/>
                <w:rFonts w:ascii="Consolas" w:eastAsia="Times New Roman" w:hAnsi="Consolas" w:cs="Times New Roman"/>
                <w:color w:val="D4D4D4"/>
                <w:sz w:val="21"/>
                <w:szCs w:val="21"/>
              </w:rPr>
              <w:pPrChange w:id="5252" w:author="Donovan Goode [2]" w:date="2018-11-09T10:05:00Z">
                <w:pPr>
                  <w:shd w:val="clear" w:color="auto" w:fill="1E1E1E"/>
                  <w:spacing w:line="285" w:lineRule="atLeast"/>
                </w:pPr>
              </w:pPrChange>
            </w:pPr>
            <w:del w:id="525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4BA3E644" w14:textId="77777777" w:rsidR="00ED1509" w:rsidRPr="007520B6" w:rsidDel="008B6AF4" w:rsidRDefault="00ED1509">
            <w:pPr>
              <w:pStyle w:val="Heading1Numbered"/>
              <w:rPr>
                <w:del w:id="5254" w:author="Donovan Goode [2]" w:date="2018-11-09T10:04:00Z"/>
                <w:rFonts w:ascii="Consolas" w:eastAsia="Times New Roman" w:hAnsi="Consolas" w:cs="Times New Roman"/>
                <w:color w:val="D4D4D4"/>
                <w:sz w:val="21"/>
                <w:szCs w:val="21"/>
              </w:rPr>
              <w:pPrChange w:id="5255" w:author="Donovan Goode [2]" w:date="2018-11-09T10:05:00Z">
                <w:pPr>
                  <w:shd w:val="clear" w:color="auto" w:fill="1E1E1E"/>
                  <w:spacing w:line="285" w:lineRule="atLeast"/>
                </w:pPr>
              </w:pPrChange>
            </w:pPr>
            <w:del w:id="525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9C59398" w14:textId="77777777" w:rsidR="00ED1509" w:rsidRPr="007520B6" w:rsidDel="008B6AF4" w:rsidRDefault="00ED1509">
            <w:pPr>
              <w:pStyle w:val="Heading1Numbered"/>
              <w:rPr>
                <w:del w:id="5257" w:author="Donovan Goode [2]" w:date="2018-11-09T10:04:00Z"/>
                <w:rFonts w:ascii="Consolas" w:eastAsia="Times New Roman" w:hAnsi="Consolas" w:cs="Times New Roman"/>
                <w:color w:val="D4D4D4"/>
                <w:sz w:val="21"/>
                <w:szCs w:val="21"/>
              </w:rPr>
              <w:pPrChange w:id="5258" w:author="Donovan Goode [2]" w:date="2018-11-09T10:05:00Z">
                <w:pPr>
                  <w:shd w:val="clear" w:color="auto" w:fill="1E1E1E"/>
                  <w:spacing w:line="285" w:lineRule="atLeast"/>
                </w:pPr>
              </w:pPrChange>
            </w:pPr>
            <w:del w:id="5259"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w:delText>
              </w:r>
            </w:del>
          </w:p>
          <w:p w14:paraId="5BBC26B4" w14:textId="77777777" w:rsidR="00ED1509" w:rsidRPr="007520B6" w:rsidDel="008B6AF4" w:rsidRDefault="00ED1509">
            <w:pPr>
              <w:pStyle w:val="Heading1Numbered"/>
              <w:rPr>
                <w:del w:id="5260" w:author="Donovan Goode [2]" w:date="2018-11-09T10:04:00Z"/>
                <w:rFonts w:ascii="Consolas" w:eastAsia="Times New Roman" w:hAnsi="Consolas" w:cs="Times New Roman"/>
                <w:color w:val="D4D4D4"/>
                <w:sz w:val="21"/>
                <w:szCs w:val="21"/>
              </w:rPr>
              <w:pPrChange w:id="5261" w:author="Donovan Goode [2]" w:date="2018-11-09T10:05:00Z">
                <w:pPr>
                  <w:shd w:val="clear" w:color="auto" w:fill="1E1E1E"/>
                  <w:spacing w:line="285" w:lineRule="atLeast"/>
                </w:pPr>
              </w:pPrChange>
            </w:pPr>
            <w:del w:id="5262"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C25A43A" w14:textId="77777777" w:rsidR="00ED1509" w:rsidRPr="007520B6" w:rsidDel="008B6AF4" w:rsidRDefault="00ED1509">
            <w:pPr>
              <w:pStyle w:val="Heading1Numbered"/>
              <w:rPr>
                <w:del w:id="5263" w:author="Donovan Goode [2]" w:date="2018-11-09T10:04:00Z"/>
                <w:rFonts w:ascii="Consolas" w:eastAsia="Times New Roman" w:hAnsi="Consolas" w:cs="Times New Roman"/>
                <w:color w:val="D4D4D4"/>
                <w:sz w:val="21"/>
                <w:szCs w:val="21"/>
              </w:rPr>
              <w:pPrChange w:id="5264" w:author="Donovan Goode [2]" w:date="2018-11-09T10:05:00Z">
                <w:pPr>
                  <w:shd w:val="clear" w:color="auto" w:fill="1E1E1E"/>
                  <w:spacing w:line="285" w:lineRule="atLeast"/>
                </w:pPr>
              </w:pPrChange>
            </w:pPr>
            <w:del w:id="526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2B1A20EF" w14:textId="77777777" w:rsidR="00ED1509" w:rsidRPr="007520B6" w:rsidDel="008B6AF4" w:rsidRDefault="00ED1509">
            <w:pPr>
              <w:pStyle w:val="Heading1Numbered"/>
              <w:rPr>
                <w:del w:id="5266" w:author="Donovan Goode [2]" w:date="2018-11-09T10:04:00Z"/>
                <w:rFonts w:ascii="Consolas" w:eastAsia="Times New Roman" w:hAnsi="Consolas" w:cs="Times New Roman"/>
                <w:color w:val="D4D4D4"/>
                <w:sz w:val="21"/>
                <w:szCs w:val="21"/>
              </w:rPr>
              <w:pPrChange w:id="5267" w:author="Donovan Goode [2]" w:date="2018-11-09T10:05:00Z">
                <w:pPr>
                  <w:shd w:val="clear" w:color="auto" w:fill="1E1E1E"/>
                  <w:spacing w:line="285" w:lineRule="atLeast"/>
                </w:pPr>
              </w:pPrChange>
            </w:pPr>
            <w:del w:id="526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46E3ED4" w14:textId="77777777" w:rsidR="00ED1509" w:rsidRPr="007520B6" w:rsidDel="008B6AF4" w:rsidRDefault="00ED1509">
            <w:pPr>
              <w:pStyle w:val="Heading1Numbered"/>
              <w:rPr>
                <w:del w:id="5269" w:author="Donovan Goode [2]" w:date="2018-11-09T10:04:00Z"/>
                <w:rFonts w:ascii="Consolas" w:eastAsia="Times New Roman" w:hAnsi="Consolas" w:cs="Times New Roman"/>
                <w:color w:val="D4D4D4"/>
                <w:sz w:val="21"/>
                <w:szCs w:val="21"/>
              </w:rPr>
              <w:pPrChange w:id="5270" w:author="Donovan Goode [2]" w:date="2018-11-09T10:05:00Z">
                <w:pPr>
                  <w:shd w:val="clear" w:color="auto" w:fill="1E1E1E"/>
                  <w:spacing w:line="285" w:lineRule="atLeast"/>
                </w:pPr>
              </w:pPrChange>
            </w:pPr>
            <w:del w:id="5271" w:author="Donovan Goode [2]" w:date="2018-11-09T10:04:00Z">
              <w:r w:rsidRPr="007520B6" w:rsidDel="008B6AF4">
                <w:rPr>
                  <w:rFonts w:ascii="Consolas" w:eastAsia="Times New Roman" w:hAnsi="Consolas" w:cs="Times New Roman"/>
                  <w:color w:val="D4D4D4"/>
                  <w:sz w:val="21"/>
                  <w:szCs w:val="21"/>
                </w:rPr>
                <w:delText>}</w:delText>
              </w:r>
            </w:del>
          </w:p>
          <w:p w14:paraId="346D01DD" w14:textId="77777777" w:rsidR="00ED1509" w:rsidRPr="007520B6" w:rsidDel="008B6AF4" w:rsidRDefault="00ED1509">
            <w:pPr>
              <w:pStyle w:val="Heading1Numbered"/>
              <w:rPr>
                <w:del w:id="5272" w:author="Donovan Goode [2]" w:date="2018-11-09T10:04:00Z"/>
                <w:rFonts w:ascii="Consolas" w:eastAsia="Times New Roman" w:hAnsi="Consolas" w:cs="Times New Roman"/>
                <w:color w:val="D4D4D4"/>
                <w:sz w:val="21"/>
                <w:szCs w:val="21"/>
              </w:rPr>
              <w:pPrChange w:id="5273" w:author="Donovan Goode [2]" w:date="2018-11-09T10:05:00Z">
                <w:pPr>
                  <w:shd w:val="clear" w:color="auto" w:fill="1E1E1E"/>
                  <w:spacing w:line="285" w:lineRule="atLeast"/>
                </w:pPr>
              </w:pPrChange>
            </w:pPr>
            <w:del w:id="5274" w:author="Donovan Goode [2]" w:date="2018-11-09T10:04:00Z">
              <w:r w:rsidRPr="007520B6" w:rsidDel="008B6AF4">
                <w:rPr>
                  <w:rFonts w:ascii="Consolas" w:eastAsia="Times New Roman" w:hAnsi="Consolas" w:cs="Times New Roman"/>
                  <w:color w:val="D7BA7D"/>
                  <w:sz w:val="21"/>
                  <w:szCs w:val="21"/>
                </w:rPr>
                <w:delText>#TopFAQsList .btnHomeFAQs:hover</w:delText>
              </w:r>
              <w:r w:rsidRPr="007520B6" w:rsidDel="008B6AF4">
                <w:rPr>
                  <w:rFonts w:ascii="Consolas" w:eastAsia="Times New Roman" w:hAnsi="Consolas" w:cs="Times New Roman"/>
                  <w:color w:val="D4D4D4"/>
                  <w:sz w:val="21"/>
                  <w:szCs w:val="21"/>
                </w:rPr>
                <w:delText xml:space="preserve"> {</w:delText>
              </w:r>
            </w:del>
          </w:p>
          <w:p w14:paraId="54ED53A0" w14:textId="77777777" w:rsidR="00ED1509" w:rsidRPr="007520B6" w:rsidDel="008B6AF4" w:rsidRDefault="00ED1509">
            <w:pPr>
              <w:pStyle w:val="Heading1Numbered"/>
              <w:rPr>
                <w:del w:id="5275" w:author="Donovan Goode [2]" w:date="2018-11-09T10:04:00Z"/>
                <w:rFonts w:ascii="Consolas" w:eastAsia="Times New Roman" w:hAnsi="Consolas" w:cs="Times New Roman"/>
                <w:color w:val="D4D4D4"/>
                <w:sz w:val="21"/>
                <w:szCs w:val="21"/>
              </w:rPr>
              <w:pPrChange w:id="5276" w:author="Donovan Goode [2]" w:date="2018-11-09T10:05:00Z">
                <w:pPr>
                  <w:shd w:val="clear" w:color="auto" w:fill="1E1E1E"/>
                  <w:spacing w:line="285" w:lineRule="atLeast"/>
                </w:pPr>
              </w:pPrChange>
            </w:pPr>
            <w:del w:id="5277"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F44747"/>
                  <w:sz w:val="21"/>
                  <w:szCs w:val="21"/>
                </w:rPr>
                <w:delText>-webkit-gradient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linear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0.05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w:delText>
              </w:r>
            </w:del>
          </w:p>
          <w:p w14:paraId="2FAE00E2" w14:textId="77777777" w:rsidR="00ED1509" w:rsidRPr="007520B6" w:rsidDel="008B6AF4" w:rsidRDefault="00ED1509">
            <w:pPr>
              <w:pStyle w:val="Heading1Numbered"/>
              <w:rPr>
                <w:del w:id="5278" w:author="Donovan Goode [2]" w:date="2018-11-09T10:04:00Z"/>
                <w:rFonts w:ascii="Consolas" w:eastAsia="Times New Roman" w:hAnsi="Consolas" w:cs="Times New Roman"/>
                <w:color w:val="D4D4D4"/>
                <w:sz w:val="21"/>
                <w:szCs w:val="21"/>
              </w:rPr>
              <w:pPrChange w:id="5279" w:author="Donovan Goode [2]" w:date="2018-11-09T10:05:00Z">
                <w:pPr>
                  <w:shd w:val="clear" w:color="auto" w:fill="1E1E1E"/>
                  <w:spacing w:line="285" w:lineRule="atLeast"/>
                </w:pPr>
              </w:pPrChange>
            </w:pPr>
            <w:del w:id="5280"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CDCAA"/>
                  <w:sz w:val="21"/>
                  <w:szCs w:val="21"/>
                </w:rPr>
                <w:delText>-moz-linear-gradient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del>
          </w:p>
          <w:p w14:paraId="4164BD30" w14:textId="77777777" w:rsidR="00ED1509" w:rsidRPr="007520B6" w:rsidDel="008B6AF4" w:rsidRDefault="00ED1509">
            <w:pPr>
              <w:pStyle w:val="Heading1Numbered"/>
              <w:rPr>
                <w:del w:id="5281" w:author="Donovan Goode [2]" w:date="2018-11-09T10:04:00Z"/>
                <w:rFonts w:ascii="Consolas" w:eastAsia="Times New Roman" w:hAnsi="Consolas" w:cs="Times New Roman"/>
                <w:color w:val="D4D4D4"/>
                <w:sz w:val="21"/>
                <w:szCs w:val="21"/>
              </w:rPr>
              <w:pPrChange w:id="5282" w:author="Donovan Goode [2]" w:date="2018-11-09T10:05:00Z">
                <w:pPr>
                  <w:shd w:val="clear" w:color="auto" w:fill="1E1E1E"/>
                  <w:spacing w:line="285" w:lineRule="atLeast"/>
                </w:pPr>
              </w:pPrChange>
            </w:pPr>
            <w:del w:id="5283"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filter</w:delText>
              </w:r>
              <w:r w:rsidRPr="007520B6" w:rsidDel="008B6AF4">
                <w:rPr>
                  <w:rFonts w:ascii="Consolas" w:eastAsia="Times New Roman" w:hAnsi="Consolas" w:cs="Times New Roman"/>
                  <w:color w:val="D4D4D4"/>
                  <w:sz w:val="21"/>
                  <w:szCs w:val="21"/>
                </w:rPr>
                <w:delText>:progid:DXImageTransform.Microsoft.gradient(startColorstr=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endColorstr=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50BAA12B" w14:textId="77777777" w:rsidR="00ED1509" w:rsidRPr="007520B6" w:rsidDel="008B6AF4" w:rsidRDefault="00ED1509">
            <w:pPr>
              <w:pStyle w:val="Heading1Numbered"/>
              <w:rPr>
                <w:del w:id="5284" w:author="Donovan Goode [2]" w:date="2018-11-09T10:04:00Z"/>
                <w:rFonts w:ascii="Consolas" w:eastAsia="Times New Roman" w:hAnsi="Consolas" w:cs="Times New Roman"/>
                <w:color w:val="D4D4D4"/>
                <w:sz w:val="21"/>
                <w:szCs w:val="21"/>
              </w:rPr>
              <w:pPrChange w:id="5285" w:author="Donovan Goode [2]" w:date="2018-11-09T10:05:00Z">
                <w:pPr>
                  <w:shd w:val="clear" w:color="auto" w:fill="1E1E1E"/>
                  <w:spacing w:line="285" w:lineRule="atLeast"/>
                </w:pPr>
              </w:pPrChange>
            </w:pPr>
            <w:del w:id="5286"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22C5DA72" w14:textId="77777777" w:rsidR="00ED1509" w:rsidRPr="007520B6" w:rsidDel="008B6AF4" w:rsidRDefault="00ED1509">
            <w:pPr>
              <w:pStyle w:val="Heading1Numbered"/>
              <w:rPr>
                <w:del w:id="5287" w:author="Donovan Goode [2]" w:date="2018-11-09T10:04:00Z"/>
                <w:rFonts w:ascii="Consolas" w:eastAsia="Times New Roman" w:hAnsi="Consolas" w:cs="Times New Roman"/>
                <w:color w:val="D4D4D4"/>
                <w:sz w:val="21"/>
                <w:szCs w:val="21"/>
              </w:rPr>
              <w:pPrChange w:id="5288" w:author="Donovan Goode [2]" w:date="2018-11-09T10:05:00Z">
                <w:pPr>
                  <w:shd w:val="clear" w:color="auto" w:fill="1E1E1E"/>
                  <w:spacing w:line="285" w:lineRule="atLeast"/>
                </w:pPr>
              </w:pPrChange>
            </w:pPr>
            <w:del w:id="5289" w:author="Donovan Goode [2]" w:date="2018-11-09T10:04:00Z">
              <w:r w:rsidRPr="007520B6" w:rsidDel="008B6AF4">
                <w:rPr>
                  <w:rFonts w:ascii="Consolas" w:eastAsia="Times New Roman" w:hAnsi="Consolas" w:cs="Times New Roman"/>
                  <w:color w:val="D4D4D4"/>
                  <w:sz w:val="21"/>
                  <w:szCs w:val="21"/>
                </w:rPr>
                <w:delText>}</w:delText>
              </w:r>
            </w:del>
          </w:p>
          <w:p w14:paraId="1B5A0981" w14:textId="77777777" w:rsidR="00ED1509" w:rsidRPr="007520B6" w:rsidDel="008B6AF4" w:rsidRDefault="00ED1509">
            <w:pPr>
              <w:pStyle w:val="Heading1Numbered"/>
              <w:rPr>
                <w:del w:id="5290" w:author="Donovan Goode [2]" w:date="2018-11-09T10:04:00Z"/>
                <w:rFonts w:ascii="Consolas" w:eastAsia="Times New Roman" w:hAnsi="Consolas" w:cs="Times New Roman"/>
                <w:color w:val="D4D4D4"/>
                <w:sz w:val="21"/>
                <w:szCs w:val="21"/>
              </w:rPr>
              <w:pPrChange w:id="5291" w:author="Donovan Goode [2]" w:date="2018-11-09T10:05:00Z">
                <w:pPr>
                  <w:shd w:val="clear" w:color="auto" w:fill="1E1E1E"/>
                  <w:spacing w:line="285" w:lineRule="atLeast"/>
                </w:pPr>
              </w:pPrChange>
            </w:pPr>
            <w:del w:id="5292" w:author="Donovan Goode [2]" w:date="2018-11-09T10:04:00Z">
              <w:r w:rsidRPr="007520B6" w:rsidDel="008B6AF4">
                <w:rPr>
                  <w:rFonts w:ascii="Consolas" w:eastAsia="Times New Roman" w:hAnsi="Consolas" w:cs="Times New Roman"/>
                  <w:color w:val="D7BA7D"/>
                  <w:sz w:val="21"/>
                  <w:szCs w:val="21"/>
                </w:rPr>
                <w:delText>#TopFAQsList .btnHomeFAQs:active</w:delText>
              </w:r>
              <w:r w:rsidRPr="007520B6" w:rsidDel="008B6AF4">
                <w:rPr>
                  <w:rFonts w:ascii="Consolas" w:eastAsia="Times New Roman" w:hAnsi="Consolas" w:cs="Times New Roman"/>
                  <w:color w:val="D4D4D4"/>
                  <w:sz w:val="21"/>
                  <w:szCs w:val="21"/>
                </w:rPr>
                <w:delText xml:space="preserve"> {</w:delText>
              </w:r>
            </w:del>
          </w:p>
          <w:p w14:paraId="682B5547" w14:textId="77777777" w:rsidR="00ED1509" w:rsidRPr="007520B6" w:rsidDel="008B6AF4" w:rsidRDefault="00ED1509">
            <w:pPr>
              <w:pStyle w:val="Heading1Numbered"/>
              <w:rPr>
                <w:del w:id="5293" w:author="Donovan Goode [2]" w:date="2018-11-09T10:04:00Z"/>
                <w:rFonts w:ascii="Consolas" w:eastAsia="Times New Roman" w:hAnsi="Consolas" w:cs="Times New Roman"/>
                <w:color w:val="D4D4D4"/>
                <w:sz w:val="21"/>
                <w:szCs w:val="21"/>
              </w:rPr>
              <w:pPrChange w:id="5294" w:author="Donovan Goode [2]" w:date="2018-11-09T10:05:00Z">
                <w:pPr>
                  <w:shd w:val="clear" w:color="auto" w:fill="1E1E1E"/>
                  <w:spacing w:line="285" w:lineRule="atLeast"/>
                </w:pPr>
              </w:pPrChange>
            </w:pPr>
            <w:del w:id="5295"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1738691" w14:textId="77777777" w:rsidR="00ED1509" w:rsidRPr="007520B6" w:rsidDel="008B6AF4" w:rsidRDefault="00ED1509">
            <w:pPr>
              <w:pStyle w:val="Heading1Numbered"/>
              <w:rPr>
                <w:del w:id="5296" w:author="Donovan Goode [2]" w:date="2018-11-09T10:04:00Z"/>
                <w:rFonts w:ascii="Consolas" w:eastAsia="Times New Roman" w:hAnsi="Consolas" w:cs="Times New Roman"/>
                <w:color w:val="D4D4D4"/>
                <w:sz w:val="21"/>
                <w:szCs w:val="21"/>
              </w:rPr>
              <w:pPrChange w:id="5297" w:author="Donovan Goode [2]" w:date="2018-11-09T10:05:00Z">
                <w:pPr>
                  <w:shd w:val="clear" w:color="auto" w:fill="1E1E1E"/>
                  <w:spacing w:line="285" w:lineRule="atLeast"/>
                </w:pPr>
              </w:pPrChange>
            </w:pPr>
            <w:del w:id="5298" w:author="Donovan Goode [2]"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7FE5998" w14:textId="77777777" w:rsidR="00ED1509" w:rsidRPr="007520B6" w:rsidDel="008B6AF4" w:rsidRDefault="00ED1509">
            <w:pPr>
              <w:pStyle w:val="Heading1Numbered"/>
              <w:rPr>
                <w:del w:id="5299" w:author="Donovan Goode [2]" w:date="2018-11-09T10:04:00Z"/>
                <w:rFonts w:ascii="Consolas" w:eastAsia="Times New Roman" w:hAnsi="Consolas" w:cs="Times New Roman"/>
                <w:color w:val="D4D4D4"/>
                <w:sz w:val="21"/>
                <w:szCs w:val="21"/>
              </w:rPr>
              <w:pPrChange w:id="5300" w:author="Donovan Goode [2]" w:date="2018-11-09T10:05:00Z">
                <w:pPr>
                  <w:shd w:val="clear" w:color="auto" w:fill="1E1E1E"/>
                  <w:spacing w:line="285" w:lineRule="atLeast"/>
                </w:pPr>
              </w:pPrChange>
            </w:pPr>
            <w:del w:id="5301" w:author="Donovan Goode [2]" w:date="2018-11-09T10:04:00Z">
              <w:r w:rsidRPr="007520B6" w:rsidDel="008B6AF4">
                <w:rPr>
                  <w:rFonts w:ascii="Consolas" w:eastAsia="Times New Roman" w:hAnsi="Consolas" w:cs="Times New Roman"/>
                  <w:color w:val="D4D4D4"/>
                  <w:sz w:val="21"/>
                  <w:szCs w:val="21"/>
                </w:rPr>
                <w:delText>}</w:delText>
              </w:r>
            </w:del>
          </w:p>
          <w:p w14:paraId="63BFEBCA" w14:textId="77777777" w:rsidR="00ED1509" w:rsidRPr="007520B6" w:rsidDel="008B6AF4" w:rsidRDefault="00ED1509">
            <w:pPr>
              <w:pStyle w:val="Heading1Numbered"/>
              <w:rPr>
                <w:del w:id="5302" w:author="Donovan Goode [2]" w:date="2018-11-09T10:04:00Z"/>
                <w:rFonts w:ascii="Consolas" w:eastAsia="Times New Roman" w:hAnsi="Consolas" w:cs="Times New Roman"/>
                <w:color w:val="D4D4D4"/>
                <w:sz w:val="21"/>
                <w:szCs w:val="21"/>
              </w:rPr>
              <w:pPrChange w:id="5303" w:author="Donovan Goode [2]" w:date="2018-11-09T10:05:00Z">
                <w:pPr>
                  <w:shd w:val="clear" w:color="auto" w:fill="1E1E1E"/>
                  <w:spacing w:line="285" w:lineRule="atLeast"/>
                </w:pPr>
              </w:pPrChange>
            </w:pPr>
            <w:del w:id="5304" w:author="Donovan Goode [2]" w:date="2018-11-09T10:04:00Z">
              <w:r w:rsidRPr="007520B6" w:rsidDel="008B6AF4">
                <w:rPr>
                  <w:rFonts w:ascii="Consolas" w:eastAsia="Times New Roman" w:hAnsi="Consolas" w:cs="Times New Roman"/>
                  <w:color w:val="6A9955"/>
                  <w:sz w:val="21"/>
                  <w:szCs w:val="21"/>
                </w:rPr>
                <w:delText>/* Homepage Ends */</w:delText>
              </w:r>
            </w:del>
          </w:p>
          <w:p w14:paraId="54C5A0D6" w14:textId="77777777" w:rsidR="00ED1509" w:rsidRPr="007520B6" w:rsidDel="008B6AF4" w:rsidRDefault="00ED1509">
            <w:pPr>
              <w:pStyle w:val="Heading1Numbered"/>
              <w:rPr>
                <w:del w:id="5305" w:author="Donovan Goode [2]" w:date="2018-11-09T10:04:00Z"/>
                <w:rFonts w:ascii="Consolas" w:eastAsia="Times New Roman" w:hAnsi="Consolas" w:cs="Times New Roman"/>
                <w:color w:val="D4D4D4"/>
                <w:sz w:val="21"/>
                <w:szCs w:val="21"/>
              </w:rPr>
              <w:pPrChange w:id="5306" w:author="Donovan Goode [2]" w:date="2018-11-09T10:05:00Z">
                <w:pPr>
                  <w:shd w:val="clear" w:color="auto" w:fill="1E1E1E"/>
                  <w:spacing w:line="285" w:lineRule="atLeast"/>
                </w:pPr>
              </w:pPrChange>
            </w:pPr>
          </w:p>
          <w:p w14:paraId="3CB826A1" w14:textId="77777777" w:rsidR="00ED1509" w:rsidRPr="007520B6" w:rsidDel="008B6AF4" w:rsidRDefault="00ED1509">
            <w:pPr>
              <w:pStyle w:val="Heading1Numbered"/>
              <w:rPr>
                <w:del w:id="5307" w:author="Donovan Goode [2]" w:date="2018-11-09T10:04:00Z"/>
                <w:rFonts w:ascii="Consolas" w:eastAsia="Times New Roman" w:hAnsi="Consolas" w:cs="Times New Roman"/>
                <w:color w:val="D4D4D4"/>
                <w:sz w:val="21"/>
                <w:szCs w:val="21"/>
              </w:rPr>
              <w:pPrChange w:id="5308" w:author="Donovan Goode [2]" w:date="2018-11-09T10:05:00Z">
                <w:pPr>
                  <w:shd w:val="clear" w:color="auto" w:fill="1E1E1E"/>
                  <w:spacing w:line="285" w:lineRule="atLeast"/>
                </w:pPr>
              </w:pPrChange>
            </w:pPr>
            <w:del w:id="5309" w:author="Donovan Goode [2]" w:date="2018-11-09T10:04:00Z">
              <w:r w:rsidRPr="007520B6" w:rsidDel="008B6AF4">
                <w:rPr>
                  <w:rFonts w:ascii="Consolas" w:eastAsia="Times New Roman" w:hAnsi="Consolas" w:cs="Times New Roman"/>
                  <w:color w:val="6A9955"/>
                  <w:sz w:val="21"/>
                  <w:szCs w:val="21"/>
                </w:rPr>
                <w:delText>/* START: Base slide configuration */</w:delText>
              </w:r>
            </w:del>
          </w:p>
          <w:p w14:paraId="7FAED61C" w14:textId="77777777" w:rsidR="00ED1509" w:rsidRPr="007520B6" w:rsidDel="008B6AF4" w:rsidRDefault="00ED1509">
            <w:pPr>
              <w:pStyle w:val="Heading1Numbered"/>
              <w:rPr>
                <w:del w:id="5310" w:author="Donovan Goode [2]" w:date="2018-11-09T10:04:00Z"/>
                <w:rFonts w:ascii="Consolas" w:eastAsia="Times New Roman" w:hAnsi="Consolas" w:cs="Times New Roman"/>
                <w:color w:val="D4D4D4"/>
                <w:sz w:val="21"/>
                <w:szCs w:val="21"/>
              </w:rPr>
              <w:pPrChange w:id="5311" w:author="Donovan Goode [2]" w:date="2018-11-09T10:05:00Z">
                <w:pPr>
                  <w:shd w:val="clear" w:color="auto" w:fill="1E1E1E"/>
                  <w:spacing w:line="285" w:lineRule="atLeast"/>
                </w:pPr>
              </w:pPrChange>
            </w:pPr>
            <w:del w:id="5312" w:author="Donovan Goode [2]" w:date="2018-11-09T10:04:00Z">
              <w:r w:rsidRPr="007520B6" w:rsidDel="008B6AF4">
                <w:rPr>
                  <w:rFonts w:ascii="Consolas" w:eastAsia="Times New Roman" w:hAnsi="Consolas" w:cs="Times New Roman"/>
                  <w:color w:val="D7BA7D"/>
                  <w:sz w:val="21"/>
                  <w:szCs w:val="21"/>
                </w:rPr>
                <w:delText>#slides_container</w:delText>
              </w:r>
              <w:r w:rsidRPr="007520B6" w:rsidDel="008B6AF4">
                <w:rPr>
                  <w:rFonts w:ascii="Consolas" w:eastAsia="Times New Roman" w:hAnsi="Consolas" w:cs="Times New Roman"/>
                  <w:color w:val="D4D4D4"/>
                  <w:sz w:val="21"/>
                  <w:szCs w:val="21"/>
                </w:rPr>
                <w:delText xml:space="preserve"> {</w:delText>
              </w:r>
            </w:del>
          </w:p>
          <w:p w14:paraId="7158F864" w14:textId="77777777" w:rsidR="00ED1509" w:rsidRPr="007520B6" w:rsidDel="008B6AF4" w:rsidRDefault="00ED1509">
            <w:pPr>
              <w:pStyle w:val="Heading1Numbered"/>
              <w:rPr>
                <w:del w:id="5313" w:author="Donovan Goode [2]" w:date="2018-11-09T10:04:00Z"/>
                <w:rFonts w:ascii="Consolas" w:eastAsia="Times New Roman" w:hAnsi="Consolas" w:cs="Times New Roman"/>
                <w:color w:val="D4D4D4"/>
                <w:sz w:val="21"/>
                <w:szCs w:val="21"/>
              </w:rPr>
              <w:pPrChange w:id="5314" w:author="Donovan Goode [2]" w:date="2018-11-09T10:05:00Z">
                <w:pPr>
                  <w:shd w:val="clear" w:color="auto" w:fill="1E1E1E"/>
                  <w:spacing w:line="285" w:lineRule="atLeast"/>
                </w:pPr>
              </w:pPrChange>
            </w:pPr>
            <w:del w:id="53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D3DF6DB" w14:textId="77777777" w:rsidR="00ED1509" w:rsidRPr="007520B6" w:rsidDel="008B6AF4" w:rsidRDefault="00ED1509">
            <w:pPr>
              <w:pStyle w:val="Heading1Numbered"/>
              <w:rPr>
                <w:del w:id="5316" w:author="Donovan Goode [2]" w:date="2018-11-09T10:04:00Z"/>
                <w:rFonts w:ascii="Consolas" w:eastAsia="Times New Roman" w:hAnsi="Consolas" w:cs="Times New Roman"/>
                <w:color w:val="D4D4D4"/>
                <w:sz w:val="21"/>
                <w:szCs w:val="21"/>
              </w:rPr>
              <w:pPrChange w:id="5317" w:author="Donovan Goode [2]" w:date="2018-11-09T10:05:00Z">
                <w:pPr>
                  <w:shd w:val="clear" w:color="auto" w:fill="1E1E1E"/>
                  <w:spacing w:line="285" w:lineRule="atLeast"/>
                </w:pPr>
              </w:pPrChange>
            </w:pPr>
            <w:del w:id="53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D342A5E" w14:textId="77777777" w:rsidR="00ED1509" w:rsidRPr="007520B6" w:rsidDel="008B6AF4" w:rsidRDefault="00ED1509">
            <w:pPr>
              <w:pStyle w:val="Heading1Numbered"/>
              <w:rPr>
                <w:del w:id="5319" w:author="Donovan Goode [2]" w:date="2018-11-09T10:04:00Z"/>
                <w:rFonts w:ascii="Consolas" w:eastAsia="Times New Roman" w:hAnsi="Consolas" w:cs="Times New Roman"/>
                <w:color w:val="D4D4D4"/>
                <w:sz w:val="21"/>
                <w:szCs w:val="21"/>
              </w:rPr>
              <w:pPrChange w:id="5320" w:author="Donovan Goode [2]" w:date="2018-11-09T10:05:00Z">
                <w:pPr>
                  <w:shd w:val="clear" w:color="auto" w:fill="1E1E1E"/>
                  <w:spacing w:line="285" w:lineRule="atLeast"/>
                </w:pPr>
              </w:pPrChange>
            </w:pPr>
            <w:del w:id="53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654A26E5" w14:textId="77777777" w:rsidR="00ED1509" w:rsidRPr="007520B6" w:rsidDel="008B6AF4" w:rsidRDefault="00ED1509">
            <w:pPr>
              <w:pStyle w:val="Heading1Numbered"/>
              <w:rPr>
                <w:del w:id="5322" w:author="Donovan Goode [2]" w:date="2018-11-09T10:04:00Z"/>
                <w:rFonts w:ascii="Consolas" w:eastAsia="Times New Roman" w:hAnsi="Consolas" w:cs="Times New Roman"/>
                <w:color w:val="D4D4D4"/>
                <w:sz w:val="21"/>
                <w:szCs w:val="21"/>
              </w:rPr>
              <w:pPrChange w:id="5323" w:author="Donovan Goode [2]" w:date="2018-11-09T10:05:00Z">
                <w:pPr>
                  <w:shd w:val="clear" w:color="auto" w:fill="1E1E1E"/>
                  <w:spacing w:line="285" w:lineRule="atLeast"/>
                </w:pPr>
              </w:pPrChange>
            </w:pPr>
            <w:del w:id="53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8C31BB8" w14:textId="77777777" w:rsidR="00ED1509" w:rsidRPr="007520B6" w:rsidDel="008B6AF4" w:rsidRDefault="00ED1509">
            <w:pPr>
              <w:pStyle w:val="Heading1Numbered"/>
              <w:rPr>
                <w:del w:id="5325" w:author="Donovan Goode [2]" w:date="2018-11-09T10:04:00Z"/>
                <w:rFonts w:ascii="Consolas" w:eastAsia="Times New Roman" w:hAnsi="Consolas" w:cs="Times New Roman"/>
                <w:color w:val="D4D4D4"/>
                <w:sz w:val="21"/>
                <w:szCs w:val="21"/>
              </w:rPr>
              <w:pPrChange w:id="5326" w:author="Donovan Goode [2]" w:date="2018-11-09T10:05:00Z">
                <w:pPr>
                  <w:shd w:val="clear" w:color="auto" w:fill="1E1E1E"/>
                  <w:spacing w:line="285" w:lineRule="atLeast"/>
                </w:pPr>
              </w:pPrChange>
            </w:pPr>
          </w:p>
          <w:p w14:paraId="200B5DB4" w14:textId="77777777" w:rsidR="00ED1509" w:rsidRPr="007520B6" w:rsidDel="008B6AF4" w:rsidRDefault="00ED1509">
            <w:pPr>
              <w:pStyle w:val="Heading1Numbered"/>
              <w:rPr>
                <w:del w:id="5327" w:author="Donovan Goode [2]" w:date="2018-11-09T10:04:00Z"/>
                <w:rFonts w:ascii="Consolas" w:eastAsia="Times New Roman" w:hAnsi="Consolas" w:cs="Times New Roman"/>
                <w:color w:val="D4D4D4"/>
                <w:sz w:val="21"/>
                <w:szCs w:val="21"/>
              </w:rPr>
              <w:pPrChange w:id="5328" w:author="Donovan Goode [2]" w:date="2018-11-09T10:05:00Z">
                <w:pPr>
                  <w:shd w:val="clear" w:color="auto" w:fill="1E1E1E"/>
                  <w:spacing w:line="285" w:lineRule="atLeast"/>
                </w:pPr>
              </w:pPrChange>
            </w:pPr>
            <w:del w:id="53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99px</w:delText>
              </w:r>
              <w:r w:rsidRPr="007520B6" w:rsidDel="008B6AF4">
                <w:rPr>
                  <w:rFonts w:ascii="Consolas" w:eastAsia="Times New Roman" w:hAnsi="Consolas" w:cs="Times New Roman"/>
                  <w:color w:val="D4D4D4"/>
                  <w:sz w:val="21"/>
                  <w:szCs w:val="21"/>
                </w:rPr>
                <w:delText>;</w:delText>
              </w:r>
            </w:del>
          </w:p>
          <w:p w14:paraId="6F167F88" w14:textId="77777777" w:rsidR="00ED1509" w:rsidRPr="007520B6" w:rsidDel="008B6AF4" w:rsidRDefault="00ED1509">
            <w:pPr>
              <w:pStyle w:val="Heading1Numbered"/>
              <w:rPr>
                <w:del w:id="5330" w:author="Donovan Goode [2]" w:date="2018-11-09T10:04:00Z"/>
                <w:rFonts w:ascii="Consolas" w:eastAsia="Times New Roman" w:hAnsi="Consolas" w:cs="Times New Roman"/>
                <w:color w:val="D4D4D4"/>
                <w:sz w:val="21"/>
                <w:szCs w:val="21"/>
              </w:rPr>
              <w:pPrChange w:id="5331" w:author="Donovan Goode [2]" w:date="2018-11-09T10:05:00Z">
                <w:pPr>
                  <w:shd w:val="clear" w:color="auto" w:fill="1E1E1E"/>
                  <w:spacing w:line="285" w:lineRule="atLeast"/>
                </w:pPr>
              </w:pPrChange>
            </w:pPr>
          </w:p>
          <w:p w14:paraId="4D2766A3" w14:textId="77777777" w:rsidR="00ED1509" w:rsidRPr="007520B6" w:rsidDel="008B6AF4" w:rsidRDefault="00ED1509">
            <w:pPr>
              <w:pStyle w:val="Heading1Numbered"/>
              <w:rPr>
                <w:del w:id="5332" w:author="Donovan Goode [2]" w:date="2018-11-09T10:04:00Z"/>
                <w:rFonts w:ascii="Consolas" w:eastAsia="Times New Roman" w:hAnsi="Consolas" w:cs="Times New Roman"/>
                <w:color w:val="D4D4D4"/>
                <w:sz w:val="21"/>
                <w:szCs w:val="21"/>
              </w:rPr>
              <w:pPrChange w:id="5333" w:author="Donovan Goode [2]" w:date="2018-11-09T10:05:00Z">
                <w:pPr>
                  <w:shd w:val="clear" w:color="auto" w:fill="1E1E1E"/>
                  <w:spacing w:line="285" w:lineRule="atLeast"/>
                </w:pPr>
              </w:pPrChange>
            </w:pPr>
            <w:del w:id="5334" w:author="Donovan Goode [2]" w:date="2018-11-09T10:04:00Z">
              <w:r w:rsidRPr="007520B6" w:rsidDel="008B6AF4">
                <w:rPr>
                  <w:rFonts w:ascii="Consolas" w:eastAsia="Times New Roman" w:hAnsi="Consolas" w:cs="Times New Roman"/>
                  <w:color w:val="D4D4D4"/>
                  <w:sz w:val="21"/>
                  <w:szCs w:val="21"/>
                </w:rPr>
                <w:delText xml:space="preserve">    }</w:delText>
              </w:r>
            </w:del>
          </w:p>
          <w:p w14:paraId="7B995A25" w14:textId="77777777" w:rsidR="00ED1509" w:rsidRPr="007520B6" w:rsidDel="008B6AF4" w:rsidRDefault="00ED1509">
            <w:pPr>
              <w:pStyle w:val="Heading1Numbered"/>
              <w:rPr>
                <w:del w:id="5335" w:author="Donovan Goode [2]" w:date="2018-11-09T10:04:00Z"/>
                <w:rFonts w:ascii="Consolas" w:eastAsia="Times New Roman" w:hAnsi="Consolas" w:cs="Times New Roman"/>
                <w:color w:val="D4D4D4"/>
                <w:sz w:val="21"/>
                <w:szCs w:val="21"/>
              </w:rPr>
              <w:pPrChange w:id="5336" w:author="Donovan Goode [2]" w:date="2018-11-09T10:05:00Z">
                <w:pPr>
                  <w:shd w:val="clear" w:color="auto" w:fill="1E1E1E"/>
                  <w:spacing w:line="285" w:lineRule="atLeast"/>
                </w:pPr>
              </w:pPrChange>
            </w:pPr>
          </w:p>
          <w:p w14:paraId="452442F7" w14:textId="77777777" w:rsidR="00ED1509" w:rsidRPr="007520B6" w:rsidDel="008B6AF4" w:rsidRDefault="00ED1509">
            <w:pPr>
              <w:pStyle w:val="Heading1Numbered"/>
              <w:rPr>
                <w:del w:id="5337" w:author="Donovan Goode [2]" w:date="2018-11-09T10:04:00Z"/>
                <w:rFonts w:ascii="Consolas" w:eastAsia="Times New Roman" w:hAnsi="Consolas" w:cs="Times New Roman"/>
                <w:color w:val="D4D4D4"/>
                <w:sz w:val="21"/>
                <w:szCs w:val="21"/>
              </w:rPr>
              <w:pPrChange w:id="5338" w:author="Donovan Goode [2]" w:date="2018-11-09T10:05:00Z">
                <w:pPr>
                  <w:shd w:val="clear" w:color="auto" w:fill="1E1E1E"/>
                  <w:spacing w:line="285" w:lineRule="atLeast"/>
                </w:pPr>
              </w:pPrChange>
            </w:pPr>
            <w:del w:id="53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#slides_container div.slide</w:delText>
              </w:r>
              <w:r w:rsidRPr="007520B6" w:rsidDel="008B6AF4">
                <w:rPr>
                  <w:rFonts w:ascii="Consolas" w:eastAsia="Times New Roman" w:hAnsi="Consolas" w:cs="Times New Roman"/>
                  <w:color w:val="D4D4D4"/>
                  <w:sz w:val="21"/>
                  <w:szCs w:val="21"/>
                </w:rPr>
                <w:delText xml:space="preserve"> {</w:delText>
              </w:r>
            </w:del>
          </w:p>
          <w:p w14:paraId="1B29CB95" w14:textId="77777777" w:rsidR="00ED1509" w:rsidRPr="007520B6" w:rsidDel="008B6AF4" w:rsidRDefault="00ED1509">
            <w:pPr>
              <w:pStyle w:val="Heading1Numbered"/>
              <w:rPr>
                <w:del w:id="5340" w:author="Donovan Goode [2]" w:date="2018-11-09T10:04:00Z"/>
                <w:rFonts w:ascii="Consolas" w:eastAsia="Times New Roman" w:hAnsi="Consolas" w:cs="Times New Roman"/>
                <w:color w:val="D4D4D4"/>
                <w:sz w:val="21"/>
                <w:szCs w:val="21"/>
              </w:rPr>
              <w:pPrChange w:id="5341" w:author="Donovan Goode [2]" w:date="2018-11-09T10:05:00Z">
                <w:pPr>
                  <w:shd w:val="clear" w:color="auto" w:fill="1E1E1E"/>
                  <w:spacing w:line="285" w:lineRule="atLeast"/>
                </w:pPr>
              </w:pPrChange>
            </w:pPr>
            <w:del w:id="53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2D73E268" w14:textId="77777777" w:rsidR="00ED1509" w:rsidRPr="007520B6" w:rsidDel="008B6AF4" w:rsidRDefault="00ED1509">
            <w:pPr>
              <w:pStyle w:val="Heading1Numbered"/>
              <w:rPr>
                <w:del w:id="5343" w:author="Donovan Goode [2]" w:date="2018-11-09T10:04:00Z"/>
                <w:rFonts w:ascii="Consolas" w:eastAsia="Times New Roman" w:hAnsi="Consolas" w:cs="Times New Roman"/>
                <w:color w:val="D4D4D4"/>
                <w:sz w:val="21"/>
                <w:szCs w:val="21"/>
              </w:rPr>
              <w:pPrChange w:id="5344" w:author="Donovan Goode [2]" w:date="2018-11-09T10:05:00Z">
                <w:pPr>
                  <w:shd w:val="clear" w:color="auto" w:fill="1E1E1E"/>
                  <w:spacing w:line="285" w:lineRule="atLeast"/>
                </w:pPr>
              </w:pPrChange>
            </w:pPr>
            <w:del w:id="53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1C16A00" w14:textId="77777777" w:rsidR="00ED1509" w:rsidRPr="007520B6" w:rsidDel="008B6AF4" w:rsidRDefault="00ED1509">
            <w:pPr>
              <w:pStyle w:val="Heading1Numbered"/>
              <w:rPr>
                <w:del w:id="5346" w:author="Donovan Goode [2]" w:date="2018-11-09T10:04:00Z"/>
                <w:rFonts w:ascii="Consolas" w:eastAsia="Times New Roman" w:hAnsi="Consolas" w:cs="Times New Roman"/>
                <w:color w:val="D4D4D4"/>
                <w:sz w:val="21"/>
                <w:szCs w:val="21"/>
              </w:rPr>
              <w:pPrChange w:id="5347" w:author="Donovan Goode [2]" w:date="2018-11-09T10:05:00Z">
                <w:pPr>
                  <w:shd w:val="clear" w:color="auto" w:fill="1E1E1E"/>
                  <w:spacing w:line="285" w:lineRule="atLeast"/>
                </w:pPr>
              </w:pPrChange>
            </w:pPr>
            <w:del w:id="53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420px</w:delText>
              </w:r>
              <w:r w:rsidRPr="007520B6" w:rsidDel="008B6AF4">
                <w:rPr>
                  <w:rFonts w:ascii="Consolas" w:eastAsia="Times New Roman" w:hAnsi="Consolas" w:cs="Times New Roman"/>
                  <w:color w:val="D4D4D4"/>
                  <w:sz w:val="21"/>
                  <w:szCs w:val="21"/>
                </w:rPr>
                <w:delText>;</w:delText>
              </w:r>
            </w:del>
          </w:p>
          <w:p w14:paraId="040C6103" w14:textId="77777777" w:rsidR="00ED1509" w:rsidRPr="007520B6" w:rsidDel="008B6AF4" w:rsidRDefault="00ED1509">
            <w:pPr>
              <w:pStyle w:val="Heading1Numbered"/>
              <w:rPr>
                <w:del w:id="5349" w:author="Donovan Goode [2]" w:date="2018-11-09T10:04:00Z"/>
                <w:rFonts w:ascii="Consolas" w:eastAsia="Times New Roman" w:hAnsi="Consolas" w:cs="Times New Roman"/>
                <w:color w:val="D4D4D4"/>
                <w:sz w:val="21"/>
                <w:szCs w:val="21"/>
              </w:rPr>
              <w:pPrChange w:id="5350" w:author="Donovan Goode [2]" w:date="2018-11-09T10:05:00Z">
                <w:pPr>
                  <w:shd w:val="clear" w:color="auto" w:fill="1E1E1E"/>
                  <w:spacing w:line="285" w:lineRule="atLeast"/>
                </w:pPr>
              </w:pPrChange>
            </w:pPr>
            <w:del w:id="5351" w:author="Donovan Goode [2]" w:date="2018-11-09T10:04:00Z">
              <w:r w:rsidRPr="007520B6" w:rsidDel="008B6AF4">
                <w:rPr>
                  <w:rFonts w:ascii="Consolas" w:eastAsia="Times New Roman" w:hAnsi="Consolas" w:cs="Times New Roman"/>
                  <w:color w:val="D4D4D4"/>
                  <w:sz w:val="21"/>
                  <w:szCs w:val="21"/>
                </w:rPr>
                <w:delText xml:space="preserve">    }</w:delText>
              </w:r>
            </w:del>
          </w:p>
          <w:p w14:paraId="69F26FDA" w14:textId="77777777" w:rsidR="00ED1509" w:rsidRPr="007520B6" w:rsidDel="008B6AF4" w:rsidRDefault="00ED1509">
            <w:pPr>
              <w:pStyle w:val="Heading1Numbered"/>
              <w:rPr>
                <w:del w:id="5352" w:author="Donovan Goode [2]" w:date="2018-11-09T10:04:00Z"/>
                <w:rFonts w:ascii="Consolas" w:eastAsia="Times New Roman" w:hAnsi="Consolas" w:cs="Times New Roman"/>
                <w:color w:val="D4D4D4"/>
                <w:sz w:val="21"/>
                <w:szCs w:val="21"/>
              </w:rPr>
              <w:pPrChange w:id="5353" w:author="Donovan Goode [2]" w:date="2018-11-09T10:05:00Z">
                <w:pPr>
                  <w:shd w:val="clear" w:color="auto" w:fill="1E1E1E"/>
                  <w:spacing w:line="285" w:lineRule="atLeast"/>
                </w:pPr>
              </w:pPrChange>
            </w:pPr>
          </w:p>
          <w:p w14:paraId="14B9EE24" w14:textId="77777777" w:rsidR="00ED1509" w:rsidRPr="007520B6" w:rsidDel="008B6AF4" w:rsidRDefault="00ED1509">
            <w:pPr>
              <w:pStyle w:val="Heading1Numbered"/>
              <w:rPr>
                <w:del w:id="5354" w:author="Donovan Goode [2]" w:date="2018-11-09T10:04:00Z"/>
                <w:rFonts w:ascii="Consolas" w:eastAsia="Times New Roman" w:hAnsi="Consolas" w:cs="Times New Roman"/>
                <w:color w:val="D4D4D4"/>
                <w:sz w:val="21"/>
                <w:szCs w:val="21"/>
              </w:rPr>
              <w:pPrChange w:id="5355" w:author="Donovan Goode [2]" w:date="2018-11-09T10:05:00Z">
                <w:pPr>
                  <w:shd w:val="clear" w:color="auto" w:fill="1E1E1E"/>
                  <w:spacing w:line="285" w:lineRule="atLeast"/>
                </w:pPr>
              </w:pPrChange>
            </w:pPr>
            <w:del w:id="53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 img</w:delText>
              </w:r>
              <w:r w:rsidRPr="007520B6" w:rsidDel="008B6AF4">
                <w:rPr>
                  <w:rFonts w:ascii="Consolas" w:eastAsia="Times New Roman" w:hAnsi="Consolas" w:cs="Times New Roman"/>
                  <w:color w:val="D4D4D4"/>
                  <w:sz w:val="21"/>
                  <w:szCs w:val="21"/>
                </w:rPr>
                <w:delText xml:space="preserve"> {</w:delText>
              </w:r>
            </w:del>
          </w:p>
          <w:p w14:paraId="3BF19CCA" w14:textId="77777777" w:rsidR="00ED1509" w:rsidRPr="007520B6" w:rsidDel="008B6AF4" w:rsidRDefault="00ED1509">
            <w:pPr>
              <w:pStyle w:val="Heading1Numbered"/>
              <w:rPr>
                <w:del w:id="5357" w:author="Donovan Goode [2]" w:date="2018-11-09T10:04:00Z"/>
                <w:rFonts w:ascii="Consolas" w:eastAsia="Times New Roman" w:hAnsi="Consolas" w:cs="Times New Roman"/>
                <w:color w:val="D4D4D4"/>
                <w:sz w:val="21"/>
                <w:szCs w:val="21"/>
              </w:rPr>
              <w:pPrChange w:id="5358" w:author="Donovan Goode [2]" w:date="2018-11-09T10:05:00Z">
                <w:pPr>
                  <w:shd w:val="clear" w:color="auto" w:fill="1E1E1E"/>
                  <w:spacing w:line="285" w:lineRule="atLeast"/>
                </w:pPr>
              </w:pPrChange>
            </w:pPr>
            <w:del w:id="53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3F18D6B0" w14:textId="77777777" w:rsidR="00ED1509" w:rsidRPr="007520B6" w:rsidDel="008B6AF4" w:rsidRDefault="00ED1509">
            <w:pPr>
              <w:pStyle w:val="Heading1Numbered"/>
              <w:rPr>
                <w:del w:id="5360" w:author="Donovan Goode [2]" w:date="2018-11-09T10:04:00Z"/>
                <w:rFonts w:ascii="Consolas" w:eastAsia="Times New Roman" w:hAnsi="Consolas" w:cs="Times New Roman"/>
                <w:color w:val="D4D4D4"/>
                <w:sz w:val="21"/>
                <w:szCs w:val="21"/>
              </w:rPr>
              <w:pPrChange w:id="5361" w:author="Donovan Goode [2]" w:date="2018-11-09T10:05:00Z">
                <w:pPr>
                  <w:shd w:val="clear" w:color="auto" w:fill="1E1E1E"/>
                  <w:spacing w:line="285" w:lineRule="atLeast"/>
                </w:pPr>
              </w:pPrChange>
            </w:pPr>
            <w:del w:id="53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36F0E798" w14:textId="77777777" w:rsidR="00ED1509" w:rsidRPr="007520B6" w:rsidDel="008B6AF4" w:rsidRDefault="00ED1509">
            <w:pPr>
              <w:pStyle w:val="Heading1Numbered"/>
              <w:rPr>
                <w:del w:id="5363" w:author="Donovan Goode [2]" w:date="2018-11-09T10:04:00Z"/>
                <w:rFonts w:ascii="Consolas" w:eastAsia="Times New Roman" w:hAnsi="Consolas" w:cs="Times New Roman"/>
                <w:color w:val="D4D4D4"/>
                <w:sz w:val="21"/>
                <w:szCs w:val="21"/>
              </w:rPr>
              <w:pPrChange w:id="5364" w:author="Donovan Goode [2]" w:date="2018-11-09T10:05:00Z">
                <w:pPr>
                  <w:shd w:val="clear" w:color="auto" w:fill="1E1E1E"/>
                  <w:spacing w:line="285" w:lineRule="atLeast"/>
                </w:pPr>
              </w:pPrChange>
            </w:pPr>
            <w:del w:id="5365" w:author="Donovan Goode [2]" w:date="2018-11-09T10:04:00Z">
              <w:r w:rsidRPr="007520B6" w:rsidDel="008B6AF4">
                <w:rPr>
                  <w:rFonts w:ascii="Consolas" w:eastAsia="Times New Roman" w:hAnsi="Consolas" w:cs="Times New Roman"/>
                  <w:color w:val="D4D4D4"/>
                  <w:sz w:val="21"/>
                  <w:szCs w:val="21"/>
                </w:rPr>
                <w:delText xml:space="preserve">    }</w:delText>
              </w:r>
            </w:del>
          </w:p>
          <w:p w14:paraId="52F17AE6" w14:textId="77777777" w:rsidR="00ED1509" w:rsidRPr="007520B6" w:rsidDel="008B6AF4" w:rsidRDefault="00ED1509">
            <w:pPr>
              <w:pStyle w:val="Heading1Numbered"/>
              <w:rPr>
                <w:del w:id="5366" w:author="Donovan Goode [2]" w:date="2018-11-09T10:04:00Z"/>
                <w:rFonts w:ascii="Consolas" w:eastAsia="Times New Roman" w:hAnsi="Consolas" w:cs="Times New Roman"/>
                <w:color w:val="D4D4D4"/>
                <w:sz w:val="21"/>
                <w:szCs w:val="21"/>
              </w:rPr>
              <w:pPrChange w:id="5367" w:author="Donovan Goode [2]" w:date="2018-11-09T10:05:00Z">
                <w:pPr>
                  <w:shd w:val="clear" w:color="auto" w:fill="1E1E1E"/>
                  <w:spacing w:line="285" w:lineRule="atLeast"/>
                </w:pPr>
              </w:pPrChange>
            </w:pPr>
          </w:p>
          <w:p w14:paraId="1504AABD" w14:textId="77777777" w:rsidR="00ED1509" w:rsidRPr="007520B6" w:rsidDel="008B6AF4" w:rsidRDefault="00ED1509">
            <w:pPr>
              <w:pStyle w:val="Heading1Numbered"/>
              <w:rPr>
                <w:del w:id="5368" w:author="Donovan Goode [2]" w:date="2018-11-09T10:04:00Z"/>
                <w:rFonts w:ascii="Consolas" w:eastAsia="Times New Roman" w:hAnsi="Consolas" w:cs="Times New Roman"/>
                <w:color w:val="D4D4D4"/>
                <w:sz w:val="21"/>
                <w:szCs w:val="21"/>
              </w:rPr>
              <w:pPrChange w:id="5369" w:author="Donovan Goode [2]" w:date="2018-11-09T10:05:00Z">
                <w:pPr>
                  <w:shd w:val="clear" w:color="auto" w:fill="1E1E1E"/>
                  <w:spacing w:line="285" w:lineRule="atLeast"/>
                </w:pPr>
              </w:pPrChange>
            </w:pPr>
            <w:del w:id="53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#dupslide3</w:delText>
              </w:r>
              <w:r w:rsidRPr="007520B6" w:rsidDel="008B6AF4">
                <w:rPr>
                  <w:rFonts w:ascii="Consolas" w:eastAsia="Times New Roman" w:hAnsi="Consolas" w:cs="Times New Roman"/>
                  <w:color w:val="D4D4D4"/>
                  <w:sz w:val="21"/>
                  <w:szCs w:val="21"/>
                </w:rPr>
                <w:delText xml:space="preserve"> {</w:delText>
              </w:r>
            </w:del>
          </w:p>
          <w:p w14:paraId="6F16DEB0" w14:textId="77777777" w:rsidR="00ED1509" w:rsidRPr="007520B6" w:rsidDel="008B6AF4" w:rsidRDefault="00ED1509">
            <w:pPr>
              <w:pStyle w:val="Heading1Numbered"/>
              <w:rPr>
                <w:del w:id="5371" w:author="Donovan Goode [2]" w:date="2018-11-09T10:04:00Z"/>
                <w:rFonts w:ascii="Consolas" w:eastAsia="Times New Roman" w:hAnsi="Consolas" w:cs="Times New Roman"/>
                <w:color w:val="D4D4D4"/>
                <w:sz w:val="21"/>
                <w:szCs w:val="21"/>
              </w:rPr>
              <w:pPrChange w:id="5372" w:author="Donovan Goode [2]" w:date="2018-11-09T10:05:00Z">
                <w:pPr>
                  <w:shd w:val="clear" w:color="auto" w:fill="1E1E1E"/>
                  <w:spacing w:line="285" w:lineRule="atLeast"/>
                </w:pPr>
              </w:pPrChange>
            </w:pPr>
            <w:del w:id="53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B69F175" w14:textId="77777777" w:rsidR="00ED1509" w:rsidRPr="007520B6" w:rsidDel="008B6AF4" w:rsidRDefault="00ED1509">
            <w:pPr>
              <w:pStyle w:val="Heading1Numbered"/>
              <w:rPr>
                <w:del w:id="5374" w:author="Donovan Goode [2]" w:date="2018-11-09T10:04:00Z"/>
                <w:rFonts w:ascii="Consolas" w:eastAsia="Times New Roman" w:hAnsi="Consolas" w:cs="Times New Roman"/>
                <w:color w:val="D4D4D4"/>
                <w:sz w:val="21"/>
                <w:szCs w:val="21"/>
              </w:rPr>
              <w:pPrChange w:id="5375" w:author="Donovan Goode [2]" w:date="2018-11-09T10:05:00Z">
                <w:pPr>
                  <w:shd w:val="clear" w:color="auto" w:fill="1E1E1E"/>
                  <w:spacing w:line="285" w:lineRule="atLeast"/>
                </w:pPr>
              </w:pPrChange>
            </w:pPr>
            <w:del w:id="53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A610886" w14:textId="77777777" w:rsidR="00ED1509" w:rsidRPr="007520B6" w:rsidDel="008B6AF4" w:rsidRDefault="00ED1509">
            <w:pPr>
              <w:pStyle w:val="Heading1Numbered"/>
              <w:rPr>
                <w:del w:id="5377" w:author="Donovan Goode [2]" w:date="2018-11-09T10:04:00Z"/>
                <w:rFonts w:ascii="Consolas" w:eastAsia="Times New Roman" w:hAnsi="Consolas" w:cs="Times New Roman"/>
                <w:color w:val="D4D4D4"/>
                <w:sz w:val="21"/>
                <w:szCs w:val="21"/>
              </w:rPr>
              <w:pPrChange w:id="5378" w:author="Donovan Goode [2]" w:date="2018-11-09T10:05:00Z">
                <w:pPr>
                  <w:shd w:val="clear" w:color="auto" w:fill="1E1E1E"/>
                  <w:spacing w:line="285" w:lineRule="atLeast"/>
                </w:pPr>
              </w:pPrChange>
            </w:pPr>
            <w:del w:id="53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4790A930" w14:textId="77777777" w:rsidR="00ED1509" w:rsidRPr="007520B6" w:rsidDel="008B6AF4" w:rsidRDefault="00ED1509">
            <w:pPr>
              <w:pStyle w:val="Heading1Numbered"/>
              <w:rPr>
                <w:del w:id="5380" w:author="Donovan Goode [2]" w:date="2018-11-09T10:04:00Z"/>
                <w:rFonts w:ascii="Consolas" w:eastAsia="Times New Roman" w:hAnsi="Consolas" w:cs="Times New Roman"/>
                <w:color w:val="D4D4D4"/>
                <w:sz w:val="21"/>
                <w:szCs w:val="21"/>
              </w:rPr>
              <w:pPrChange w:id="5381" w:author="Donovan Goode [2]" w:date="2018-11-09T10:05:00Z">
                <w:pPr>
                  <w:shd w:val="clear" w:color="auto" w:fill="1E1E1E"/>
                  <w:spacing w:line="285" w:lineRule="atLeast"/>
                </w:pPr>
              </w:pPrChange>
            </w:pPr>
            <w:del w:id="5382" w:author="Donovan Goode [2]" w:date="2018-11-09T10:04:00Z">
              <w:r w:rsidRPr="007520B6" w:rsidDel="008B6AF4">
                <w:rPr>
                  <w:rFonts w:ascii="Consolas" w:eastAsia="Times New Roman" w:hAnsi="Consolas" w:cs="Times New Roman"/>
                  <w:color w:val="D4D4D4"/>
                  <w:sz w:val="21"/>
                  <w:szCs w:val="21"/>
                </w:rPr>
                <w:delText xml:space="preserve">    }</w:delText>
              </w:r>
            </w:del>
          </w:p>
          <w:p w14:paraId="13B76C3C" w14:textId="77777777" w:rsidR="00ED1509" w:rsidRPr="007520B6" w:rsidDel="008B6AF4" w:rsidRDefault="00ED1509">
            <w:pPr>
              <w:pStyle w:val="Heading1Numbered"/>
              <w:rPr>
                <w:del w:id="5383" w:author="Donovan Goode [2]" w:date="2018-11-09T10:04:00Z"/>
                <w:rFonts w:ascii="Consolas" w:eastAsia="Times New Roman" w:hAnsi="Consolas" w:cs="Times New Roman"/>
                <w:color w:val="D4D4D4"/>
                <w:sz w:val="21"/>
                <w:szCs w:val="21"/>
              </w:rPr>
              <w:pPrChange w:id="5384" w:author="Donovan Goode [2]" w:date="2018-11-09T10:05:00Z">
                <w:pPr>
                  <w:shd w:val="clear" w:color="auto" w:fill="1E1E1E"/>
                  <w:spacing w:after="240" w:line="285" w:lineRule="atLeast"/>
                </w:pPr>
              </w:pPrChange>
            </w:pPr>
            <w:del w:id="5385" w:author="Donovan Goode [2]" w:date="2018-11-09T10:04:00Z">
              <w:r w:rsidRPr="007520B6" w:rsidDel="008B6AF4">
                <w:rPr>
                  <w:rFonts w:ascii="Consolas" w:eastAsia="Times New Roman" w:hAnsi="Consolas" w:cs="Times New Roman"/>
                  <w:color w:val="D4D4D4"/>
                  <w:sz w:val="21"/>
                  <w:szCs w:val="21"/>
                </w:rPr>
                <w:br/>
              </w:r>
            </w:del>
          </w:p>
          <w:p w14:paraId="7EBFEC72" w14:textId="77777777" w:rsidR="00ED1509" w:rsidRPr="007520B6" w:rsidDel="008B6AF4" w:rsidRDefault="00ED1509">
            <w:pPr>
              <w:pStyle w:val="Heading1Numbered"/>
              <w:rPr>
                <w:del w:id="5386" w:author="Donovan Goode [2]" w:date="2018-11-09T10:04:00Z"/>
                <w:rFonts w:ascii="Consolas" w:eastAsia="Times New Roman" w:hAnsi="Consolas" w:cs="Times New Roman"/>
                <w:color w:val="D4D4D4"/>
                <w:sz w:val="21"/>
                <w:szCs w:val="21"/>
              </w:rPr>
              <w:pPrChange w:id="5387" w:author="Donovan Goode [2]" w:date="2018-11-09T10:05:00Z">
                <w:pPr>
                  <w:shd w:val="clear" w:color="auto" w:fill="1E1E1E"/>
                  <w:spacing w:line="285" w:lineRule="atLeast"/>
                </w:pPr>
              </w:pPrChange>
            </w:pPr>
            <w:del w:id="53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Base slide configuration */</w:delText>
              </w:r>
            </w:del>
          </w:p>
          <w:p w14:paraId="23DEC987" w14:textId="77777777" w:rsidR="00ED1509" w:rsidRPr="007520B6" w:rsidDel="008B6AF4" w:rsidRDefault="00ED1509">
            <w:pPr>
              <w:pStyle w:val="Heading1Numbered"/>
              <w:rPr>
                <w:del w:id="5389" w:author="Donovan Goode [2]" w:date="2018-11-09T10:04:00Z"/>
                <w:rFonts w:ascii="Consolas" w:eastAsia="Times New Roman" w:hAnsi="Consolas" w:cs="Times New Roman"/>
                <w:color w:val="D4D4D4"/>
                <w:sz w:val="21"/>
                <w:szCs w:val="21"/>
              </w:rPr>
              <w:pPrChange w:id="5390" w:author="Donovan Goode [2]" w:date="2018-11-09T10:05:00Z">
                <w:pPr>
                  <w:shd w:val="clear" w:color="auto" w:fill="1E1E1E"/>
                  <w:spacing w:line="285" w:lineRule="atLeast"/>
                </w:pPr>
              </w:pPrChange>
            </w:pPr>
          </w:p>
          <w:p w14:paraId="34E5FA1D" w14:textId="77777777" w:rsidR="00ED1509" w:rsidRPr="007520B6" w:rsidDel="008B6AF4" w:rsidRDefault="00ED1509">
            <w:pPr>
              <w:pStyle w:val="Heading1Numbered"/>
              <w:rPr>
                <w:del w:id="5391" w:author="Donovan Goode [2]" w:date="2018-11-09T10:04:00Z"/>
                <w:rFonts w:ascii="Consolas" w:eastAsia="Times New Roman" w:hAnsi="Consolas" w:cs="Times New Roman"/>
                <w:color w:val="D4D4D4"/>
                <w:sz w:val="21"/>
                <w:szCs w:val="21"/>
              </w:rPr>
              <w:pPrChange w:id="5392" w:author="Donovan Goode [2]" w:date="2018-11-09T10:05:00Z">
                <w:pPr>
                  <w:shd w:val="clear" w:color="auto" w:fill="1E1E1E"/>
                  <w:spacing w:line="285" w:lineRule="atLeast"/>
                </w:pPr>
              </w:pPrChange>
            </w:pPr>
            <w:del w:id="53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Widgets configuration */</w:delText>
              </w:r>
            </w:del>
          </w:p>
          <w:p w14:paraId="75B8FB9B" w14:textId="77777777" w:rsidR="00ED1509" w:rsidRPr="007520B6" w:rsidDel="008B6AF4" w:rsidRDefault="00ED1509">
            <w:pPr>
              <w:pStyle w:val="Heading1Numbered"/>
              <w:rPr>
                <w:del w:id="5394" w:author="Donovan Goode [2]" w:date="2018-11-09T10:04:00Z"/>
                <w:rFonts w:ascii="Consolas" w:eastAsia="Times New Roman" w:hAnsi="Consolas" w:cs="Times New Roman"/>
                <w:color w:val="D4D4D4"/>
                <w:sz w:val="21"/>
                <w:szCs w:val="21"/>
              </w:rPr>
              <w:pPrChange w:id="5395" w:author="Donovan Goode [2]" w:date="2018-11-09T10:05:00Z">
                <w:pPr>
                  <w:shd w:val="clear" w:color="auto" w:fill="1E1E1E"/>
                  <w:spacing w:line="285" w:lineRule="atLeast"/>
                </w:pPr>
              </w:pPrChange>
            </w:pPr>
            <w:del w:id="53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w:delText>
              </w:r>
              <w:r w:rsidRPr="007520B6" w:rsidDel="008B6AF4">
                <w:rPr>
                  <w:rFonts w:ascii="Consolas" w:eastAsia="Times New Roman" w:hAnsi="Consolas" w:cs="Times New Roman"/>
                  <w:color w:val="D4D4D4"/>
                  <w:sz w:val="21"/>
                  <w:szCs w:val="21"/>
                </w:rPr>
                <w:delText xml:space="preserve"> {</w:delText>
              </w:r>
            </w:del>
          </w:p>
          <w:p w14:paraId="549957AD" w14:textId="77777777" w:rsidR="00ED1509" w:rsidRPr="007520B6" w:rsidDel="008B6AF4" w:rsidRDefault="00ED1509">
            <w:pPr>
              <w:pStyle w:val="Heading1Numbered"/>
              <w:rPr>
                <w:del w:id="5397" w:author="Donovan Goode [2]" w:date="2018-11-09T10:04:00Z"/>
                <w:rFonts w:ascii="Consolas" w:eastAsia="Times New Roman" w:hAnsi="Consolas" w:cs="Times New Roman"/>
                <w:color w:val="D4D4D4"/>
                <w:sz w:val="21"/>
                <w:szCs w:val="21"/>
              </w:rPr>
              <w:pPrChange w:id="5398" w:author="Donovan Goode [2]" w:date="2018-11-09T10:05:00Z">
                <w:pPr>
                  <w:shd w:val="clear" w:color="auto" w:fill="1E1E1E"/>
                  <w:spacing w:line="285" w:lineRule="atLeast"/>
                </w:pPr>
              </w:pPrChange>
            </w:pPr>
            <w:del w:id="53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w:delText>
              </w:r>
            </w:del>
          </w:p>
          <w:p w14:paraId="19C5771E" w14:textId="77777777" w:rsidR="00ED1509" w:rsidRPr="007520B6" w:rsidDel="008B6AF4" w:rsidRDefault="00ED1509">
            <w:pPr>
              <w:pStyle w:val="Heading1Numbered"/>
              <w:rPr>
                <w:del w:id="5400" w:author="Donovan Goode [2]" w:date="2018-11-09T10:04:00Z"/>
                <w:rFonts w:ascii="Consolas" w:eastAsia="Times New Roman" w:hAnsi="Consolas" w:cs="Times New Roman"/>
                <w:color w:val="D4D4D4"/>
                <w:sz w:val="21"/>
                <w:szCs w:val="21"/>
              </w:rPr>
              <w:pPrChange w:id="5401" w:author="Donovan Goode [2]" w:date="2018-11-09T10:05:00Z">
                <w:pPr>
                  <w:shd w:val="clear" w:color="auto" w:fill="1E1E1E"/>
                  <w:spacing w:line="285" w:lineRule="atLeast"/>
                </w:pPr>
              </w:pPrChange>
            </w:pPr>
            <w:del w:id="54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777899F" w14:textId="77777777" w:rsidR="00ED1509" w:rsidRPr="007520B6" w:rsidDel="008B6AF4" w:rsidRDefault="00ED1509">
            <w:pPr>
              <w:pStyle w:val="Heading1Numbered"/>
              <w:rPr>
                <w:del w:id="5403" w:author="Donovan Goode [2]" w:date="2018-11-09T10:04:00Z"/>
                <w:rFonts w:ascii="Consolas" w:eastAsia="Times New Roman" w:hAnsi="Consolas" w:cs="Times New Roman"/>
                <w:color w:val="D4D4D4"/>
                <w:sz w:val="21"/>
                <w:szCs w:val="21"/>
              </w:rPr>
              <w:pPrChange w:id="5404" w:author="Donovan Goode [2]" w:date="2018-11-09T10:05:00Z">
                <w:pPr>
                  <w:shd w:val="clear" w:color="auto" w:fill="1E1E1E"/>
                  <w:spacing w:line="285" w:lineRule="atLeast"/>
                </w:pPr>
              </w:pPrChange>
            </w:pPr>
            <w:del w:id="54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FE77CCA" w14:textId="77777777" w:rsidR="00ED1509" w:rsidRPr="007520B6" w:rsidDel="008B6AF4" w:rsidRDefault="00ED1509">
            <w:pPr>
              <w:pStyle w:val="Heading1Numbered"/>
              <w:rPr>
                <w:del w:id="5406" w:author="Donovan Goode [2]" w:date="2018-11-09T10:04:00Z"/>
                <w:rFonts w:ascii="Consolas" w:eastAsia="Times New Roman" w:hAnsi="Consolas" w:cs="Times New Roman"/>
                <w:color w:val="D4D4D4"/>
                <w:sz w:val="21"/>
                <w:szCs w:val="21"/>
              </w:rPr>
              <w:pPrChange w:id="5407" w:author="Donovan Goode [2]" w:date="2018-11-09T10:05:00Z">
                <w:pPr>
                  <w:shd w:val="clear" w:color="auto" w:fill="1E1E1E"/>
                  <w:spacing w:line="285" w:lineRule="atLeast"/>
                </w:pPr>
              </w:pPrChange>
            </w:pPr>
            <w:del w:id="54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EAB3E06" w14:textId="77777777" w:rsidR="00ED1509" w:rsidRPr="007520B6" w:rsidDel="008B6AF4" w:rsidRDefault="00ED1509">
            <w:pPr>
              <w:pStyle w:val="Heading1Numbered"/>
              <w:rPr>
                <w:del w:id="5409" w:author="Donovan Goode [2]" w:date="2018-11-09T10:04:00Z"/>
                <w:rFonts w:ascii="Consolas" w:eastAsia="Times New Roman" w:hAnsi="Consolas" w:cs="Times New Roman"/>
                <w:color w:val="D4D4D4"/>
                <w:sz w:val="21"/>
                <w:szCs w:val="21"/>
              </w:rPr>
              <w:pPrChange w:id="5410" w:author="Donovan Goode [2]" w:date="2018-11-09T10:05:00Z">
                <w:pPr>
                  <w:shd w:val="clear" w:color="auto" w:fill="1E1E1E"/>
                  <w:spacing w:line="285" w:lineRule="atLeast"/>
                </w:pPr>
              </w:pPrChange>
            </w:pPr>
            <w:del w:id="54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99px</w:delText>
              </w:r>
              <w:r w:rsidRPr="007520B6" w:rsidDel="008B6AF4">
                <w:rPr>
                  <w:rFonts w:ascii="Consolas" w:eastAsia="Times New Roman" w:hAnsi="Consolas" w:cs="Times New Roman"/>
                  <w:color w:val="D4D4D4"/>
                  <w:sz w:val="21"/>
                  <w:szCs w:val="21"/>
                </w:rPr>
                <w:delText>;</w:delText>
              </w:r>
            </w:del>
          </w:p>
          <w:p w14:paraId="0A777AEC" w14:textId="77777777" w:rsidR="00ED1509" w:rsidRPr="007520B6" w:rsidDel="008B6AF4" w:rsidRDefault="00ED1509">
            <w:pPr>
              <w:pStyle w:val="Heading1Numbered"/>
              <w:rPr>
                <w:del w:id="5412" w:author="Donovan Goode [2]" w:date="2018-11-09T10:04:00Z"/>
                <w:rFonts w:ascii="Consolas" w:eastAsia="Times New Roman" w:hAnsi="Consolas" w:cs="Times New Roman"/>
                <w:color w:val="D4D4D4"/>
                <w:sz w:val="21"/>
                <w:szCs w:val="21"/>
              </w:rPr>
              <w:pPrChange w:id="5413" w:author="Donovan Goode [2]" w:date="2018-11-09T10:05:00Z">
                <w:pPr>
                  <w:shd w:val="clear" w:color="auto" w:fill="1E1E1E"/>
                  <w:spacing w:line="285" w:lineRule="atLeast"/>
                </w:pPr>
              </w:pPrChange>
            </w:pPr>
            <w:del w:id="5414" w:author="Donovan Goode [2]" w:date="2018-11-09T10:04:00Z">
              <w:r w:rsidRPr="007520B6" w:rsidDel="008B6AF4">
                <w:rPr>
                  <w:rFonts w:ascii="Consolas" w:eastAsia="Times New Roman" w:hAnsi="Consolas" w:cs="Times New Roman"/>
                  <w:color w:val="D4D4D4"/>
                  <w:sz w:val="21"/>
                  <w:szCs w:val="21"/>
                </w:rPr>
                <w:delText xml:space="preserve">    }</w:delText>
              </w:r>
            </w:del>
          </w:p>
          <w:p w14:paraId="24B36443" w14:textId="77777777" w:rsidR="00ED1509" w:rsidRPr="007520B6" w:rsidDel="008B6AF4" w:rsidRDefault="00ED1509">
            <w:pPr>
              <w:pStyle w:val="Heading1Numbered"/>
              <w:rPr>
                <w:del w:id="5415" w:author="Donovan Goode [2]" w:date="2018-11-09T10:04:00Z"/>
                <w:rFonts w:ascii="Consolas" w:eastAsia="Times New Roman" w:hAnsi="Consolas" w:cs="Times New Roman"/>
                <w:color w:val="D4D4D4"/>
                <w:sz w:val="21"/>
                <w:szCs w:val="21"/>
              </w:rPr>
              <w:pPrChange w:id="5416" w:author="Donovan Goode [2]" w:date="2018-11-09T10:05:00Z">
                <w:pPr>
                  <w:shd w:val="clear" w:color="auto" w:fill="1E1E1E"/>
                  <w:spacing w:line="285" w:lineRule="atLeast"/>
                </w:pPr>
              </w:pPrChange>
            </w:pPr>
          </w:p>
          <w:p w14:paraId="111A1E7B" w14:textId="77777777" w:rsidR="00ED1509" w:rsidRPr="007520B6" w:rsidDel="008B6AF4" w:rsidRDefault="00ED1509">
            <w:pPr>
              <w:pStyle w:val="Heading1Numbered"/>
              <w:rPr>
                <w:del w:id="5417" w:author="Donovan Goode [2]" w:date="2018-11-09T10:04:00Z"/>
                <w:rFonts w:ascii="Consolas" w:eastAsia="Times New Roman" w:hAnsi="Consolas" w:cs="Times New Roman"/>
                <w:color w:val="D4D4D4"/>
                <w:sz w:val="21"/>
                <w:szCs w:val="21"/>
              </w:rPr>
              <w:pPrChange w:id="5418" w:author="Donovan Goode [2]" w:date="2018-11-09T10:05:00Z">
                <w:pPr>
                  <w:shd w:val="clear" w:color="auto" w:fill="1E1E1E"/>
                  <w:spacing w:line="285" w:lineRule="atLeast"/>
                </w:pPr>
              </w:pPrChange>
            </w:pPr>
            <w:del w:id="54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h2</w:delText>
              </w:r>
              <w:r w:rsidRPr="007520B6" w:rsidDel="008B6AF4">
                <w:rPr>
                  <w:rFonts w:ascii="Consolas" w:eastAsia="Times New Roman" w:hAnsi="Consolas" w:cs="Times New Roman"/>
                  <w:color w:val="D4D4D4"/>
                  <w:sz w:val="21"/>
                  <w:szCs w:val="21"/>
                </w:rPr>
                <w:delText xml:space="preserve"> {</w:delText>
              </w:r>
            </w:del>
          </w:p>
          <w:p w14:paraId="32101ABE" w14:textId="77777777" w:rsidR="00ED1509" w:rsidRPr="007520B6" w:rsidDel="008B6AF4" w:rsidRDefault="00ED1509">
            <w:pPr>
              <w:pStyle w:val="Heading1Numbered"/>
              <w:rPr>
                <w:del w:id="5420" w:author="Donovan Goode [2]" w:date="2018-11-09T10:04:00Z"/>
                <w:rFonts w:ascii="Consolas" w:eastAsia="Times New Roman" w:hAnsi="Consolas" w:cs="Times New Roman"/>
                <w:color w:val="D4D4D4"/>
                <w:sz w:val="21"/>
                <w:szCs w:val="21"/>
              </w:rPr>
              <w:pPrChange w:id="5421" w:author="Donovan Goode [2]" w:date="2018-11-09T10:05:00Z">
                <w:pPr>
                  <w:shd w:val="clear" w:color="auto" w:fill="1E1E1E"/>
                  <w:spacing w:line="285" w:lineRule="atLeast"/>
                </w:pPr>
              </w:pPrChange>
            </w:pPr>
            <w:del w:id="54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2.2em</w:delText>
              </w:r>
              <w:r w:rsidRPr="007520B6" w:rsidDel="008B6AF4">
                <w:rPr>
                  <w:rFonts w:ascii="Consolas" w:eastAsia="Times New Roman" w:hAnsi="Consolas" w:cs="Times New Roman"/>
                  <w:color w:val="D4D4D4"/>
                  <w:sz w:val="21"/>
                  <w:szCs w:val="21"/>
                </w:rPr>
                <w:delText>;</w:delText>
              </w:r>
            </w:del>
          </w:p>
          <w:p w14:paraId="2EDEBE7F" w14:textId="77777777" w:rsidR="00ED1509" w:rsidRPr="007520B6" w:rsidDel="008B6AF4" w:rsidRDefault="00ED1509">
            <w:pPr>
              <w:pStyle w:val="Heading1Numbered"/>
              <w:rPr>
                <w:del w:id="5423" w:author="Donovan Goode [2]" w:date="2018-11-09T10:04:00Z"/>
                <w:rFonts w:ascii="Consolas" w:eastAsia="Times New Roman" w:hAnsi="Consolas" w:cs="Times New Roman"/>
                <w:color w:val="D4D4D4"/>
                <w:sz w:val="21"/>
                <w:szCs w:val="21"/>
              </w:rPr>
              <w:pPrChange w:id="5424" w:author="Donovan Goode [2]" w:date="2018-11-09T10:05:00Z">
                <w:pPr>
                  <w:shd w:val="clear" w:color="auto" w:fill="1E1E1E"/>
                  <w:spacing w:line="285" w:lineRule="atLeast"/>
                </w:pPr>
              </w:pPrChange>
            </w:pPr>
            <w:del w:id="54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323ECEF3" w14:textId="77777777" w:rsidR="00ED1509" w:rsidRPr="007520B6" w:rsidDel="008B6AF4" w:rsidRDefault="00ED1509">
            <w:pPr>
              <w:pStyle w:val="Heading1Numbered"/>
              <w:rPr>
                <w:del w:id="5426" w:author="Donovan Goode [2]" w:date="2018-11-09T10:04:00Z"/>
                <w:rFonts w:ascii="Consolas" w:eastAsia="Times New Roman" w:hAnsi="Consolas" w:cs="Times New Roman"/>
                <w:color w:val="D4D4D4"/>
                <w:sz w:val="21"/>
                <w:szCs w:val="21"/>
              </w:rPr>
              <w:pPrChange w:id="5427" w:author="Donovan Goode [2]" w:date="2018-11-09T10:05:00Z">
                <w:pPr>
                  <w:shd w:val="clear" w:color="auto" w:fill="1E1E1E"/>
                  <w:spacing w:line="285" w:lineRule="atLeast"/>
                </w:pPr>
              </w:pPrChange>
            </w:pPr>
            <w:del w:id="54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2E961EB0" w14:textId="77777777" w:rsidR="00ED1509" w:rsidRPr="007520B6" w:rsidDel="008B6AF4" w:rsidRDefault="00ED1509">
            <w:pPr>
              <w:pStyle w:val="Heading1Numbered"/>
              <w:rPr>
                <w:del w:id="5429" w:author="Donovan Goode [2]" w:date="2018-11-09T10:04:00Z"/>
                <w:rFonts w:ascii="Consolas" w:eastAsia="Times New Roman" w:hAnsi="Consolas" w:cs="Times New Roman"/>
                <w:color w:val="D4D4D4"/>
                <w:sz w:val="21"/>
                <w:szCs w:val="21"/>
              </w:rPr>
              <w:pPrChange w:id="5430" w:author="Donovan Goode [2]" w:date="2018-11-09T10:05:00Z">
                <w:pPr>
                  <w:shd w:val="clear" w:color="auto" w:fill="1E1E1E"/>
                  <w:spacing w:line="285" w:lineRule="atLeast"/>
                </w:pPr>
              </w:pPrChange>
            </w:pPr>
            <w:del w:id="54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50241AAE" w14:textId="77777777" w:rsidR="00ED1509" w:rsidRPr="007520B6" w:rsidDel="008B6AF4" w:rsidRDefault="00ED1509">
            <w:pPr>
              <w:pStyle w:val="Heading1Numbered"/>
              <w:rPr>
                <w:del w:id="5432" w:author="Donovan Goode [2]" w:date="2018-11-09T10:04:00Z"/>
                <w:rFonts w:ascii="Consolas" w:eastAsia="Times New Roman" w:hAnsi="Consolas" w:cs="Times New Roman"/>
                <w:color w:val="D4D4D4"/>
                <w:sz w:val="21"/>
                <w:szCs w:val="21"/>
              </w:rPr>
              <w:pPrChange w:id="5433" w:author="Donovan Goode [2]" w:date="2018-11-09T10:05:00Z">
                <w:pPr>
                  <w:shd w:val="clear" w:color="auto" w:fill="1E1E1E"/>
                  <w:spacing w:line="285" w:lineRule="atLeast"/>
                </w:pPr>
              </w:pPrChange>
            </w:pPr>
            <w:del w:id="54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14206FC3" w14:textId="77777777" w:rsidR="00ED1509" w:rsidRPr="007520B6" w:rsidDel="008B6AF4" w:rsidRDefault="00ED1509">
            <w:pPr>
              <w:pStyle w:val="Heading1Numbered"/>
              <w:rPr>
                <w:del w:id="5435" w:author="Donovan Goode [2]" w:date="2018-11-09T10:04:00Z"/>
                <w:rFonts w:ascii="Consolas" w:eastAsia="Times New Roman" w:hAnsi="Consolas" w:cs="Times New Roman"/>
                <w:color w:val="D4D4D4"/>
                <w:sz w:val="21"/>
                <w:szCs w:val="21"/>
              </w:rPr>
              <w:pPrChange w:id="5436" w:author="Donovan Goode [2]" w:date="2018-11-09T10:05:00Z">
                <w:pPr>
                  <w:shd w:val="clear" w:color="auto" w:fill="1E1E1E"/>
                  <w:spacing w:line="285" w:lineRule="atLeast"/>
                </w:pPr>
              </w:pPrChange>
            </w:pPr>
            <w:del w:id="5437" w:author="Donovan Goode [2]" w:date="2018-11-09T10:04:00Z">
              <w:r w:rsidRPr="007520B6" w:rsidDel="008B6AF4">
                <w:rPr>
                  <w:rFonts w:ascii="Consolas" w:eastAsia="Times New Roman" w:hAnsi="Consolas" w:cs="Times New Roman"/>
                  <w:color w:val="D4D4D4"/>
                  <w:sz w:val="21"/>
                  <w:szCs w:val="21"/>
                </w:rPr>
                <w:delText xml:space="preserve">    }</w:delText>
              </w:r>
            </w:del>
          </w:p>
          <w:p w14:paraId="3B6C4A8E" w14:textId="77777777" w:rsidR="00ED1509" w:rsidRPr="007520B6" w:rsidDel="008B6AF4" w:rsidRDefault="00ED1509">
            <w:pPr>
              <w:pStyle w:val="Heading1Numbered"/>
              <w:rPr>
                <w:del w:id="5438" w:author="Donovan Goode [2]" w:date="2018-11-09T10:04:00Z"/>
                <w:rFonts w:ascii="Consolas" w:eastAsia="Times New Roman" w:hAnsi="Consolas" w:cs="Times New Roman"/>
                <w:color w:val="D4D4D4"/>
                <w:sz w:val="21"/>
                <w:szCs w:val="21"/>
              </w:rPr>
              <w:pPrChange w:id="5439" w:author="Donovan Goode [2]" w:date="2018-11-09T10:05:00Z">
                <w:pPr>
                  <w:shd w:val="clear" w:color="auto" w:fill="1E1E1E"/>
                  <w:spacing w:line="285" w:lineRule="atLeast"/>
                </w:pPr>
              </w:pPrChange>
            </w:pPr>
          </w:p>
          <w:p w14:paraId="447504B3" w14:textId="77777777" w:rsidR="00ED1509" w:rsidRPr="007520B6" w:rsidDel="008B6AF4" w:rsidRDefault="00ED1509">
            <w:pPr>
              <w:pStyle w:val="Heading1Numbered"/>
              <w:rPr>
                <w:del w:id="5440" w:author="Donovan Goode [2]" w:date="2018-11-09T10:04:00Z"/>
                <w:rFonts w:ascii="Consolas" w:eastAsia="Times New Roman" w:hAnsi="Consolas" w:cs="Times New Roman"/>
                <w:color w:val="D4D4D4"/>
                <w:sz w:val="21"/>
                <w:szCs w:val="21"/>
              </w:rPr>
              <w:pPrChange w:id="5441" w:author="Donovan Goode [2]" w:date="2018-11-09T10:05:00Z">
                <w:pPr>
                  <w:shd w:val="clear" w:color="auto" w:fill="1E1E1E"/>
                  <w:spacing w:line="285" w:lineRule="atLeast"/>
                </w:pPr>
              </w:pPrChange>
            </w:pPr>
            <w:del w:id="54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h1</w:delText>
              </w:r>
              <w:r w:rsidRPr="007520B6" w:rsidDel="008B6AF4">
                <w:rPr>
                  <w:rFonts w:ascii="Consolas" w:eastAsia="Times New Roman" w:hAnsi="Consolas" w:cs="Times New Roman"/>
                  <w:color w:val="D4D4D4"/>
                  <w:sz w:val="21"/>
                  <w:szCs w:val="21"/>
                </w:rPr>
                <w:delText xml:space="preserve"> {</w:delText>
              </w:r>
            </w:del>
          </w:p>
          <w:p w14:paraId="58421C12" w14:textId="77777777" w:rsidR="00ED1509" w:rsidRPr="007520B6" w:rsidDel="008B6AF4" w:rsidRDefault="00ED1509">
            <w:pPr>
              <w:pStyle w:val="Heading1Numbered"/>
              <w:rPr>
                <w:del w:id="5443" w:author="Donovan Goode [2]" w:date="2018-11-09T10:04:00Z"/>
                <w:rFonts w:ascii="Consolas" w:eastAsia="Times New Roman" w:hAnsi="Consolas" w:cs="Times New Roman"/>
                <w:color w:val="D4D4D4"/>
                <w:sz w:val="21"/>
                <w:szCs w:val="21"/>
              </w:rPr>
              <w:pPrChange w:id="5444" w:author="Donovan Goode [2]" w:date="2018-11-09T10:05:00Z">
                <w:pPr>
                  <w:shd w:val="clear" w:color="auto" w:fill="1E1E1E"/>
                  <w:spacing w:line="285" w:lineRule="atLeast"/>
                </w:pPr>
              </w:pPrChange>
            </w:pPr>
            <w:del w:id="54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7B3BBE98" w14:textId="77777777" w:rsidR="00ED1509" w:rsidRPr="007520B6" w:rsidDel="008B6AF4" w:rsidRDefault="00ED1509">
            <w:pPr>
              <w:pStyle w:val="Heading1Numbered"/>
              <w:rPr>
                <w:del w:id="5446" w:author="Donovan Goode [2]" w:date="2018-11-09T10:04:00Z"/>
                <w:rFonts w:ascii="Consolas" w:eastAsia="Times New Roman" w:hAnsi="Consolas" w:cs="Times New Roman"/>
                <w:color w:val="D4D4D4"/>
                <w:sz w:val="21"/>
                <w:szCs w:val="21"/>
              </w:rPr>
              <w:pPrChange w:id="5447" w:author="Donovan Goode [2]" w:date="2018-11-09T10:05:00Z">
                <w:pPr>
                  <w:shd w:val="clear" w:color="auto" w:fill="1E1E1E"/>
                  <w:spacing w:line="285" w:lineRule="atLeast"/>
                </w:pPr>
              </w:pPrChange>
            </w:pPr>
            <w:del w:id="54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E0BC82D" w14:textId="77777777" w:rsidR="00ED1509" w:rsidRPr="007520B6" w:rsidDel="008B6AF4" w:rsidRDefault="00ED1509">
            <w:pPr>
              <w:pStyle w:val="Heading1Numbered"/>
              <w:rPr>
                <w:del w:id="5449" w:author="Donovan Goode [2]" w:date="2018-11-09T10:04:00Z"/>
                <w:rFonts w:ascii="Consolas" w:eastAsia="Times New Roman" w:hAnsi="Consolas" w:cs="Times New Roman"/>
                <w:color w:val="D4D4D4"/>
                <w:sz w:val="21"/>
                <w:szCs w:val="21"/>
              </w:rPr>
              <w:pPrChange w:id="5450" w:author="Donovan Goode [2]" w:date="2018-11-09T10:05:00Z">
                <w:pPr>
                  <w:shd w:val="clear" w:color="auto" w:fill="1E1E1E"/>
                  <w:spacing w:line="285" w:lineRule="atLeast"/>
                </w:pPr>
              </w:pPrChange>
            </w:pPr>
            <w:del w:id="54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650B4308" w14:textId="77777777" w:rsidR="00ED1509" w:rsidRPr="007520B6" w:rsidDel="008B6AF4" w:rsidRDefault="00ED1509">
            <w:pPr>
              <w:pStyle w:val="Heading1Numbered"/>
              <w:rPr>
                <w:del w:id="5452" w:author="Donovan Goode [2]" w:date="2018-11-09T10:04:00Z"/>
                <w:rFonts w:ascii="Consolas" w:eastAsia="Times New Roman" w:hAnsi="Consolas" w:cs="Times New Roman"/>
                <w:color w:val="D4D4D4"/>
                <w:sz w:val="21"/>
                <w:szCs w:val="21"/>
              </w:rPr>
              <w:pPrChange w:id="5453" w:author="Donovan Goode [2]" w:date="2018-11-09T10:05:00Z">
                <w:pPr>
                  <w:shd w:val="clear" w:color="auto" w:fill="1E1E1E"/>
                  <w:spacing w:line="285" w:lineRule="atLeast"/>
                </w:pPr>
              </w:pPrChange>
            </w:pPr>
            <w:del w:id="54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7C177E31" w14:textId="77777777" w:rsidR="00ED1509" w:rsidRPr="007520B6" w:rsidDel="008B6AF4" w:rsidRDefault="00ED1509">
            <w:pPr>
              <w:pStyle w:val="Heading1Numbered"/>
              <w:rPr>
                <w:del w:id="5455" w:author="Donovan Goode [2]" w:date="2018-11-09T10:04:00Z"/>
                <w:rFonts w:ascii="Consolas" w:eastAsia="Times New Roman" w:hAnsi="Consolas" w:cs="Times New Roman"/>
                <w:color w:val="D4D4D4"/>
                <w:sz w:val="21"/>
                <w:szCs w:val="21"/>
              </w:rPr>
              <w:pPrChange w:id="5456" w:author="Donovan Goode [2]" w:date="2018-11-09T10:05:00Z">
                <w:pPr>
                  <w:shd w:val="clear" w:color="auto" w:fill="1E1E1E"/>
                  <w:spacing w:line="285" w:lineRule="atLeast"/>
                </w:pPr>
              </w:pPrChange>
            </w:pPr>
            <w:del w:id="54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w:delText>
              </w:r>
              <w:r w:rsidRPr="007520B6" w:rsidDel="008B6AF4">
                <w:rPr>
                  <w:rFonts w:ascii="Consolas" w:eastAsia="Times New Roman" w:hAnsi="Consolas" w:cs="Times New Roman"/>
                  <w:color w:val="D4D4D4"/>
                  <w:sz w:val="21"/>
                  <w:szCs w:val="21"/>
                </w:rPr>
                <w:delText>;</w:delText>
              </w:r>
            </w:del>
          </w:p>
          <w:p w14:paraId="2C511A68" w14:textId="77777777" w:rsidR="00ED1509" w:rsidRPr="007520B6" w:rsidDel="008B6AF4" w:rsidRDefault="00ED1509">
            <w:pPr>
              <w:pStyle w:val="Heading1Numbered"/>
              <w:rPr>
                <w:del w:id="5458" w:author="Donovan Goode [2]" w:date="2018-11-09T10:04:00Z"/>
                <w:rFonts w:ascii="Consolas" w:eastAsia="Times New Roman" w:hAnsi="Consolas" w:cs="Times New Roman"/>
                <w:color w:val="D4D4D4"/>
                <w:sz w:val="21"/>
                <w:szCs w:val="21"/>
              </w:rPr>
              <w:pPrChange w:id="5459" w:author="Donovan Goode [2]" w:date="2018-11-09T10:05:00Z">
                <w:pPr>
                  <w:shd w:val="clear" w:color="auto" w:fill="1E1E1E"/>
                  <w:spacing w:line="285" w:lineRule="atLeast"/>
                </w:pPr>
              </w:pPrChange>
            </w:pPr>
            <w:del w:id="54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E6EE451" w14:textId="77777777" w:rsidR="00ED1509" w:rsidRPr="007520B6" w:rsidDel="008B6AF4" w:rsidRDefault="00ED1509">
            <w:pPr>
              <w:pStyle w:val="Heading1Numbered"/>
              <w:rPr>
                <w:del w:id="5461" w:author="Donovan Goode [2]" w:date="2018-11-09T10:04:00Z"/>
                <w:rFonts w:ascii="Consolas" w:eastAsia="Times New Roman" w:hAnsi="Consolas" w:cs="Times New Roman"/>
                <w:color w:val="D4D4D4"/>
                <w:sz w:val="21"/>
                <w:szCs w:val="21"/>
              </w:rPr>
              <w:pPrChange w:id="5462" w:author="Donovan Goode [2]" w:date="2018-11-09T10:05:00Z">
                <w:pPr>
                  <w:shd w:val="clear" w:color="auto" w:fill="1E1E1E"/>
                  <w:spacing w:line="285" w:lineRule="atLeast"/>
                </w:pPr>
              </w:pPrChange>
            </w:pPr>
            <w:del w:id="54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3F39DDC7" w14:textId="77777777" w:rsidR="00ED1509" w:rsidRPr="007520B6" w:rsidDel="008B6AF4" w:rsidRDefault="00ED1509">
            <w:pPr>
              <w:pStyle w:val="Heading1Numbered"/>
              <w:rPr>
                <w:del w:id="5464" w:author="Donovan Goode [2]" w:date="2018-11-09T10:04:00Z"/>
                <w:rFonts w:ascii="Consolas" w:eastAsia="Times New Roman" w:hAnsi="Consolas" w:cs="Times New Roman"/>
                <w:color w:val="D4D4D4"/>
                <w:sz w:val="21"/>
                <w:szCs w:val="21"/>
              </w:rPr>
              <w:pPrChange w:id="5465" w:author="Donovan Goode [2]" w:date="2018-11-09T10:05:00Z">
                <w:pPr>
                  <w:shd w:val="clear" w:color="auto" w:fill="1E1E1E"/>
                  <w:spacing w:line="285" w:lineRule="atLeast"/>
                </w:pPr>
              </w:pPrChange>
            </w:pPr>
            <w:del w:id="54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29FDF9C7" w14:textId="77777777" w:rsidR="00ED1509" w:rsidRPr="007520B6" w:rsidDel="008B6AF4" w:rsidRDefault="00ED1509">
            <w:pPr>
              <w:pStyle w:val="Heading1Numbered"/>
              <w:rPr>
                <w:del w:id="5467" w:author="Donovan Goode [2]" w:date="2018-11-09T10:04:00Z"/>
                <w:rFonts w:ascii="Consolas" w:eastAsia="Times New Roman" w:hAnsi="Consolas" w:cs="Times New Roman"/>
                <w:color w:val="D4D4D4"/>
                <w:sz w:val="21"/>
                <w:szCs w:val="21"/>
              </w:rPr>
              <w:pPrChange w:id="5468" w:author="Donovan Goode [2]" w:date="2018-11-09T10:05:00Z">
                <w:pPr>
                  <w:shd w:val="clear" w:color="auto" w:fill="1E1E1E"/>
                  <w:spacing w:line="285" w:lineRule="atLeast"/>
                </w:pPr>
              </w:pPrChange>
            </w:pPr>
            <w:del w:id="54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F642302" w14:textId="77777777" w:rsidR="00ED1509" w:rsidRPr="007520B6" w:rsidDel="008B6AF4" w:rsidRDefault="00ED1509">
            <w:pPr>
              <w:pStyle w:val="Heading1Numbered"/>
              <w:rPr>
                <w:del w:id="5470" w:author="Donovan Goode [2]" w:date="2018-11-09T10:04:00Z"/>
                <w:rFonts w:ascii="Consolas" w:eastAsia="Times New Roman" w:hAnsi="Consolas" w:cs="Times New Roman"/>
                <w:color w:val="D4D4D4"/>
                <w:sz w:val="21"/>
                <w:szCs w:val="21"/>
              </w:rPr>
              <w:pPrChange w:id="5471" w:author="Donovan Goode [2]" w:date="2018-11-09T10:05:00Z">
                <w:pPr>
                  <w:shd w:val="clear" w:color="auto" w:fill="1E1E1E"/>
                  <w:spacing w:line="285" w:lineRule="atLeast"/>
                </w:pPr>
              </w:pPrChange>
            </w:pPr>
            <w:del w:id="54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0F9FC3CB" w14:textId="77777777" w:rsidR="00ED1509" w:rsidRPr="007520B6" w:rsidDel="008B6AF4" w:rsidRDefault="00ED1509">
            <w:pPr>
              <w:pStyle w:val="Heading1Numbered"/>
              <w:rPr>
                <w:del w:id="5473" w:author="Donovan Goode [2]" w:date="2018-11-09T10:04:00Z"/>
                <w:rFonts w:ascii="Consolas" w:eastAsia="Times New Roman" w:hAnsi="Consolas" w:cs="Times New Roman"/>
                <w:color w:val="D4D4D4"/>
                <w:sz w:val="21"/>
                <w:szCs w:val="21"/>
              </w:rPr>
              <w:pPrChange w:id="5474" w:author="Donovan Goode [2]" w:date="2018-11-09T10:05:00Z">
                <w:pPr>
                  <w:shd w:val="clear" w:color="auto" w:fill="1E1E1E"/>
                  <w:spacing w:line="285" w:lineRule="atLeast"/>
                </w:pPr>
              </w:pPrChange>
            </w:pPr>
          </w:p>
          <w:p w14:paraId="7F2701D5" w14:textId="77777777" w:rsidR="00ED1509" w:rsidRPr="007520B6" w:rsidDel="008B6AF4" w:rsidRDefault="00ED1509">
            <w:pPr>
              <w:pStyle w:val="Heading1Numbered"/>
              <w:rPr>
                <w:del w:id="5475" w:author="Donovan Goode [2]" w:date="2018-11-09T10:04:00Z"/>
                <w:rFonts w:ascii="Consolas" w:eastAsia="Times New Roman" w:hAnsi="Consolas" w:cs="Times New Roman"/>
                <w:color w:val="D4D4D4"/>
                <w:sz w:val="21"/>
                <w:szCs w:val="21"/>
              </w:rPr>
              <w:pPrChange w:id="5476" w:author="Donovan Goode [2]" w:date="2018-11-09T10:05:00Z">
                <w:pPr>
                  <w:shd w:val="clear" w:color="auto" w:fill="1E1E1E"/>
                  <w:spacing w:line="285" w:lineRule="atLeast"/>
                </w:pPr>
              </w:pPrChange>
            </w:pPr>
            <w:del w:id="5477" w:author="Donovan Goode [2]" w:date="2018-11-09T10:04:00Z">
              <w:r w:rsidRPr="007520B6" w:rsidDel="008B6AF4">
                <w:rPr>
                  <w:rFonts w:ascii="Consolas" w:eastAsia="Times New Roman" w:hAnsi="Consolas" w:cs="Times New Roman"/>
                  <w:color w:val="D4D4D4"/>
                  <w:sz w:val="21"/>
                  <w:szCs w:val="21"/>
                </w:rPr>
                <w:delText xml:space="preserve">    }</w:delText>
              </w:r>
            </w:del>
          </w:p>
          <w:p w14:paraId="167E4656" w14:textId="77777777" w:rsidR="00ED1509" w:rsidRPr="007520B6" w:rsidDel="008B6AF4" w:rsidRDefault="00ED1509">
            <w:pPr>
              <w:pStyle w:val="Heading1Numbered"/>
              <w:rPr>
                <w:del w:id="5478" w:author="Donovan Goode [2]" w:date="2018-11-09T10:04:00Z"/>
                <w:rFonts w:ascii="Consolas" w:eastAsia="Times New Roman" w:hAnsi="Consolas" w:cs="Times New Roman"/>
                <w:color w:val="D4D4D4"/>
                <w:sz w:val="21"/>
                <w:szCs w:val="21"/>
              </w:rPr>
              <w:pPrChange w:id="5479" w:author="Donovan Goode [2]" w:date="2018-11-09T10:05:00Z">
                <w:pPr>
                  <w:shd w:val="clear" w:color="auto" w:fill="1E1E1E"/>
                  <w:spacing w:line="285" w:lineRule="atLeast"/>
                </w:pPr>
              </w:pPrChange>
            </w:pPr>
          </w:p>
          <w:p w14:paraId="055D11C2" w14:textId="77777777" w:rsidR="00ED1509" w:rsidRPr="007520B6" w:rsidDel="008B6AF4" w:rsidRDefault="00ED1509">
            <w:pPr>
              <w:pStyle w:val="Heading1Numbered"/>
              <w:rPr>
                <w:del w:id="5480" w:author="Donovan Goode [2]" w:date="2018-11-09T10:04:00Z"/>
                <w:rFonts w:ascii="Consolas" w:eastAsia="Times New Roman" w:hAnsi="Consolas" w:cs="Times New Roman"/>
                <w:color w:val="D4D4D4"/>
                <w:sz w:val="21"/>
                <w:szCs w:val="21"/>
              </w:rPr>
              <w:pPrChange w:id="5481" w:author="Donovan Goode [2]" w:date="2018-11-09T10:05:00Z">
                <w:pPr>
                  <w:shd w:val="clear" w:color="auto" w:fill="1E1E1E"/>
                  <w:spacing w:line="285" w:lineRule="atLeast"/>
                </w:pPr>
              </w:pPrChange>
            </w:pPr>
            <w:del w:id="54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h1 em</w:delText>
              </w:r>
              <w:r w:rsidRPr="007520B6" w:rsidDel="008B6AF4">
                <w:rPr>
                  <w:rFonts w:ascii="Consolas" w:eastAsia="Times New Roman" w:hAnsi="Consolas" w:cs="Times New Roman"/>
                  <w:color w:val="D4D4D4"/>
                  <w:sz w:val="21"/>
                  <w:szCs w:val="21"/>
                </w:rPr>
                <w:delText xml:space="preserve"> {</w:delText>
              </w:r>
            </w:del>
          </w:p>
          <w:p w14:paraId="5E7F0203" w14:textId="77777777" w:rsidR="00ED1509" w:rsidRPr="007520B6" w:rsidDel="008B6AF4" w:rsidRDefault="00ED1509">
            <w:pPr>
              <w:pStyle w:val="Heading1Numbered"/>
              <w:rPr>
                <w:del w:id="5483" w:author="Donovan Goode [2]" w:date="2018-11-09T10:04:00Z"/>
                <w:rFonts w:ascii="Consolas" w:eastAsia="Times New Roman" w:hAnsi="Consolas" w:cs="Times New Roman"/>
                <w:color w:val="D4D4D4"/>
                <w:sz w:val="21"/>
                <w:szCs w:val="21"/>
              </w:rPr>
              <w:pPrChange w:id="5484" w:author="Donovan Goode [2]" w:date="2018-11-09T10:05:00Z">
                <w:pPr>
                  <w:shd w:val="clear" w:color="auto" w:fill="1E1E1E"/>
                  <w:spacing w:line="285" w:lineRule="atLeast"/>
                </w:pPr>
              </w:pPrChange>
            </w:pPr>
            <w:del w:id="54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497D1251" w14:textId="77777777" w:rsidR="00ED1509" w:rsidRPr="007520B6" w:rsidDel="008B6AF4" w:rsidRDefault="00ED1509">
            <w:pPr>
              <w:pStyle w:val="Heading1Numbered"/>
              <w:rPr>
                <w:del w:id="5486" w:author="Donovan Goode [2]" w:date="2018-11-09T10:04:00Z"/>
                <w:rFonts w:ascii="Consolas" w:eastAsia="Times New Roman" w:hAnsi="Consolas" w:cs="Times New Roman"/>
                <w:color w:val="D4D4D4"/>
                <w:sz w:val="21"/>
                <w:szCs w:val="21"/>
              </w:rPr>
              <w:pPrChange w:id="5487" w:author="Donovan Goode [2]" w:date="2018-11-09T10:05:00Z">
                <w:pPr>
                  <w:shd w:val="clear" w:color="auto" w:fill="1E1E1E"/>
                  <w:spacing w:line="285" w:lineRule="atLeast"/>
                </w:pPr>
              </w:pPrChange>
            </w:pPr>
            <w:del w:id="54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E349679" w14:textId="77777777" w:rsidR="00ED1509" w:rsidRPr="007520B6" w:rsidDel="008B6AF4" w:rsidRDefault="00ED1509">
            <w:pPr>
              <w:pStyle w:val="Heading1Numbered"/>
              <w:rPr>
                <w:del w:id="5489" w:author="Donovan Goode [2]" w:date="2018-11-09T10:04:00Z"/>
                <w:rFonts w:ascii="Consolas" w:eastAsia="Times New Roman" w:hAnsi="Consolas" w:cs="Times New Roman"/>
                <w:color w:val="D4D4D4"/>
                <w:sz w:val="21"/>
                <w:szCs w:val="21"/>
              </w:rPr>
              <w:pPrChange w:id="5490" w:author="Donovan Goode [2]" w:date="2018-11-09T10:05:00Z">
                <w:pPr>
                  <w:shd w:val="clear" w:color="auto" w:fill="1E1E1E"/>
                  <w:spacing w:line="285" w:lineRule="atLeast"/>
                </w:pPr>
              </w:pPrChange>
            </w:pPr>
            <w:del w:id="5491" w:author="Donovan Goode [2]" w:date="2018-11-09T10:04:00Z">
              <w:r w:rsidRPr="007520B6" w:rsidDel="008B6AF4">
                <w:rPr>
                  <w:rFonts w:ascii="Consolas" w:eastAsia="Times New Roman" w:hAnsi="Consolas" w:cs="Times New Roman"/>
                  <w:color w:val="D4D4D4"/>
                  <w:sz w:val="21"/>
                  <w:szCs w:val="21"/>
                </w:rPr>
                <w:delText xml:space="preserve">    }</w:delText>
              </w:r>
            </w:del>
          </w:p>
          <w:p w14:paraId="227D9320" w14:textId="77777777" w:rsidR="00ED1509" w:rsidRPr="007520B6" w:rsidDel="008B6AF4" w:rsidRDefault="00ED1509">
            <w:pPr>
              <w:pStyle w:val="Heading1Numbered"/>
              <w:rPr>
                <w:del w:id="5492" w:author="Donovan Goode [2]" w:date="2018-11-09T10:04:00Z"/>
                <w:rFonts w:ascii="Consolas" w:eastAsia="Times New Roman" w:hAnsi="Consolas" w:cs="Times New Roman"/>
                <w:color w:val="D4D4D4"/>
                <w:sz w:val="21"/>
                <w:szCs w:val="21"/>
              </w:rPr>
              <w:pPrChange w:id="5493" w:author="Donovan Goode [2]" w:date="2018-11-09T10:05:00Z">
                <w:pPr>
                  <w:shd w:val="clear" w:color="auto" w:fill="1E1E1E"/>
                  <w:spacing w:line="285" w:lineRule="atLeast"/>
                </w:pPr>
              </w:pPrChange>
            </w:pPr>
          </w:p>
          <w:p w14:paraId="4681ED12" w14:textId="77777777" w:rsidR="00ED1509" w:rsidRPr="007520B6" w:rsidDel="008B6AF4" w:rsidRDefault="00ED1509">
            <w:pPr>
              <w:pStyle w:val="Heading1Numbered"/>
              <w:rPr>
                <w:del w:id="5494" w:author="Donovan Goode [2]" w:date="2018-11-09T10:04:00Z"/>
                <w:rFonts w:ascii="Consolas" w:eastAsia="Times New Roman" w:hAnsi="Consolas" w:cs="Times New Roman"/>
                <w:color w:val="D4D4D4"/>
                <w:sz w:val="21"/>
                <w:szCs w:val="21"/>
              </w:rPr>
              <w:pPrChange w:id="5495" w:author="Donovan Goode [2]" w:date="2018-11-09T10:05:00Z">
                <w:pPr>
                  <w:shd w:val="clear" w:color="auto" w:fill="1E1E1E"/>
                  <w:spacing w:line="285" w:lineRule="atLeast"/>
                </w:pPr>
              </w:pPrChange>
            </w:pPr>
            <w:del w:id="54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p</w:delText>
              </w:r>
              <w:r w:rsidRPr="007520B6" w:rsidDel="008B6AF4">
                <w:rPr>
                  <w:rFonts w:ascii="Consolas" w:eastAsia="Times New Roman" w:hAnsi="Consolas" w:cs="Times New Roman"/>
                  <w:color w:val="D4D4D4"/>
                  <w:sz w:val="21"/>
                  <w:szCs w:val="21"/>
                </w:rPr>
                <w:delText xml:space="preserve"> {</w:delText>
              </w:r>
            </w:del>
          </w:p>
          <w:p w14:paraId="01709918" w14:textId="77777777" w:rsidR="00ED1509" w:rsidRPr="007520B6" w:rsidDel="008B6AF4" w:rsidRDefault="00ED1509">
            <w:pPr>
              <w:pStyle w:val="Heading1Numbered"/>
              <w:rPr>
                <w:del w:id="5497" w:author="Donovan Goode [2]" w:date="2018-11-09T10:04:00Z"/>
                <w:rFonts w:ascii="Consolas" w:eastAsia="Times New Roman" w:hAnsi="Consolas" w:cs="Times New Roman"/>
                <w:color w:val="D4D4D4"/>
                <w:sz w:val="21"/>
                <w:szCs w:val="21"/>
              </w:rPr>
              <w:pPrChange w:id="5498" w:author="Donovan Goode [2]" w:date="2018-11-09T10:05:00Z">
                <w:pPr>
                  <w:shd w:val="clear" w:color="auto" w:fill="1E1E1E"/>
                  <w:spacing w:line="285" w:lineRule="atLeast"/>
                </w:pPr>
              </w:pPrChange>
            </w:pPr>
            <w:del w:id="54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w:delText>
              </w:r>
              <w:r w:rsidRPr="007520B6" w:rsidDel="008B6AF4">
                <w:rPr>
                  <w:rFonts w:ascii="Consolas" w:eastAsia="Times New Roman" w:hAnsi="Consolas" w:cs="Times New Roman"/>
                  <w:color w:val="D4D4D4"/>
                  <w:sz w:val="21"/>
                  <w:szCs w:val="21"/>
                </w:rPr>
                <w:delText>;</w:delText>
              </w:r>
            </w:del>
          </w:p>
          <w:p w14:paraId="57ADE11E" w14:textId="77777777" w:rsidR="00ED1509" w:rsidRPr="007520B6" w:rsidDel="008B6AF4" w:rsidRDefault="00ED1509">
            <w:pPr>
              <w:pStyle w:val="Heading1Numbered"/>
              <w:rPr>
                <w:del w:id="5500" w:author="Donovan Goode [2]" w:date="2018-11-09T10:04:00Z"/>
                <w:rFonts w:ascii="Consolas" w:eastAsia="Times New Roman" w:hAnsi="Consolas" w:cs="Times New Roman"/>
                <w:color w:val="D4D4D4"/>
                <w:sz w:val="21"/>
                <w:szCs w:val="21"/>
              </w:rPr>
              <w:pPrChange w:id="5501" w:author="Donovan Goode [2]" w:date="2018-11-09T10:05:00Z">
                <w:pPr>
                  <w:shd w:val="clear" w:color="auto" w:fill="1E1E1E"/>
                  <w:spacing w:line="285" w:lineRule="atLeast"/>
                </w:pPr>
              </w:pPrChange>
            </w:pPr>
            <w:del w:id="5502" w:author="Donovan Goode [2]" w:date="2018-11-09T10:04:00Z">
              <w:r w:rsidRPr="007520B6" w:rsidDel="008B6AF4">
                <w:rPr>
                  <w:rFonts w:ascii="Consolas" w:eastAsia="Times New Roman" w:hAnsi="Consolas" w:cs="Times New Roman"/>
                  <w:color w:val="D4D4D4"/>
                  <w:sz w:val="21"/>
                  <w:szCs w:val="21"/>
                </w:rPr>
                <w:delText xml:space="preserve">    }</w:delText>
              </w:r>
            </w:del>
          </w:p>
          <w:p w14:paraId="44A22CF7" w14:textId="77777777" w:rsidR="00ED1509" w:rsidRPr="007520B6" w:rsidDel="008B6AF4" w:rsidRDefault="00ED1509">
            <w:pPr>
              <w:pStyle w:val="Heading1Numbered"/>
              <w:rPr>
                <w:del w:id="5503" w:author="Donovan Goode [2]" w:date="2018-11-09T10:04:00Z"/>
                <w:rFonts w:ascii="Consolas" w:eastAsia="Times New Roman" w:hAnsi="Consolas" w:cs="Times New Roman"/>
                <w:color w:val="D4D4D4"/>
                <w:sz w:val="21"/>
                <w:szCs w:val="21"/>
              </w:rPr>
              <w:pPrChange w:id="5504" w:author="Donovan Goode [2]" w:date="2018-11-09T10:05:00Z">
                <w:pPr>
                  <w:shd w:val="clear" w:color="auto" w:fill="1E1E1E"/>
                  <w:spacing w:line="285" w:lineRule="atLeast"/>
                </w:pPr>
              </w:pPrChange>
            </w:pPr>
          </w:p>
          <w:p w14:paraId="1CA3E8B5" w14:textId="77777777" w:rsidR="00ED1509" w:rsidRPr="007520B6" w:rsidDel="008B6AF4" w:rsidRDefault="00ED1509">
            <w:pPr>
              <w:pStyle w:val="Heading1Numbered"/>
              <w:rPr>
                <w:del w:id="5505" w:author="Donovan Goode [2]" w:date="2018-11-09T10:04:00Z"/>
                <w:rFonts w:ascii="Consolas" w:eastAsia="Times New Roman" w:hAnsi="Consolas" w:cs="Times New Roman"/>
                <w:color w:val="D4D4D4"/>
                <w:sz w:val="21"/>
                <w:szCs w:val="21"/>
              </w:rPr>
              <w:pPrChange w:id="5506" w:author="Donovan Goode [2]" w:date="2018-11-09T10:05:00Z">
                <w:pPr>
                  <w:shd w:val="clear" w:color="auto" w:fill="1E1E1E"/>
                  <w:spacing w:line="285" w:lineRule="atLeast"/>
                </w:pPr>
              </w:pPrChange>
            </w:pPr>
            <w:del w:id="55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w:delText>
              </w:r>
              <w:r w:rsidRPr="007520B6" w:rsidDel="008B6AF4">
                <w:rPr>
                  <w:rFonts w:ascii="Consolas" w:eastAsia="Times New Roman" w:hAnsi="Consolas" w:cs="Times New Roman"/>
                  <w:color w:val="D4D4D4"/>
                  <w:sz w:val="21"/>
                  <w:szCs w:val="21"/>
                </w:rPr>
                <w:delText xml:space="preserve"> {</w:delText>
              </w:r>
            </w:del>
          </w:p>
          <w:p w14:paraId="57232D96" w14:textId="77777777" w:rsidR="00ED1509" w:rsidRPr="007520B6" w:rsidDel="008B6AF4" w:rsidRDefault="00ED1509">
            <w:pPr>
              <w:pStyle w:val="Heading1Numbered"/>
              <w:rPr>
                <w:del w:id="5508" w:author="Donovan Goode [2]" w:date="2018-11-09T10:04:00Z"/>
                <w:rFonts w:ascii="Consolas" w:eastAsia="Times New Roman" w:hAnsi="Consolas" w:cs="Times New Roman"/>
                <w:color w:val="D4D4D4"/>
                <w:sz w:val="21"/>
                <w:szCs w:val="21"/>
              </w:rPr>
              <w:pPrChange w:id="5509" w:author="Donovan Goode [2]" w:date="2018-11-09T10:05:00Z">
                <w:pPr>
                  <w:shd w:val="clear" w:color="auto" w:fill="1E1E1E"/>
                  <w:spacing w:line="285" w:lineRule="atLeast"/>
                </w:pPr>
              </w:pPrChange>
            </w:pPr>
          </w:p>
          <w:p w14:paraId="7B98B86B" w14:textId="77777777" w:rsidR="00ED1509" w:rsidRPr="007520B6" w:rsidDel="008B6AF4" w:rsidRDefault="00ED1509">
            <w:pPr>
              <w:pStyle w:val="Heading1Numbered"/>
              <w:rPr>
                <w:del w:id="5510" w:author="Donovan Goode [2]" w:date="2018-11-09T10:04:00Z"/>
                <w:rFonts w:ascii="Consolas" w:eastAsia="Times New Roman" w:hAnsi="Consolas" w:cs="Times New Roman"/>
                <w:color w:val="D4D4D4"/>
                <w:sz w:val="21"/>
                <w:szCs w:val="21"/>
              </w:rPr>
              <w:pPrChange w:id="5511" w:author="Donovan Goode [2]" w:date="2018-11-09T10:05:00Z">
                <w:pPr>
                  <w:shd w:val="clear" w:color="auto" w:fill="1E1E1E"/>
                  <w:spacing w:line="285" w:lineRule="atLeast"/>
                </w:pPr>
              </w:pPrChange>
            </w:pPr>
            <w:del w:id="55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CE7D469" w14:textId="77777777" w:rsidR="00ED1509" w:rsidRPr="007520B6" w:rsidDel="008B6AF4" w:rsidRDefault="00ED1509">
            <w:pPr>
              <w:pStyle w:val="Heading1Numbered"/>
              <w:rPr>
                <w:del w:id="5513" w:author="Donovan Goode [2]" w:date="2018-11-09T10:04:00Z"/>
                <w:rFonts w:ascii="Consolas" w:eastAsia="Times New Roman" w:hAnsi="Consolas" w:cs="Times New Roman"/>
                <w:color w:val="D4D4D4"/>
                <w:sz w:val="21"/>
                <w:szCs w:val="21"/>
              </w:rPr>
              <w:pPrChange w:id="5514" w:author="Donovan Goode [2]" w:date="2018-11-09T10:05:00Z">
                <w:pPr>
                  <w:shd w:val="clear" w:color="auto" w:fill="1E1E1E"/>
                  <w:spacing w:line="285" w:lineRule="atLeast"/>
                </w:pPr>
              </w:pPrChange>
            </w:pPr>
            <w:del w:id="55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4CC9D94" w14:textId="77777777" w:rsidR="00ED1509" w:rsidRPr="007520B6" w:rsidDel="008B6AF4" w:rsidRDefault="00ED1509">
            <w:pPr>
              <w:pStyle w:val="Heading1Numbered"/>
              <w:rPr>
                <w:del w:id="5516" w:author="Donovan Goode [2]" w:date="2018-11-09T10:04:00Z"/>
                <w:rFonts w:ascii="Consolas" w:eastAsia="Times New Roman" w:hAnsi="Consolas" w:cs="Times New Roman"/>
                <w:color w:val="D4D4D4"/>
                <w:sz w:val="21"/>
                <w:szCs w:val="21"/>
              </w:rPr>
              <w:pPrChange w:id="5517" w:author="Donovan Goode [2]" w:date="2018-11-09T10:05:00Z">
                <w:pPr>
                  <w:shd w:val="clear" w:color="auto" w:fill="1E1E1E"/>
                  <w:spacing w:line="285" w:lineRule="atLeast"/>
                </w:pPr>
              </w:pPrChange>
            </w:pPr>
            <w:del w:id="55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48C62403" w14:textId="77777777" w:rsidR="00ED1509" w:rsidRPr="007520B6" w:rsidDel="008B6AF4" w:rsidRDefault="00ED1509">
            <w:pPr>
              <w:pStyle w:val="Heading1Numbered"/>
              <w:rPr>
                <w:del w:id="5519" w:author="Donovan Goode [2]" w:date="2018-11-09T10:04:00Z"/>
                <w:rFonts w:ascii="Consolas" w:eastAsia="Times New Roman" w:hAnsi="Consolas" w:cs="Times New Roman"/>
                <w:color w:val="D4D4D4"/>
                <w:sz w:val="21"/>
                <w:szCs w:val="21"/>
              </w:rPr>
              <w:pPrChange w:id="5520" w:author="Donovan Goode [2]" w:date="2018-11-09T10:05:00Z">
                <w:pPr>
                  <w:shd w:val="clear" w:color="auto" w:fill="1E1E1E"/>
                  <w:spacing w:line="285" w:lineRule="atLeast"/>
                </w:pPr>
              </w:pPrChange>
            </w:pPr>
            <w:del w:id="55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4605A7B" w14:textId="77777777" w:rsidR="00ED1509" w:rsidRPr="007520B6" w:rsidDel="008B6AF4" w:rsidRDefault="00ED1509">
            <w:pPr>
              <w:pStyle w:val="Heading1Numbered"/>
              <w:rPr>
                <w:del w:id="5522" w:author="Donovan Goode [2]" w:date="2018-11-09T10:04:00Z"/>
                <w:rFonts w:ascii="Consolas" w:eastAsia="Times New Roman" w:hAnsi="Consolas" w:cs="Times New Roman"/>
                <w:color w:val="D4D4D4"/>
                <w:sz w:val="21"/>
                <w:szCs w:val="21"/>
              </w:rPr>
              <w:pPrChange w:id="5523" w:author="Donovan Goode [2]" w:date="2018-11-09T10:05:00Z">
                <w:pPr>
                  <w:shd w:val="clear" w:color="auto" w:fill="1E1E1E"/>
                  <w:spacing w:line="285" w:lineRule="atLeast"/>
                </w:pPr>
              </w:pPrChange>
            </w:pPr>
            <w:del w:id="5524" w:author="Donovan Goode [2]" w:date="2018-11-09T10:04:00Z">
              <w:r w:rsidRPr="007520B6" w:rsidDel="008B6AF4">
                <w:rPr>
                  <w:rFonts w:ascii="Consolas" w:eastAsia="Times New Roman" w:hAnsi="Consolas" w:cs="Times New Roman"/>
                  <w:color w:val="D4D4D4"/>
                  <w:sz w:val="21"/>
                  <w:szCs w:val="21"/>
                </w:rPr>
                <w:delText xml:space="preserve">    }</w:delText>
              </w:r>
            </w:del>
          </w:p>
          <w:p w14:paraId="2F7C2742" w14:textId="77777777" w:rsidR="00ED1509" w:rsidRPr="007520B6" w:rsidDel="008B6AF4" w:rsidRDefault="00ED1509">
            <w:pPr>
              <w:pStyle w:val="Heading1Numbered"/>
              <w:rPr>
                <w:del w:id="5525" w:author="Donovan Goode [2]" w:date="2018-11-09T10:04:00Z"/>
                <w:rFonts w:ascii="Consolas" w:eastAsia="Times New Roman" w:hAnsi="Consolas" w:cs="Times New Roman"/>
                <w:color w:val="D4D4D4"/>
                <w:sz w:val="21"/>
                <w:szCs w:val="21"/>
              </w:rPr>
              <w:pPrChange w:id="5526" w:author="Donovan Goode [2]" w:date="2018-11-09T10:05:00Z">
                <w:pPr>
                  <w:shd w:val="clear" w:color="auto" w:fill="1E1E1E"/>
                  <w:spacing w:line="285" w:lineRule="atLeast"/>
                </w:pPr>
              </w:pPrChange>
            </w:pPr>
          </w:p>
          <w:p w14:paraId="48FACB25" w14:textId="77777777" w:rsidR="00ED1509" w:rsidRPr="007520B6" w:rsidDel="008B6AF4" w:rsidRDefault="00ED1509">
            <w:pPr>
              <w:pStyle w:val="Heading1Numbered"/>
              <w:rPr>
                <w:del w:id="5527" w:author="Donovan Goode [2]" w:date="2018-11-09T10:04:00Z"/>
                <w:rFonts w:ascii="Consolas" w:eastAsia="Times New Roman" w:hAnsi="Consolas" w:cs="Times New Roman"/>
                <w:color w:val="D4D4D4"/>
                <w:sz w:val="21"/>
                <w:szCs w:val="21"/>
              </w:rPr>
              <w:pPrChange w:id="5528" w:author="Donovan Goode [2]" w:date="2018-11-09T10:05:00Z">
                <w:pPr>
                  <w:shd w:val="clear" w:color="auto" w:fill="1E1E1E"/>
                  <w:spacing w:line="285" w:lineRule="atLeast"/>
                </w:pPr>
              </w:pPrChange>
            </w:pPr>
            <w:del w:id="55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pagination */</w:delText>
              </w:r>
            </w:del>
          </w:p>
          <w:p w14:paraId="58501ECF" w14:textId="77777777" w:rsidR="00ED1509" w:rsidRPr="007520B6" w:rsidDel="008B6AF4" w:rsidRDefault="00ED1509">
            <w:pPr>
              <w:pStyle w:val="Heading1Numbered"/>
              <w:rPr>
                <w:del w:id="5530" w:author="Donovan Goode [2]" w:date="2018-11-09T10:04:00Z"/>
                <w:rFonts w:ascii="Consolas" w:eastAsia="Times New Roman" w:hAnsi="Consolas" w:cs="Times New Roman"/>
                <w:color w:val="D4D4D4"/>
                <w:sz w:val="21"/>
                <w:szCs w:val="21"/>
              </w:rPr>
              <w:pPrChange w:id="5531" w:author="Donovan Goode [2]" w:date="2018-11-09T10:05:00Z">
                <w:pPr>
                  <w:shd w:val="clear" w:color="auto" w:fill="1E1E1E"/>
                  <w:spacing w:line="285" w:lineRule="atLeast"/>
                </w:pPr>
              </w:pPrChange>
            </w:pPr>
            <w:del w:id="55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w:delText>
              </w:r>
              <w:r w:rsidRPr="007520B6" w:rsidDel="008B6AF4">
                <w:rPr>
                  <w:rFonts w:ascii="Consolas" w:eastAsia="Times New Roman" w:hAnsi="Consolas" w:cs="Times New Roman"/>
                  <w:color w:val="D4D4D4"/>
                  <w:sz w:val="21"/>
                  <w:szCs w:val="21"/>
                </w:rPr>
                <w:delText xml:space="preserve"> {</w:delText>
              </w:r>
            </w:del>
          </w:p>
          <w:p w14:paraId="14BAD946" w14:textId="77777777" w:rsidR="00ED1509" w:rsidRPr="007520B6" w:rsidDel="008B6AF4" w:rsidRDefault="00ED1509">
            <w:pPr>
              <w:pStyle w:val="Heading1Numbered"/>
              <w:rPr>
                <w:del w:id="5533" w:author="Donovan Goode [2]" w:date="2018-11-09T10:04:00Z"/>
                <w:rFonts w:ascii="Consolas" w:eastAsia="Times New Roman" w:hAnsi="Consolas" w:cs="Times New Roman"/>
                <w:color w:val="D4D4D4"/>
                <w:sz w:val="21"/>
                <w:szCs w:val="21"/>
              </w:rPr>
              <w:pPrChange w:id="5534" w:author="Donovan Goode [2]" w:date="2018-11-09T10:05:00Z">
                <w:pPr>
                  <w:shd w:val="clear" w:color="auto" w:fill="1E1E1E"/>
                  <w:spacing w:line="285" w:lineRule="atLeast"/>
                </w:pPr>
              </w:pPrChange>
            </w:pPr>
            <w:del w:id="55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F2DFF63" w14:textId="77777777" w:rsidR="00ED1509" w:rsidRPr="007520B6" w:rsidDel="008B6AF4" w:rsidRDefault="00ED1509">
            <w:pPr>
              <w:pStyle w:val="Heading1Numbered"/>
              <w:rPr>
                <w:del w:id="5536" w:author="Donovan Goode [2]" w:date="2018-11-09T10:04:00Z"/>
                <w:rFonts w:ascii="Consolas" w:eastAsia="Times New Roman" w:hAnsi="Consolas" w:cs="Times New Roman"/>
                <w:color w:val="D4D4D4"/>
                <w:sz w:val="21"/>
                <w:szCs w:val="21"/>
              </w:rPr>
              <w:pPrChange w:id="5537" w:author="Donovan Goode [2]" w:date="2018-11-09T10:05:00Z">
                <w:pPr>
                  <w:shd w:val="clear" w:color="auto" w:fill="1E1E1E"/>
                  <w:spacing w:line="285" w:lineRule="atLeast"/>
                </w:pPr>
              </w:pPrChange>
            </w:pPr>
            <w:del w:id="55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02AB5235" w14:textId="77777777" w:rsidR="00ED1509" w:rsidRPr="007520B6" w:rsidDel="008B6AF4" w:rsidRDefault="00ED1509">
            <w:pPr>
              <w:pStyle w:val="Heading1Numbered"/>
              <w:rPr>
                <w:del w:id="5539" w:author="Donovan Goode [2]" w:date="2018-11-09T10:04:00Z"/>
                <w:rFonts w:ascii="Consolas" w:eastAsia="Times New Roman" w:hAnsi="Consolas" w:cs="Times New Roman"/>
                <w:color w:val="D4D4D4"/>
                <w:sz w:val="21"/>
                <w:szCs w:val="21"/>
              </w:rPr>
              <w:pPrChange w:id="5540" w:author="Donovan Goode [2]" w:date="2018-11-09T10:05:00Z">
                <w:pPr>
                  <w:shd w:val="clear" w:color="auto" w:fill="1E1E1E"/>
                  <w:spacing w:line="285" w:lineRule="atLeast"/>
                </w:pPr>
              </w:pPrChange>
            </w:pPr>
            <w:del w:id="55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017D7B8C" w14:textId="77777777" w:rsidR="00ED1509" w:rsidRPr="007520B6" w:rsidDel="008B6AF4" w:rsidRDefault="00ED1509">
            <w:pPr>
              <w:pStyle w:val="Heading1Numbered"/>
              <w:rPr>
                <w:del w:id="5542" w:author="Donovan Goode [2]" w:date="2018-11-09T10:04:00Z"/>
                <w:rFonts w:ascii="Consolas" w:eastAsia="Times New Roman" w:hAnsi="Consolas" w:cs="Times New Roman"/>
                <w:color w:val="D4D4D4"/>
                <w:sz w:val="21"/>
                <w:szCs w:val="21"/>
              </w:rPr>
              <w:pPrChange w:id="5543" w:author="Donovan Goode [2]" w:date="2018-11-09T10:05:00Z">
                <w:pPr>
                  <w:shd w:val="clear" w:color="auto" w:fill="1E1E1E"/>
                  <w:spacing w:after="240" w:line="285" w:lineRule="atLeast"/>
                </w:pPr>
              </w:pPrChange>
            </w:pPr>
          </w:p>
          <w:p w14:paraId="45F9577E" w14:textId="77777777" w:rsidR="00ED1509" w:rsidRPr="007520B6" w:rsidDel="008B6AF4" w:rsidRDefault="00ED1509">
            <w:pPr>
              <w:pStyle w:val="Heading1Numbered"/>
              <w:rPr>
                <w:del w:id="5544" w:author="Donovan Goode [2]" w:date="2018-11-09T10:04:00Z"/>
                <w:rFonts w:ascii="Consolas" w:eastAsia="Times New Roman" w:hAnsi="Consolas" w:cs="Times New Roman"/>
                <w:color w:val="D4D4D4"/>
                <w:sz w:val="21"/>
                <w:szCs w:val="21"/>
              </w:rPr>
              <w:pPrChange w:id="5545" w:author="Donovan Goode [2]" w:date="2018-11-09T10:05:00Z">
                <w:pPr>
                  <w:shd w:val="clear" w:color="auto" w:fill="1E1E1E"/>
                  <w:spacing w:line="285" w:lineRule="atLeast"/>
                </w:pPr>
              </w:pPrChange>
            </w:pPr>
            <w:del w:id="5546" w:author="Donovan Goode [2]" w:date="2018-11-09T10:04:00Z">
              <w:r w:rsidRPr="007520B6" w:rsidDel="008B6AF4">
                <w:rPr>
                  <w:rFonts w:ascii="Consolas" w:eastAsia="Times New Roman" w:hAnsi="Consolas" w:cs="Times New Roman"/>
                  <w:color w:val="D4D4D4"/>
                  <w:sz w:val="21"/>
                  <w:szCs w:val="21"/>
                </w:rPr>
                <w:delText xml:space="preserve">    }</w:delText>
              </w:r>
            </w:del>
          </w:p>
          <w:p w14:paraId="099E5F01" w14:textId="77777777" w:rsidR="00ED1509" w:rsidRPr="007520B6" w:rsidDel="008B6AF4" w:rsidRDefault="00ED1509">
            <w:pPr>
              <w:pStyle w:val="Heading1Numbered"/>
              <w:rPr>
                <w:del w:id="5547" w:author="Donovan Goode [2]" w:date="2018-11-09T10:04:00Z"/>
                <w:rFonts w:ascii="Consolas" w:eastAsia="Times New Roman" w:hAnsi="Consolas" w:cs="Times New Roman"/>
                <w:color w:val="D4D4D4"/>
                <w:sz w:val="21"/>
                <w:szCs w:val="21"/>
              </w:rPr>
              <w:pPrChange w:id="5548" w:author="Donovan Goode [2]" w:date="2018-11-09T10:05:00Z">
                <w:pPr>
                  <w:shd w:val="clear" w:color="auto" w:fill="1E1E1E"/>
                  <w:spacing w:line="285" w:lineRule="atLeast"/>
                </w:pPr>
              </w:pPrChange>
            </w:pPr>
          </w:p>
          <w:p w14:paraId="1BAF4EC1" w14:textId="77777777" w:rsidR="00ED1509" w:rsidRPr="007520B6" w:rsidDel="008B6AF4" w:rsidRDefault="00ED1509">
            <w:pPr>
              <w:pStyle w:val="Heading1Numbered"/>
              <w:rPr>
                <w:del w:id="5549" w:author="Donovan Goode [2]" w:date="2018-11-09T10:04:00Z"/>
                <w:rFonts w:ascii="Consolas" w:eastAsia="Times New Roman" w:hAnsi="Consolas" w:cs="Times New Roman"/>
                <w:color w:val="D4D4D4"/>
                <w:sz w:val="21"/>
                <w:szCs w:val="21"/>
              </w:rPr>
              <w:pPrChange w:id="5550" w:author="Donovan Goode [2]" w:date="2018-11-09T10:05:00Z">
                <w:pPr>
                  <w:shd w:val="clear" w:color="auto" w:fill="1E1E1E"/>
                  <w:spacing w:line="285" w:lineRule="atLeast"/>
                </w:pPr>
              </w:pPrChange>
            </w:pPr>
            <w:del w:id="55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 li</w:delText>
              </w:r>
              <w:r w:rsidRPr="007520B6" w:rsidDel="008B6AF4">
                <w:rPr>
                  <w:rFonts w:ascii="Consolas" w:eastAsia="Times New Roman" w:hAnsi="Consolas" w:cs="Times New Roman"/>
                  <w:color w:val="D4D4D4"/>
                  <w:sz w:val="21"/>
                  <w:szCs w:val="21"/>
                </w:rPr>
                <w:delText xml:space="preserve"> {</w:delText>
              </w:r>
            </w:del>
          </w:p>
          <w:p w14:paraId="2F6D0E18" w14:textId="77777777" w:rsidR="00ED1509" w:rsidRPr="007520B6" w:rsidDel="008B6AF4" w:rsidRDefault="00ED1509">
            <w:pPr>
              <w:pStyle w:val="Heading1Numbered"/>
              <w:rPr>
                <w:del w:id="5552" w:author="Donovan Goode [2]" w:date="2018-11-09T10:04:00Z"/>
                <w:rFonts w:ascii="Consolas" w:eastAsia="Times New Roman" w:hAnsi="Consolas" w:cs="Times New Roman"/>
                <w:color w:val="D4D4D4"/>
                <w:sz w:val="21"/>
                <w:szCs w:val="21"/>
              </w:rPr>
              <w:pPrChange w:id="5553" w:author="Donovan Goode [2]" w:date="2018-11-09T10:05:00Z">
                <w:pPr>
                  <w:shd w:val="clear" w:color="auto" w:fill="1E1E1E"/>
                  <w:spacing w:line="285" w:lineRule="atLeast"/>
                </w:pPr>
              </w:pPrChange>
            </w:pPr>
            <w:del w:id="55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05C2693E" w14:textId="77777777" w:rsidR="00ED1509" w:rsidRPr="007520B6" w:rsidDel="008B6AF4" w:rsidRDefault="00ED1509">
            <w:pPr>
              <w:pStyle w:val="Heading1Numbered"/>
              <w:rPr>
                <w:del w:id="5555" w:author="Donovan Goode [2]" w:date="2018-11-09T10:04:00Z"/>
                <w:rFonts w:ascii="Consolas" w:eastAsia="Times New Roman" w:hAnsi="Consolas" w:cs="Times New Roman"/>
                <w:color w:val="D4D4D4"/>
                <w:sz w:val="21"/>
                <w:szCs w:val="21"/>
              </w:rPr>
              <w:pPrChange w:id="5556" w:author="Donovan Goode [2]" w:date="2018-11-09T10:05:00Z">
                <w:pPr>
                  <w:shd w:val="clear" w:color="auto" w:fill="1E1E1E"/>
                  <w:spacing w:line="285" w:lineRule="atLeast"/>
                </w:pPr>
              </w:pPrChange>
            </w:pPr>
            <w:del w:id="55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0E4C1DAF" w14:textId="77777777" w:rsidR="00ED1509" w:rsidRPr="007520B6" w:rsidDel="008B6AF4" w:rsidRDefault="00ED1509">
            <w:pPr>
              <w:pStyle w:val="Heading1Numbered"/>
              <w:rPr>
                <w:del w:id="5558" w:author="Donovan Goode [2]" w:date="2018-11-09T10:04:00Z"/>
                <w:rFonts w:ascii="Consolas" w:eastAsia="Times New Roman" w:hAnsi="Consolas" w:cs="Times New Roman"/>
                <w:color w:val="D4D4D4"/>
                <w:sz w:val="21"/>
                <w:szCs w:val="21"/>
              </w:rPr>
              <w:pPrChange w:id="5559" w:author="Donovan Goode [2]" w:date="2018-11-09T10:05:00Z">
                <w:pPr>
                  <w:shd w:val="clear" w:color="auto" w:fill="1E1E1E"/>
                  <w:spacing w:line="285" w:lineRule="atLeast"/>
                </w:pPr>
              </w:pPrChange>
            </w:pPr>
            <w:del w:id="55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191B71DB" w14:textId="77777777" w:rsidR="00ED1509" w:rsidRPr="007520B6" w:rsidDel="008B6AF4" w:rsidRDefault="00ED1509">
            <w:pPr>
              <w:pStyle w:val="Heading1Numbered"/>
              <w:rPr>
                <w:del w:id="5561" w:author="Donovan Goode [2]" w:date="2018-11-09T10:04:00Z"/>
                <w:rFonts w:ascii="Consolas" w:eastAsia="Times New Roman" w:hAnsi="Consolas" w:cs="Times New Roman"/>
                <w:color w:val="D4D4D4"/>
                <w:sz w:val="21"/>
                <w:szCs w:val="21"/>
              </w:rPr>
              <w:pPrChange w:id="5562" w:author="Donovan Goode [2]" w:date="2018-11-09T10:05:00Z">
                <w:pPr>
                  <w:shd w:val="clear" w:color="auto" w:fill="1E1E1E"/>
                  <w:spacing w:line="285" w:lineRule="atLeast"/>
                </w:pPr>
              </w:pPrChange>
            </w:pPr>
            <w:del w:id="5563" w:author="Donovan Goode [2]" w:date="2018-11-09T10:04:00Z">
              <w:r w:rsidRPr="007520B6" w:rsidDel="008B6AF4">
                <w:rPr>
                  <w:rFonts w:ascii="Consolas" w:eastAsia="Times New Roman" w:hAnsi="Consolas" w:cs="Times New Roman"/>
                  <w:color w:val="D4D4D4"/>
                  <w:sz w:val="21"/>
                  <w:szCs w:val="21"/>
                </w:rPr>
                <w:delText xml:space="preserve">    }</w:delText>
              </w:r>
            </w:del>
          </w:p>
          <w:p w14:paraId="4CEBA9A3" w14:textId="77777777" w:rsidR="00ED1509" w:rsidRPr="007520B6" w:rsidDel="008B6AF4" w:rsidRDefault="00ED1509">
            <w:pPr>
              <w:pStyle w:val="Heading1Numbered"/>
              <w:rPr>
                <w:del w:id="5564" w:author="Donovan Goode [2]" w:date="2018-11-09T10:04:00Z"/>
                <w:rFonts w:ascii="Consolas" w:eastAsia="Times New Roman" w:hAnsi="Consolas" w:cs="Times New Roman"/>
                <w:color w:val="D4D4D4"/>
                <w:sz w:val="21"/>
                <w:szCs w:val="21"/>
              </w:rPr>
              <w:pPrChange w:id="5565" w:author="Donovan Goode [2]" w:date="2018-11-09T10:05:00Z">
                <w:pPr>
                  <w:shd w:val="clear" w:color="auto" w:fill="1E1E1E"/>
                  <w:spacing w:line="285" w:lineRule="atLeast"/>
                </w:pPr>
              </w:pPrChange>
            </w:pPr>
          </w:p>
          <w:p w14:paraId="07D7AC35" w14:textId="77777777" w:rsidR="00ED1509" w:rsidRPr="007520B6" w:rsidDel="008B6AF4" w:rsidRDefault="00ED1509">
            <w:pPr>
              <w:pStyle w:val="Heading1Numbered"/>
              <w:rPr>
                <w:del w:id="5566" w:author="Donovan Goode [2]" w:date="2018-11-09T10:04:00Z"/>
                <w:rFonts w:ascii="Consolas" w:eastAsia="Times New Roman" w:hAnsi="Consolas" w:cs="Times New Roman"/>
                <w:color w:val="D4D4D4"/>
                <w:sz w:val="21"/>
                <w:szCs w:val="21"/>
              </w:rPr>
              <w:pPrChange w:id="5567" w:author="Donovan Goode [2]" w:date="2018-11-09T10:05:00Z">
                <w:pPr>
                  <w:shd w:val="clear" w:color="auto" w:fill="1E1E1E"/>
                  <w:spacing w:line="285" w:lineRule="atLeast"/>
                </w:pPr>
              </w:pPrChange>
            </w:pPr>
            <w:del w:id="55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 a</w:delText>
              </w:r>
              <w:r w:rsidRPr="007520B6" w:rsidDel="008B6AF4">
                <w:rPr>
                  <w:rFonts w:ascii="Consolas" w:eastAsia="Times New Roman" w:hAnsi="Consolas" w:cs="Times New Roman"/>
                  <w:color w:val="D4D4D4"/>
                  <w:sz w:val="21"/>
                  <w:szCs w:val="21"/>
                </w:rPr>
                <w:delText xml:space="preserve"> {</w:delText>
              </w:r>
            </w:del>
          </w:p>
          <w:p w14:paraId="77F6267F" w14:textId="77777777" w:rsidR="00ED1509" w:rsidRPr="007520B6" w:rsidDel="008B6AF4" w:rsidRDefault="00ED1509">
            <w:pPr>
              <w:pStyle w:val="Heading1Numbered"/>
              <w:rPr>
                <w:del w:id="5569" w:author="Donovan Goode [2]" w:date="2018-11-09T10:04:00Z"/>
                <w:rFonts w:ascii="Consolas" w:eastAsia="Times New Roman" w:hAnsi="Consolas" w:cs="Times New Roman"/>
                <w:color w:val="D4D4D4"/>
                <w:sz w:val="21"/>
                <w:szCs w:val="21"/>
              </w:rPr>
              <w:pPrChange w:id="5570" w:author="Donovan Goode [2]" w:date="2018-11-09T10:05:00Z">
                <w:pPr>
                  <w:shd w:val="clear" w:color="auto" w:fill="1E1E1E"/>
                  <w:spacing w:line="285" w:lineRule="atLeast"/>
                </w:pPr>
              </w:pPrChange>
            </w:pPr>
            <w:del w:id="55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392FCDA6" w14:textId="77777777" w:rsidR="00ED1509" w:rsidRPr="007520B6" w:rsidDel="008B6AF4" w:rsidRDefault="00ED1509">
            <w:pPr>
              <w:pStyle w:val="Heading1Numbered"/>
              <w:rPr>
                <w:del w:id="5572" w:author="Donovan Goode [2]" w:date="2018-11-09T10:04:00Z"/>
                <w:rFonts w:ascii="Consolas" w:eastAsia="Times New Roman" w:hAnsi="Consolas" w:cs="Times New Roman"/>
                <w:color w:val="D4D4D4"/>
                <w:sz w:val="21"/>
                <w:szCs w:val="21"/>
              </w:rPr>
              <w:pPrChange w:id="5573" w:author="Donovan Goode [2]" w:date="2018-11-09T10:05:00Z">
                <w:pPr>
                  <w:shd w:val="clear" w:color="auto" w:fill="1E1E1E"/>
                  <w:spacing w:line="285" w:lineRule="atLeast"/>
                </w:pPr>
              </w:pPrChange>
            </w:pPr>
            <w:del w:id="55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#575757</w:delText>
              </w:r>
              <w:r w:rsidRPr="007520B6" w:rsidDel="008B6AF4">
                <w:rPr>
                  <w:rFonts w:ascii="Consolas" w:eastAsia="Times New Roman" w:hAnsi="Consolas" w:cs="Times New Roman"/>
                  <w:color w:val="D4D4D4"/>
                  <w:sz w:val="21"/>
                  <w:szCs w:val="21"/>
                </w:rPr>
                <w:delText>;</w:delText>
              </w:r>
            </w:del>
          </w:p>
          <w:p w14:paraId="79F1285A" w14:textId="77777777" w:rsidR="00ED1509" w:rsidRPr="007520B6" w:rsidDel="008B6AF4" w:rsidRDefault="00ED1509">
            <w:pPr>
              <w:pStyle w:val="Heading1Numbered"/>
              <w:rPr>
                <w:del w:id="5575" w:author="Donovan Goode [2]" w:date="2018-11-09T10:04:00Z"/>
                <w:rFonts w:ascii="Consolas" w:eastAsia="Times New Roman" w:hAnsi="Consolas" w:cs="Times New Roman"/>
                <w:color w:val="D4D4D4"/>
                <w:sz w:val="21"/>
                <w:szCs w:val="21"/>
              </w:rPr>
              <w:pPrChange w:id="5576" w:author="Donovan Goode [2]" w:date="2018-11-09T10:05:00Z">
                <w:pPr>
                  <w:shd w:val="clear" w:color="auto" w:fill="1E1E1E"/>
                  <w:spacing w:line="285" w:lineRule="atLeast"/>
                </w:pPr>
              </w:pPrChange>
            </w:pPr>
            <w:del w:id="55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3A5F6BD" w14:textId="77777777" w:rsidR="00ED1509" w:rsidRPr="007520B6" w:rsidDel="008B6AF4" w:rsidRDefault="00ED1509">
            <w:pPr>
              <w:pStyle w:val="Heading1Numbered"/>
              <w:rPr>
                <w:del w:id="5578" w:author="Donovan Goode [2]" w:date="2018-11-09T10:04:00Z"/>
                <w:rFonts w:ascii="Consolas" w:eastAsia="Times New Roman" w:hAnsi="Consolas" w:cs="Times New Roman"/>
                <w:color w:val="D4D4D4"/>
                <w:sz w:val="21"/>
                <w:szCs w:val="21"/>
              </w:rPr>
              <w:pPrChange w:id="5579" w:author="Donovan Goode [2]" w:date="2018-11-09T10:05:00Z">
                <w:pPr>
                  <w:shd w:val="clear" w:color="auto" w:fill="1E1E1E"/>
                  <w:spacing w:line="285" w:lineRule="atLeast"/>
                </w:pPr>
              </w:pPrChange>
            </w:pPr>
            <w:del w:id="55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0F775D3" w14:textId="77777777" w:rsidR="00ED1509" w:rsidRPr="007520B6" w:rsidDel="008B6AF4" w:rsidRDefault="00ED1509">
            <w:pPr>
              <w:pStyle w:val="Heading1Numbered"/>
              <w:rPr>
                <w:del w:id="5581" w:author="Donovan Goode [2]" w:date="2018-11-09T10:04:00Z"/>
                <w:rFonts w:ascii="Consolas" w:eastAsia="Times New Roman" w:hAnsi="Consolas" w:cs="Times New Roman"/>
                <w:color w:val="D4D4D4"/>
                <w:sz w:val="21"/>
                <w:szCs w:val="21"/>
              </w:rPr>
              <w:pPrChange w:id="5582" w:author="Donovan Goode [2]" w:date="2018-11-09T10:05:00Z">
                <w:pPr>
                  <w:shd w:val="clear" w:color="auto" w:fill="1E1E1E"/>
                  <w:spacing w:line="285" w:lineRule="atLeast"/>
                </w:pPr>
              </w:pPrChange>
            </w:pPr>
            <w:del w:id="55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306FC5DE" w14:textId="77777777" w:rsidR="00ED1509" w:rsidRPr="007520B6" w:rsidDel="008B6AF4" w:rsidRDefault="00ED1509">
            <w:pPr>
              <w:pStyle w:val="Heading1Numbered"/>
              <w:rPr>
                <w:del w:id="5584" w:author="Donovan Goode [2]" w:date="2018-11-09T10:04:00Z"/>
                <w:rFonts w:ascii="Consolas" w:eastAsia="Times New Roman" w:hAnsi="Consolas" w:cs="Times New Roman"/>
                <w:color w:val="D4D4D4"/>
                <w:sz w:val="21"/>
                <w:szCs w:val="21"/>
              </w:rPr>
              <w:pPrChange w:id="5585" w:author="Donovan Goode [2]" w:date="2018-11-09T10:05:00Z">
                <w:pPr>
                  <w:shd w:val="clear" w:color="auto" w:fill="1E1E1E"/>
                  <w:spacing w:line="285" w:lineRule="atLeast"/>
                </w:pPr>
              </w:pPrChange>
            </w:pPr>
            <w:del w:id="55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B06A18D" w14:textId="77777777" w:rsidR="00ED1509" w:rsidRPr="007520B6" w:rsidDel="008B6AF4" w:rsidRDefault="00ED1509">
            <w:pPr>
              <w:pStyle w:val="Heading1Numbered"/>
              <w:rPr>
                <w:del w:id="5587" w:author="Donovan Goode [2]" w:date="2018-11-09T10:04:00Z"/>
                <w:rFonts w:ascii="Consolas" w:eastAsia="Times New Roman" w:hAnsi="Consolas" w:cs="Times New Roman"/>
                <w:color w:val="D4D4D4"/>
                <w:sz w:val="21"/>
                <w:szCs w:val="21"/>
              </w:rPr>
              <w:pPrChange w:id="5588" w:author="Donovan Goode [2]" w:date="2018-11-09T10:05:00Z">
                <w:pPr>
                  <w:shd w:val="clear" w:color="auto" w:fill="1E1E1E"/>
                  <w:spacing w:line="285" w:lineRule="atLeast"/>
                </w:pPr>
              </w:pPrChange>
            </w:pPr>
            <w:del w:id="55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87083A3" w14:textId="77777777" w:rsidR="00ED1509" w:rsidRPr="007520B6" w:rsidDel="008B6AF4" w:rsidRDefault="00ED1509">
            <w:pPr>
              <w:pStyle w:val="Heading1Numbered"/>
              <w:rPr>
                <w:del w:id="5590" w:author="Donovan Goode [2]" w:date="2018-11-09T10:04:00Z"/>
                <w:rFonts w:ascii="Consolas" w:eastAsia="Times New Roman" w:hAnsi="Consolas" w:cs="Times New Roman"/>
                <w:color w:val="D4D4D4"/>
                <w:sz w:val="21"/>
                <w:szCs w:val="21"/>
              </w:rPr>
              <w:pPrChange w:id="5591" w:author="Donovan Goode [2]" w:date="2018-11-09T10:05:00Z">
                <w:pPr>
                  <w:shd w:val="clear" w:color="auto" w:fill="1E1E1E"/>
                  <w:spacing w:line="285" w:lineRule="atLeast"/>
                </w:pPr>
              </w:pPrChange>
            </w:pPr>
            <w:del w:id="55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F76EB77" w14:textId="77777777" w:rsidR="00ED1509" w:rsidRPr="007520B6" w:rsidDel="008B6AF4" w:rsidRDefault="00ED1509">
            <w:pPr>
              <w:pStyle w:val="Heading1Numbered"/>
              <w:rPr>
                <w:del w:id="5593" w:author="Donovan Goode [2]" w:date="2018-11-09T10:04:00Z"/>
                <w:rFonts w:ascii="Consolas" w:eastAsia="Times New Roman" w:hAnsi="Consolas" w:cs="Times New Roman"/>
                <w:color w:val="D4D4D4"/>
                <w:sz w:val="21"/>
                <w:szCs w:val="21"/>
              </w:rPr>
              <w:pPrChange w:id="5594" w:author="Donovan Goode [2]" w:date="2018-11-09T10:05:00Z">
                <w:pPr>
                  <w:shd w:val="clear" w:color="auto" w:fill="1E1E1E"/>
                  <w:spacing w:line="285" w:lineRule="atLeast"/>
                </w:pPr>
              </w:pPrChange>
            </w:pPr>
            <w:del w:id="55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034199C" w14:textId="77777777" w:rsidR="00ED1509" w:rsidRPr="007520B6" w:rsidDel="008B6AF4" w:rsidRDefault="00ED1509">
            <w:pPr>
              <w:pStyle w:val="Heading1Numbered"/>
              <w:rPr>
                <w:del w:id="5596" w:author="Donovan Goode [2]" w:date="2018-11-09T10:04:00Z"/>
                <w:rFonts w:ascii="Consolas" w:eastAsia="Times New Roman" w:hAnsi="Consolas" w:cs="Times New Roman"/>
                <w:color w:val="D4D4D4"/>
                <w:sz w:val="21"/>
                <w:szCs w:val="21"/>
              </w:rPr>
              <w:pPrChange w:id="5597" w:author="Donovan Goode [2]" w:date="2018-11-09T10:05:00Z">
                <w:pPr>
                  <w:shd w:val="clear" w:color="auto" w:fill="1E1E1E"/>
                  <w:spacing w:line="285" w:lineRule="atLeast"/>
                </w:pPr>
              </w:pPrChange>
            </w:pPr>
            <w:del w:id="55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29C7465F" w14:textId="77777777" w:rsidR="00ED1509" w:rsidRPr="007520B6" w:rsidDel="008B6AF4" w:rsidRDefault="00ED1509">
            <w:pPr>
              <w:pStyle w:val="Heading1Numbered"/>
              <w:rPr>
                <w:del w:id="5599" w:author="Donovan Goode [2]" w:date="2018-11-09T10:04:00Z"/>
                <w:rFonts w:ascii="Consolas" w:eastAsia="Times New Roman" w:hAnsi="Consolas" w:cs="Times New Roman"/>
                <w:color w:val="D4D4D4"/>
                <w:sz w:val="21"/>
                <w:szCs w:val="21"/>
              </w:rPr>
              <w:pPrChange w:id="5600" w:author="Donovan Goode [2]" w:date="2018-11-09T10:05:00Z">
                <w:pPr>
                  <w:shd w:val="clear" w:color="auto" w:fill="1E1E1E"/>
                  <w:spacing w:line="285" w:lineRule="atLeast"/>
                </w:pPr>
              </w:pPrChange>
            </w:pPr>
            <w:del w:id="56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New Roman;</w:delText>
              </w:r>
            </w:del>
          </w:p>
          <w:p w14:paraId="5CE3760A" w14:textId="77777777" w:rsidR="00ED1509" w:rsidRPr="007520B6" w:rsidDel="008B6AF4" w:rsidRDefault="00ED1509">
            <w:pPr>
              <w:pStyle w:val="Heading1Numbered"/>
              <w:rPr>
                <w:del w:id="5602" w:author="Donovan Goode [2]" w:date="2018-11-09T10:04:00Z"/>
                <w:rFonts w:ascii="Consolas" w:eastAsia="Times New Roman" w:hAnsi="Consolas" w:cs="Times New Roman"/>
                <w:color w:val="D4D4D4"/>
                <w:sz w:val="21"/>
                <w:szCs w:val="21"/>
              </w:rPr>
              <w:pPrChange w:id="5603" w:author="Donovan Goode [2]" w:date="2018-11-09T10:05:00Z">
                <w:pPr>
                  <w:shd w:val="clear" w:color="auto" w:fill="1E1E1E"/>
                  <w:spacing w:line="285" w:lineRule="atLeast"/>
                </w:pPr>
              </w:pPrChange>
            </w:pPr>
            <w:del w:id="56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D343B12" w14:textId="77777777" w:rsidR="00ED1509" w:rsidRPr="007520B6" w:rsidDel="008B6AF4" w:rsidRDefault="00ED1509">
            <w:pPr>
              <w:pStyle w:val="Heading1Numbered"/>
              <w:rPr>
                <w:del w:id="5605" w:author="Donovan Goode [2]" w:date="2018-11-09T10:04:00Z"/>
                <w:rFonts w:ascii="Consolas" w:eastAsia="Times New Roman" w:hAnsi="Consolas" w:cs="Times New Roman"/>
                <w:color w:val="D4D4D4"/>
                <w:sz w:val="21"/>
                <w:szCs w:val="21"/>
              </w:rPr>
              <w:pPrChange w:id="5606" w:author="Donovan Goode [2]" w:date="2018-11-09T10:05:00Z">
                <w:pPr>
                  <w:shd w:val="clear" w:color="auto" w:fill="1E1E1E"/>
                  <w:spacing w:line="285" w:lineRule="atLeast"/>
                </w:pPr>
              </w:pPrChange>
            </w:pPr>
            <w:del w:id="5607" w:author="Donovan Goode [2]" w:date="2018-11-09T10:04:00Z">
              <w:r w:rsidRPr="007520B6" w:rsidDel="008B6AF4">
                <w:rPr>
                  <w:rFonts w:ascii="Consolas" w:eastAsia="Times New Roman" w:hAnsi="Consolas" w:cs="Times New Roman"/>
                  <w:color w:val="D4D4D4"/>
                  <w:sz w:val="21"/>
                  <w:szCs w:val="21"/>
                </w:rPr>
                <w:delText xml:space="preserve">    }</w:delText>
              </w:r>
            </w:del>
          </w:p>
          <w:p w14:paraId="77CAE86B" w14:textId="77777777" w:rsidR="00ED1509" w:rsidRPr="007520B6" w:rsidDel="008B6AF4" w:rsidRDefault="00ED1509">
            <w:pPr>
              <w:pStyle w:val="Heading1Numbered"/>
              <w:rPr>
                <w:del w:id="5608" w:author="Donovan Goode [2]" w:date="2018-11-09T10:04:00Z"/>
                <w:rFonts w:ascii="Consolas" w:eastAsia="Times New Roman" w:hAnsi="Consolas" w:cs="Times New Roman"/>
                <w:color w:val="D4D4D4"/>
                <w:sz w:val="21"/>
                <w:szCs w:val="21"/>
              </w:rPr>
              <w:pPrChange w:id="5609" w:author="Donovan Goode [2]" w:date="2018-11-09T10:05:00Z">
                <w:pPr>
                  <w:shd w:val="clear" w:color="auto" w:fill="1E1E1E"/>
                  <w:spacing w:line="285" w:lineRule="atLeast"/>
                </w:pPr>
              </w:pPrChange>
            </w:pPr>
          </w:p>
          <w:p w14:paraId="3E434AA1" w14:textId="77777777" w:rsidR="00ED1509" w:rsidRPr="007520B6" w:rsidDel="008B6AF4" w:rsidRDefault="00ED1509">
            <w:pPr>
              <w:pStyle w:val="Heading1Numbered"/>
              <w:rPr>
                <w:del w:id="5610" w:author="Donovan Goode [2]" w:date="2018-11-09T10:04:00Z"/>
                <w:rFonts w:ascii="Consolas" w:eastAsia="Times New Roman" w:hAnsi="Consolas" w:cs="Times New Roman"/>
                <w:color w:val="D4D4D4"/>
                <w:sz w:val="21"/>
                <w:szCs w:val="21"/>
              </w:rPr>
              <w:pPrChange w:id="5611" w:author="Donovan Goode [2]" w:date="2018-11-09T10:05:00Z">
                <w:pPr>
                  <w:shd w:val="clear" w:color="auto" w:fill="1E1E1E"/>
                  <w:spacing w:line="285" w:lineRule="atLeast"/>
                </w:pPr>
              </w:pPrChange>
            </w:pPr>
            <w:del w:id="56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w:delText>
              </w:r>
              <w:r w:rsidRPr="007520B6" w:rsidDel="008B6AF4">
                <w:rPr>
                  <w:rFonts w:ascii="Consolas" w:eastAsia="Times New Roman" w:hAnsi="Consolas" w:cs="Times New Roman"/>
                  <w:color w:val="D4D4D4"/>
                  <w:sz w:val="21"/>
                  <w:szCs w:val="21"/>
                </w:rPr>
                <w:delText xml:space="preserve"> {</w:delText>
              </w:r>
            </w:del>
          </w:p>
          <w:p w14:paraId="3692E2C6" w14:textId="77777777" w:rsidR="00ED1509" w:rsidRPr="007520B6" w:rsidDel="008B6AF4" w:rsidRDefault="00ED1509">
            <w:pPr>
              <w:pStyle w:val="Heading1Numbered"/>
              <w:rPr>
                <w:del w:id="5613" w:author="Donovan Goode [2]" w:date="2018-11-09T10:04:00Z"/>
                <w:rFonts w:ascii="Consolas" w:eastAsia="Times New Roman" w:hAnsi="Consolas" w:cs="Times New Roman"/>
                <w:color w:val="D4D4D4"/>
                <w:sz w:val="21"/>
                <w:szCs w:val="21"/>
              </w:rPr>
              <w:pPrChange w:id="5614" w:author="Donovan Goode [2]" w:date="2018-11-09T10:05:00Z">
                <w:pPr>
                  <w:shd w:val="clear" w:color="auto" w:fill="1E1E1E"/>
                  <w:spacing w:line="285" w:lineRule="atLeast"/>
                </w:pPr>
              </w:pPrChange>
            </w:pPr>
            <w:del w:id="56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C128911" w14:textId="77777777" w:rsidR="00ED1509" w:rsidRPr="007520B6" w:rsidDel="008B6AF4" w:rsidRDefault="00ED1509">
            <w:pPr>
              <w:pStyle w:val="Heading1Numbered"/>
              <w:rPr>
                <w:del w:id="5616" w:author="Donovan Goode [2]" w:date="2018-11-09T10:04:00Z"/>
                <w:rFonts w:ascii="Consolas" w:eastAsia="Times New Roman" w:hAnsi="Consolas" w:cs="Times New Roman"/>
                <w:color w:val="D4D4D4"/>
                <w:sz w:val="21"/>
                <w:szCs w:val="21"/>
              </w:rPr>
              <w:pPrChange w:id="5617" w:author="Donovan Goode [2]" w:date="2018-11-09T10:05:00Z">
                <w:pPr>
                  <w:shd w:val="clear" w:color="auto" w:fill="1E1E1E"/>
                  <w:spacing w:line="285" w:lineRule="atLeast"/>
                </w:pPr>
              </w:pPrChange>
            </w:pPr>
            <w:del w:id="56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2E21216D" w14:textId="77777777" w:rsidR="00ED1509" w:rsidRPr="007520B6" w:rsidDel="008B6AF4" w:rsidRDefault="00ED1509">
            <w:pPr>
              <w:pStyle w:val="Heading1Numbered"/>
              <w:rPr>
                <w:del w:id="5619" w:author="Donovan Goode [2]" w:date="2018-11-09T10:04:00Z"/>
                <w:rFonts w:ascii="Consolas" w:eastAsia="Times New Roman" w:hAnsi="Consolas" w:cs="Times New Roman"/>
                <w:color w:val="D4D4D4"/>
                <w:sz w:val="21"/>
                <w:szCs w:val="21"/>
              </w:rPr>
              <w:pPrChange w:id="5620" w:author="Donovan Goode [2]" w:date="2018-11-09T10:05:00Z">
                <w:pPr>
                  <w:shd w:val="clear" w:color="auto" w:fill="1E1E1E"/>
                  <w:spacing w:line="285" w:lineRule="atLeast"/>
                </w:pPr>
              </w:pPrChange>
            </w:pPr>
            <w:del w:id="56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480C1AAE" w14:textId="77777777" w:rsidR="00ED1509" w:rsidRPr="007520B6" w:rsidDel="008B6AF4" w:rsidRDefault="00ED1509">
            <w:pPr>
              <w:pStyle w:val="Heading1Numbered"/>
              <w:rPr>
                <w:del w:id="5622" w:author="Donovan Goode [2]" w:date="2018-11-09T10:04:00Z"/>
                <w:rFonts w:ascii="Consolas" w:eastAsia="Times New Roman" w:hAnsi="Consolas" w:cs="Times New Roman"/>
                <w:color w:val="D4D4D4"/>
                <w:sz w:val="21"/>
                <w:szCs w:val="21"/>
              </w:rPr>
              <w:pPrChange w:id="5623" w:author="Donovan Goode [2]" w:date="2018-11-09T10:05:00Z">
                <w:pPr>
                  <w:shd w:val="clear" w:color="auto" w:fill="1E1E1E"/>
                  <w:spacing w:line="285" w:lineRule="atLeast"/>
                </w:pPr>
              </w:pPrChange>
            </w:pPr>
            <w:del w:id="56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13685503" w14:textId="77777777" w:rsidR="00ED1509" w:rsidRPr="007520B6" w:rsidDel="008B6AF4" w:rsidRDefault="00ED1509">
            <w:pPr>
              <w:pStyle w:val="Heading1Numbered"/>
              <w:rPr>
                <w:del w:id="5625" w:author="Donovan Goode [2]" w:date="2018-11-09T10:04:00Z"/>
                <w:rFonts w:ascii="Consolas" w:eastAsia="Times New Roman" w:hAnsi="Consolas" w:cs="Times New Roman"/>
                <w:color w:val="D4D4D4"/>
                <w:sz w:val="21"/>
                <w:szCs w:val="21"/>
              </w:rPr>
              <w:pPrChange w:id="5626" w:author="Donovan Goode [2]" w:date="2018-11-09T10:05:00Z">
                <w:pPr>
                  <w:shd w:val="clear" w:color="auto" w:fill="1E1E1E"/>
                  <w:spacing w:line="285" w:lineRule="atLeast"/>
                </w:pPr>
              </w:pPrChange>
            </w:pPr>
            <w:del w:id="56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49218BA" w14:textId="77777777" w:rsidR="00ED1509" w:rsidRPr="007520B6" w:rsidDel="008B6AF4" w:rsidRDefault="00ED1509">
            <w:pPr>
              <w:pStyle w:val="Heading1Numbered"/>
              <w:rPr>
                <w:del w:id="5628" w:author="Donovan Goode [2]" w:date="2018-11-09T10:04:00Z"/>
                <w:rFonts w:ascii="Consolas" w:eastAsia="Times New Roman" w:hAnsi="Consolas" w:cs="Times New Roman"/>
                <w:color w:val="D4D4D4"/>
                <w:sz w:val="21"/>
                <w:szCs w:val="21"/>
              </w:rPr>
              <w:pPrChange w:id="5629" w:author="Donovan Goode [2]" w:date="2018-11-09T10:05:00Z">
                <w:pPr>
                  <w:shd w:val="clear" w:color="auto" w:fill="1E1E1E"/>
                  <w:spacing w:line="285" w:lineRule="atLeast"/>
                </w:pPr>
              </w:pPrChange>
            </w:pPr>
            <w:del w:id="56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13CB59BC" w14:textId="77777777" w:rsidR="00ED1509" w:rsidRPr="007520B6" w:rsidDel="008B6AF4" w:rsidRDefault="00ED1509">
            <w:pPr>
              <w:pStyle w:val="Heading1Numbered"/>
              <w:rPr>
                <w:del w:id="5631" w:author="Donovan Goode [2]" w:date="2018-11-09T10:04:00Z"/>
                <w:rFonts w:ascii="Consolas" w:eastAsia="Times New Roman" w:hAnsi="Consolas" w:cs="Times New Roman"/>
                <w:color w:val="D4D4D4"/>
                <w:sz w:val="21"/>
                <w:szCs w:val="21"/>
              </w:rPr>
              <w:pPrChange w:id="5632" w:author="Donovan Goode [2]" w:date="2018-11-09T10:05:00Z">
                <w:pPr>
                  <w:shd w:val="clear" w:color="auto" w:fill="1E1E1E"/>
                  <w:spacing w:line="285" w:lineRule="atLeast"/>
                </w:pPr>
              </w:pPrChange>
            </w:pPr>
            <w:del w:id="5633" w:author="Donovan Goode [2]" w:date="2018-11-09T10:04:00Z">
              <w:r w:rsidRPr="007520B6" w:rsidDel="008B6AF4">
                <w:rPr>
                  <w:rFonts w:ascii="Consolas" w:eastAsia="Times New Roman" w:hAnsi="Consolas" w:cs="Times New Roman"/>
                  <w:color w:val="D4D4D4"/>
                  <w:sz w:val="21"/>
                  <w:szCs w:val="21"/>
                </w:rPr>
                <w:delText xml:space="preserve">    }</w:delText>
              </w:r>
            </w:del>
          </w:p>
          <w:p w14:paraId="7B3E43AE" w14:textId="77777777" w:rsidR="00ED1509" w:rsidRPr="007520B6" w:rsidDel="008B6AF4" w:rsidRDefault="00ED1509">
            <w:pPr>
              <w:pStyle w:val="Heading1Numbered"/>
              <w:rPr>
                <w:del w:id="5634" w:author="Donovan Goode [2]" w:date="2018-11-09T10:04:00Z"/>
                <w:rFonts w:ascii="Consolas" w:eastAsia="Times New Roman" w:hAnsi="Consolas" w:cs="Times New Roman"/>
                <w:color w:val="D4D4D4"/>
                <w:sz w:val="21"/>
                <w:szCs w:val="21"/>
              </w:rPr>
              <w:pPrChange w:id="5635" w:author="Donovan Goode [2]" w:date="2018-11-09T10:05:00Z">
                <w:pPr>
                  <w:shd w:val="clear" w:color="auto" w:fill="1E1E1E"/>
                  <w:spacing w:line="285" w:lineRule="atLeast"/>
                </w:pPr>
              </w:pPrChange>
            </w:pPr>
          </w:p>
          <w:p w14:paraId="1EB767DE" w14:textId="77777777" w:rsidR="00ED1509" w:rsidRPr="007520B6" w:rsidDel="008B6AF4" w:rsidRDefault="00ED1509">
            <w:pPr>
              <w:pStyle w:val="Heading1Numbered"/>
              <w:rPr>
                <w:del w:id="5636" w:author="Donovan Goode [2]" w:date="2018-11-09T10:04:00Z"/>
                <w:rFonts w:ascii="Consolas" w:eastAsia="Times New Roman" w:hAnsi="Consolas" w:cs="Times New Roman"/>
                <w:color w:val="D4D4D4"/>
                <w:sz w:val="21"/>
                <w:szCs w:val="21"/>
              </w:rPr>
              <w:pPrChange w:id="5637" w:author="Donovan Goode [2]" w:date="2018-11-09T10:05:00Z">
                <w:pPr>
                  <w:shd w:val="clear" w:color="auto" w:fill="1E1E1E"/>
                  <w:spacing w:line="285" w:lineRule="atLeast"/>
                </w:pPr>
              </w:pPrChange>
            </w:pPr>
            <w:del w:id="56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w:delText>
              </w:r>
              <w:r w:rsidRPr="007520B6" w:rsidDel="008B6AF4">
                <w:rPr>
                  <w:rFonts w:ascii="Consolas" w:eastAsia="Times New Roman" w:hAnsi="Consolas" w:cs="Times New Roman"/>
                  <w:color w:val="D4D4D4"/>
                  <w:sz w:val="21"/>
                  <w:szCs w:val="21"/>
                </w:rPr>
                <w:delText xml:space="preserve"> {</w:delText>
              </w:r>
            </w:del>
          </w:p>
          <w:p w14:paraId="7D187AA6" w14:textId="77777777" w:rsidR="00ED1509" w:rsidRPr="007520B6" w:rsidDel="008B6AF4" w:rsidRDefault="00ED1509">
            <w:pPr>
              <w:pStyle w:val="Heading1Numbered"/>
              <w:rPr>
                <w:del w:id="5639" w:author="Donovan Goode [2]" w:date="2018-11-09T10:04:00Z"/>
                <w:rFonts w:ascii="Consolas" w:eastAsia="Times New Roman" w:hAnsi="Consolas" w:cs="Times New Roman"/>
                <w:color w:val="D4D4D4"/>
                <w:sz w:val="21"/>
                <w:szCs w:val="21"/>
              </w:rPr>
              <w:pPrChange w:id="5640" w:author="Donovan Goode [2]" w:date="2018-11-09T10:05:00Z">
                <w:pPr>
                  <w:shd w:val="clear" w:color="auto" w:fill="1E1E1E"/>
                  <w:spacing w:line="285" w:lineRule="atLeast"/>
                </w:pPr>
              </w:pPrChange>
            </w:pPr>
            <w:del w:id="56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F262BB1" w14:textId="77777777" w:rsidR="00ED1509" w:rsidRPr="007520B6" w:rsidDel="008B6AF4" w:rsidRDefault="00ED1509">
            <w:pPr>
              <w:pStyle w:val="Heading1Numbered"/>
              <w:rPr>
                <w:del w:id="5642" w:author="Donovan Goode [2]" w:date="2018-11-09T10:04:00Z"/>
                <w:rFonts w:ascii="Consolas" w:eastAsia="Times New Roman" w:hAnsi="Consolas" w:cs="Times New Roman"/>
                <w:color w:val="D4D4D4"/>
                <w:sz w:val="21"/>
                <w:szCs w:val="21"/>
              </w:rPr>
              <w:pPrChange w:id="5643" w:author="Donovan Goode [2]" w:date="2018-11-09T10:05:00Z">
                <w:pPr>
                  <w:shd w:val="clear" w:color="auto" w:fill="1E1E1E"/>
                  <w:spacing w:line="285" w:lineRule="atLeast"/>
                </w:pPr>
              </w:pPrChange>
            </w:pPr>
            <w:del w:id="5644" w:author="Donovan Goode [2]" w:date="2018-11-09T10:04:00Z">
              <w:r w:rsidRPr="007520B6" w:rsidDel="008B6AF4">
                <w:rPr>
                  <w:rFonts w:ascii="Consolas" w:eastAsia="Times New Roman" w:hAnsi="Consolas" w:cs="Times New Roman"/>
                  <w:color w:val="D4D4D4"/>
                  <w:sz w:val="21"/>
                  <w:szCs w:val="21"/>
                </w:rPr>
                <w:delText xml:space="preserve">    }</w:delText>
              </w:r>
            </w:del>
          </w:p>
          <w:p w14:paraId="6666E2AA" w14:textId="77777777" w:rsidR="00ED1509" w:rsidRPr="007520B6" w:rsidDel="008B6AF4" w:rsidRDefault="00ED1509">
            <w:pPr>
              <w:pStyle w:val="Heading1Numbered"/>
              <w:rPr>
                <w:del w:id="5645" w:author="Donovan Goode [2]" w:date="2018-11-09T10:04:00Z"/>
                <w:rFonts w:ascii="Consolas" w:eastAsia="Times New Roman" w:hAnsi="Consolas" w:cs="Times New Roman"/>
                <w:color w:val="D4D4D4"/>
                <w:sz w:val="21"/>
                <w:szCs w:val="21"/>
              </w:rPr>
              <w:pPrChange w:id="5646" w:author="Donovan Goode [2]" w:date="2018-11-09T10:05:00Z">
                <w:pPr>
                  <w:shd w:val="clear" w:color="auto" w:fill="1E1E1E"/>
                  <w:spacing w:line="285" w:lineRule="atLeast"/>
                </w:pPr>
              </w:pPrChange>
            </w:pPr>
          </w:p>
          <w:p w14:paraId="14128AE6" w14:textId="77777777" w:rsidR="00ED1509" w:rsidRPr="007520B6" w:rsidDel="008B6AF4" w:rsidRDefault="00ED1509">
            <w:pPr>
              <w:pStyle w:val="Heading1Numbered"/>
              <w:rPr>
                <w:del w:id="5647" w:author="Donovan Goode [2]" w:date="2018-11-09T10:04:00Z"/>
                <w:rFonts w:ascii="Consolas" w:eastAsia="Times New Roman" w:hAnsi="Consolas" w:cs="Times New Roman"/>
                <w:color w:val="D4D4D4"/>
                <w:sz w:val="21"/>
                <w:szCs w:val="21"/>
              </w:rPr>
              <w:pPrChange w:id="5648" w:author="Donovan Goode [2]" w:date="2018-11-09T10:05:00Z">
                <w:pPr>
                  <w:shd w:val="clear" w:color="auto" w:fill="1E1E1E"/>
                  <w:spacing w:line="285" w:lineRule="atLeast"/>
                </w:pPr>
              </w:pPrChange>
            </w:pPr>
            <w:del w:id="56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 img.hover</w:delText>
              </w:r>
              <w:r w:rsidRPr="007520B6" w:rsidDel="008B6AF4">
                <w:rPr>
                  <w:rFonts w:ascii="Consolas" w:eastAsia="Times New Roman" w:hAnsi="Consolas" w:cs="Times New Roman"/>
                  <w:color w:val="D4D4D4"/>
                  <w:sz w:val="21"/>
                  <w:szCs w:val="21"/>
                </w:rPr>
                <w:delText xml:space="preserve"> {</w:delText>
              </w:r>
            </w:del>
          </w:p>
          <w:p w14:paraId="266745B0" w14:textId="77777777" w:rsidR="00ED1509" w:rsidRPr="007520B6" w:rsidDel="008B6AF4" w:rsidRDefault="00ED1509">
            <w:pPr>
              <w:pStyle w:val="Heading1Numbered"/>
              <w:rPr>
                <w:del w:id="5650" w:author="Donovan Goode [2]" w:date="2018-11-09T10:04:00Z"/>
                <w:rFonts w:ascii="Consolas" w:eastAsia="Times New Roman" w:hAnsi="Consolas" w:cs="Times New Roman"/>
                <w:color w:val="D4D4D4"/>
                <w:sz w:val="21"/>
                <w:szCs w:val="21"/>
              </w:rPr>
              <w:pPrChange w:id="5651" w:author="Donovan Goode [2]" w:date="2018-11-09T10:05:00Z">
                <w:pPr>
                  <w:shd w:val="clear" w:color="auto" w:fill="1E1E1E"/>
                  <w:spacing w:line="285" w:lineRule="atLeast"/>
                </w:pPr>
              </w:pPrChange>
            </w:pPr>
            <w:del w:id="56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2E94A40" w14:textId="77777777" w:rsidR="00ED1509" w:rsidRPr="007520B6" w:rsidDel="008B6AF4" w:rsidRDefault="00ED1509">
            <w:pPr>
              <w:pStyle w:val="Heading1Numbered"/>
              <w:rPr>
                <w:del w:id="5653" w:author="Donovan Goode [2]" w:date="2018-11-09T10:04:00Z"/>
                <w:rFonts w:ascii="Consolas" w:eastAsia="Times New Roman" w:hAnsi="Consolas" w:cs="Times New Roman"/>
                <w:color w:val="D4D4D4"/>
                <w:sz w:val="21"/>
                <w:szCs w:val="21"/>
              </w:rPr>
              <w:pPrChange w:id="5654" w:author="Donovan Goode [2]" w:date="2018-11-09T10:05:00Z">
                <w:pPr>
                  <w:shd w:val="clear" w:color="auto" w:fill="1E1E1E"/>
                  <w:spacing w:line="285" w:lineRule="atLeast"/>
                </w:pPr>
              </w:pPrChange>
            </w:pPr>
            <w:del w:id="5655" w:author="Donovan Goode [2]" w:date="2018-11-09T10:04:00Z">
              <w:r w:rsidRPr="007520B6" w:rsidDel="008B6AF4">
                <w:rPr>
                  <w:rFonts w:ascii="Consolas" w:eastAsia="Times New Roman" w:hAnsi="Consolas" w:cs="Times New Roman"/>
                  <w:color w:val="D4D4D4"/>
                  <w:sz w:val="21"/>
                  <w:szCs w:val="21"/>
                </w:rPr>
                <w:delText xml:space="preserve">    }</w:delText>
              </w:r>
            </w:del>
          </w:p>
          <w:p w14:paraId="2AD266DF" w14:textId="77777777" w:rsidR="00ED1509" w:rsidRPr="007520B6" w:rsidDel="008B6AF4" w:rsidRDefault="00ED1509">
            <w:pPr>
              <w:pStyle w:val="Heading1Numbered"/>
              <w:rPr>
                <w:del w:id="5656" w:author="Donovan Goode [2]" w:date="2018-11-09T10:04:00Z"/>
                <w:rFonts w:ascii="Consolas" w:eastAsia="Times New Roman" w:hAnsi="Consolas" w:cs="Times New Roman"/>
                <w:color w:val="D4D4D4"/>
                <w:sz w:val="21"/>
                <w:szCs w:val="21"/>
              </w:rPr>
              <w:pPrChange w:id="5657" w:author="Donovan Goode [2]" w:date="2018-11-09T10:05:00Z">
                <w:pPr>
                  <w:shd w:val="clear" w:color="auto" w:fill="1E1E1E"/>
                  <w:spacing w:line="285" w:lineRule="atLeast"/>
                </w:pPr>
              </w:pPrChange>
            </w:pPr>
          </w:p>
          <w:p w14:paraId="64C148E2" w14:textId="77777777" w:rsidR="00ED1509" w:rsidRPr="007520B6" w:rsidDel="008B6AF4" w:rsidRDefault="00ED1509">
            <w:pPr>
              <w:pStyle w:val="Heading1Numbered"/>
              <w:rPr>
                <w:del w:id="5658" w:author="Donovan Goode [2]" w:date="2018-11-09T10:04:00Z"/>
                <w:rFonts w:ascii="Consolas" w:eastAsia="Times New Roman" w:hAnsi="Consolas" w:cs="Times New Roman"/>
                <w:color w:val="D4D4D4"/>
                <w:sz w:val="21"/>
                <w:szCs w:val="21"/>
              </w:rPr>
              <w:pPrChange w:id="5659" w:author="Donovan Goode [2]" w:date="2018-11-09T10:05:00Z">
                <w:pPr>
                  <w:shd w:val="clear" w:color="auto" w:fill="1E1E1E"/>
                  <w:spacing w:line="285" w:lineRule="atLeast"/>
                </w:pPr>
              </w:pPrChange>
            </w:pPr>
            <w:del w:id="56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a:hover img.hover</w:delText>
              </w:r>
              <w:r w:rsidRPr="007520B6" w:rsidDel="008B6AF4">
                <w:rPr>
                  <w:rFonts w:ascii="Consolas" w:eastAsia="Times New Roman" w:hAnsi="Consolas" w:cs="Times New Roman"/>
                  <w:color w:val="D4D4D4"/>
                  <w:sz w:val="21"/>
                  <w:szCs w:val="21"/>
                </w:rPr>
                <w:delText xml:space="preserve"> {</w:delText>
              </w:r>
            </w:del>
          </w:p>
          <w:p w14:paraId="6615F811" w14:textId="77777777" w:rsidR="00ED1509" w:rsidRPr="007520B6" w:rsidDel="008B6AF4" w:rsidRDefault="00ED1509">
            <w:pPr>
              <w:pStyle w:val="Heading1Numbered"/>
              <w:rPr>
                <w:del w:id="5661" w:author="Donovan Goode [2]" w:date="2018-11-09T10:04:00Z"/>
                <w:rFonts w:ascii="Consolas" w:eastAsia="Times New Roman" w:hAnsi="Consolas" w:cs="Times New Roman"/>
                <w:color w:val="D4D4D4"/>
                <w:sz w:val="21"/>
                <w:szCs w:val="21"/>
              </w:rPr>
              <w:pPrChange w:id="5662" w:author="Donovan Goode [2]" w:date="2018-11-09T10:05:00Z">
                <w:pPr>
                  <w:shd w:val="clear" w:color="auto" w:fill="1E1E1E"/>
                  <w:spacing w:line="285" w:lineRule="atLeast"/>
                </w:pPr>
              </w:pPrChange>
            </w:pPr>
            <w:del w:id="56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3DA8894" w14:textId="77777777" w:rsidR="00ED1509" w:rsidRPr="007520B6" w:rsidDel="008B6AF4" w:rsidRDefault="00ED1509">
            <w:pPr>
              <w:pStyle w:val="Heading1Numbered"/>
              <w:rPr>
                <w:del w:id="5664" w:author="Donovan Goode [2]" w:date="2018-11-09T10:04:00Z"/>
                <w:rFonts w:ascii="Consolas" w:eastAsia="Times New Roman" w:hAnsi="Consolas" w:cs="Times New Roman"/>
                <w:color w:val="D4D4D4"/>
                <w:sz w:val="21"/>
                <w:szCs w:val="21"/>
              </w:rPr>
              <w:pPrChange w:id="5665" w:author="Donovan Goode [2]" w:date="2018-11-09T10:05:00Z">
                <w:pPr>
                  <w:shd w:val="clear" w:color="auto" w:fill="1E1E1E"/>
                  <w:spacing w:line="285" w:lineRule="atLeast"/>
                </w:pPr>
              </w:pPrChange>
            </w:pPr>
            <w:del w:id="5666" w:author="Donovan Goode [2]" w:date="2018-11-09T10:04:00Z">
              <w:r w:rsidRPr="007520B6" w:rsidDel="008B6AF4">
                <w:rPr>
                  <w:rFonts w:ascii="Consolas" w:eastAsia="Times New Roman" w:hAnsi="Consolas" w:cs="Times New Roman"/>
                  <w:color w:val="D4D4D4"/>
                  <w:sz w:val="21"/>
                  <w:szCs w:val="21"/>
                </w:rPr>
                <w:delText xml:space="preserve">    }</w:delText>
              </w:r>
            </w:del>
          </w:p>
          <w:p w14:paraId="21B67EE4" w14:textId="77777777" w:rsidR="00ED1509" w:rsidRPr="007520B6" w:rsidDel="008B6AF4" w:rsidRDefault="00ED1509">
            <w:pPr>
              <w:pStyle w:val="Heading1Numbered"/>
              <w:rPr>
                <w:del w:id="5667" w:author="Donovan Goode [2]" w:date="2018-11-09T10:04:00Z"/>
                <w:rFonts w:ascii="Consolas" w:eastAsia="Times New Roman" w:hAnsi="Consolas" w:cs="Times New Roman"/>
                <w:color w:val="D4D4D4"/>
                <w:sz w:val="21"/>
                <w:szCs w:val="21"/>
              </w:rPr>
              <w:pPrChange w:id="5668" w:author="Donovan Goode [2]" w:date="2018-11-09T10:05:00Z">
                <w:pPr>
                  <w:shd w:val="clear" w:color="auto" w:fill="1E1E1E"/>
                  <w:spacing w:line="285" w:lineRule="atLeast"/>
                </w:pPr>
              </w:pPrChange>
            </w:pPr>
          </w:p>
          <w:p w14:paraId="712EC4AC" w14:textId="77777777" w:rsidR="00ED1509" w:rsidRPr="007520B6" w:rsidDel="008B6AF4" w:rsidRDefault="00ED1509">
            <w:pPr>
              <w:pStyle w:val="Heading1Numbered"/>
              <w:rPr>
                <w:del w:id="5669" w:author="Donovan Goode [2]" w:date="2018-11-09T10:04:00Z"/>
                <w:rFonts w:ascii="Consolas" w:eastAsia="Times New Roman" w:hAnsi="Consolas" w:cs="Times New Roman"/>
                <w:color w:val="D4D4D4"/>
                <w:sz w:val="21"/>
                <w:szCs w:val="21"/>
              </w:rPr>
              <w:pPrChange w:id="5670" w:author="Donovan Goode [2]" w:date="2018-11-09T10:05:00Z">
                <w:pPr>
                  <w:shd w:val="clear" w:color="auto" w:fill="1E1E1E"/>
                  <w:spacing w:line="285" w:lineRule="atLeast"/>
                </w:pPr>
              </w:pPrChange>
            </w:pPr>
            <w:del w:id="56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a:hover img.normal</w:delText>
              </w:r>
              <w:r w:rsidRPr="007520B6" w:rsidDel="008B6AF4">
                <w:rPr>
                  <w:rFonts w:ascii="Consolas" w:eastAsia="Times New Roman" w:hAnsi="Consolas" w:cs="Times New Roman"/>
                  <w:color w:val="D4D4D4"/>
                  <w:sz w:val="21"/>
                  <w:szCs w:val="21"/>
                </w:rPr>
                <w:delText xml:space="preserve"> {</w:delText>
              </w:r>
            </w:del>
          </w:p>
          <w:p w14:paraId="2A3BDE24" w14:textId="77777777" w:rsidR="00ED1509" w:rsidRPr="007520B6" w:rsidDel="008B6AF4" w:rsidRDefault="00ED1509">
            <w:pPr>
              <w:pStyle w:val="Heading1Numbered"/>
              <w:rPr>
                <w:del w:id="5672" w:author="Donovan Goode [2]" w:date="2018-11-09T10:04:00Z"/>
                <w:rFonts w:ascii="Consolas" w:eastAsia="Times New Roman" w:hAnsi="Consolas" w:cs="Times New Roman"/>
                <w:color w:val="D4D4D4"/>
                <w:sz w:val="21"/>
                <w:szCs w:val="21"/>
              </w:rPr>
              <w:pPrChange w:id="5673" w:author="Donovan Goode [2]" w:date="2018-11-09T10:05:00Z">
                <w:pPr>
                  <w:shd w:val="clear" w:color="auto" w:fill="1E1E1E"/>
                  <w:spacing w:line="285" w:lineRule="atLeast"/>
                </w:pPr>
              </w:pPrChange>
            </w:pPr>
            <w:del w:id="56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5C5D508" w14:textId="77777777" w:rsidR="00ED1509" w:rsidRPr="007520B6" w:rsidDel="008B6AF4" w:rsidRDefault="00ED1509">
            <w:pPr>
              <w:pStyle w:val="Heading1Numbered"/>
              <w:rPr>
                <w:del w:id="5675" w:author="Donovan Goode [2]" w:date="2018-11-09T10:04:00Z"/>
                <w:rFonts w:ascii="Consolas" w:eastAsia="Times New Roman" w:hAnsi="Consolas" w:cs="Times New Roman"/>
                <w:color w:val="D4D4D4"/>
                <w:sz w:val="21"/>
                <w:szCs w:val="21"/>
              </w:rPr>
              <w:pPrChange w:id="5676" w:author="Donovan Goode [2]" w:date="2018-11-09T10:05:00Z">
                <w:pPr>
                  <w:shd w:val="clear" w:color="auto" w:fill="1E1E1E"/>
                  <w:spacing w:line="285" w:lineRule="atLeast"/>
                </w:pPr>
              </w:pPrChange>
            </w:pPr>
            <w:del w:id="5677" w:author="Donovan Goode [2]" w:date="2018-11-09T10:04:00Z">
              <w:r w:rsidRPr="007520B6" w:rsidDel="008B6AF4">
                <w:rPr>
                  <w:rFonts w:ascii="Consolas" w:eastAsia="Times New Roman" w:hAnsi="Consolas" w:cs="Times New Roman"/>
                  <w:color w:val="D4D4D4"/>
                  <w:sz w:val="21"/>
                  <w:szCs w:val="21"/>
                </w:rPr>
                <w:delText xml:space="preserve">    }</w:delText>
              </w:r>
            </w:del>
          </w:p>
          <w:p w14:paraId="218A7876" w14:textId="77777777" w:rsidR="00ED1509" w:rsidRPr="007520B6" w:rsidDel="008B6AF4" w:rsidRDefault="00ED1509">
            <w:pPr>
              <w:pStyle w:val="Heading1Numbered"/>
              <w:rPr>
                <w:del w:id="5678" w:author="Donovan Goode [2]" w:date="2018-11-09T10:04:00Z"/>
                <w:rFonts w:ascii="Consolas" w:eastAsia="Times New Roman" w:hAnsi="Consolas" w:cs="Times New Roman"/>
                <w:color w:val="D4D4D4"/>
                <w:sz w:val="21"/>
                <w:szCs w:val="21"/>
              </w:rPr>
              <w:pPrChange w:id="5679" w:author="Donovan Goode [2]" w:date="2018-11-09T10:05:00Z">
                <w:pPr>
                  <w:shd w:val="clear" w:color="auto" w:fill="1E1E1E"/>
                  <w:spacing w:line="285" w:lineRule="atLeast"/>
                </w:pPr>
              </w:pPrChange>
            </w:pPr>
          </w:p>
          <w:p w14:paraId="583C1790" w14:textId="77777777" w:rsidR="00ED1509" w:rsidRPr="007520B6" w:rsidDel="008B6AF4" w:rsidRDefault="00ED1509">
            <w:pPr>
              <w:pStyle w:val="Heading1Numbered"/>
              <w:rPr>
                <w:del w:id="5680" w:author="Donovan Goode [2]" w:date="2018-11-09T10:04:00Z"/>
                <w:rFonts w:ascii="Consolas" w:eastAsia="Times New Roman" w:hAnsi="Consolas" w:cs="Times New Roman"/>
                <w:color w:val="D4D4D4"/>
                <w:sz w:val="21"/>
                <w:szCs w:val="21"/>
              </w:rPr>
              <w:pPrChange w:id="5681" w:author="Donovan Goode [2]" w:date="2018-11-09T10:05:00Z">
                <w:pPr>
                  <w:shd w:val="clear" w:color="auto" w:fill="1E1E1E"/>
                  <w:spacing w:line="285" w:lineRule="atLeast"/>
                </w:pPr>
              </w:pPrChange>
            </w:pPr>
            <w:del w:id="56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w:delText>
              </w:r>
            </w:del>
          </w:p>
          <w:p w14:paraId="1460E135" w14:textId="77777777" w:rsidR="00ED1509" w:rsidRPr="007520B6" w:rsidDel="008B6AF4" w:rsidRDefault="00ED1509">
            <w:pPr>
              <w:pStyle w:val="Heading1Numbered"/>
              <w:rPr>
                <w:del w:id="5683" w:author="Donovan Goode [2]" w:date="2018-11-09T10:04:00Z"/>
                <w:rFonts w:ascii="Consolas" w:eastAsia="Times New Roman" w:hAnsi="Consolas" w:cs="Times New Roman"/>
                <w:color w:val="D4D4D4"/>
                <w:sz w:val="21"/>
                <w:szCs w:val="21"/>
              </w:rPr>
              <w:pPrChange w:id="5684" w:author="Donovan Goode [2]" w:date="2018-11-09T10:05:00Z">
                <w:pPr>
                  <w:shd w:val="clear" w:color="auto" w:fill="1E1E1E"/>
                  <w:spacing w:line="285" w:lineRule="atLeast"/>
                </w:pPr>
              </w:pPrChange>
            </w:pPr>
            <w:del w:id="5685" w:author="Donovan Goode [2]" w:date="2018-11-09T10:04:00Z">
              <w:r w:rsidRPr="007520B6" w:rsidDel="008B6AF4">
                <w:rPr>
                  <w:rFonts w:ascii="Consolas" w:eastAsia="Times New Roman" w:hAnsi="Consolas" w:cs="Times New Roman"/>
                  <w:color w:val="D7BA7D"/>
                  <w:sz w:val="21"/>
                  <w:szCs w:val="21"/>
                </w:rPr>
                <w:delText xml:space="preserve">    #slides_container .slide.slide1</w:delText>
              </w:r>
              <w:r w:rsidRPr="007520B6" w:rsidDel="008B6AF4">
                <w:rPr>
                  <w:rFonts w:ascii="Consolas" w:eastAsia="Times New Roman" w:hAnsi="Consolas" w:cs="Times New Roman"/>
                  <w:color w:val="D4D4D4"/>
                  <w:sz w:val="21"/>
                  <w:szCs w:val="21"/>
                </w:rPr>
                <w:delText xml:space="preserve"> {</w:delText>
              </w:r>
            </w:del>
          </w:p>
          <w:p w14:paraId="63AC6553" w14:textId="77777777" w:rsidR="00ED1509" w:rsidRPr="007520B6" w:rsidDel="008B6AF4" w:rsidRDefault="00ED1509">
            <w:pPr>
              <w:pStyle w:val="Heading1Numbered"/>
              <w:rPr>
                <w:del w:id="5686" w:author="Donovan Goode [2]" w:date="2018-11-09T10:04:00Z"/>
                <w:rFonts w:ascii="Consolas" w:eastAsia="Times New Roman" w:hAnsi="Consolas" w:cs="Times New Roman"/>
                <w:color w:val="D4D4D4"/>
                <w:sz w:val="21"/>
                <w:szCs w:val="21"/>
              </w:rPr>
              <w:pPrChange w:id="5687" w:author="Donovan Goode [2]" w:date="2018-11-09T10:05:00Z">
                <w:pPr>
                  <w:shd w:val="clear" w:color="auto" w:fill="1E1E1E"/>
                  <w:spacing w:line="285" w:lineRule="atLeast"/>
                </w:pPr>
              </w:pPrChange>
            </w:pPr>
            <w:del w:id="56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7B80E65" w14:textId="77777777" w:rsidR="00ED1509" w:rsidRPr="007520B6" w:rsidDel="008B6AF4" w:rsidRDefault="00ED1509">
            <w:pPr>
              <w:pStyle w:val="Heading1Numbered"/>
              <w:rPr>
                <w:del w:id="5689" w:author="Donovan Goode [2]" w:date="2018-11-09T10:04:00Z"/>
                <w:rFonts w:ascii="Consolas" w:eastAsia="Times New Roman" w:hAnsi="Consolas" w:cs="Times New Roman"/>
                <w:color w:val="D4D4D4"/>
                <w:sz w:val="21"/>
                <w:szCs w:val="21"/>
              </w:rPr>
              <w:pPrChange w:id="5690" w:author="Donovan Goode [2]" w:date="2018-11-09T10:05:00Z">
                <w:pPr>
                  <w:shd w:val="clear" w:color="auto" w:fill="1E1E1E"/>
                  <w:spacing w:line="285" w:lineRule="atLeast"/>
                </w:pPr>
              </w:pPrChange>
            </w:pPr>
            <w:del w:id="5691" w:author="Donovan Goode [2]" w:date="2018-11-09T10:04:00Z">
              <w:r w:rsidRPr="007520B6" w:rsidDel="008B6AF4">
                <w:rPr>
                  <w:rFonts w:ascii="Consolas" w:eastAsia="Times New Roman" w:hAnsi="Consolas" w:cs="Times New Roman"/>
                  <w:color w:val="D4D4D4"/>
                  <w:sz w:val="21"/>
                  <w:szCs w:val="21"/>
                </w:rPr>
                <w:delText xml:space="preserve">    }</w:delText>
              </w:r>
            </w:del>
          </w:p>
          <w:p w14:paraId="1B0D3274" w14:textId="77777777" w:rsidR="00ED1509" w:rsidRPr="007520B6" w:rsidDel="008B6AF4" w:rsidRDefault="00ED1509">
            <w:pPr>
              <w:pStyle w:val="Heading1Numbered"/>
              <w:rPr>
                <w:del w:id="5692" w:author="Donovan Goode [2]" w:date="2018-11-09T10:04:00Z"/>
                <w:rFonts w:ascii="Consolas" w:eastAsia="Times New Roman" w:hAnsi="Consolas" w:cs="Times New Roman"/>
                <w:color w:val="D4D4D4"/>
                <w:sz w:val="21"/>
                <w:szCs w:val="21"/>
              </w:rPr>
              <w:pPrChange w:id="5693" w:author="Donovan Goode [2]" w:date="2018-11-09T10:05:00Z">
                <w:pPr>
                  <w:shd w:val="clear" w:color="auto" w:fill="1E1E1E"/>
                  <w:spacing w:line="285" w:lineRule="atLeast"/>
                </w:pPr>
              </w:pPrChange>
            </w:pPr>
          </w:p>
          <w:p w14:paraId="645545FC" w14:textId="77777777" w:rsidR="00ED1509" w:rsidRPr="007520B6" w:rsidDel="008B6AF4" w:rsidRDefault="00ED1509">
            <w:pPr>
              <w:pStyle w:val="Heading1Numbered"/>
              <w:rPr>
                <w:del w:id="5694" w:author="Donovan Goode [2]" w:date="2018-11-09T10:04:00Z"/>
                <w:rFonts w:ascii="Consolas" w:eastAsia="Times New Roman" w:hAnsi="Consolas" w:cs="Times New Roman"/>
                <w:color w:val="D4D4D4"/>
                <w:sz w:val="21"/>
                <w:szCs w:val="21"/>
              </w:rPr>
              <w:pPrChange w:id="5695" w:author="Donovan Goode [2]" w:date="2018-11-09T10:05:00Z">
                <w:pPr>
                  <w:shd w:val="clear" w:color="auto" w:fill="1E1E1E"/>
                  <w:spacing w:line="285" w:lineRule="atLeast"/>
                </w:pPr>
              </w:pPrChange>
            </w:pPr>
            <w:del w:id="56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w:delText>
              </w:r>
            </w:del>
          </w:p>
          <w:p w14:paraId="366AB714" w14:textId="77777777" w:rsidR="00ED1509" w:rsidRPr="007520B6" w:rsidDel="008B6AF4" w:rsidRDefault="00ED1509">
            <w:pPr>
              <w:pStyle w:val="Heading1Numbered"/>
              <w:rPr>
                <w:del w:id="5697" w:author="Donovan Goode [2]" w:date="2018-11-09T10:04:00Z"/>
                <w:rFonts w:ascii="Consolas" w:eastAsia="Times New Roman" w:hAnsi="Consolas" w:cs="Times New Roman"/>
                <w:color w:val="D4D4D4"/>
                <w:sz w:val="21"/>
                <w:szCs w:val="21"/>
              </w:rPr>
              <w:pPrChange w:id="5698" w:author="Donovan Goode [2]" w:date="2018-11-09T10:05:00Z">
                <w:pPr>
                  <w:shd w:val="clear" w:color="auto" w:fill="1E1E1E"/>
                  <w:spacing w:line="285" w:lineRule="atLeast"/>
                </w:pPr>
              </w:pPrChange>
            </w:pPr>
            <w:del w:id="5699" w:author="Donovan Goode [2]" w:date="2018-11-09T10:04:00Z">
              <w:r w:rsidRPr="007520B6" w:rsidDel="008B6AF4">
                <w:rPr>
                  <w:rFonts w:ascii="Consolas" w:eastAsia="Times New Roman" w:hAnsi="Consolas" w:cs="Times New Roman"/>
                  <w:color w:val="D7BA7D"/>
                  <w:sz w:val="21"/>
                  <w:szCs w:val="21"/>
                </w:rPr>
                <w:delText xml:space="preserve">    #slides_container .slide.slide1</w:delText>
              </w:r>
              <w:r w:rsidRPr="007520B6" w:rsidDel="008B6AF4">
                <w:rPr>
                  <w:rFonts w:ascii="Consolas" w:eastAsia="Times New Roman" w:hAnsi="Consolas" w:cs="Times New Roman"/>
                  <w:color w:val="D4D4D4"/>
                  <w:sz w:val="21"/>
                  <w:szCs w:val="21"/>
                </w:rPr>
                <w:delText xml:space="preserve"> {</w:delText>
              </w:r>
            </w:del>
          </w:p>
          <w:p w14:paraId="36FE4EA3" w14:textId="77777777" w:rsidR="00ED1509" w:rsidRPr="007520B6" w:rsidDel="008B6AF4" w:rsidRDefault="00ED1509">
            <w:pPr>
              <w:pStyle w:val="Heading1Numbered"/>
              <w:rPr>
                <w:del w:id="5700" w:author="Donovan Goode [2]" w:date="2018-11-09T10:04:00Z"/>
                <w:rFonts w:ascii="Consolas" w:eastAsia="Times New Roman" w:hAnsi="Consolas" w:cs="Times New Roman"/>
                <w:color w:val="D4D4D4"/>
                <w:sz w:val="21"/>
                <w:szCs w:val="21"/>
              </w:rPr>
              <w:pPrChange w:id="5701" w:author="Donovan Goode [2]" w:date="2018-11-09T10:05:00Z">
                <w:pPr>
                  <w:shd w:val="clear" w:color="auto" w:fill="1E1E1E"/>
                  <w:spacing w:line="285" w:lineRule="atLeast"/>
                </w:pPr>
              </w:pPrChange>
            </w:pPr>
            <w:del w:id="57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51B8AEC" w14:textId="77777777" w:rsidR="00ED1509" w:rsidRPr="007520B6" w:rsidDel="008B6AF4" w:rsidRDefault="00ED1509">
            <w:pPr>
              <w:pStyle w:val="Heading1Numbered"/>
              <w:rPr>
                <w:del w:id="5703" w:author="Donovan Goode [2]" w:date="2018-11-09T10:04:00Z"/>
                <w:rFonts w:ascii="Consolas" w:eastAsia="Times New Roman" w:hAnsi="Consolas" w:cs="Times New Roman"/>
                <w:color w:val="D4D4D4"/>
                <w:sz w:val="21"/>
                <w:szCs w:val="21"/>
              </w:rPr>
              <w:pPrChange w:id="5704" w:author="Donovan Goode [2]" w:date="2018-11-09T10:05:00Z">
                <w:pPr>
                  <w:shd w:val="clear" w:color="auto" w:fill="1E1E1E"/>
                  <w:spacing w:line="285" w:lineRule="atLeast"/>
                </w:pPr>
              </w:pPrChange>
            </w:pPr>
            <w:del w:id="5705" w:author="Donovan Goode [2]" w:date="2018-11-09T10:04:00Z">
              <w:r w:rsidRPr="007520B6" w:rsidDel="008B6AF4">
                <w:rPr>
                  <w:rFonts w:ascii="Consolas" w:eastAsia="Times New Roman" w:hAnsi="Consolas" w:cs="Times New Roman"/>
                  <w:color w:val="D4D4D4"/>
                  <w:sz w:val="21"/>
                  <w:szCs w:val="21"/>
                </w:rPr>
                <w:delText xml:space="preserve">    }</w:delText>
              </w:r>
            </w:del>
          </w:p>
          <w:p w14:paraId="1CAD530F" w14:textId="77777777" w:rsidR="00ED1509" w:rsidRPr="007520B6" w:rsidDel="008B6AF4" w:rsidRDefault="00ED1509">
            <w:pPr>
              <w:pStyle w:val="Heading1Numbered"/>
              <w:rPr>
                <w:del w:id="5706" w:author="Donovan Goode [2]" w:date="2018-11-09T10:04:00Z"/>
                <w:rFonts w:ascii="Consolas" w:eastAsia="Times New Roman" w:hAnsi="Consolas" w:cs="Times New Roman"/>
                <w:color w:val="D4D4D4"/>
                <w:sz w:val="21"/>
                <w:szCs w:val="21"/>
              </w:rPr>
              <w:pPrChange w:id="5707" w:author="Donovan Goode [2]" w:date="2018-11-09T10:05:00Z">
                <w:pPr>
                  <w:shd w:val="clear" w:color="auto" w:fill="1E1E1E"/>
                  <w:spacing w:line="285" w:lineRule="atLeast"/>
                </w:pPr>
              </w:pPrChange>
            </w:pPr>
          </w:p>
          <w:p w14:paraId="40581953" w14:textId="77777777" w:rsidR="00ED1509" w:rsidRPr="007520B6" w:rsidDel="008B6AF4" w:rsidRDefault="00ED1509">
            <w:pPr>
              <w:pStyle w:val="Heading1Numbered"/>
              <w:rPr>
                <w:del w:id="5708" w:author="Donovan Goode [2]" w:date="2018-11-09T10:04:00Z"/>
                <w:rFonts w:ascii="Consolas" w:eastAsia="Times New Roman" w:hAnsi="Consolas" w:cs="Times New Roman"/>
                <w:color w:val="D4D4D4"/>
                <w:sz w:val="21"/>
                <w:szCs w:val="21"/>
              </w:rPr>
              <w:pPrChange w:id="5709" w:author="Donovan Goode [2]" w:date="2018-11-09T10:05:00Z">
                <w:pPr>
                  <w:shd w:val="clear" w:color="auto" w:fill="1E1E1E"/>
                  <w:spacing w:line="285" w:lineRule="atLeast"/>
                </w:pPr>
              </w:pPrChange>
            </w:pPr>
            <w:del w:id="57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.widget.slide2,</w:delText>
              </w:r>
            </w:del>
          </w:p>
          <w:p w14:paraId="0ED06BCF" w14:textId="77777777" w:rsidR="00ED1509" w:rsidRPr="007520B6" w:rsidDel="008B6AF4" w:rsidRDefault="00ED1509">
            <w:pPr>
              <w:pStyle w:val="Heading1Numbered"/>
              <w:rPr>
                <w:del w:id="5711" w:author="Donovan Goode [2]" w:date="2018-11-09T10:04:00Z"/>
                <w:rFonts w:ascii="Consolas" w:eastAsia="Times New Roman" w:hAnsi="Consolas" w:cs="Times New Roman"/>
                <w:color w:val="D4D4D4"/>
                <w:sz w:val="21"/>
                <w:szCs w:val="21"/>
              </w:rPr>
              <w:pPrChange w:id="5712" w:author="Donovan Goode [2]" w:date="2018-11-09T10:05:00Z">
                <w:pPr>
                  <w:shd w:val="clear" w:color="auto" w:fill="1E1E1E"/>
                  <w:spacing w:line="285" w:lineRule="atLeast"/>
                </w:pPr>
              </w:pPrChange>
            </w:pPr>
            <w:del w:id="5713" w:author="Donovan Goode [2]" w:date="2018-11-09T10:04:00Z">
              <w:r w:rsidRPr="007520B6" w:rsidDel="008B6AF4">
                <w:rPr>
                  <w:rFonts w:ascii="Consolas" w:eastAsia="Times New Roman" w:hAnsi="Consolas" w:cs="Times New Roman"/>
                  <w:color w:val="D7BA7D"/>
                  <w:sz w:val="21"/>
                  <w:szCs w:val="21"/>
                </w:rPr>
                <w:delText xml:space="preserve">    #slides_container .slide.slide2</w:delText>
              </w:r>
              <w:r w:rsidRPr="007520B6" w:rsidDel="008B6AF4">
                <w:rPr>
                  <w:rFonts w:ascii="Consolas" w:eastAsia="Times New Roman" w:hAnsi="Consolas" w:cs="Times New Roman"/>
                  <w:color w:val="D4D4D4"/>
                  <w:sz w:val="21"/>
                  <w:szCs w:val="21"/>
                </w:rPr>
                <w:delText xml:space="preserve"> {</w:delText>
              </w:r>
            </w:del>
          </w:p>
          <w:p w14:paraId="6CC491D4" w14:textId="77777777" w:rsidR="00ED1509" w:rsidRPr="007520B6" w:rsidDel="008B6AF4" w:rsidRDefault="00ED1509">
            <w:pPr>
              <w:pStyle w:val="Heading1Numbered"/>
              <w:rPr>
                <w:del w:id="5714" w:author="Donovan Goode [2]" w:date="2018-11-09T10:04:00Z"/>
                <w:rFonts w:ascii="Consolas" w:eastAsia="Times New Roman" w:hAnsi="Consolas" w:cs="Times New Roman"/>
                <w:color w:val="D4D4D4"/>
                <w:sz w:val="21"/>
                <w:szCs w:val="21"/>
              </w:rPr>
              <w:pPrChange w:id="5715" w:author="Donovan Goode [2]" w:date="2018-11-09T10:05:00Z">
                <w:pPr>
                  <w:shd w:val="clear" w:color="auto" w:fill="1E1E1E"/>
                  <w:spacing w:line="285" w:lineRule="atLeast"/>
                </w:pPr>
              </w:pPrChange>
            </w:pPr>
            <w:del w:id="57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4C1B639B" w14:textId="77777777" w:rsidR="00ED1509" w:rsidRPr="007520B6" w:rsidDel="008B6AF4" w:rsidRDefault="00ED1509">
            <w:pPr>
              <w:pStyle w:val="Heading1Numbered"/>
              <w:rPr>
                <w:del w:id="5717" w:author="Donovan Goode [2]" w:date="2018-11-09T10:04:00Z"/>
                <w:rFonts w:ascii="Consolas" w:eastAsia="Times New Roman" w:hAnsi="Consolas" w:cs="Times New Roman"/>
                <w:color w:val="D4D4D4"/>
                <w:sz w:val="21"/>
                <w:szCs w:val="21"/>
              </w:rPr>
              <w:pPrChange w:id="5718" w:author="Donovan Goode [2]" w:date="2018-11-09T10:05:00Z">
                <w:pPr>
                  <w:shd w:val="clear" w:color="auto" w:fill="1E1E1E"/>
                  <w:spacing w:line="285" w:lineRule="atLeast"/>
                </w:pPr>
              </w:pPrChange>
            </w:pPr>
            <w:del w:id="5719" w:author="Donovan Goode [2]" w:date="2018-11-09T10:04:00Z">
              <w:r w:rsidRPr="007520B6" w:rsidDel="008B6AF4">
                <w:rPr>
                  <w:rFonts w:ascii="Consolas" w:eastAsia="Times New Roman" w:hAnsi="Consolas" w:cs="Times New Roman"/>
                  <w:color w:val="D4D4D4"/>
                  <w:sz w:val="21"/>
                  <w:szCs w:val="21"/>
                </w:rPr>
                <w:delText xml:space="preserve">    }</w:delText>
              </w:r>
            </w:del>
          </w:p>
          <w:p w14:paraId="51C9193C" w14:textId="77777777" w:rsidR="00ED1509" w:rsidRPr="007520B6" w:rsidDel="008B6AF4" w:rsidRDefault="00ED1509">
            <w:pPr>
              <w:pStyle w:val="Heading1Numbered"/>
              <w:rPr>
                <w:del w:id="5720" w:author="Donovan Goode [2]" w:date="2018-11-09T10:04:00Z"/>
                <w:rFonts w:ascii="Consolas" w:eastAsia="Times New Roman" w:hAnsi="Consolas" w:cs="Times New Roman"/>
                <w:color w:val="D4D4D4"/>
                <w:sz w:val="21"/>
                <w:szCs w:val="21"/>
              </w:rPr>
              <w:pPrChange w:id="5721" w:author="Donovan Goode [2]" w:date="2018-11-09T10:05:00Z">
                <w:pPr>
                  <w:shd w:val="clear" w:color="auto" w:fill="1E1E1E"/>
                  <w:spacing w:line="285" w:lineRule="atLeast"/>
                </w:pPr>
              </w:pPrChange>
            </w:pPr>
          </w:p>
          <w:p w14:paraId="2AD9EA2A" w14:textId="77777777" w:rsidR="00ED1509" w:rsidRPr="007520B6" w:rsidDel="008B6AF4" w:rsidRDefault="00ED1509">
            <w:pPr>
              <w:pStyle w:val="Heading1Numbered"/>
              <w:rPr>
                <w:del w:id="5722" w:author="Donovan Goode [2]" w:date="2018-11-09T10:04:00Z"/>
                <w:rFonts w:ascii="Consolas" w:eastAsia="Times New Roman" w:hAnsi="Consolas" w:cs="Times New Roman"/>
                <w:color w:val="D4D4D4"/>
                <w:sz w:val="21"/>
                <w:szCs w:val="21"/>
              </w:rPr>
              <w:pPrChange w:id="5723" w:author="Donovan Goode [2]" w:date="2018-11-09T10:05:00Z">
                <w:pPr>
                  <w:shd w:val="clear" w:color="auto" w:fill="1E1E1E"/>
                  <w:spacing w:line="285" w:lineRule="atLeast"/>
                </w:pPr>
              </w:pPrChange>
            </w:pPr>
            <w:del w:id="57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.widget.slide3,</w:delText>
              </w:r>
            </w:del>
          </w:p>
          <w:p w14:paraId="04F91F29" w14:textId="77777777" w:rsidR="00ED1509" w:rsidRPr="007520B6" w:rsidDel="008B6AF4" w:rsidRDefault="00ED1509">
            <w:pPr>
              <w:pStyle w:val="Heading1Numbered"/>
              <w:rPr>
                <w:del w:id="5725" w:author="Donovan Goode [2]" w:date="2018-11-09T10:04:00Z"/>
                <w:rFonts w:ascii="Consolas" w:eastAsia="Times New Roman" w:hAnsi="Consolas" w:cs="Times New Roman"/>
                <w:color w:val="D4D4D4"/>
                <w:sz w:val="21"/>
                <w:szCs w:val="21"/>
              </w:rPr>
              <w:pPrChange w:id="5726" w:author="Donovan Goode [2]" w:date="2018-11-09T10:05:00Z">
                <w:pPr>
                  <w:shd w:val="clear" w:color="auto" w:fill="1E1E1E"/>
                  <w:spacing w:line="285" w:lineRule="atLeast"/>
                </w:pPr>
              </w:pPrChange>
            </w:pPr>
            <w:del w:id="5727" w:author="Donovan Goode [2]" w:date="2018-11-09T10:04:00Z">
              <w:r w:rsidRPr="007520B6" w:rsidDel="008B6AF4">
                <w:rPr>
                  <w:rFonts w:ascii="Consolas" w:eastAsia="Times New Roman" w:hAnsi="Consolas" w:cs="Times New Roman"/>
                  <w:color w:val="D7BA7D"/>
                  <w:sz w:val="21"/>
                  <w:szCs w:val="21"/>
                </w:rPr>
                <w:delText xml:space="preserve">    #slides_container .slide.slide3</w:delText>
              </w:r>
              <w:r w:rsidRPr="007520B6" w:rsidDel="008B6AF4">
                <w:rPr>
                  <w:rFonts w:ascii="Consolas" w:eastAsia="Times New Roman" w:hAnsi="Consolas" w:cs="Times New Roman"/>
                  <w:color w:val="D4D4D4"/>
                  <w:sz w:val="21"/>
                  <w:szCs w:val="21"/>
                </w:rPr>
                <w:delText xml:space="preserve"> {</w:delText>
              </w:r>
            </w:del>
          </w:p>
          <w:p w14:paraId="642D0976" w14:textId="77777777" w:rsidR="00ED1509" w:rsidRPr="007520B6" w:rsidDel="008B6AF4" w:rsidRDefault="00ED1509">
            <w:pPr>
              <w:pStyle w:val="Heading1Numbered"/>
              <w:rPr>
                <w:del w:id="5728" w:author="Donovan Goode [2]" w:date="2018-11-09T10:04:00Z"/>
                <w:rFonts w:ascii="Consolas" w:eastAsia="Times New Roman" w:hAnsi="Consolas" w:cs="Times New Roman"/>
                <w:color w:val="D4D4D4"/>
                <w:sz w:val="21"/>
                <w:szCs w:val="21"/>
              </w:rPr>
              <w:pPrChange w:id="5729" w:author="Donovan Goode [2]" w:date="2018-11-09T10:05:00Z">
                <w:pPr>
                  <w:shd w:val="clear" w:color="auto" w:fill="1E1E1E"/>
                  <w:spacing w:line="285" w:lineRule="atLeast"/>
                </w:pPr>
              </w:pPrChange>
            </w:pPr>
            <w:del w:id="57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1650px</w:delText>
              </w:r>
              <w:r w:rsidRPr="007520B6" w:rsidDel="008B6AF4">
                <w:rPr>
                  <w:rFonts w:ascii="Consolas" w:eastAsia="Times New Roman" w:hAnsi="Consolas" w:cs="Times New Roman"/>
                  <w:color w:val="D4D4D4"/>
                  <w:sz w:val="21"/>
                  <w:szCs w:val="21"/>
                </w:rPr>
                <w:delText>;</w:delText>
              </w:r>
            </w:del>
          </w:p>
          <w:p w14:paraId="2ED0DC18" w14:textId="77777777" w:rsidR="00ED1509" w:rsidRPr="007520B6" w:rsidDel="008B6AF4" w:rsidRDefault="00ED1509">
            <w:pPr>
              <w:pStyle w:val="Heading1Numbered"/>
              <w:rPr>
                <w:del w:id="5731" w:author="Donovan Goode [2]" w:date="2018-11-09T10:04:00Z"/>
                <w:rFonts w:ascii="Consolas" w:eastAsia="Times New Roman" w:hAnsi="Consolas" w:cs="Times New Roman"/>
                <w:color w:val="D4D4D4"/>
                <w:sz w:val="21"/>
                <w:szCs w:val="21"/>
              </w:rPr>
              <w:pPrChange w:id="5732" w:author="Donovan Goode [2]" w:date="2018-11-09T10:05:00Z">
                <w:pPr>
                  <w:shd w:val="clear" w:color="auto" w:fill="1E1E1E"/>
                  <w:spacing w:line="285" w:lineRule="atLeast"/>
                </w:pPr>
              </w:pPrChange>
            </w:pPr>
          </w:p>
          <w:p w14:paraId="1D985199" w14:textId="77777777" w:rsidR="00ED1509" w:rsidRPr="007520B6" w:rsidDel="008B6AF4" w:rsidRDefault="00ED1509">
            <w:pPr>
              <w:pStyle w:val="Heading1Numbered"/>
              <w:rPr>
                <w:del w:id="5733" w:author="Donovan Goode [2]" w:date="2018-11-09T10:04:00Z"/>
                <w:rFonts w:ascii="Consolas" w:eastAsia="Times New Roman" w:hAnsi="Consolas" w:cs="Times New Roman"/>
                <w:color w:val="D4D4D4"/>
                <w:sz w:val="21"/>
                <w:szCs w:val="21"/>
              </w:rPr>
              <w:pPrChange w:id="5734" w:author="Donovan Goode [2]" w:date="2018-11-09T10:05:00Z">
                <w:pPr>
                  <w:shd w:val="clear" w:color="auto" w:fill="1E1E1E"/>
                  <w:spacing w:line="285" w:lineRule="atLeast"/>
                </w:pPr>
              </w:pPrChange>
            </w:pPr>
            <w:del w:id="5735" w:author="Donovan Goode [2]" w:date="2018-11-09T10:04:00Z">
              <w:r w:rsidRPr="007520B6" w:rsidDel="008B6AF4">
                <w:rPr>
                  <w:rFonts w:ascii="Consolas" w:eastAsia="Times New Roman" w:hAnsi="Consolas" w:cs="Times New Roman"/>
                  <w:color w:val="D4D4D4"/>
                  <w:sz w:val="21"/>
                  <w:szCs w:val="21"/>
                </w:rPr>
                <w:delText xml:space="preserve">    }</w:delText>
              </w:r>
            </w:del>
          </w:p>
          <w:p w14:paraId="777F1BFE" w14:textId="77777777" w:rsidR="00ED1509" w:rsidRPr="007520B6" w:rsidDel="008B6AF4" w:rsidRDefault="00ED1509">
            <w:pPr>
              <w:pStyle w:val="Heading1Numbered"/>
              <w:rPr>
                <w:del w:id="5736" w:author="Donovan Goode [2]" w:date="2018-11-09T10:04:00Z"/>
                <w:rFonts w:ascii="Consolas" w:eastAsia="Times New Roman" w:hAnsi="Consolas" w:cs="Times New Roman"/>
                <w:color w:val="D4D4D4"/>
                <w:sz w:val="21"/>
                <w:szCs w:val="21"/>
              </w:rPr>
              <w:pPrChange w:id="5737" w:author="Donovan Goode [2]" w:date="2018-11-09T10:05:00Z">
                <w:pPr>
                  <w:shd w:val="clear" w:color="auto" w:fill="1E1E1E"/>
                  <w:spacing w:line="285" w:lineRule="atLeast"/>
                </w:pPr>
              </w:pPrChange>
            </w:pPr>
          </w:p>
          <w:p w14:paraId="6261CF11" w14:textId="77777777" w:rsidR="00ED1509" w:rsidRPr="007520B6" w:rsidDel="008B6AF4" w:rsidRDefault="00ED1509">
            <w:pPr>
              <w:pStyle w:val="Heading1Numbered"/>
              <w:rPr>
                <w:del w:id="5738" w:author="Donovan Goode [2]" w:date="2018-11-09T10:04:00Z"/>
                <w:rFonts w:ascii="Consolas" w:eastAsia="Times New Roman" w:hAnsi="Consolas" w:cs="Times New Roman"/>
                <w:color w:val="D4D4D4"/>
                <w:sz w:val="21"/>
                <w:szCs w:val="21"/>
              </w:rPr>
              <w:pPrChange w:id="5739" w:author="Donovan Goode [2]" w:date="2018-11-09T10:05:00Z">
                <w:pPr>
                  <w:shd w:val="clear" w:color="auto" w:fill="1E1E1E"/>
                  <w:spacing w:line="285" w:lineRule="atLeast"/>
                </w:pPr>
              </w:pPrChange>
            </w:pPr>
            <w:del w:id="57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.widget.slide4,</w:delText>
              </w:r>
            </w:del>
          </w:p>
          <w:p w14:paraId="5D519950" w14:textId="77777777" w:rsidR="00ED1509" w:rsidRPr="007520B6" w:rsidDel="008B6AF4" w:rsidRDefault="00ED1509">
            <w:pPr>
              <w:pStyle w:val="Heading1Numbered"/>
              <w:rPr>
                <w:del w:id="5741" w:author="Donovan Goode [2]" w:date="2018-11-09T10:04:00Z"/>
                <w:rFonts w:ascii="Consolas" w:eastAsia="Times New Roman" w:hAnsi="Consolas" w:cs="Times New Roman"/>
                <w:color w:val="D4D4D4"/>
                <w:sz w:val="21"/>
                <w:szCs w:val="21"/>
              </w:rPr>
              <w:pPrChange w:id="5742" w:author="Donovan Goode [2]" w:date="2018-11-09T10:05:00Z">
                <w:pPr>
                  <w:shd w:val="clear" w:color="auto" w:fill="1E1E1E"/>
                  <w:spacing w:line="285" w:lineRule="atLeast"/>
                </w:pPr>
              </w:pPrChange>
            </w:pPr>
            <w:del w:id="5743" w:author="Donovan Goode [2]" w:date="2018-11-09T10:04:00Z">
              <w:r w:rsidRPr="007520B6" w:rsidDel="008B6AF4">
                <w:rPr>
                  <w:rFonts w:ascii="Consolas" w:eastAsia="Times New Roman" w:hAnsi="Consolas" w:cs="Times New Roman"/>
                  <w:color w:val="D7BA7D"/>
                  <w:sz w:val="21"/>
                  <w:szCs w:val="21"/>
                </w:rPr>
                <w:delText xml:space="preserve">    #slides_container .slide.slide4</w:delText>
              </w:r>
              <w:r w:rsidRPr="007520B6" w:rsidDel="008B6AF4">
                <w:rPr>
                  <w:rFonts w:ascii="Consolas" w:eastAsia="Times New Roman" w:hAnsi="Consolas" w:cs="Times New Roman"/>
                  <w:color w:val="D4D4D4"/>
                  <w:sz w:val="21"/>
                  <w:szCs w:val="21"/>
                </w:rPr>
                <w:delText xml:space="preserve"> {</w:delText>
              </w:r>
            </w:del>
          </w:p>
          <w:p w14:paraId="1E737F9C" w14:textId="77777777" w:rsidR="00ED1509" w:rsidRPr="007520B6" w:rsidDel="008B6AF4" w:rsidRDefault="00ED1509">
            <w:pPr>
              <w:pStyle w:val="Heading1Numbered"/>
              <w:rPr>
                <w:del w:id="5744" w:author="Donovan Goode [2]" w:date="2018-11-09T10:04:00Z"/>
                <w:rFonts w:ascii="Consolas" w:eastAsia="Times New Roman" w:hAnsi="Consolas" w:cs="Times New Roman"/>
                <w:color w:val="D4D4D4"/>
                <w:sz w:val="21"/>
                <w:szCs w:val="21"/>
              </w:rPr>
              <w:pPrChange w:id="5745" w:author="Donovan Goode [2]" w:date="2018-11-09T10:05:00Z">
                <w:pPr>
                  <w:shd w:val="clear" w:color="auto" w:fill="1E1E1E"/>
                  <w:spacing w:line="285" w:lineRule="atLeast"/>
                </w:pPr>
              </w:pPrChange>
            </w:pPr>
            <w:del w:id="57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2475px</w:delText>
              </w:r>
              <w:r w:rsidRPr="007520B6" w:rsidDel="008B6AF4">
                <w:rPr>
                  <w:rFonts w:ascii="Consolas" w:eastAsia="Times New Roman" w:hAnsi="Consolas" w:cs="Times New Roman"/>
                  <w:color w:val="D4D4D4"/>
                  <w:sz w:val="21"/>
                  <w:szCs w:val="21"/>
                </w:rPr>
                <w:delText>;</w:delText>
              </w:r>
            </w:del>
          </w:p>
          <w:p w14:paraId="4FF34C94" w14:textId="77777777" w:rsidR="00ED1509" w:rsidRPr="007520B6" w:rsidDel="008B6AF4" w:rsidRDefault="00ED1509">
            <w:pPr>
              <w:pStyle w:val="Heading1Numbered"/>
              <w:rPr>
                <w:del w:id="5747" w:author="Donovan Goode [2]" w:date="2018-11-09T10:04:00Z"/>
                <w:rFonts w:ascii="Consolas" w:eastAsia="Times New Roman" w:hAnsi="Consolas" w:cs="Times New Roman"/>
                <w:color w:val="D4D4D4"/>
                <w:sz w:val="21"/>
                <w:szCs w:val="21"/>
              </w:rPr>
              <w:pPrChange w:id="5748" w:author="Donovan Goode [2]" w:date="2018-11-09T10:05:00Z">
                <w:pPr>
                  <w:shd w:val="clear" w:color="auto" w:fill="1E1E1E"/>
                  <w:spacing w:line="285" w:lineRule="atLeast"/>
                </w:pPr>
              </w:pPrChange>
            </w:pPr>
            <w:del w:id="5749" w:author="Donovan Goode [2]" w:date="2018-11-09T10:04:00Z">
              <w:r w:rsidRPr="007520B6" w:rsidDel="008B6AF4">
                <w:rPr>
                  <w:rFonts w:ascii="Consolas" w:eastAsia="Times New Roman" w:hAnsi="Consolas" w:cs="Times New Roman"/>
                  <w:color w:val="D4D4D4"/>
                  <w:sz w:val="21"/>
                  <w:szCs w:val="21"/>
                </w:rPr>
                <w:delText xml:space="preserve">    }</w:delText>
              </w:r>
            </w:del>
          </w:p>
          <w:p w14:paraId="43CD997D" w14:textId="77777777" w:rsidR="00ED1509" w:rsidRPr="007520B6" w:rsidDel="008B6AF4" w:rsidRDefault="00ED1509">
            <w:pPr>
              <w:pStyle w:val="Heading1Numbered"/>
              <w:rPr>
                <w:del w:id="5750" w:author="Donovan Goode [2]" w:date="2018-11-09T10:04:00Z"/>
                <w:rFonts w:ascii="Consolas" w:eastAsia="Times New Roman" w:hAnsi="Consolas" w:cs="Times New Roman"/>
                <w:color w:val="D4D4D4"/>
                <w:sz w:val="21"/>
                <w:szCs w:val="21"/>
              </w:rPr>
              <w:pPrChange w:id="5751" w:author="Donovan Goode [2]" w:date="2018-11-09T10:05:00Z">
                <w:pPr>
                  <w:shd w:val="clear" w:color="auto" w:fill="1E1E1E"/>
                  <w:spacing w:line="285" w:lineRule="atLeast"/>
                </w:pPr>
              </w:pPrChange>
            </w:pPr>
          </w:p>
          <w:p w14:paraId="41863471" w14:textId="77777777" w:rsidR="00ED1509" w:rsidRPr="007520B6" w:rsidDel="008B6AF4" w:rsidRDefault="00ED1509">
            <w:pPr>
              <w:pStyle w:val="Heading1Numbered"/>
              <w:rPr>
                <w:del w:id="5752" w:author="Donovan Goode [2]" w:date="2018-11-09T10:04:00Z"/>
                <w:rFonts w:ascii="Consolas" w:eastAsia="Times New Roman" w:hAnsi="Consolas" w:cs="Times New Roman"/>
                <w:color w:val="D4D4D4"/>
                <w:sz w:val="21"/>
                <w:szCs w:val="21"/>
              </w:rPr>
              <w:pPrChange w:id="5753" w:author="Donovan Goode [2]" w:date="2018-11-09T10:05:00Z">
                <w:pPr>
                  <w:shd w:val="clear" w:color="auto" w:fill="1E1E1E"/>
                  <w:spacing w:line="285" w:lineRule="atLeast"/>
                </w:pPr>
              </w:pPrChange>
            </w:pPr>
            <w:del w:id="57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.widget.slide5,</w:delText>
              </w:r>
            </w:del>
          </w:p>
          <w:p w14:paraId="54969955" w14:textId="77777777" w:rsidR="00ED1509" w:rsidRPr="007520B6" w:rsidDel="008B6AF4" w:rsidRDefault="00ED1509">
            <w:pPr>
              <w:pStyle w:val="Heading1Numbered"/>
              <w:rPr>
                <w:del w:id="5755" w:author="Donovan Goode [2]" w:date="2018-11-09T10:04:00Z"/>
                <w:rFonts w:ascii="Consolas" w:eastAsia="Times New Roman" w:hAnsi="Consolas" w:cs="Times New Roman"/>
                <w:color w:val="D4D4D4"/>
                <w:sz w:val="21"/>
                <w:szCs w:val="21"/>
              </w:rPr>
              <w:pPrChange w:id="5756" w:author="Donovan Goode [2]" w:date="2018-11-09T10:05:00Z">
                <w:pPr>
                  <w:shd w:val="clear" w:color="auto" w:fill="1E1E1E"/>
                  <w:spacing w:line="285" w:lineRule="atLeast"/>
                </w:pPr>
              </w:pPrChange>
            </w:pPr>
            <w:del w:id="5757" w:author="Donovan Goode [2]" w:date="2018-11-09T10:04:00Z">
              <w:r w:rsidRPr="007520B6" w:rsidDel="008B6AF4">
                <w:rPr>
                  <w:rFonts w:ascii="Consolas" w:eastAsia="Times New Roman" w:hAnsi="Consolas" w:cs="Times New Roman"/>
                  <w:color w:val="D7BA7D"/>
                  <w:sz w:val="21"/>
                  <w:szCs w:val="21"/>
                </w:rPr>
                <w:delText xml:space="preserve">    #slides_container .slide.slide5</w:delText>
              </w:r>
              <w:r w:rsidRPr="007520B6" w:rsidDel="008B6AF4">
                <w:rPr>
                  <w:rFonts w:ascii="Consolas" w:eastAsia="Times New Roman" w:hAnsi="Consolas" w:cs="Times New Roman"/>
                  <w:color w:val="D4D4D4"/>
                  <w:sz w:val="21"/>
                  <w:szCs w:val="21"/>
                </w:rPr>
                <w:delText xml:space="preserve"> {</w:delText>
              </w:r>
            </w:del>
          </w:p>
          <w:p w14:paraId="30853A41" w14:textId="77777777" w:rsidR="00ED1509" w:rsidRPr="007520B6" w:rsidDel="008B6AF4" w:rsidRDefault="00ED1509">
            <w:pPr>
              <w:pStyle w:val="Heading1Numbered"/>
              <w:rPr>
                <w:del w:id="5758" w:author="Donovan Goode [2]" w:date="2018-11-09T10:04:00Z"/>
                <w:rFonts w:ascii="Consolas" w:eastAsia="Times New Roman" w:hAnsi="Consolas" w:cs="Times New Roman"/>
                <w:color w:val="D4D4D4"/>
                <w:sz w:val="21"/>
                <w:szCs w:val="21"/>
              </w:rPr>
              <w:pPrChange w:id="5759" w:author="Donovan Goode [2]" w:date="2018-11-09T10:05:00Z">
                <w:pPr>
                  <w:shd w:val="clear" w:color="auto" w:fill="1E1E1E"/>
                  <w:spacing w:line="285" w:lineRule="atLeast"/>
                </w:pPr>
              </w:pPrChange>
            </w:pPr>
            <w:del w:id="57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3300px</w:delText>
              </w:r>
              <w:r w:rsidRPr="007520B6" w:rsidDel="008B6AF4">
                <w:rPr>
                  <w:rFonts w:ascii="Consolas" w:eastAsia="Times New Roman" w:hAnsi="Consolas" w:cs="Times New Roman"/>
                  <w:color w:val="D4D4D4"/>
                  <w:sz w:val="21"/>
                  <w:szCs w:val="21"/>
                </w:rPr>
                <w:delText>;</w:delText>
              </w:r>
            </w:del>
          </w:p>
          <w:p w14:paraId="0218AA6E" w14:textId="77777777" w:rsidR="00ED1509" w:rsidRPr="007520B6" w:rsidDel="008B6AF4" w:rsidRDefault="00ED1509">
            <w:pPr>
              <w:pStyle w:val="Heading1Numbered"/>
              <w:rPr>
                <w:del w:id="5761" w:author="Donovan Goode [2]" w:date="2018-11-09T10:04:00Z"/>
                <w:rFonts w:ascii="Consolas" w:eastAsia="Times New Roman" w:hAnsi="Consolas" w:cs="Times New Roman"/>
                <w:color w:val="D4D4D4"/>
                <w:sz w:val="21"/>
                <w:szCs w:val="21"/>
              </w:rPr>
              <w:pPrChange w:id="5762" w:author="Donovan Goode [2]" w:date="2018-11-09T10:05:00Z">
                <w:pPr>
                  <w:shd w:val="clear" w:color="auto" w:fill="1E1E1E"/>
                  <w:spacing w:line="285" w:lineRule="atLeast"/>
                </w:pPr>
              </w:pPrChange>
            </w:pPr>
            <w:del w:id="5763" w:author="Donovan Goode [2]" w:date="2018-11-09T10:04:00Z">
              <w:r w:rsidRPr="007520B6" w:rsidDel="008B6AF4">
                <w:rPr>
                  <w:rFonts w:ascii="Consolas" w:eastAsia="Times New Roman" w:hAnsi="Consolas" w:cs="Times New Roman"/>
                  <w:color w:val="D4D4D4"/>
                  <w:sz w:val="21"/>
                  <w:szCs w:val="21"/>
                </w:rPr>
                <w:delText xml:space="preserve">    }</w:delText>
              </w:r>
            </w:del>
          </w:p>
          <w:p w14:paraId="074EF723" w14:textId="77777777" w:rsidR="00ED1509" w:rsidRPr="007520B6" w:rsidDel="008B6AF4" w:rsidRDefault="00ED1509">
            <w:pPr>
              <w:pStyle w:val="Heading1Numbered"/>
              <w:rPr>
                <w:del w:id="5764" w:author="Donovan Goode [2]" w:date="2018-11-09T10:04:00Z"/>
                <w:rFonts w:ascii="Consolas" w:eastAsia="Times New Roman" w:hAnsi="Consolas" w:cs="Times New Roman"/>
                <w:color w:val="D4D4D4"/>
                <w:sz w:val="21"/>
                <w:szCs w:val="21"/>
              </w:rPr>
              <w:pPrChange w:id="5765" w:author="Donovan Goode [2]" w:date="2018-11-09T10:05:00Z">
                <w:pPr>
                  <w:shd w:val="clear" w:color="auto" w:fill="1E1E1E"/>
                  <w:spacing w:line="285" w:lineRule="atLeast"/>
                </w:pPr>
              </w:pPrChange>
            </w:pPr>
          </w:p>
          <w:p w14:paraId="7B6B9D88" w14:textId="77777777" w:rsidR="00ED1509" w:rsidRPr="007520B6" w:rsidDel="008B6AF4" w:rsidRDefault="00ED1509">
            <w:pPr>
              <w:pStyle w:val="Heading1Numbered"/>
              <w:rPr>
                <w:del w:id="5766" w:author="Donovan Goode [2]" w:date="2018-11-09T10:04:00Z"/>
                <w:rFonts w:ascii="Consolas" w:eastAsia="Times New Roman" w:hAnsi="Consolas" w:cs="Times New Roman"/>
                <w:color w:val="D4D4D4"/>
                <w:sz w:val="21"/>
                <w:szCs w:val="21"/>
              </w:rPr>
              <w:pPrChange w:id="5767" w:author="Donovan Goode [2]" w:date="2018-11-09T10:05:00Z">
                <w:pPr>
                  <w:shd w:val="clear" w:color="auto" w:fill="1E1E1E"/>
                  <w:spacing w:line="285" w:lineRule="atLeast"/>
                </w:pPr>
              </w:pPrChange>
            </w:pPr>
            <w:del w:id="57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.widget.slide6,</w:delText>
              </w:r>
            </w:del>
          </w:p>
          <w:p w14:paraId="6A87547E" w14:textId="77777777" w:rsidR="00ED1509" w:rsidRPr="007520B6" w:rsidDel="008B6AF4" w:rsidRDefault="00ED1509">
            <w:pPr>
              <w:pStyle w:val="Heading1Numbered"/>
              <w:rPr>
                <w:del w:id="5769" w:author="Donovan Goode [2]" w:date="2018-11-09T10:04:00Z"/>
                <w:rFonts w:ascii="Consolas" w:eastAsia="Times New Roman" w:hAnsi="Consolas" w:cs="Times New Roman"/>
                <w:color w:val="D4D4D4"/>
                <w:sz w:val="21"/>
                <w:szCs w:val="21"/>
              </w:rPr>
              <w:pPrChange w:id="5770" w:author="Donovan Goode [2]" w:date="2018-11-09T10:05:00Z">
                <w:pPr>
                  <w:shd w:val="clear" w:color="auto" w:fill="1E1E1E"/>
                  <w:spacing w:line="285" w:lineRule="atLeast"/>
                </w:pPr>
              </w:pPrChange>
            </w:pPr>
            <w:del w:id="5771" w:author="Donovan Goode [2]" w:date="2018-11-09T10:04:00Z">
              <w:r w:rsidRPr="007520B6" w:rsidDel="008B6AF4">
                <w:rPr>
                  <w:rFonts w:ascii="Consolas" w:eastAsia="Times New Roman" w:hAnsi="Consolas" w:cs="Times New Roman"/>
                  <w:color w:val="D7BA7D"/>
                  <w:sz w:val="21"/>
                  <w:szCs w:val="21"/>
                </w:rPr>
                <w:delText xml:space="preserve">    #slides_container .slide.slide6</w:delText>
              </w:r>
              <w:r w:rsidRPr="007520B6" w:rsidDel="008B6AF4">
                <w:rPr>
                  <w:rFonts w:ascii="Consolas" w:eastAsia="Times New Roman" w:hAnsi="Consolas" w:cs="Times New Roman"/>
                  <w:color w:val="D4D4D4"/>
                  <w:sz w:val="21"/>
                  <w:szCs w:val="21"/>
                </w:rPr>
                <w:delText xml:space="preserve"> {</w:delText>
              </w:r>
            </w:del>
          </w:p>
          <w:p w14:paraId="64C15EA1" w14:textId="77777777" w:rsidR="00ED1509" w:rsidRPr="007520B6" w:rsidDel="008B6AF4" w:rsidRDefault="00ED1509">
            <w:pPr>
              <w:pStyle w:val="Heading1Numbered"/>
              <w:rPr>
                <w:del w:id="5772" w:author="Donovan Goode [2]" w:date="2018-11-09T10:04:00Z"/>
                <w:rFonts w:ascii="Consolas" w:eastAsia="Times New Roman" w:hAnsi="Consolas" w:cs="Times New Roman"/>
                <w:color w:val="D4D4D4"/>
                <w:sz w:val="21"/>
                <w:szCs w:val="21"/>
              </w:rPr>
              <w:pPrChange w:id="5773" w:author="Donovan Goode [2]" w:date="2018-11-09T10:05:00Z">
                <w:pPr>
                  <w:shd w:val="clear" w:color="auto" w:fill="1E1E1E"/>
                  <w:spacing w:line="285" w:lineRule="atLeast"/>
                </w:pPr>
              </w:pPrChange>
            </w:pPr>
            <w:del w:id="57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4125px</w:delText>
              </w:r>
              <w:r w:rsidRPr="007520B6" w:rsidDel="008B6AF4">
                <w:rPr>
                  <w:rFonts w:ascii="Consolas" w:eastAsia="Times New Roman" w:hAnsi="Consolas" w:cs="Times New Roman"/>
                  <w:color w:val="D4D4D4"/>
                  <w:sz w:val="21"/>
                  <w:szCs w:val="21"/>
                </w:rPr>
                <w:delText>;</w:delText>
              </w:r>
            </w:del>
          </w:p>
          <w:p w14:paraId="6958462A" w14:textId="77777777" w:rsidR="00ED1509" w:rsidRPr="007520B6" w:rsidDel="008B6AF4" w:rsidRDefault="00ED1509">
            <w:pPr>
              <w:pStyle w:val="Heading1Numbered"/>
              <w:rPr>
                <w:del w:id="5775" w:author="Donovan Goode [2]" w:date="2018-11-09T10:04:00Z"/>
                <w:rFonts w:ascii="Consolas" w:eastAsia="Times New Roman" w:hAnsi="Consolas" w:cs="Times New Roman"/>
                <w:color w:val="D4D4D4"/>
                <w:sz w:val="21"/>
                <w:szCs w:val="21"/>
              </w:rPr>
              <w:pPrChange w:id="5776" w:author="Donovan Goode [2]" w:date="2018-11-09T10:05:00Z">
                <w:pPr>
                  <w:shd w:val="clear" w:color="auto" w:fill="1E1E1E"/>
                  <w:spacing w:line="285" w:lineRule="atLeast"/>
                </w:pPr>
              </w:pPrChange>
            </w:pPr>
            <w:del w:id="5777" w:author="Donovan Goode [2]" w:date="2018-11-09T10:04:00Z">
              <w:r w:rsidRPr="007520B6" w:rsidDel="008B6AF4">
                <w:rPr>
                  <w:rFonts w:ascii="Consolas" w:eastAsia="Times New Roman" w:hAnsi="Consolas" w:cs="Times New Roman"/>
                  <w:color w:val="D4D4D4"/>
                  <w:sz w:val="21"/>
                  <w:szCs w:val="21"/>
                </w:rPr>
                <w:delText xml:space="preserve">    }</w:delText>
              </w:r>
            </w:del>
          </w:p>
          <w:p w14:paraId="7A88A6E0" w14:textId="77777777" w:rsidR="00ED1509" w:rsidRPr="007520B6" w:rsidDel="008B6AF4" w:rsidRDefault="00ED1509">
            <w:pPr>
              <w:pStyle w:val="Heading1Numbered"/>
              <w:rPr>
                <w:del w:id="5778" w:author="Donovan Goode [2]" w:date="2018-11-09T10:04:00Z"/>
                <w:rFonts w:ascii="Consolas" w:eastAsia="Times New Roman" w:hAnsi="Consolas" w:cs="Times New Roman"/>
                <w:color w:val="D4D4D4"/>
                <w:sz w:val="21"/>
                <w:szCs w:val="21"/>
              </w:rPr>
              <w:pPrChange w:id="5779" w:author="Donovan Goode [2]" w:date="2018-11-09T10:05:00Z">
                <w:pPr>
                  <w:shd w:val="clear" w:color="auto" w:fill="1E1E1E"/>
                  <w:spacing w:line="285" w:lineRule="atLeast"/>
                </w:pPr>
              </w:pPrChange>
            </w:pPr>
          </w:p>
          <w:p w14:paraId="6776D59C" w14:textId="77777777" w:rsidR="00ED1509" w:rsidRPr="007520B6" w:rsidDel="008B6AF4" w:rsidRDefault="00ED1509">
            <w:pPr>
              <w:pStyle w:val="Heading1Numbered"/>
              <w:rPr>
                <w:del w:id="5780" w:author="Donovan Goode [2]" w:date="2018-11-09T10:04:00Z"/>
                <w:rFonts w:ascii="Consolas" w:eastAsia="Times New Roman" w:hAnsi="Consolas" w:cs="Times New Roman"/>
                <w:color w:val="D4D4D4"/>
                <w:sz w:val="21"/>
                <w:szCs w:val="21"/>
              </w:rPr>
              <w:pPrChange w:id="5781" w:author="Donovan Goode [2]" w:date="2018-11-09T10:05:00Z">
                <w:pPr>
                  <w:shd w:val="clear" w:color="auto" w:fill="1E1E1E"/>
                  <w:spacing w:line="285" w:lineRule="atLeast"/>
                </w:pPr>
              </w:pPrChange>
            </w:pPr>
            <w:del w:id="57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.widget.slide7,</w:delText>
              </w:r>
            </w:del>
          </w:p>
          <w:p w14:paraId="54EDB3C9" w14:textId="77777777" w:rsidR="00ED1509" w:rsidRPr="007520B6" w:rsidDel="008B6AF4" w:rsidRDefault="00ED1509">
            <w:pPr>
              <w:pStyle w:val="Heading1Numbered"/>
              <w:rPr>
                <w:del w:id="5783" w:author="Donovan Goode [2]" w:date="2018-11-09T10:04:00Z"/>
                <w:rFonts w:ascii="Consolas" w:eastAsia="Times New Roman" w:hAnsi="Consolas" w:cs="Times New Roman"/>
                <w:color w:val="D4D4D4"/>
                <w:sz w:val="21"/>
                <w:szCs w:val="21"/>
              </w:rPr>
              <w:pPrChange w:id="5784" w:author="Donovan Goode [2]" w:date="2018-11-09T10:05:00Z">
                <w:pPr>
                  <w:shd w:val="clear" w:color="auto" w:fill="1E1E1E"/>
                  <w:spacing w:line="285" w:lineRule="atLeast"/>
                </w:pPr>
              </w:pPrChange>
            </w:pPr>
            <w:del w:id="5785" w:author="Donovan Goode [2]" w:date="2018-11-09T10:04:00Z">
              <w:r w:rsidRPr="007520B6" w:rsidDel="008B6AF4">
                <w:rPr>
                  <w:rFonts w:ascii="Consolas" w:eastAsia="Times New Roman" w:hAnsi="Consolas" w:cs="Times New Roman"/>
                  <w:color w:val="D7BA7D"/>
                  <w:sz w:val="21"/>
                  <w:szCs w:val="21"/>
                </w:rPr>
                <w:delText xml:space="preserve">    #slides_container .slide.slide7</w:delText>
              </w:r>
              <w:r w:rsidRPr="007520B6" w:rsidDel="008B6AF4">
                <w:rPr>
                  <w:rFonts w:ascii="Consolas" w:eastAsia="Times New Roman" w:hAnsi="Consolas" w:cs="Times New Roman"/>
                  <w:color w:val="D4D4D4"/>
                  <w:sz w:val="21"/>
                  <w:szCs w:val="21"/>
                </w:rPr>
                <w:delText xml:space="preserve"> {</w:delText>
              </w:r>
            </w:del>
          </w:p>
          <w:p w14:paraId="3E17185C" w14:textId="77777777" w:rsidR="00ED1509" w:rsidRPr="007520B6" w:rsidDel="008B6AF4" w:rsidRDefault="00ED1509">
            <w:pPr>
              <w:pStyle w:val="Heading1Numbered"/>
              <w:rPr>
                <w:del w:id="5786" w:author="Donovan Goode [2]" w:date="2018-11-09T10:04:00Z"/>
                <w:rFonts w:ascii="Consolas" w:eastAsia="Times New Roman" w:hAnsi="Consolas" w:cs="Times New Roman"/>
                <w:color w:val="D4D4D4"/>
                <w:sz w:val="21"/>
                <w:szCs w:val="21"/>
              </w:rPr>
              <w:pPrChange w:id="5787" w:author="Donovan Goode [2]" w:date="2018-11-09T10:05:00Z">
                <w:pPr>
                  <w:shd w:val="clear" w:color="auto" w:fill="1E1E1E"/>
                  <w:spacing w:line="285" w:lineRule="atLeast"/>
                </w:pPr>
              </w:pPrChange>
            </w:pPr>
            <w:del w:id="57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4950px</w:delText>
              </w:r>
              <w:r w:rsidRPr="007520B6" w:rsidDel="008B6AF4">
                <w:rPr>
                  <w:rFonts w:ascii="Consolas" w:eastAsia="Times New Roman" w:hAnsi="Consolas" w:cs="Times New Roman"/>
                  <w:color w:val="D4D4D4"/>
                  <w:sz w:val="21"/>
                  <w:szCs w:val="21"/>
                </w:rPr>
                <w:delText>;</w:delText>
              </w:r>
            </w:del>
          </w:p>
          <w:p w14:paraId="170E624F" w14:textId="77777777" w:rsidR="00ED1509" w:rsidRPr="007520B6" w:rsidDel="008B6AF4" w:rsidRDefault="00ED1509">
            <w:pPr>
              <w:pStyle w:val="Heading1Numbered"/>
              <w:rPr>
                <w:del w:id="5789" w:author="Donovan Goode [2]" w:date="2018-11-09T10:04:00Z"/>
                <w:rFonts w:ascii="Consolas" w:eastAsia="Times New Roman" w:hAnsi="Consolas" w:cs="Times New Roman"/>
                <w:color w:val="D4D4D4"/>
                <w:sz w:val="21"/>
                <w:szCs w:val="21"/>
              </w:rPr>
              <w:pPrChange w:id="5790" w:author="Donovan Goode [2]" w:date="2018-11-09T10:05:00Z">
                <w:pPr>
                  <w:shd w:val="clear" w:color="auto" w:fill="1E1E1E"/>
                  <w:spacing w:line="285" w:lineRule="atLeast"/>
                </w:pPr>
              </w:pPrChange>
            </w:pPr>
            <w:del w:id="5791" w:author="Donovan Goode [2]" w:date="2018-11-09T10:04:00Z">
              <w:r w:rsidRPr="007520B6" w:rsidDel="008B6AF4">
                <w:rPr>
                  <w:rFonts w:ascii="Consolas" w:eastAsia="Times New Roman" w:hAnsi="Consolas" w:cs="Times New Roman"/>
                  <w:color w:val="D4D4D4"/>
                  <w:sz w:val="21"/>
                  <w:szCs w:val="21"/>
                </w:rPr>
                <w:delText xml:space="preserve">    }</w:delText>
              </w:r>
            </w:del>
          </w:p>
          <w:p w14:paraId="1DDE1EDC" w14:textId="77777777" w:rsidR="00ED1509" w:rsidRPr="007520B6" w:rsidDel="008B6AF4" w:rsidRDefault="00ED1509">
            <w:pPr>
              <w:pStyle w:val="Heading1Numbered"/>
              <w:rPr>
                <w:del w:id="5792" w:author="Donovan Goode [2]" w:date="2018-11-09T10:04:00Z"/>
                <w:rFonts w:ascii="Consolas" w:eastAsia="Times New Roman" w:hAnsi="Consolas" w:cs="Times New Roman"/>
                <w:color w:val="D4D4D4"/>
                <w:sz w:val="21"/>
                <w:szCs w:val="21"/>
              </w:rPr>
              <w:pPrChange w:id="5793" w:author="Donovan Goode [2]" w:date="2018-11-09T10:05:00Z">
                <w:pPr>
                  <w:shd w:val="clear" w:color="auto" w:fill="1E1E1E"/>
                  <w:spacing w:line="285" w:lineRule="atLeast"/>
                </w:pPr>
              </w:pPrChange>
            </w:pPr>
          </w:p>
          <w:p w14:paraId="6D528D33" w14:textId="77777777" w:rsidR="00ED1509" w:rsidRPr="007520B6" w:rsidDel="008B6AF4" w:rsidRDefault="00ED1509">
            <w:pPr>
              <w:pStyle w:val="Heading1Numbered"/>
              <w:rPr>
                <w:del w:id="5794" w:author="Donovan Goode [2]" w:date="2018-11-09T10:04:00Z"/>
                <w:rFonts w:ascii="Consolas" w:eastAsia="Times New Roman" w:hAnsi="Consolas" w:cs="Times New Roman"/>
                <w:color w:val="D4D4D4"/>
                <w:sz w:val="21"/>
                <w:szCs w:val="21"/>
              </w:rPr>
              <w:pPrChange w:id="5795" w:author="Donovan Goode [2]" w:date="2018-11-09T10:05:00Z">
                <w:pPr>
                  <w:shd w:val="clear" w:color="auto" w:fill="1E1E1E"/>
                  <w:spacing w:line="285" w:lineRule="atLeast"/>
                </w:pPr>
              </w:pPrChange>
            </w:pPr>
            <w:del w:id="57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.widget.slide8,</w:delText>
              </w:r>
            </w:del>
          </w:p>
          <w:p w14:paraId="12FFCEF9" w14:textId="77777777" w:rsidR="00ED1509" w:rsidRPr="007520B6" w:rsidDel="008B6AF4" w:rsidRDefault="00ED1509">
            <w:pPr>
              <w:pStyle w:val="Heading1Numbered"/>
              <w:rPr>
                <w:del w:id="5797" w:author="Donovan Goode [2]" w:date="2018-11-09T10:04:00Z"/>
                <w:rFonts w:ascii="Consolas" w:eastAsia="Times New Roman" w:hAnsi="Consolas" w:cs="Times New Roman"/>
                <w:color w:val="D4D4D4"/>
                <w:sz w:val="21"/>
                <w:szCs w:val="21"/>
              </w:rPr>
              <w:pPrChange w:id="5798" w:author="Donovan Goode [2]" w:date="2018-11-09T10:05:00Z">
                <w:pPr>
                  <w:shd w:val="clear" w:color="auto" w:fill="1E1E1E"/>
                  <w:spacing w:line="285" w:lineRule="atLeast"/>
                </w:pPr>
              </w:pPrChange>
            </w:pPr>
            <w:del w:id="5799" w:author="Donovan Goode [2]" w:date="2018-11-09T10:04:00Z">
              <w:r w:rsidRPr="007520B6" w:rsidDel="008B6AF4">
                <w:rPr>
                  <w:rFonts w:ascii="Consolas" w:eastAsia="Times New Roman" w:hAnsi="Consolas" w:cs="Times New Roman"/>
                  <w:color w:val="D7BA7D"/>
                  <w:sz w:val="21"/>
                  <w:szCs w:val="21"/>
                </w:rPr>
                <w:delText xml:space="preserve">    #slides_container .slide.slide8</w:delText>
              </w:r>
              <w:r w:rsidRPr="007520B6" w:rsidDel="008B6AF4">
                <w:rPr>
                  <w:rFonts w:ascii="Consolas" w:eastAsia="Times New Roman" w:hAnsi="Consolas" w:cs="Times New Roman"/>
                  <w:color w:val="D4D4D4"/>
                  <w:sz w:val="21"/>
                  <w:szCs w:val="21"/>
                </w:rPr>
                <w:delText xml:space="preserve"> {</w:delText>
              </w:r>
            </w:del>
          </w:p>
          <w:p w14:paraId="7AB3DA3B" w14:textId="77777777" w:rsidR="00ED1509" w:rsidRPr="007520B6" w:rsidDel="008B6AF4" w:rsidRDefault="00ED1509">
            <w:pPr>
              <w:pStyle w:val="Heading1Numbered"/>
              <w:rPr>
                <w:del w:id="5800" w:author="Donovan Goode [2]" w:date="2018-11-09T10:04:00Z"/>
                <w:rFonts w:ascii="Consolas" w:eastAsia="Times New Roman" w:hAnsi="Consolas" w:cs="Times New Roman"/>
                <w:color w:val="D4D4D4"/>
                <w:sz w:val="21"/>
                <w:szCs w:val="21"/>
              </w:rPr>
              <w:pPrChange w:id="5801" w:author="Donovan Goode [2]" w:date="2018-11-09T10:05:00Z">
                <w:pPr>
                  <w:shd w:val="clear" w:color="auto" w:fill="1E1E1E"/>
                  <w:spacing w:line="285" w:lineRule="atLeast"/>
                </w:pPr>
              </w:pPrChange>
            </w:pPr>
            <w:del w:id="58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5775px</w:delText>
              </w:r>
              <w:r w:rsidRPr="007520B6" w:rsidDel="008B6AF4">
                <w:rPr>
                  <w:rFonts w:ascii="Consolas" w:eastAsia="Times New Roman" w:hAnsi="Consolas" w:cs="Times New Roman"/>
                  <w:color w:val="D4D4D4"/>
                  <w:sz w:val="21"/>
                  <w:szCs w:val="21"/>
                </w:rPr>
                <w:delText>;</w:delText>
              </w:r>
            </w:del>
          </w:p>
          <w:p w14:paraId="60C7F6FA" w14:textId="77777777" w:rsidR="00ED1509" w:rsidRPr="007520B6" w:rsidDel="008B6AF4" w:rsidRDefault="00ED1509">
            <w:pPr>
              <w:pStyle w:val="Heading1Numbered"/>
              <w:rPr>
                <w:del w:id="5803" w:author="Donovan Goode [2]" w:date="2018-11-09T10:04:00Z"/>
                <w:rFonts w:ascii="Consolas" w:eastAsia="Times New Roman" w:hAnsi="Consolas" w:cs="Times New Roman"/>
                <w:color w:val="D4D4D4"/>
                <w:sz w:val="21"/>
                <w:szCs w:val="21"/>
              </w:rPr>
              <w:pPrChange w:id="5804" w:author="Donovan Goode [2]" w:date="2018-11-09T10:05:00Z">
                <w:pPr>
                  <w:shd w:val="clear" w:color="auto" w:fill="1E1E1E"/>
                  <w:spacing w:line="285" w:lineRule="atLeast"/>
                </w:pPr>
              </w:pPrChange>
            </w:pPr>
            <w:del w:id="5805" w:author="Donovan Goode [2]" w:date="2018-11-09T10:04:00Z">
              <w:r w:rsidRPr="007520B6" w:rsidDel="008B6AF4">
                <w:rPr>
                  <w:rFonts w:ascii="Consolas" w:eastAsia="Times New Roman" w:hAnsi="Consolas" w:cs="Times New Roman"/>
                  <w:color w:val="D4D4D4"/>
                  <w:sz w:val="21"/>
                  <w:szCs w:val="21"/>
                </w:rPr>
                <w:delText xml:space="preserve">    }</w:delText>
              </w:r>
            </w:del>
          </w:p>
          <w:p w14:paraId="725AC43C" w14:textId="77777777" w:rsidR="00ED1509" w:rsidRPr="007520B6" w:rsidDel="008B6AF4" w:rsidRDefault="00ED1509">
            <w:pPr>
              <w:pStyle w:val="Heading1Numbered"/>
              <w:rPr>
                <w:del w:id="5806" w:author="Donovan Goode [2]" w:date="2018-11-09T10:04:00Z"/>
                <w:rFonts w:ascii="Consolas" w:eastAsia="Times New Roman" w:hAnsi="Consolas" w:cs="Times New Roman"/>
                <w:color w:val="D4D4D4"/>
                <w:sz w:val="21"/>
                <w:szCs w:val="21"/>
              </w:rPr>
              <w:pPrChange w:id="5807" w:author="Donovan Goode [2]" w:date="2018-11-09T10:05:00Z">
                <w:pPr>
                  <w:shd w:val="clear" w:color="auto" w:fill="1E1E1E"/>
                  <w:spacing w:line="285" w:lineRule="atLeast"/>
                </w:pPr>
              </w:pPrChange>
            </w:pPr>
          </w:p>
          <w:p w14:paraId="1F2735D3" w14:textId="77777777" w:rsidR="00ED1509" w:rsidRPr="007520B6" w:rsidDel="008B6AF4" w:rsidRDefault="00ED1509">
            <w:pPr>
              <w:pStyle w:val="Heading1Numbered"/>
              <w:rPr>
                <w:del w:id="5808" w:author="Donovan Goode [2]" w:date="2018-11-09T10:04:00Z"/>
                <w:rFonts w:ascii="Consolas" w:eastAsia="Times New Roman" w:hAnsi="Consolas" w:cs="Times New Roman"/>
                <w:color w:val="D4D4D4"/>
                <w:sz w:val="21"/>
                <w:szCs w:val="21"/>
              </w:rPr>
              <w:pPrChange w:id="5809" w:author="Donovan Goode [2]" w:date="2018-11-09T10:05:00Z">
                <w:pPr>
                  <w:shd w:val="clear" w:color="auto" w:fill="1E1E1E"/>
                  <w:spacing w:line="285" w:lineRule="atLeast"/>
                </w:pPr>
              </w:pPrChange>
            </w:pPr>
            <w:del w:id="58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.widget.slide9,</w:delText>
              </w:r>
            </w:del>
          </w:p>
          <w:p w14:paraId="3E48953A" w14:textId="77777777" w:rsidR="00ED1509" w:rsidRPr="007520B6" w:rsidDel="008B6AF4" w:rsidRDefault="00ED1509">
            <w:pPr>
              <w:pStyle w:val="Heading1Numbered"/>
              <w:rPr>
                <w:del w:id="5811" w:author="Donovan Goode [2]" w:date="2018-11-09T10:04:00Z"/>
                <w:rFonts w:ascii="Consolas" w:eastAsia="Times New Roman" w:hAnsi="Consolas" w:cs="Times New Roman"/>
                <w:color w:val="D4D4D4"/>
                <w:sz w:val="21"/>
                <w:szCs w:val="21"/>
              </w:rPr>
              <w:pPrChange w:id="5812" w:author="Donovan Goode [2]" w:date="2018-11-09T10:05:00Z">
                <w:pPr>
                  <w:shd w:val="clear" w:color="auto" w:fill="1E1E1E"/>
                  <w:spacing w:line="285" w:lineRule="atLeast"/>
                </w:pPr>
              </w:pPrChange>
            </w:pPr>
            <w:del w:id="5813" w:author="Donovan Goode [2]" w:date="2018-11-09T10:04:00Z">
              <w:r w:rsidRPr="007520B6" w:rsidDel="008B6AF4">
                <w:rPr>
                  <w:rFonts w:ascii="Consolas" w:eastAsia="Times New Roman" w:hAnsi="Consolas" w:cs="Times New Roman"/>
                  <w:color w:val="D7BA7D"/>
                  <w:sz w:val="21"/>
                  <w:szCs w:val="21"/>
                </w:rPr>
                <w:delText xml:space="preserve">    #slides_container .slide.slide9</w:delText>
              </w:r>
              <w:r w:rsidRPr="007520B6" w:rsidDel="008B6AF4">
                <w:rPr>
                  <w:rFonts w:ascii="Consolas" w:eastAsia="Times New Roman" w:hAnsi="Consolas" w:cs="Times New Roman"/>
                  <w:color w:val="D4D4D4"/>
                  <w:sz w:val="21"/>
                  <w:szCs w:val="21"/>
                </w:rPr>
                <w:delText xml:space="preserve"> {</w:delText>
              </w:r>
            </w:del>
          </w:p>
          <w:p w14:paraId="0191A70B" w14:textId="77777777" w:rsidR="00ED1509" w:rsidRPr="007520B6" w:rsidDel="008B6AF4" w:rsidRDefault="00ED1509">
            <w:pPr>
              <w:pStyle w:val="Heading1Numbered"/>
              <w:rPr>
                <w:del w:id="5814" w:author="Donovan Goode [2]" w:date="2018-11-09T10:04:00Z"/>
                <w:rFonts w:ascii="Consolas" w:eastAsia="Times New Roman" w:hAnsi="Consolas" w:cs="Times New Roman"/>
                <w:color w:val="D4D4D4"/>
                <w:sz w:val="21"/>
                <w:szCs w:val="21"/>
              </w:rPr>
              <w:pPrChange w:id="5815" w:author="Donovan Goode [2]" w:date="2018-11-09T10:05:00Z">
                <w:pPr>
                  <w:shd w:val="clear" w:color="auto" w:fill="1E1E1E"/>
                  <w:spacing w:line="285" w:lineRule="atLeast"/>
                </w:pPr>
              </w:pPrChange>
            </w:pPr>
            <w:del w:id="58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6600px</w:delText>
              </w:r>
              <w:r w:rsidRPr="007520B6" w:rsidDel="008B6AF4">
                <w:rPr>
                  <w:rFonts w:ascii="Consolas" w:eastAsia="Times New Roman" w:hAnsi="Consolas" w:cs="Times New Roman"/>
                  <w:color w:val="D4D4D4"/>
                  <w:sz w:val="21"/>
                  <w:szCs w:val="21"/>
                </w:rPr>
                <w:delText>;</w:delText>
              </w:r>
            </w:del>
          </w:p>
          <w:p w14:paraId="4BC203B9" w14:textId="77777777" w:rsidR="00ED1509" w:rsidRPr="007520B6" w:rsidDel="008B6AF4" w:rsidRDefault="00ED1509">
            <w:pPr>
              <w:pStyle w:val="Heading1Numbered"/>
              <w:rPr>
                <w:del w:id="5817" w:author="Donovan Goode [2]" w:date="2018-11-09T10:04:00Z"/>
                <w:rFonts w:ascii="Consolas" w:eastAsia="Times New Roman" w:hAnsi="Consolas" w:cs="Times New Roman"/>
                <w:color w:val="D4D4D4"/>
                <w:sz w:val="21"/>
                <w:szCs w:val="21"/>
              </w:rPr>
              <w:pPrChange w:id="5818" w:author="Donovan Goode [2]" w:date="2018-11-09T10:05:00Z">
                <w:pPr>
                  <w:shd w:val="clear" w:color="auto" w:fill="1E1E1E"/>
                  <w:spacing w:line="285" w:lineRule="atLeast"/>
                </w:pPr>
              </w:pPrChange>
            </w:pPr>
            <w:del w:id="5819" w:author="Donovan Goode [2]" w:date="2018-11-09T10:04:00Z">
              <w:r w:rsidRPr="007520B6" w:rsidDel="008B6AF4">
                <w:rPr>
                  <w:rFonts w:ascii="Consolas" w:eastAsia="Times New Roman" w:hAnsi="Consolas" w:cs="Times New Roman"/>
                  <w:color w:val="D4D4D4"/>
                  <w:sz w:val="21"/>
                  <w:szCs w:val="21"/>
                </w:rPr>
                <w:delText xml:space="preserve">    }</w:delText>
              </w:r>
            </w:del>
          </w:p>
          <w:p w14:paraId="6D15A8EC" w14:textId="77777777" w:rsidR="00ED1509" w:rsidRPr="007520B6" w:rsidDel="008B6AF4" w:rsidRDefault="00ED1509">
            <w:pPr>
              <w:pStyle w:val="Heading1Numbered"/>
              <w:rPr>
                <w:del w:id="5820" w:author="Donovan Goode [2]" w:date="2018-11-09T10:04:00Z"/>
                <w:rFonts w:ascii="Consolas" w:eastAsia="Times New Roman" w:hAnsi="Consolas" w:cs="Times New Roman"/>
                <w:color w:val="D4D4D4"/>
                <w:sz w:val="21"/>
                <w:szCs w:val="21"/>
              </w:rPr>
              <w:pPrChange w:id="5821" w:author="Donovan Goode [2]" w:date="2018-11-09T10:05:00Z">
                <w:pPr>
                  <w:shd w:val="clear" w:color="auto" w:fill="1E1E1E"/>
                  <w:spacing w:line="285" w:lineRule="atLeast"/>
                </w:pPr>
              </w:pPrChange>
            </w:pPr>
          </w:p>
          <w:p w14:paraId="72FE4D6F" w14:textId="77777777" w:rsidR="00ED1509" w:rsidRPr="007520B6" w:rsidDel="008B6AF4" w:rsidRDefault="00ED1509">
            <w:pPr>
              <w:pStyle w:val="Heading1Numbered"/>
              <w:rPr>
                <w:del w:id="5822" w:author="Donovan Goode [2]" w:date="2018-11-09T10:04:00Z"/>
                <w:rFonts w:ascii="Consolas" w:eastAsia="Times New Roman" w:hAnsi="Consolas" w:cs="Times New Roman"/>
                <w:color w:val="D4D4D4"/>
                <w:sz w:val="21"/>
                <w:szCs w:val="21"/>
              </w:rPr>
              <w:pPrChange w:id="5823" w:author="Donovan Goode [2]" w:date="2018-11-09T10:05:00Z">
                <w:pPr>
                  <w:shd w:val="clear" w:color="auto" w:fill="1E1E1E"/>
                  <w:spacing w:line="285" w:lineRule="atLeast"/>
                </w:pPr>
              </w:pPrChange>
            </w:pPr>
            <w:del w:id="58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.widget.slide10,</w:delText>
              </w:r>
            </w:del>
          </w:p>
          <w:p w14:paraId="20ED8427" w14:textId="77777777" w:rsidR="00ED1509" w:rsidRPr="007520B6" w:rsidDel="008B6AF4" w:rsidRDefault="00ED1509">
            <w:pPr>
              <w:pStyle w:val="Heading1Numbered"/>
              <w:rPr>
                <w:del w:id="5825" w:author="Donovan Goode [2]" w:date="2018-11-09T10:04:00Z"/>
                <w:rFonts w:ascii="Consolas" w:eastAsia="Times New Roman" w:hAnsi="Consolas" w:cs="Times New Roman"/>
                <w:color w:val="D4D4D4"/>
                <w:sz w:val="21"/>
                <w:szCs w:val="21"/>
              </w:rPr>
              <w:pPrChange w:id="5826" w:author="Donovan Goode [2]" w:date="2018-11-09T10:05:00Z">
                <w:pPr>
                  <w:shd w:val="clear" w:color="auto" w:fill="1E1E1E"/>
                  <w:spacing w:line="285" w:lineRule="atLeast"/>
                </w:pPr>
              </w:pPrChange>
            </w:pPr>
            <w:del w:id="5827" w:author="Donovan Goode [2]" w:date="2018-11-09T10:04:00Z">
              <w:r w:rsidRPr="007520B6" w:rsidDel="008B6AF4">
                <w:rPr>
                  <w:rFonts w:ascii="Consolas" w:eastAsia="Times New Roman" w:hAnsi="Consolas" w:cs="Times New Roman"/>
                  <w:color w:val="D7BA7D"/>
                  <w:sz w:val="21"/>
                  <w:szCs w:val="21"/>
                </w:rPr>
                <w:delText xml:space="preserve">    #slides_container .slide.slide10</w:delText>
              </w:r>
              <w:r w:rsidRPr="007520B6" w:rsidDel="008B6AF4">
                <w:rPr>
                  <w:rFonts w:ascii="Consolas" w:eastAsia="Times New Roman" w:hAnsi="Consolas" w:cs="Times New Roman"/>
                  <w:color w:val="D4D4D4"/>
                  <w:sz w:val="21"/>
                  <w:szCs w:val="21"/>
                </w:rPr>
                <w:delText xml:space="preserve"> {</w:delText>
              </w:r>
            </w:del>
          </w:p>
          <w:p w14:paraId="52F38423" w14:textId="77777777" w:rsidR="00ED1509" w:rsidRPr="007520B6" w:rsidDel="008B6AF4" w:rsidRDefault="00ED1509">
            <w:pPr>
              <w:pStyle w:val="Heading1Numbered"/>
              <w:rPr>
                <w:del w:id="5828" w:author="Donovan Goode [2]" w:date="2018-11-09T10:04:00Z"/>
                <w:rFonts w:ascii="Consolas" w:eastAsia="Times New Roman" w:hAnsi="Consolas" w:cs="Times New Roman"/>
                <w:color w:val="D4D4D4"/>
                <w:sz w:val="21"/>
                <w:szCs w:val="21"/>
              </w:rPr>
              <w:pPrChange w:id="5829" w:author="Donovan Goode [2]" w:date="2018-11-09T10:05:00Z">
                <w:pPr>
                  <w:shd w:val="clear" w:color="auto" w:fill="1E1E1E"/>
                  <w:spacing w:line="285" w:lineRule="atLeast"/>
                </w:pPr>
              </w:pPrChange>
            </w:pPr>
            <w:del w:id="58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7425px</w:delText>
              </w:r>
              <w:r w:rsidRPr="007520B6" w:rsidDel="008B6AF4">
                <w:rPr>
                  <w:rFonts w:ascii="Consolas" w:eastAsia="Times New Roman" w:hAnsi="Consolas" w:cs="Times New Roman"/>
                  <w:color w:val="D4D4D4"/>
                  <w:sz w:val="21"/>
                  <w:szCs w:val="21"/>
                </w:rPr>
                <w:delText>;</w:delText>
              </w:r>
            </w:del>
          </w:p>
          <w:p w14:paraId="632126DA" w14:textId="77777777" w:rsidR="00ED1509" w:rsidRPr="007520B6" w:rsidDel="008B6AF4" w:rsidRDefault="00ED1509">
            <w:pPr>
              <w:pStyle w:val="Heading1Numbered"/>
              <w:rPr>
                <w:del w:id="5831" w:author="Donovan Goode [2]" w:date="2018-11-09T10:04:00Z"/>
                <w:rFonts w:ascii="Consolas" w:eastAsia="Times New Roman" w:hAnsi="Consolas" w:cs="Times New Roman"/>
                <w:color w:val="D4D4D4"/>
                <w:sz w:val="21"/>
                <w:szCs w:val="21"/>
              </w:rPr>
              <w:pPrChange w:id="5832" w:author="Donovan Goode [2]" w:date="2018-11-09T10:05:00Z">
                <w:pPr>
                  <w:shd w:val="clear" w:color="auto" w:fill="1E1E1E"/>
                  <w:spacing w:line="285" w:lineRule="atLeast"/>
                </w:pPr>
              </w:pPrChange>
            </w:pPr>
            <w:del w:id="5833" w:author="Donovan Goode [2]" w:date="2018-11-09T10:04:00Z">
              <w:r w:rsidRPr="007520B6" w:rsidDel="008B6AF4">
                <w:rPr>
                  <w:rFonts w:ascii="Consolas" w:eastAsia="Times New Roman" w:hAnsi="Consolas" w:cs="Times New Roman"/>
                  <w:color w:val="D4D4D4"/>
                  <w:sz w:val="21"/>
                  <w:szCs w:val="21"/>
                </w:rPr>
                <w:delText xml:space="preserve">    }</w:delText>
              </w:r>
            </w:del>
          </w:p>
          <w:p w14:paraId="09DC67DE" w14:textId="77777777" w:rsidR="00ED1509" w:rsidRPr="007520B6" w:rsidDel="008B6AF4" w:rsidRDefault="00ED1509">
            <w:pPr>
              <w:pStyle w:val="Heading1Numbered"/>
              <w:rPr>
                <w:del w:id="5834" w:author="Donovan Goode [2]" w:date="2018-11-09T10:04:00Z"/>
                <w:rFonts w:ascii="Consolas" w:eastAsia="Times New Roman" w:hAnsi="Consolas" w:cs="Times New Roman"/>
                <w:color w:val="D4D4D4"/>
                <w:sz w:val="21"/>
                <w:szCs w:val="21"/>
              </w:rPr>
              <w:pPrChange w:id="5835" w:author="Donovan Goode [2]" w:date="2018-11-09T10:05:00Z">
                <w:pPr>
                  <w:shd w:val="clear" w:color="auto" w:fill="1E1E1E"/>
                  <w:spacing w:after="240" w:line="285" w:lineRule="atLeast"/>
                </w:pPr>
              </w:pPrChange>
            </w:pPr>
          </w:p>
          <w:p w14:paraId="67896DFD" w14:textId="77777777" w:rsidR="00ED1509" w:rsidRPr="007520B6" w:rsidDel="008B6AF4" w:rsidRDefault="00ED1509">
            <w:pPr>
              <w:pStyle w:val="Heading1Numbered"/>
              <w:rPr>
                <w:del w:id="5836" w:author="Donovan Goode [2]" w:date="2018-11-09T10:04:00Z"/>
                <w:rFonts w:ascii="Consolas" w:eastAsia="Times New Roman" w:hAnsi="Consolas" w:cs="Times New Roman"/>
                <w:color w:val="D4D4D4"/>
                <w:sz w:val="21"/>
                <w:szCs w:val="21"/>
              </w:rPr>
              <w:pPrChange w:id="5837" w:author="Donovan Goode [2]" w:date="2018-11-09T10:05:00Z">
                <w:pPr>
                  <w:shd w:val="clear" w:color="auto" w:fill="1E1E1E"/>
                  <w:spacing w:line="285" w:lineRule="atLeast"/>
                </w:pPr>
              </w:pPrChange>
            </w:pPr>
            <w:del w:id="58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1 --------------------- */</w:delText>
              </w:r>
            </w:del>
          </w:p>
          <w:p w14:paraId="1E4D618C" w14:textId="77777777" w:rsidR="00ED1509" w:rsidRPr="007520B6" w:rsidDel="008B6AF4" w:rsidRDefault="00ED1509">
            <w:pPr>
              <w:pStyle w:val="Heading1Numbered"/>
              <w:rPr>
                <w:del w:id="5839" w:author="Donovan Goode [2]" w:date="2018-11-09T10:04:00Z"/>
                <w:rFonts w:ascii="Consolas" w:eastAsia="Times New Roman" w:hAnsi="Consolas" w:cs="Times New Roman"/>
                <w:color w:val="D4D4D4"/>
                <w:sz w:val="21"/>
                <w:szCs w:val="21"/>
              </w:rPr>
              <w:pPrChange w:id="5840" w:author="Donovan Goode [2]" w:date="2018-11-09T10:05:00Z">
                <w:pPr>
                  <w:shd w:val="clear" w:color="auto" w:fill="1E1E1E"/>
                  <w:spacing w:line="285" w:lineRule="atLeast"/>
                </w:pPr>
              </w:pPrChange>
            </w:pPr>
          </w:p>
          <w:p w14:paraId="19A3FB26" w14:textId="77777777" w:rsidR="00ED1509" w:rsidRPr="007520B6" w:rsidDel="008B6AF4" w:rsidRDefault="00ED1509">
            <w:pPr>
              <w:pStyle w:val="Heading1Numbered"/>
              <w:rPr>
                <w:del w:id="5841" w:author="Donovan Goode [2]" w:date="2018-11-09T10:04:00Z"/>
                <w:rFonts w:ascii="Consolas" w:eastAsia="Times New Roman" w:hAnsi="Consolas" w:cs="Times New Roman"/>
                <w:color w:val="D4D4D4"/>
                <w:sz w:val="21"/>
                <w:szCs w:val="21"/>
              </w:rPr>
              <w:pPrChange w:id="5842" w:author="Donovan Goode [2]" w:date="2018-11-09T10:05:00Z">
                <w:pPr>
                  <w:shd w:val="clear" w:color="auto" w:fill="1E1E1E"/>
                  <w:spacing w:line="285" w:lineRule="atLeast"/>
                </w:pPr>
              </w:pPrChange>
            </w:pPr>
            <w:del w:id="58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#W1MoreInfo</w:delText>
              </w:r>
              <w:r w:rsidRPr="007520B6" w:rsidDel="008B6AF4">
                <w:rPr>
                  <w:rFonts w:ascii="Consolas" w:eastAsia="Times New Roman" w:hAnsi="Consolas" w:cs="Times New Roman"/>
                  <w:color w:val="D4D4D4"/>
                  <w:sz w:val="21"/>
                  <w:szCs w:val="21"/>
                </w:rPr>
                <w:delText xml:space="preserve"> {</w:delText>
              </w:r>
            </w:del>
          </w:p>
          <w:p w14:paraId="42E698A0" w14:textId="77777777" w:rsidR="00ED1509" w:rsidRPr="007520B6" w:rsidDel="008B6AF4" w:rsidRDefault="00ED1509">
            <w:pPr>
              <w:pStyle w:val="Heading1Numbered"/>
              <w:rPr>
                <w:del w:id="5844" w:author="Donovan Goode [2]" w:date="2018-11-09T10:04:00Z"/>
                <w:rFonts w:ascii="Consolas" w:eastAsia="Times New Roman" w:hAnsi="Consolas" w:cs="Times New Roman"/>
                <w:color w:val="D4D4D4"/>
                <w:sz w:val="21"/>
                <w:szCs w:val="21"/>
              </w:rPr>
              <w:pPrChange w:id="5845" w:author="Donovan Goode [2]" w:date="2018-11-09T10:05:00Z">
                <w:pPr>
                  <w:shd w:val="clear" w:color="auto" w:fill="1E1E1E"/>
                  <w:spacing w:line="285" w:lineRule="atLeast"/>
                </w:pPr>
              </w:pPrChange>
            </w:pPr>
            <w:del w:id="58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37A1854" w14:textId="77777777" w:rsidR="00ED1509" w:rsidRPr="007520B6" w:rsidDel="008B6AF4" w:rsidRDefault="00ED1509">
            <w:pPr>
              <w:pStyle w:val="Heading1Numbered"/>
              <w:rPr>
                <w:del w:id="5847" w:author="Donovan Goode [2]" w:date="2018-11-09T10:04:00Z"/>
                <w:rFonts w:ascii="Consolas" w:eastAsia="Times New Roman" w:hAnsi="Consolas" w:cs="Times New Roman"/>
                <w:color w:val="D4D4D4"/>
                <w:sz w:val="21"/>
                <w:szCs w:val="21"/>
              </w:rPr>
              <w:pPrChange w:id="5848" w:author="Donovan Goode [2]" w:date="2018-11-09T10:05:00Z">
                <w:pPr>
                  <w:shd w:val="clear" w:color="auto" w:fill="1E1E1E"/>
                  <w:spacing w:line="285" w:lineRule="atLeast"/>
                </w:pPr>
              </w:pPrChange>
            </w:pPr>
            <w:del w:id="58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E041F11" w14:textId="77777777" w:rsidR="00ED1509" w:rsidRPr="007520B6" w:rsidDel="008B6AF4" w:rsidRDefault="00ED1509">
            <w:pPr>
              <w:pStyle w:val="Heading1Numbered"/>
              <w:rPr>
                <w:del w:id="5850" w:author="Donovan Goode [2]" w:date="2018-11-09T10:04:00Z"/>
                <w:rFonts w:ascii="Consolas" w:eastAsia="Times New Roman" w:hAnsi="Consolas" w:cs="Times New Roman"/>
                <w:color w:val="D4D4D4"/>
                <w:sz w:val="21"/>
                <w:szCs w:val="21"/>
              </w:rPr>
              <w:pPrChange w:id="5851" w:author="Donovan Goode [2]" w:date="2018-11-09T10:05:00Z">
                <w:pPr>
                  <w:shd w:val="clear" w:color="auto" w:fill="1E1E1E"/>
                  <w:spacing w:line="285" w:lineRule="atLeast"/>
                </w:pPr>
              </w:pPrChange>
            </w:pPr>
            <w:del w:id="58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436px</w:delText>
              </w:r>
              <w:r w:rsidRPr="007520B6" w:rsidDel="008B6AF4">
                <w:rPr>
                  <w:rFonts w:ascii="Consolas" w:eastAsia="Times New Roman" w:hAnsi="Consolas" w:cs="Times New Roman"/>
                  <w:color w:val="D4D4D4"/>
                  <w:sz w:val="21"/>
                  <w:szCs w:val="21"/>
                </w:rPr>
                <w:delText>;</w:delText>
              </w:r>
            </w:del>
          </w:p>
          <w:p w14:paraId="1F288CC5" w14:textId="77777777" w:rsidR="00ED1509" w:rsidRPr="007520B6" w:rsidDel="008B6AF4" w:rsidRDefault="00ED1509">
            <w:pPr>
              <w:pStyle w:val="Heading1Numbered"/>
              <w:rPr>
                <w:del w:id="5853" w:author="Donovan Goode [2]" w:date="2018-11-09T10:04:00Z"/>
                <w:rFonts w:ascii="Consolas" w:eastAsia="Times New Roman" w:hAnsi="Consolas" w:cs="Times New Roman"/>
                <w:color w:val="D4D4D4"/>
                <w:sz w:val="21"/>
                <w:szCs w:val="21"/>
              </w:rPr>
              <w:pPrChange w:id="5854" w:author="Donovan Goode [2]" w:date="2018-11-09T10:05:00Z">
                <w:pPr>
                  <w:shd w:val="clear" w:color="auto" w:fill="1E1E1E"/>
                  <w:spacing w:line="285" w:lineRule="atLeast"/>
                </w:pPr>
              </w:pPrChange>
            </w:pPr>
            <w:del w:id="58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1AD20E1" w14:textId="77777777" w:rsidR="00ED1509" w:rsidRPr="007520B6" w:rsidDel="008B6AF4" w:rsidRDefault="00ED1509">
            <w:pPr>
              <w:pStyle w:val="Heading1Numbered"/>
              <w:rPr>
                <w:del w:id="5856" w:author="Donovan Goode [2]" w:date="2018-11-09T10:04:00Z"/>
                <w:rFonts w:ascii="Consolas" w:eastAsia="Times New Roman" w:hAnsi="Consolas" w:cs="Times New Roman"/>
                <w:color w:val="D4D4D4"/>
                <w:sz w:val="21"/>
                <w:szCs w:val="21"/>
              </w:rPr>
              <w:pPrChange w:id="5857" w:author="Donovan Goode [2]" w:date="2018-11-09T10:05:00Z">
                <w:pPr>
                  <w:shd w:val="clear" w:color="auto" w:fill="1E1E1E"/>
                  <w:spacing w:line="285" w:lineRule="atLeast"/>
                </w:pPr>
              </w:pPrChange>
            </w:pPr>
            <w:del w:id="58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-10000px</w:delText>
              </w:r>
              <w:r w:rsidRPr="007520B6" w:rsidDel="008B6AF4">
                <w:rPr>
                  <w:rFonts w:ascii="Consolas" w:eastAsia="Times New Roman" w:hAnsi="Consolas" w:cs="Times New Roman"/>
                  <w:color w:val="D4D4D4"/>
                  <w:sz w:val="21"/>
                  <w:szCs w:val="21"/>
                </w:rPr>
                <w:delText>;</w:delText>
              </w:r>
            </w:del>
          </w:p>
          <w:p w14:paraId="19D3443D" w14:textId="77777777" w:rsidR="00ED1509" w:rsidRPr="007520B6" w:rsidDel="008B6AF4" w:rsidRDefault="00ED1509">
            <w:pPr>
              <w:pStyle w:val="Heading1Numbered"/>
              <w:rPr>
                <w:del w:id="5859" w:author="Donovan Goode [2]" w:date="2018-11-09T10:04:00Z"/>
                <w:rFonts w:ascii="Consolas" w:eastAsia="Times New Roman" w:hAnsi="Consolas" w:cs="Times New Roman"/>
                <w:color w:val="D4D4D4"/>
                <w:sz w:val="21"/>
                <w:szCs w:val="21"/>
              </w:rPr>
              <w:pPrChange w:id="5860" w:author="Donovan Goode [2]" w:date="2018-11-09T10:05:00Z">
                <w:pPr>
                  <w:shd w:val="clear" w:color="auto" w:fill="1E1E1E"/>
                  <w:spacing w:line="285" w:lineRule="atLeast"/>
                </w:pPr>
              </w:pPrChange>
            </w:pPr>
            <w:del w:id="58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220px</w:delText>
              </w:r>
              <w:r w:rsidRPr="007520B6" w:rsidDel="008B6AF4">
                <w:rPr>
                  <w:rFonts w:ascii="Consolas" w:eastAsia="Times New Roman" w:hAnsi="Consolas" w:cs="Times New Roman"/>
                  <w:color w:val="D4D4D4"/>
                  <w:sz w:val="21"/>
                  <w:szCs w:val="21"/>
                </w:rPr>
                <w:delText>;</w:delText>
              </w:r>
            </w:del>
          </w:p>
          <w:p w14:paraId="58ED8C3C" w14:textId="77777777" w:rsidR="00ED1509" w:rsidRPr="007520B6" w:rsidDel="008B6AF4" w:rsidRDefault="00ED1509">
            <w:pPr>
              <w:pStyle w:val="Heading1Numbered"/>
              <w:rPr>
                <w:del w:id="5862" w:author="Donovan Goode [2]" w:date="2018-11-09T10:04:00Z"/>
                <w:rFonts w:ascii="Consolas" w:eastAsia="Times New Roman" w:hAnsi="Consolas" w:cs="Times New Roman"/>
                <w:color w:val="D4D4D4"/>
                <w:sz w:val="21"/>
                <w:szCs w:val="21"/>
              </w:rPr>
              <w:pPrChange w:id="5863" w:author="Donovan Goode [2]" w:date="2018-11-09T10:05:00Z">
                <w:pPr>
                  <w:shd w:val="clear" w:color="auto" w:fill="1E1E1E"/>
                  <w:spacing w:line="285" w:lineRule="atLeast"/>
                </w:pPr>
              </w:pPrChange>
            </w:pPr>
            <w:del w:id="58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2C29BCDB" w14:textId="77777777" w:rsidR="00ED1509" w:rsidRPr="007520B6" w:rsidDel="008B6AF4" w:rsidRDefault="00ED1509">
            <w:pPr>
              <w:pStyle w:val="Heading1Numbered"/>
              <w:rPr>
                <w:del w:id="5865" w:author="Donovan Goode [2]" w:date="2018-11-09T10:04:00Z"/>
                <w:rFonts w:ascii="Consolas" w:eastAsia="Times New Roman" w:hAnsi="Consolas" w:cs="Times New Roman"/>
                <w:color w:val="D4D4D4"/>
                <w:sz w:val="21"/>
                <w:szCs w:val="21"/>
              </w:rPr>
              <w:pPrChange w:id="5866" w:author="Donovan Goode [2]" w:date="2018-11-09T10:05:00Z">
                <w:pPr>
                  <w:shd w:val="clear" w:color="auto" w:fill="1E1E1E"/>
                  <w:spacing w:line="285" w:lineRule="atLeast"/>
                </w:pPr>
              </w:pPrChange>
            </w:pPr>
            <w:del w:id="5867" w:author="Donovan Goode [2]" w:date="2018-11-09T10:04:00Z">
              <w:r w:rsidRPr="007520B6" w:rsidDel="008B6AF4">
                <w:rPr>
                  <w:rFonts w:ascii="Consolas" w:eastAsia="Times New Roman" w:hAnsi="Consolas" w:cs="Times New Roman"/>
                  <w:color w:val="D4D4D4"/>
                  <w:sz w:val="21"/>
                  <w:szCs w:val="21"/>
                </w:rPr>
                <w:delText xml:space="preserve">    }</w:delText>
              </w:r>
            </w:del>
          </w:p>
          <w:p w14:paraId="583ED5FA" w14:textId="77777777" w:rsidR="00ED1509" w:rsidRPr="007520B6" w:rsidDel="008B6AF4" w:rsidRDefault="00ED1509">
            <w:pPr>
              <w:pStyle w:val="Heading1Numbered"/>
              <w:rPr>
                <w:del w:id="5868" w:author="Donovan Goode [2]" w:date="2018-11-09T10:04:00Z"/>
                <w:rFonts w:ascii="Consolas" w:eastAsia="Times New Roman" w:hAnsi="Consolas" w:cs="Times New Roman"/>
                <w:color w:val="D4D4D4"/>
                <w:sz w:val="21"/>
                <w:szCs w:val="21"/>
              </w:rPr>
              <w:pPrChange w:id="5869" w:author="Donovan Goode [2]" w:date="2018-11-09T10:05:00Z">
                <w:pPr>
                  <w:shd w:val="clear" w:color="auto" w:fill="1E1E1E"/>
                  <w:spacing w:line="285" w:lineRule="atLeast"/>
                </w:pPr>
              </w:pPrChange>
            </w:pPr>
          </w:p>
          <w:p w14:paraId="7DA3CF67" w14:textId="77777777" w:rsidR="00ED1509" w:rsidRPr="007520B6" w:rsidDel="008B6AF4" w:rsidRDefault="00ED1509">
            <w:pPr>
              <w:pStyle w:val="Heading1Numbered"/>
              <w:rPr>
                <w:del w:id="5870" w:author="Donovan Goode [2]" w:date="2018-11-09T10:04:00Z"/>
                <w:rFonts w:ascii="Consolas" w:eastAsia="Times New Roman" w:hAnsi="Consolas" w:cs="Times New Roman"/>
                <w:color w:val="D4D4D4"/>
                <w:sz w:val="21"/>
                <w:szCs w:val="21"/>
              </w:rPr>
              <w:pPrChange w:id="5871" w:author="Donovan Goode [2]" w:date="2018-11-09T10:05:00Z">
                <w:pPr>
                  <w:shd w:val="clear" w:color="auto" w:fill="1E1E1E"/>
                  <w:spacing w:line="285" w:lineRule="atLeast"/>
                </w:pPr>
              </w:pPrChange>
            </w:pPr>
            <w:del w:id="58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#W1MoreInfo .bg</w:delText>
              </w:r>
              <w:r w:rsidRPr="007520B6" w:rsidDel="008B6AF4">
                <w:rPr>
                  <w:rFonts w:ascii="Consolas" w:eastAsia="Times New Roman" w:hAnsi="Consolas" w:cs="Times New Roman"/>
                  <w:color w:val="D4D4D4"/>
                  <w:sz w:val="21"/>
                  <w:szCs w:val="21"/>
                </w:rPr>
                <w:delText xml:space="preserve"> {</w:delText>
              </w:r>
            </w:del>
          </w:p>
          <w:p w14:paraId="10589EBA" w14:textId="77777777" w:rsidR="00ED1509" w:rsidRPr="007520B6" w:rsidDel="008B6AF4" w:rsidRDefault="00ED1509">
            <w:pPr>
              <w:pStyle w:val="Heading1Numbered"/>
              <w:rPr>
                <w:del w:id="5873" w:author="Donovan Goode [2]" w:date="2018-11-09T10:04:00Z"/>
                <w:rFonts w:ascii="Consolas" w:eastAsia="Times New Roman" w:hAnsi="Consolas" w:cs="Times New Roman"/>
                <w:color w:val="D4D4D4"/>
                <w:sz w:val="21"/>
                <w:szCs w:val="21"/>
              </w:rPr>
              <w:pPrChange w:id="5874" w:author="Donovan Goode [2]" w:date="2018-11-09T10:05:00Z">
                <w:pPr>
                  <w:shd w:val="clear" w:color="auto" w:fill="1E1E1E"/>
                  <w:spacing w:line="285" w:lineRule="atLeast"/>
                </w:pPr>
              </w:pPrChange>
            </w:pPr>
            <w:del w:id="58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32CE063C" w14:textId="77777777" w:rsidR="00ED1509" w:rsidRPr="007520B6" w:rsidDel="008B6AF4" w:rsidRDefault="00ED1509">
            <w:pPr>
              <w:pStyle w:val="Heading1Numbered"/>
              <w:rPr>
                <w:del w:id="5876" w:author="Donovan Goode [2]" w:date="2018-11-09T10:04:00Z"/>
                <w:rFonts w:ascii="Consolas" w:eastAsia="Times New Roman" w:hAnsi="Consolas" w:cs="Times New Roman"/>
                <w:color w:val="D4D4D4"/>
                <w:sz w:val="21"/>
                <w:szCs w:val="21"/>
              </w:rPr>
              <w:pPrChange w:id="5877" w:author="Donovan Goode [2]" w:date="2018-11-09T10:05:00Z">
                <w:pPr>
                  <w:shd w:val="clear" w:color="auto" w:fill="1E1E1E"/>
                  <w:spacing w:line="285" w:lineRule="atLeast"/>
                </w:pPr>
              </w:pPrChange>
            </w:pPr>
            <w:del w:id="58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24D1FC46" w14:textId="77777777" w:rsidR="00ED1509" w:rsidRPr="007520B6" w:rsidDel="008B6AF4" w:rsidRDefault="00ED1509">
            <w:pPr>
              <w:pStyle w:val="Heading1Numbered"/>
              <w:rPr>
                <w:del w:id="5879" w:author="Donovan Goode [2]" w:date="2018-11-09T10:04:00Z"/>
                <w:rFonts w:ascii="Consolas" w:eastAsia="Times New Roman" w:hAnsi="Consolas" w:cs="Times New Roman"/>
                <w:color w:val="D4D4D4"/>
                <w:sz w:val="21"/>
                <w:szCs w:val="21"/>
              </w:rPr>
              <w:pPrChange w:id="5880" w:author="Donovan Goode [2]" w:date="2018-11-09T10:05:00Z">
                <w:pPr>
                  <w:shd w:val="clear" w:color="auto" w:fill="1E1E1E"/>
                  <w:spacing w:line="285" w:lineRule="atLeast"/>
                </w:pPr>
              </w:pPrChange>
            </w:pPr>
            <w:del w:id="58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6C7C00E" w14:textId="77777777" w:rsidR="00ED1509" w:rsidRPr="007520B6" w:rsidDel="008B6AF4" w:rsidRDefault="00ED1509">
            <w:pPr>
              <w:pStyle w:val="Heading1Numbered"/>
              <w:rPr>
                <w:del w:id="5882" w:author="Donovan Goode [2]" w:date="2018-11-09T10:04:00Z"/>
                <w:rFonts w:ascii="Consolas" w:eastAsia="Times New Roman" w:hAnsi="Consolas" w:cs="Times New Roman"/>
                <w:color w:val="D4D4D4"/>
                <w:sz w:val="21"/>
                <w:szCs w:val="21"/>
              </w:rPr>
              <w:pPrChange w:id="5883" w:author="Donovan Goode [2]" w:date="2018-11-09T10:05:00Z">
                <w:pPr>
                  <w:shd w:val="clear" w:color="auto" w:fill="1E1E1E"/>
                  <w:spacing w:line="285" w:lineRule="atLeast"/>
                </w:pPr>
              </w:pPrChange>
            </w:pPr>
            <w:del w:id="58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81F9C85" w14:textId="77777777" w:rsidR="00ED1509" w:rsidRPr="007520B6" w:rsidDel="008B6AF4" w:rsidRDefault="00ED1509">
            <w:pPr>
              <w:pStyle w:val="Heading1Numbered"/>
              <w:rPr>
                <w:del w:id="5885" w:author="Donovan Goode [2]" w:date="2018-11-09T10:04:00Z"/>
                <w:rFonts w:ascii="Consolas" w:eastAsia="Times New Roman" w:hAnsi="Consolas" w:cs="Times New Roman"/>
                <w:color w:val="D4D4D4"/>
                <w:sz w:val="21"/>
                <w:szCs w:val="21"/>
              </w:rPr>
              <w:pPrChange w:id="5886" w:author="Donovan Goode [2]" w:date="2018-11-09T10:05:00Z">
                <w:pPr>
                  <w:shd w:val="clear" w:color="auto" w:fill="1E1E1E"/>
                  <w:spacing w:line="285" w:lineRule="atLeast"/>
                </w:pPr>
              </w:pPrChange>
            </w:pPr>
            <w:del w:id="58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FC48670" w14:textId="77777777" w:rsidR="00ED1509" w:rsidRPr="007520B6" w:rsidDel="008B6AF4" w:rsidRDefault="00ED1509">
            <w:pPr>
              <w:pStyle w:val="Heading1Numbered"/>
              <w:rPr>
                <w:del w:id="5888" w:author="Donovan Goode [2]" w:date="2018-11-09T10:04:00Z"/>
                <w:rFonts w:ascii="Consolas" w:eastAsia="Times New Roman" w:hAnsi="Consolas" w:cs="Times New Roman"/>
                <w:color w:val="D4D4D4"/>
                <w:sz w:val="21"/>
                <w:szCs w:val="21"/>
              </w:rPr>
              <w:pPrChange w:id="5889" w:author="Donovan Goode [2]" w:date="2018-11-09T10:05:00Z">
                <w:pPr>
                  <w:shd w:val="clear" w:color="auto" w:fill="1E1E1E"/>
                  <w:spacing w:line="285" w:lineRule="atLeast"/>
                </w:pPr>
              </w:pPrChange>
            </w:pPr>
            <w:del w:id="5890" w:author="Donovan Goode [2]" w:date="2018-11-09T10:04:00Z">
              <w:r w:rsidRPr="007520B6" w:rsidDel="008B6AF4">
                <w:rPr>
                  <w:rFonts w:ascii="Consolas" w:eastAsia="Times New Roman" w:hAnsi="Consolas" w:cs="Times New Roman"/>
                  <w:color w:val="D4D4D4"/>
                  <w:sz w:val="21"/>
                  <w:szCs w:val="21"/>
                </w:rPr>
                <w:delText xml:space="preserve">    }</w:delText>
              </w:r>
            </w:del>
          </w:p>
          <w:p w14:paraId="416654A6" w14:textId="77777777" w:rsidR="00ED1509" w:rsidRPr="007520B6" w:rsidDel="008B6AF4" w:rsidRDefault="00ED1509">
            <w:pPr>
              <w:pStyle w:val="Heading1Numbered"/>
              <w:rPr>
                <w:del w:id="5891" w:author="Donovan Goode [2]" w:date="2018-11-09T10:04:00Z"/>
                <w:rFonts w:ascii="Consolas" w:eastAsia="Times New Roman" w:hAnsi="Consolas" w:cs="Times New Roman"/>
                <w:color w:val="D4D4D4"/>
                <w:sz w:val="21"/>
                <w:szCs w:val="21"/>
              </w:rPr>
              <w:pPrChange w:id="5892" w:author="Donovan Goode [2]" w:date="2018-11-09T10:05:00Z">
                <w:pPr>
                  <w:shd w:val="clear" w:color="auto" w:fill="1E1E1E"/>
                  <w:spacing w:line="285" w:lineRule="atLeast"/>
                </w:pPr>
              </w:pPrChange>
            </w:pPr>
          </w:p>
          <w:p w14:paraId="0DCA359B" w14:textId="77777777" w:rsidR="00ED1509" w:rsidRPr="007520B6" w:rsidDel="008B6AF4" w:rsidRDefault="00ED1509">
            <w:pPr>
              <w:pStyle w:val="Heading1Numbered"/>
              <w:rPr>
                <w:del w:id="5893" w:author="Donovan Goode [2]" w:date="2018-11-09T10:04:00Z"/>
                <w:rFonts w:ascii="Consolas" w:eastAsia="Times New Roman" w:hAnsi="Consolas" w:cs="Times New Roman"/>
                <w:color w:val="D4D4D4"/>
                <w:sz w:val="21"/>
                <w:szCs w:val="21"/>
              </w:rPr>
              <w:pPrChange w:id="5894" w:author="Donovan Goode [2]" w:date="2018-11-09T10:05:00Z">
                <w:pPr>
                  <w:shd w:val="clear" w:color="auto" w:fill="1E1E1E"/>
                  <w:spacing w:line="285" w:lineRule="atLeast"/>
                </w:pPr>
              </w:pPrChange>
            </w:pPr>
            <w:del w:id="58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2 --------------------- */</w:delText>
              </w:r>
            </w:del>
          </w:p>
          <w:p w14:paraId="217731DC" w14:textId="77777777" w:rsidR="00ED1509" w:rsidRPr="007520B6" w:rsidDel="008B6AF4" w:rsidRDefault="00ED1509">
            <w:pPr>
              <w:pStyle w:val="Heading1Numbered"/>
              <w:rPr>
                <w:del w:id="5896" w:author="Donovan Goode [2]" w:date="2018-11-09T10:04:00Z"/>
                <w:rFonts w:ascii="Consolas" w:eastAsia="Times New Roman" w:hAnsi="Consolas" w:cs="Times New Roman"/>
                <w:color w:val="D4D4D4"/>
                <w:sz w:val="21"/>
                <w:szCs w:val="21"/>
              </w:rPr>
              <w:pPrChange w:id="5897" w:author="Donovan Goode [2]" w:date="2018-11-09T10:05:00Z">
                <w:pPr>
                  <w:shd w:val="clear" w:color="auto" w:fill="1E1E1E"/>
                  <w:spacing w:line="285" w:lineRule="atLeast"/>
                </w:pPr>
              </w:pPrChange>
            </w:pPr>
          </w:p>
          <w:p w14:paraId="74C08163" w14:textId="77777777" w:rsidR="00ED1509" w:rsidRPr="007520B6" w:rsidDel="008B6AF4" w:rsidRDefault="00ED1509">
            <w:pPr>
              <w:pStyle w:val="Heading1Numbered"/>
              <w:rPr>
                <w:del w:id="5898" w:author="Donovan Goode [2]" w:date="2018-11-09T10:04:00Z"/>
                <w:rFonts w:ascii="Consolas" w:eastAsia="Times New Roman" w:hAnsi="Consolas" w:cs="Times New Roman"/>
                <w:color w:val="D4D4D4"/>
                <w:sz w:val="21"/>
                <w:szCs w:val="21"/>
              </w:rPr>
              <w:pPrChange w:id="5899" w:author="Donovan Goode [2]" w:date="2018-11-09T10:05:00Z">
                <w:pPr>
                  <w:shd w:val="clear" w:color="auto" w:fill="1E1E1E"/>
                  <w:spacing w:line="285" w:lineRule="atLeast"/>
                </w:pPr>
              </w:pPrChange>
            </w:pPr>
            <w:del w:id="59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#W2MoreInfo</w:delText>
              </w:r>
              <w:r w:rsidRPr="007520B6" w:rsidDel="008B6AF4">
                <w:rPr>
                  <w:rFonts w:ascii="Consolas" w:eastAsia="Times New Roman" w:hAnsi="Consolas" w:cs="Times New Roman"/>
                  <w:color w:val="D4D4D4"/>
                  <w:sz w:val="21"/>
                  <w:szCs w:val="21"/>
                </w:rPr>
                <w:delText xml:space="preserve"> {</w:delText>
              </w:r>
            </w:del>
          </w:p>
          <w:p w14:paraId="1830A336" w14:textId="77777777" w:rsidR="00ED1509" w:rsidRPr="007520B6" w:rsidDel="008B6AF4" w:rsidRDefault="00ED1509">
            <w:pPr>
              <w:pStyle w:val="Heading1Numbered"/>
              <w:rPr>
                <w:del w:id="5901" w:author="Donovan Goode [2]" w:date="2018-11-09T10:04:00Z"/>
                <w:rFonts w:ascii="Consolas" w:eastAsia="Times New Roman" w:hAnsi="Consolas" w:cs="Times New Roman"/>
                <w:color w:val="D4D4D4"/>
                <w:sz w:val="21"/>
                <w:szCs w:val="21"/>
              </w:rPr>
              <w:pPrChange w:id="5902" w:author="Donovan Goode [2]" w:date="2018-11-09T10:05:00Z">
                <w:pPr>
                  <w:shd w:val="clear" w:color="auto" w:fill="1E1E1E"/>
                  <w:spacing w:line="285" w:lineRule="atLeast"/>
                </w:pPr>
              </w:pPrChange>
            </w:pPr>
            <w:del w:id="59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1CF205FE" w14:textId="77777777" w:rsidR="00ED1509" w:rsidRPr="007520B6" w:rsidDel="008B6AF4" w:rsidRDefault="00ED1509">
            <w:pPr>
              <w:pStyle w:val="Heading1Numbered"/>
              <w:rPr>
                <w:del w:id="5904" w:author="Donovan Goode [2]" w:date="2018-11-09T10:04:00Z"/>
                <w:rFonts w:ascii="Consolas" w:eastAsia="Times New Roman" w:hAnsi="Consolas" w:cs="Times New Roman"/>
                <w:color w:val="D4D4D4"/>
                <w:sz w:val="21"/>
                <w:szCs w:val="21"/>
              </w:rPr>
              <w:pPrChange w:id="5905" w:author="Donovan Goode [2]" w:date="2018-11-09T10:05:00Z">
                <w:pPr>
                  <w:shd w:val="clear" w:color="auto" w:fill="1E1E1E"/>
                  <w:spacing w:line="285" w:lineRule="atLeast"/>
                </w:pPr>
              </w:pPrChange>
            </w:pPr>
            <w:del w:id="59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BDC9DAB" w14:textId="77777777" w:rsidR="00ED1509" w:rsidRPr="007520B6" w:rsidDel="008B6AF4" w:rsidRDefault="00ED1509">
            <w:pPr>
              <w:pStyle w:val="Heading1Numbered"/>
              <w:rPr>
                <w:del w:id="5907" w:author="Donovan Goode [2]" w:date="2018-11-09T10:04:00Z"/>
                <w:rFonts w:ascii="Consolas" w:eastAsia="Times New Roman" w:hAnsi="Consolas" w:cs="Times New Roman"/>
                <w:color w:val="D4D4D4"/>
                <w:sz w:val="21"/>
                <w:szCs w:val="21"/>
              </w:rPr>
              <w:pPrChange w:id="5908" w:author="Donovan Goode [2]" w:date="2018-11-09T10:05:00Z">
                <w:pPr>
                  <w:shd w:val="clear" w:color="auto" w:fill="1E1E1E"/>
                  <w:spacing w:line="285" w:lineRule="atLeast"/>
                </w:pPr>
              </w:pPrChange>
            </w:pPr>
            <w:del w:id="59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9996C09" w14:textId="77777777" w:rsidR="00ED1509" w:rsidRPr="007520B6" w:rsidDel="008B6AF4" w:rsidRDefault="00ED1509">
            <w:pPr>
              <w:pStyle w:val="Heading1Numbered"/>
              <w:rPr>
                <w:del w:id="5910" w:author="Donovan Goode [2]" w:date="2018-11-09T10:04:00Z"/>
                <w:rFonts w:ascii="Consolas" w:eastAsia="Times New Roman" w:hAnsi="Consolas" w:cs="Times New Roman"/>
                <w:color w:val="D4D4D4"/>
                <w:sz w:val="21"/>
                <w:szCs w:val="21"/>
              </w:rPr>
              <w:pPrChange w:id="5911" w:author="Donovan Goode [2]" w:date="2018-11-09T10:05:00Z">
                <w:pPr>
                  <w:shd w:val="clear" w:color="auto" w:fill="1E1E1E"/>
                  <w:spacing w:line="285" w:lineRule="atLeast"/>
                </w:pPr>
              </w:pPrChange>
            </w:pPr>
            <w:del w:id="59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-10000px</w:delText>
              </w:r>
              <w:r w:rsidRPr="007520B6" w:rsidDel="008B6AF4">
                <w:rPr>
                  <w:rFonts w:ascii="Consolas" w:eastAsia="Times New Roman" w:hAnsi="Consolas" w:cs="Times New Roman"/>
                  <w:color w:val="D4D4D4"/>
                  <w:sz w:val="21"/>
                  <w:szCs w:val="21"/>
                </w:rPr>
                <w:delText>;</w:delText>
              </w:r>
            </w:del>
          </w:p>
          <w:p w14:paraId="7DD2509C" w14:textId="77777777" w:rsidR="00ED1509" w:rsidRPr="007520B6" w:rsidDel="008B6AF4" w:rsidRDefault="00ED1509">
            <w:pPr>
              <w:pStyle w:val="Heading1Numbered"/>
              <w:rPr>
                <w:del w:id="5913" w:author="Donovan Goode [2]" w:date="2018-11-09T10:04:00Z"/>
                <w:rFonts w:ascii="Consolas" w:eastAsia="Times New Roman" w:hAnsi="Consolas" w:cs="Times New Roman"/>
                <w:color w:val="D4D4D4"/>
                <w:sz w:val="21"/>
                <w:szCs w:val="21"/>
              </w:rPr>
              <w:pPrChange w:id="5914" w:author="Donovan Goode [2]" w:date="2018-11-09T10:05:00Z">
                <w:pPr>
                  <w:shd w:val="clear" w:color="auto" w:fill="1E1E1E"/>
                  <w:spacing w:line="285" w:lineRule="atLeast"/>
                </w:pPr>
              </w:pPrChange>
            </w:pPr>
            <w:del w:id="59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86B6B7C" w14:textId="77777777" w:rsidR="00ED1509" w:rsidRPr="007520B6" w:rsidDel="008B6AF4" w:rsidRDefault="00ED1509">
            <w:pPr>
              <w:pStyle w:val="Heading1Numbered"/>
              <w:rPr>
                <w:del w:id="5916" w:author="Donovan Goode [2]" w:date="2018-11-09T10:04:00Z"/>
                <w:rFonts w:ascii="Consolas" w:eastAsia="Times New Roman" w:hAnsi="Consolas" w:cs="Times New Roman"/>
                <w:color w:val="D4D4D4"/>
                <w:sz w:val="21"/>
                <w:szCs w:val="21"/>
              </w:rPr>
              <w:pPrChange w:id="5917" w:author="Donovan Goode [2]" w:date="2018-11-09T10:05:00Z">
                <w:pPr>
                  <w:shd w:val="clear" w:color="auto" w:fill="1E1E1E"/>
                  <w:spacing w:line="285" w:lineRule="atLeast"/>
                </w:pPr>
              </w:pPrChange>
            </w:pPr>
            <w:del w:id="59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1C071C70" w14:textId="77777777" w:rsidR="00ED1509" w:rsidRPr="007520B6" w:rsidDel="008B6AF4" w:rsidRDefault="00ED1509">
            <w:pPr>
              <w:pStyle w:val="Heading1Numbered"/>
              <w:rPr>
                <w:del w:id="5919" w:author="Donovan Goode [2]" w:date="2018-11-09T10:04:00Z"/>
                <w:rFonts w:ascii="Consolas" w:eastAsia="Times New Roman" w:hAnsi="Consolas" w:cs="Times New Roman"/>
                <w:color w:val="D4D4D4"/>
                <w:sz w:val="21"/>
                <w:szCs w:val="21"/>
              </w:rPr>
              <w:pPrChange w:id="5920" w:author="Donovan Goode [2]" w:date="2018-11-09T10:05:00Z">
                <w:pPr>
                  <w:shd w:val="clear" w:color="auto" w:fill="1E1E1E"/>
                  <w:spacing w:line="285" w:lineRule="atLeast"/>
                </w:pPr>
              </w:pPrChange>
            </w:pPr>
            <w:del w:id="59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7DAA47E" w14:textId="77777777" w:rsidR="00ED1509" w:rsidRPr="007520B6" w:rsidDel="008B6AF4" w:rsidRDefault="00ED1509">
            <w:pPr>
              <w:pStyle w:val="Heading1Numbered"/>
              <w:rPr>
                <w:del w:id="5922" w:author="Donovan Goode [2]" w:date="2018-11-09T10:04:00Z"/>
                <w:rFonts w:ascii="Consolas" w:eastAsia="Times New Roman" w:hAnsi="Consolas" w:cs="Times New Roman"/>
                <w:color w:val="D4D4D4"/>
                <w:sz w:val="21"/>
                <w:szCs w:val="21"/>
              </w:rPr>
              <w:pPrChange w:id="5923" w:author="Donovan Goode [2]" w:date="2018-11-09T10:05:00Z">
                <w:pPr>
                  <w:shd w:val="clear" w:color="auto" w:fill="1E1E1E"/>
                  <w:spacing w:line="285" w:lineRule="atLeast"/>
                </w:pPr>
              </w:pPrChange>
            </w:pPr>
            <w:del w:id="5924" w:author="Donovan Goode [2]" w:date="2018-11-09T10:04:00Z">
              <w:r w:rsidRPr="007520B6" w:rsidDel="008B6AF4">
                <w:rPr>
                  <w:rFonts w:ascii="Consolas" w:eastAsia="Times New Roman" w:hAnsi="Consolas" w:cs="Times New Roman"/>
                  <w:color w:val="D4D4D4"/>
                  <w:sz w:val="21"/>
                  <w:szCs w:val="21"/>
                </w:rPr>
                <w:delText xml:space="preserve">    }</w:delText>
              </w:r>
            </w:del>
          </w:p>
          <w:p w14:paraId="79E54B43" w14:textId="77777777" w:rsidR="00ED1509" w:rsidRPr="007520B6" w:rsidDel="008B6AF4" w:rsidRDefault="00ED1509">
            <w:pPr>
              <w:pStyle w:val="Heading1Numbered"/>
              <w:rPr>
                <w:del w:id="5925" w:author="Donovan Goode [2]" w:date="2018-11-09T10:04:00Z"/>
                <w:rFonts w:ascii="Consolas" w:eastAsia="Times New Roman" w:hAnsi="Consolas" w:cs="Times New Roman"/>
                <w:color w:val="D4D4D4"/>
                <w:sz w:val="21"/>
                <w:szCs w:val="21"/>
              </w:rPr>
              <w:pPrChange w:id="5926" w:author="Donovan Goode [2]" w:date="2018-11-09T10:05:00Z">
                <w:pPr>
                  <w:shd w:val="clear" w:color="auto" w:fill="1E1E1E"/>
                  <w:spacing w:line="285" w:lineRule="atLeast"/>
                </w:pPr>
              </w:pPrChange>
            </w:pPr>
          </w:p>
          <w:p w14:paraId="6C855335" w14:textId="77777777" w:rsidR="00ED1509" w:rsidRPr="007520B6" w:rsidDel="008B6AF4" w:rsidRDefault="00ED1509">
            <w:pPr>
              <w:pStyle w:val="Heading1Numbered"/>
              <w:rPr>
                <w:del w:id="5927" w:author="Donovan Goode [2]" w:date="2018-11-09T10:04:00Z"/>
                <w:rFonts w:ascii="Consolas" w:eastAsia="Times New Roman" w:hAnsi="Consolas" w:cs="Times New Roman"/>
                <w:color w:val="D4D4D4"/>
                <w:sz w:val="21"/>
                <w:szCs w:val="21"/>
              </w:rPr>
              <w:pPrChange w:id="5928" w:author="Donovan Goode [2]" w:date="2018-11-09T10:05:00Z">
                <w:pPr>
                  <w:shd w:val="clear" w:color="auto" w:fill="1E1E1E"/>
                  <w:spacing w:line="285" w:lineRule="atLeast"/>
                </w:pPr>
              </w:pPrChange>
            </w:pPr>
            <w:del w:id="59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#W2MoreInfo .bg</w:delText>
              </w:r>
              <w:r w:rsidRPr="007520B6" w:rsidDel="008B6AF4">
                <w:rPr>
                  <w:rFonts w:ascii="Consolas" w:eastAsia="Times New Roman" w:hAnsi="Consolas" w:cs="Times New Roman"/>
                  <w:color w:val="D4D4D4"/>
                  <w:sz w:val="21"/>
                  <w:szCs w:val="21"/>
                </w:rPr>
                <w:delText xml:space="preserve"> {</w:delText>
              </w:r>
            </w:del>
          </w:p>
          <w:p w14:paraId="51D5FA7C" w14:textId="77777777" w:rsidR="00ED1509" w:rsidRPr="007520B6" w:rsidDel="008B6AF4" w:rsidRDefault="00ED1509">
            <w:pPr>
              <w:pStyle w:val="Heading1Numbered"/>
              <w:rPr>
                <w:del w:id="5930" w:author="Donovan Goode [2]" w:date="2018-11-09T10:04:00Z"/>
                <w:rFonts w:ascii="Consolas" w:eastAsia="Times New Roman" w:hAnsi="Consolas" w:cs="Times New Roman"/>
                <w:color w:val="D4D4D4"/>
                <w:sz w:val="21"/>
                <w:szCs w:val="21"/>
              </w:rPr>
              <w:pPrChange w:id="5931" w:author="Donovan Goode [2]" w:date="2018-11-09T10:05:00Z">
                <w:pPr>
                  <w:shd w:val="clear" w:color="auto" w:fill="1E1E1E"/>
                  <w:spacing w:line="285" w:lineRule="atLeast"/>
                </w:pPr>
              </w:pPrChange>
            </w:pPr>
            <w:del w:id="59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8F745FC" w14:textId="77777777" w:rsidR="00ED1509" w:rsidRPr="007520B6" w:rsidDel="008B6AF4" w:rsidRDefault="00ED1509">
            <w:pPr>
              <w:pStyle w:val="Heading1Numbered"/>
              <w:rPr>
                <w:del w:id="5933" w:author="Donovan Goode [2]" w:date="2018-11-09T10:04:00Z"/>
                <w:rFonts w:ascii="Consolas" w:eastAsia="Times New Roman" w:hAnsi="Consolas" w:cs="Times New Roman"/>
                <w:color w:val="D4D4D4"/>
                <w:sz w:val="21"/>
                <w:szCs w:val="21"/>
              </w:rPr>
              <w:pPrChange w:id="5934" w:author="Donovan Goode [2]" w:date="2018-11-09T10:05:00Z">
                <w:pPr>
                  <w:shd w:val="clear" w:color="auto" w:fill="1E1E1E"/>
                  <w:spacing w:line="285" w:lineRule="atLeast"/>
                </w:pPr>
              </w:pPrChange>
            </w:pPr>
            <w:del w:id="59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1448D57" w14:textId="77777777" w:rsidR="00ED1509" w:rsidRPr="007520B6" w:rsidDel="008B6AF4" w:rsidRDefault="00ED1509">
            <w:pPr>
              <w:pStyle w:val="Heading1Numbered"/>
              <w:rPr>
                <w:del w:id="5936" w:author="Donovan Goode [2]" w:date="2018-11-09T10:04:00Z"/>
                <w:rFonts w:ascii="Consolas" w:eastAsia="Times New Roman" w:hAnsi="Consolas" w:cs="Times New Roman"/>
                <w:color w:val="D4D4D4"/>
                <w:sz w:val="21"/>
                <w:szCs w:val="21"/>
              </w:rPr>
              <w:pPrChange w:id="5937" w:author="Donovan Goode [2]" w:date="2018-11-09T10:05:00Z">
                <w:pPr>
                  <w:shd w:val="clear" w:color="auto" w:fill="1E1E1E"/>
                  <w:spacing w:line="285" w:lineRule="atLeast"/>
                </w:pPr>
              </w:pPrChange>
            </w:pPr>
            <w:del w:id="59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DEF36AC" w14:textId="77777777" w:rsidR="00ED1509" w:rsidRPr="007520B6" w:rsidDel="008B6AF4" w:rsidRDefault="00ED1509">
            <w:pPr>
              <w:pStyle w:val="Heading1Numbered"/>
              <w:rPr>
                <w:del w:id="5939" w:author="Donovan Goode [2]" w:date="2018-11-09T10:04:00Z"/>
                <w:rFonts w:ascii="Consolas" w:eastAsia="Times New Roman" w:hAnsi="Consolas" w:cs="Times New Roman"/>
                <w:color w:val="D4D4D4"/>
                <w:sz w:val="21"/>
                <w:szCs w:val="21"/>
              </w:rPr>
              <w:pPrChange w:id="5940" w:author="Donovan Goode [2]" w:date="2018-11-09T10:05:00Z">
                <w:pPr>
                  <w:shd w:val="clear" w:color="auto" w:fill="1E1E1E"/>
                  <w:spacing w:line="285" w:lineRule="atLeast"/>
                </w:pPr>
              </w:pPrChange>
            </w:pPr>
            <w:del w:id="59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D1125D2" w14:textId="77777777" w:rsidR="00ED1509" w:rsidRPr="007520B6" w:rsidDel="008B6AF4" w:rsidRDefault="00ED1509">
            <w:pPr>
              <w:pStyle w:val="Heading1Numbered"/>
              <w:rPr>
                <w:del w:id="5942" w:author="Donovan Goode [2]" w:date="2018-11-09T10:04:00Z"/>
                <w:rFonts w:ascii="Consolas" w:eastAsia="Times New Roman" w:hAnsi="Consolas" w:cs="Times New Roman"/>
                <w:color w:val="D4D4D4"/>
                <w:sz w:val="21"/>
                <w:szCs w:val="21"/>
              </w:rPr>
              <w:pPrChange w:id="5943" w:author="Donovan Goode [2]" w:date="2018-11-09T10:05:00Z">
                <w:pPr>
                  <w:shd w:val="clear" w:color="auto" w:fill="1E1E1E"/>
                  <w:spacing w:line="285" w:lineRule="atLeast"/>
                </w:pPr>
              </w:pPrChange>
            </w:pPr>
            <w:del w:id="59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5E4D21E" w14:textId="77777777" w:rsidR="00ED1509" w:rsidRPr="007520B6" w:rsidDel="008B6AF4" w:rsidRDefault="00ED1509">
            <w:pPr>
              <w:pStyle w:val="Heading1Numbered"/>
              <w:rPr>
                <w:del w:id="5945" w:author="Donovan Goode [2]" w:date="2018-11-09T10:04:00Z"/>
                <w:rFonts w:ascii="Consolas" w:eastAsia="Times New Roman" w:hAnsi="Consolas" w:cs="Times New Roman"/>
                <w:color w:val="D4D4D4"/>
                <w:sz w:val="21"/>
                <w:szCs w:val="21"/>
              </w:rPr>
              <w:pPrChange w:id="5946" w:author="Donovan Goode [2]" w:date="2018-11-09T10:05:00Z">
                <w:pPr>
                  <w:shd w:val="clear" w:color="auto" w:fill="1E1E1E"/>
                  <w:spacing w:line="285" w:lineRule="atLeast"/>
                </w:pPr>
              </w:pPrChange>
            </w:pPr>
            <w:del w:id="5947" w:author="Donovan Goode [2]" w:date="2018-11-09T10:04:00Z">
              <w:r w:rsidRPr="007520B6" w:rsidDel="008B6AF4">
                <w:rPr>
                  <w:rFonts w:ascii="Consolas" w:eastAsia="Times New Roman" w:hAnsi="Consolas" w:cs="Times New Roman"/>
                  <w:color w:val="D4D4D4"/>
                  <w:sz w:val="21"/>
                  <w:szCs w:val="21"/>
                </w:rPr>
                <w:delText xml:space="preserve">    }</w:delText>
              </w:r>
            </w:del>
          </w:p>
          <w:p w14:paraId="065D80E0" w14:textId="77777777" w:rsidR="00ED1509" w:rsidRPr="007520B6" w:rsidDel="008B6AF4" w:rsidRDefault="00ED1509">
            <w:pPr>
              <w:pStyle w:val="Heading1Numbered"/>
              <w:rPr>
                <w:del w:id="5948" w:author="Donovan Goode [2]" w:date="2018-11-09T10:04:00Z"/>
                <w:rFonts w:ascii="Consolas" w:eastAsia="Times New Roman" w:hAnsi="Consolas" w:cs="Times New Roman"/>
                <w:color w:val="D4D4D4"/>
                <w:sz w:val="21"/>
                <w:szCs w:val="21"/>
              </w:rPr>
              <w:pPrChange w:id="5949" w:author="Donovan Goode [2]" w:date="2018-11-09T10:05:00Z">
                <w:pPr>
                  <w:shd w:val="clear" w:color="auto" w:fill="1E1E1E"/>
                  <w:spacing w:line="285" w:lineRule="atLeast"/>
                </w:pPr>
              </w:pPrChange>
            </w:pPr>
          </w:p>
          <w:p w14:paraId="4C25B8C9" w14:textId="77777777" w:rsidR="00ED1509" w:rsidRPr="007520B6" w:rsidDel="008B6AF4" w:rsidRDefault="00ED1509">
            <w:pPr>
              <w:pStyle w:val="Heading1Numbered"/>
              <w:rPr>
                <w:del w:id="5950" w:author="Donovan Goode [2]" w:date="2018-11-09T10:04:00Z"/>
                <w:rFonts w:ascii="Consolas" w:eastAsia="Times New Roman" w:hAnsi="Consolas" w:cs="Times New Roman"/>
                <w:color w:val="D4D4D4"/>
                <w:sz w:val="21"/>
                <w:szCs w:val="21"/>
              </w:rPr>
              <w:pPrChange w:id="5951" w:author="Donovan Goode [2]" w:date="2018-11-09T10:05:00Z">
                <w:pPr>
                  <w:shd w:val="clear" w:color="auto" w:fill="1E1E1E"/>
                  <w:spacing w:line="285" w:lineRule="atLeast"/>
                </w:pPr>
              </w:pPrChange>
            </w:pPr>
            <w:del w:id="59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3 --------------------- */</w:delText>
              </w:r>
            </w:del>
          </w:p>
          <w:p w14:paraId="5E2EE5B0" w14:textId="77777777" w:rsidR="00ED1509" w:rsidRPr="007520B6" w:rsidDel="008B6AF4" w:rsidRDefault="00ED1509">
            <w:pPr>
              <w:pStyle w:val="Heading1Numbered"/>
              <w:rPr>
                <w:del w:id="5953" w:author="Donovan Goode [2]" w:date="2018-11-09T10:04:00Z"/>
                <w:rFonts w:ascii="Consolas" w:eastAsia="Times New Roman" w:hAnsi="Consolas" w:cs="Times New Roman"/>
                <w:color w:val="D4D4D4"/>
                <w:sz w:val="21"/>
                <w:szCs w:val="21"/>
              </w:rPr>
              <w:pPrChange w:id="5954" w:author="Donovan Goode [2]" w:date="2018-11-09T10:05:00Z">
                <w:pPr>
                  <w:shd w:val="clear" w:color="auto" w:fill="1E1E1E"/>
                  <w:spacing w:line="285" w:lineRule="atLeast"/>
                </w:pPr>
              </w:pPrChange>
            </w:pPr>
          </w:p>
          <w:p w14:paraId="482E75A4" w14:textId="77777777" w:rsidR="00ED1509" w:rsidRPr="007520B6" w:rsidDel="008B6AF4" w:rsidRDefault="00ED1509">
            <w:pPr>
              <w:pStyle w:val="Heading1Numbered"/>
              <w:rPr>
                <w:del w:id="5955" w:author="Donovan Goode [2]" w:date="2018-11-09T10:04:00Z"/>
                <w:rFonts w:ascii="Consolas" w:eastAsia="Times New Roman" w:hAnsi="Consolas" w:cs="Times New Roman"/>
                <w:color w:val="D4D4D4"/>
                <w:sz w:val="21"/>
                <w:szCs w:val="21"/>
              </w:rPr>
              <w:pPrChange w:id="5956" w:author="Donovan Goode [2]" w:date="2018-11-09T10:05:00Z">
                <w:pPr>
                  <w:shd w:val="clear" w:color="auto" w:fill="1E1E1E"/>
                  <w:spacing w:line="285" w:lineRule="atLeast"/>
                </w:pPr>
              </w:pPrChange>
            </w:pPr>
            <w:del w:id="59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ul.w3links</w:delText>
              </w:r>
              <w:r w:rsidRPr="007520B6" w:rsidDel="008B6AF4">
                <w:rPr>
                  <w:rFonts w:ascii="Consolas" w:eastAsia="Times New Roman" w:hAnsi="Consolas" w:cs="Times New Roman"/>
                  <w:color w:val="D4D4D4"/>
                  <w:sz w:val="21"/>
                  <w:szCs w:val="21"/>
                </w:rPr>
                <w:delText xml:space="preserve"> {</w:delText>
              </w:r>
            </w:del>
          </w:p>
          <w:p w14:paraId="3963F337" w14:textId="77777777" w:rsidR="00ED1509" w:rsidRPr="007520B6" w:rsidDel="008B6AF4" w:rsidRDefault="00ED1509">
            <w:pPr>
              <w:pStyle w:val="Heading1Numbered"/>
              <w:rPr>
                <w:del w:id="5958" w:author="Donovan Goode [2]" w:date="2018-11-09T10:04:00Z"/>
                <w:rFonts w:ascii="Consolas" w:eastAsia="Times New Roman" w:hAnsi="Consolas" w:cs="Times New Roman"/>
                <w:color w:val="D4D4D4"/>
                <w:sz w:val="21"/>
                <w:szCs w:val="21"/>
              </w:rPr>
              <w:pPrChange w:id="5959" w:author="Donovan Goode [2]" w:date="2018-11-09T10:05:00Z">
                <w:pPr>
                  <w:shd w:val="clear" w:color="auto" w:fill="1E1E1E"/>
                  <w:spacing w:line="285" w:lineRule="atLeast"/>
                </w:pPr>
              </w:pPrChange>
            </w:pPr>
            <w:del w:id="59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764844" w14:textId="77777777" w:rsidR="00ED1509" w:rsidRPr="007520B6" w:rsidDel="008B6AF4" w:rsidRDefault="00ED1509">
            <w:pPr>
              <w:pStyle w:val="Heading1Numbered"/>
              <w:rPr>
                <w:del w:id="5961" w:author="Donovan Goode [2]" w:date="2018-11-09T10:04:00Z"/>
                <w:rFonts w:ascii="Consolas" w:eastAsia="Times New Roman" w:hAnsi="Consolas" w:cs="Times New Roman"/>
                <w:color w:val="D4D4D4"/>
                <w:sz w:val="21"/>
                <w:szCs w:val="21"/>
              </w:rPr>
              <w:pPrChange w:id="5962" w:author="Donovan Goode [2]" w:date="2018-11-09T10:05:00Z">
                <w:pPr>
                  <w:shd w:val="clear" w:color="auto" w:fill="1E1E1E"/>
                  <w:spacing w:line="285" w:lineRule="atLeast"/>
                </w:pPr>
              </w:pPrChange>
            </w:pPr>
          </w:p>
          <w:p w14:paraId="36BF36E4" w14:textId="77777777" w:rsidR="00ED1509" w:rsidRPr="007520B6" w:rsidDel="008B6AF4" w:rsidRDefault="00ED1509">
            <w:pPr>
              <w:pStyle w:val="Heading1Numbered"/>
              <w:rPr>
                <w:del w:id="5963" w:author="Donovan Goode [2]" w:date="2018-11-09T10:04:00Z"/>
                <w:rFonts w:ascii="Consolas" w:eastAsia="Times New Roman" w:hAnsi="Consolas" w:cs="Times New Roman"/>
                <w:color w:val="D4D4D4"/>
                <w:sz w:val="21"/>
                <w:szCs w:val="21"/>
              </w:rPr>
              <w:pPrChange w:id="5964" w:author="Donovan Goode [2]" w:date="2018-11-09T10:05:00Z">
                <w:pPr>
                  <w:shd w:val="clear" w:color="auto" w:fill="1E1E1E"/>
                  <w:spacing w:line="285" w:lineRule="atLeast"/>
                </w:pPr>
              </w:pPrChange>
            </w:pPr>
            <w:del w:id="5965" w:author="Donovan Goode [2]" w:date="2018-11-09T10:04:00Z">
              <w:r w:rsidRPr="007520B6" w:rsidDel="008B6AF4">
                <w:rPr>
                  <w:rFonts w:ascii="Consolas" w:eastAsia="Times New Roman" w:hAnsi="Consolas" w:cs="Times New Roman"/>
                  <w:color w:val="D4D4D4"/>
                  <w:sz w:val="21"/>
                  <w:szCs w:val="21"/>
                </w:rPr>
                <w:delText xml:space="preserve">    }</w:delText>
              </w:r>
            </w:del>
          </w:p>
          <w:p w14:paraId="60A988AA" w14:textId="77777777" w:rsidR="00ED1509" w:rsidRPr="007520B6" w:rsidDel="008B6AF4" w:rsidRDefault="00ED1509">
            <w:pPr>
              <w:pStyle w:val="Heading1Numbered"/>
              <w:rPr>
                <w:del w:id="5966" w:author="Donovan Goode [2]" w:date="2018-11-09T10:04:00Z"/>
                <w:rFonts w:ascii="Consolas" w:eastAsia="Times New Roman" w:hAnsi="Consolas" w:cs="Times New Roman"/>
                <w:color w:val="D4D4D4"/>
                <w:sz w:val="21"/>
                <w:szCs w:val="21"/>
              </w:rPr>
              <w:pPrChange w:id="5967" w:author="Donovan Goode [2]" w:date="2018-11-09T10:05:00Z">
                <w:pPr>
                  <w:shd w:val="clear" w:color="auto" w:fill="1E1E1E"/>
                  <w:spacing w:line="285" w:lineRule="atLeast"/>
                </w:pPr>
              </w:pPrChange>
            </w:pPr>
          </w:p>
          <w:p w14:paraId="62ECD8AB" w14:textId="77777777" w:rsidR="00ED1509" w:rsidRPr="007520B6" w:rsidDel="008B6AF4" w:rsidRDefault="00ED1509">
            <w:pPr>
              <w:pStyle w:val="Heading1Numbered"/>
              <w:rPr>
                <w:del w:id="5968" w:author="Donovan Goode [2]" w:date="2018-11-09T10:04:00Z"/>
                <w:rFonts w:ascii="Consolas" w:eastAsia="Times New Roman" w:hAnsi="Consolas" w:cs="Times New Roman"/>
                <w:color w:val="D4D4D4"/>
                <w:sz w:val="21"/>
                <w:szCs w:val="21"/>
              </w:rPr>
              <w:pPrChange w:id="5969" w:author="Donovan Goode [2]" w:date="2018-11-09T10:05:00Z">
                <w:pPr>
                  <w:shd w:val="clear" w:color="auto" w:fill="1E1E1E"/>
                  <w:spacing w:line="285" w:lineRule="atLeast"/>
                </w:pPr>
              </w:pPrChange>
            </w:pPr>
            <w:del w:id="59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w:delText>
              </w:r>
              <w:r w:rsidRPr="007520B6" w:rsidDel="008B6AF4">
                <w:rPr>
                  <w:rFonts w:ascii="Consolas" w:eastAsia="Times New Roman" w:hAnsi="Consolas" w:cs="Times New Roman"/>
                  <w:color w:val="D4D4D4"/>
                  <w:sz w:val="21"/>
                  <w:szCs w:val="21"/>
                </w:rPr>
                <w:delText xml:space="preserve"> {</w:delText>
              </w:r>
            </w:del>
          </w:p>
          <w:p w14:paraId="3340FC14" w14:textId="77777777" w:rsidR="00ED1509" w:rsidRPr="007520B6" w:rsidDel="008B6AF4" w:rsidRDefault="00ED1509">
            <w:pPr>
              <w:pStyle w:val="Heading1Numbered"/>
              <w:rPr>
                <w:del w:id="5971" w:author="Donovan Goode [2]" w:date="2018-11-09T10:04:00Z"/>
                <w:rFonts w:ascii="Consolas" w:eastAsia="Times New Roman" w:hAnsi="Consolas" w:cs="Times New Roman"/>
                <w:color w:val="D4D4D4"/>
                <w:sz w:val="21"/>
                <w:szCs w:val="21"/>
              </w:rPr>
              <w:pPrChange w:id="5972" w:author="Donovan Goode [2]" w:date="2018-11-09T10:05:00Z">
                <w:pPr>
                  <w:shd w:val="clear" w:color="auto" w:fill="1E1E1E"/>
                  <w:spacing w:line="285" w:lineRule="atLeast"/>
                </w:pPr>
              </w:pPrChange>
            </w:pPr>
            <w:del w:id="59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F134A94" w14:textId="77777777" w:rsidR="00ED1509" w:rsidRPr="007520B6" w:rsidDel="008B6AF4" w:rsidRDefault="00ED1509">
            <w:pPr>
              <w:pStyle w:val="Heading1Numbered"/>
              <w:rPr>
                <w:del w:id="5974" w:author="Donovan Goode [2]" w:date="2018-11-09T10:04:00Z"/>
                <w:rFonts w:ascii="Consolas" w:eastAsia="Times New Roman" w:hAnsi="Consolas" w:cs="Times New Roman"/>
                <w:color w:val="D4D4D4"/>
                <w:sz w:val="21"/>
                <w:szCs w:val="21"/>
              </w:rPr>
              <w:pPrChange w:id="5975" w:author="Donovan Goode [2]" w:date="2018-11-09T10:05:00Z">
                <w:pPr>
                  <w:shd w:val="clear" w:color="auto" w:fill="1E1E1E"/>
                  <w:spacing w:line="285" w:lineRule="atLeast"/>
                </w:pPr>
              </w:pPrChange>
            </w:pPr>
            <w:del w:id="5976" w:author="Donovan Goode [2]" w:date="2018-11-09T10:04:00Z">
              <w:r w:rsidRPr="007520B6" w:rsidDel="008B6AF4">
                <w:rPr>
                  <w:rFonts w:ascii="Consolas" w:eastAsia="Times New Roman" w:hAnsi="Consolas" w:cs="Times New Roman"/>
                  <w:color w:val="D4D4D4"/>
                  <w:sz w:val="21"/>
                  <w:szCs w:val="21"/>
                </w:rPr>
                <w:delText xml:space="preserve">    }</w:delText>
              </w:r>
            </w:del>
          </w:p>
          <w:p w14:paraId="0220FC44" w14:textId="77777777" w:rsidR="00ED1509" w:rsidRPr="007520B6" w:rsidDel="008B6AF4" w:rsidRDefault="00ED1509">
            <w:pPr>
              <w:pStyle w:val="Heading1Numbered"/>
              <w:rPr>
                <w:del w:id="5977" w:author="Donovan Goode [2]" w:date="2018-11-09T10:04:00Z"/>
                <w:rFonts w:ascii="Consolas" w:eastAsia="Times New Roman" w:hAnsi="Consolas" w:cs="Times New Roman"/>
                <w:color w:val="D4D4D4"/>
                <w:sz w:val="21"/>
                <w:szCs w:val="21"/>
              </w:rPr>
              <w:pPrChange w:id="5978" w:author="Donovan Goode [2]" w:date="2018-11-09T10:05:00Z">
                <w:pPr>
                  <w:shd w:val="clear" w:color="auto" w:fill="1E1E1E"/>
                  <w:spacing w:line="285" w:lineRule="atLeast"/>
                </w:pPr>
              </w:pPrChange>
            </w:pPr>
          </w:p>
          <w:p w14:paraId="467A70C7" w14:textId="77777777" w:rsidR="00ED1509" w:rsidRPr="007520B6" w:rsidDel="008B6AF4" w:rsidRDefault="00ED1509">
            <w:pPr>
              <w:pStyle w:val="Heading1Numbered"/>
              <w:rPr>
                <w:del w:id="5979" w:author="Donovan Goode [2]" w:date="2018-11-09T10:04:00Z"/>
                <w:rFonts w:ascii="Consolas" w:eastAsia="Times New Roman" w:hAnsi="Consolas" w:cs="Times New Roman"/>
                <w:color w:val="D4D4D4"/>
                <w:sz w:val="21"/>
                <w:szCs w:val="21"/>
              </w:rPr>
              <w:pPrChange w:id="5980" w:author="Donovan Goode [2]" w:date="2018-11-09T10:05:00Z">
                <w:pPr>
                  <w:shd w:val="clear" w:color="auto" w:fill="1E1E1E"/>
                  <w:spacing w:line="285" w:lineRule="atLeast"/>
                </w:pPr>
              </w:pPrChange>
            </w:pPr>
            <w:del w:id="59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img</w:delText>
              </w:r>
              <w:r w:rsidRPr="007520B6" w:rsidDel="008B6AF4">
                <w:rPr>
                  <w:rFonts w:ascii="Consolas" w:eastAsia="Times New Roman" w:hAnsi="Consolas" w:cs="Times New Roman"/>
                  <w:color w:val="D4D4D4"/>
                  <w:sz w:val="21"/>
                  <w:szCs w:val="21"/>
                </w:rPr>
                <w:delText xml:space="preserve"> {</w:delText>
              </w:r>
            </w:del>
          </w:p>
          <w:p w14:paraId="62456559" w14:textId="77777777" w:rsidR="00ED1509" w:rsidRPr="007520B6" w:rsidDel="008B6AF4" w:rsidRDefault="00ED1509">
            <w:pPr>
              <w:pStyle w:val="Heading1Numbered"/>
              <w:rPr>
                <w:del w:id="5982" w:author="Donovan Goode [2]" w:date="2018-11-09T10:04:00Z"/>
                <w:rFonts w:ascii="Consolas" w:eastAsia="Times New Roman" w:hAnsi="Consolas" w:cs="Times New Roman"/>
                <w:color w:val="D4D4D4"/>
                <w:sz w:val="21"/>
                <w:szCs w:val="21"/>
              </w:rPr>
              <w:pPrChange w:id="5983" w:author="Donovan Goode [2]" w:date="2018-11-09T10:05:00Z">
                <w:pPr>
                  <w:shd w:val="clear" w:color="auto" w:fill="1E1E1E"/>
                  <w:spacing w:line="285" w:lineRule="atLeast"/>
                </w:pPr>
              </w:pPrChange>
            </w:pPr>
            <w:del w:id="59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B4DFD1F" w14:textId="77777777" w:rsidR="00ED1509" w:rsidRPr="007520B6" w:rsidDel="008B6AF4" w:rsidRDefault="00ED1509">
            <w:pPr>
              <w:pStyle w:val="Heading1Numbered"/>
              <w:rPr>
                <w:del w:id="5985" w:author="Donovan Goode [2]" w:date="2018-11-09T10:04:00Z"/>
                <w:rFonts w:ascii="Consolas" w:eastAsia="Times New Roman" w:hAnsi="Consolas" w:cs="Times New Roman"/>
                <w:color w:val="D4D4D4"/>
                <w:sz w:val="21"/>
                <w:szCs w:val="21"/>
              </w:rPr>
              <w:pPrChange w:id="5986" w:author="Donovan Goode [2]" w:date="2018-11-09T10:05:00Z">
                <w:pPr>
                  <w:shd w:val="clear" w:color="auto" w:fill="1E1E1E"/>
                  <w:spacing w:line="285" w:lineRule="atLeast"/>
                </w:pPr>
              </w:pPrChange>
            </w:pPr>
            <w:del w:id="5987" w:author="Donovan Goode [2]" w:date="2018-11-09T10:04:00Z">
              <w:r w:rsidRPr="007520B6" w:rsidDel="008B6AF4">
                <w:rPr>
                  <w:rFonts w:ascii="Consolas" w:eastAsia="Times New Roman" w:hAnsi="Consolas" w:cs="Times New Roman"/>
                  <w:color w:val="D4D4D4"/>
                  <w:sz w:val="21"/>
                  <w:szCs w:val="21"/>
                </w:rPr>
                <w:delText xml:space="preserve">    }</w:delText>
              </w:r>
            </w:del>
          </w:p>
          <w:p w14:paraId="19F4566C" w14:textId="77777777" w:rsidR="00ED1509" w:rsidRPr="007520B6" w:rsidDel="008B6AF4" w:rsidRDefault="00ED1509">
            <w:pPr>
              <w:pStyle w:val="Heading1Numbered"/>
              <w:rPr>
                <w:del w:id="5988" w:author="Donovan Goode [2]" w:date="2018-11-09T10:04:00Z"/>
                <w:rFonts w:ascii="Consolas" w:eastAsia="Times New Roman" w:hAnsi="Consolas" w:cs="Times New Roman"/>
                <w:color w:val="D4D4D4"/>
                <w:sz w:val="21"/>
                <w:szCs w:val="21"/>
              </w:rPr>
              <w:pPrChange w:id="5989" w:author="Donovan Goode [2]" w:date="2018-11-09T10:05:00Z">
                <w:pPr>
                  <w:shd w:val="clear" w:color="auto" w:fill="1E1E1E"/>
                  <w:spacing w:line="285" w:lineRule="atLeast"/>
                </w:pPr>
              </w:pPrChange>
            </w:pPr>
          </w:p>
          <w:p w14:paraId="4DA41DA3" w14:textId="77777777" w:rsidR="00ED1509" w:rsidRPr="007520B6" w:rsidDel="008B6AF4" w:rsidRDefault="00ED1509">
            <w:pPr>
              <w:pStyle w:val="Heading1Numbered"/>
              <w:rPr>
                <w:del w:id="5990" w:author="Donovan Goode [2]" w:date="2018-11-09T10:04:00Z"/>
                <w:rFonts w:ascii="Consolas" w:eastAsia="Times New Roman" w:hAnsi="Consolas" w:cs="Times New Roman"/>
                <w:color w:val="D4D4D4"/>
                <w:sz w:val="21"/>
                <w:szCs w:val="21"/>
              </w:rPr>
              <w:pPrChange w:id="5991" w:author="Donovan Goode [2]" w:date="2018-11-09T10:05:00Z">
                <w:pPr>
                  <w:shd w:val="clear" w:color="auto" w:fill="1E1E1E"/>
                  <w:spacing w:line="285" w:lineRule="atLeast"/>
                </w:pPr>
              </w:pPrChange>
            </w:pPr>
            <w:del w:id="59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#slide3</w:delText>
              </w:r>
              <w:r w:rsidRPr="007520B6" w:rsidDel="008B6AF4">
                <w:rPr>
                  <w:rFonts w:ascii="Consolas" w:eastAsia="Times New Roman" w:hAnsi="Consolas" w:cs="Times New Roman"/>
                  <w:color w:val="D4D4D4"/>
                  <w:sz w:val="21"/>
                  <w:szCs w:val="21"/>
                </w:rPr>
                <w:delText xml:space="preserve"> {</w:delText>
              </w:r>
            </w:del>
          </w:p>
          <w:p w14:paraId="2C11DD18" w14:textId="77777777" w:rsidR="00ED1509" w:rsidRPr="007520B6" w:rsidDel="008B6AF4" w:rsidRDefault="00ED1509">
            <w:pPr>
              <w:pStyle w:val="Heading1Numbered"/>
              <w:rPr>
                <w:del w:id="5993" w:author="Donovan Goode [2]" w:date="2018-11-09T10:04:00Z"/>
                <w:rFonts w:ascii="Consolas" w:eastAsia="Times New Roman" w:hAnsi="Consolas" w:cs="Times New Roman"/>
                <w:color w:val="D4D4D4"/>
                <w:sz w:val="21"/>
                <w:szCs w:val="21"/>
              </w:rPr>
              <w:pPrChange w:id="5994" w:author="Donovan Goode [2]" w:date="2018-11-09T10:05:00Z">
                <w:pPr>
                  <w:shd w:val="clear" w:color="auto" w:fill="1E1E1E"/>
                  <w:spacing w:line="285" w:lineRule="atLeast"/>
                </w:pPr>
              </w:pPrChange>
            </w:pPr>
            <w:del w:id="59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https://www.opm.gov/images/agency_exploration/background.jpg</w:delText>
              </w:r>
              <w:r w:rsidRPr="007520B6" w:rsidDel="008B6AF4">
                <w:rPr>
                  <w:rFonts w:ascii="Consolas" w:eastAsia="Times New Roman" w:hAnsi="Consolas" w:cs="Times New Roman"/>
                  <w:color w:val="D4D4D4"/>
                  <w:sz w:val="21"/>
                  <w:szCs w:val="21"/>
                </w:rPr>
                <w:delText>);</w:delText>
              </w:r>
            </w:del>
          </w:p>
          <w:p w14:paraId="445BA441" w14:textId="77777777" w:rsidR="00ED1509" w:rsidRPr="007520B6" w:rsidDel="008B6AF4" w:rsidRDefault="00ED1509">
            <w:pPr>
              <w:pStyle w:val="Heading1Numbered"/>
              <w:rPr>
                <w:del w:id="5996" w:author="Donovan Goode [2]" w:date="2018-11-09T10:04:00Z"/>
                <w:rFonts w:ascii="Consolas" w:eastAsia="Times New Roman" w:hAnsi="Consolas" w:cs="Times New Roman"/>
                <w:color w:val="D4D4D4"/>
                <w:sz w:val="21"/>
                <w:szCs w:val="21"/>
              </w:rPr>
              <w:pPrChange w:id="5997" w:author="Donovan Goode [2]" w:date="2018-11-09T10:05:00Z">
                <w:pPr>
                  <w:shd w:val="clear" w:color="auto" w:fill="1E1E1E"/>
                  <w:spacing w:line="285" w:lineRule="atLeast"/>
                </w:pPr>
              </w:pPrChange>
            </w:pPr>
            <w:del w:id="59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AB936D8" w14:textId="77777777" w:rsidR="00ED1509" w:rsidRPr="007520B6" w:rsidDel="008B6AF4" w:rsidRDefault="00ED1509">
            <w:pPr>
              <w:pStyle w:val="Heading1Numbered"/>
              <w:rPr>
                <w:del w:id="5999" w:author="Donovan Goode [2]" w:date="2018-11-09T10:04:00Z"/>
                <w:rFonts w:ascii="Consolas" w:eastAsia="Times New Roman" w:hAnsi="Consolas" w:cs="Times New Roman"/>
                <w:color w:val="D4D4D4"/>
                <w:sz w:val="21"/>
                <w:szCs w:val="21"/>
              </w:rPr>
              <w:pPrChange w:id="6000" w:author="Donovan Goode [2]" w:date="2018-11-09T10:05:00Z">
                <w:pPr>
                  <w:shd w:val="clear" w:color="auto" w:fill="1E1E1E"/>
                  <w:spacing w:line="285" w:lineRule="atLeast"/>
                </w:pPr>
              </w:pPrChange>
            </w:pPr>
            <w:del w:id="6001" w:author="Donovan Goode [2]" w:date="2018-11-09T10:04:00Z">
              <w:r w:rsidRPr="007520B6" w:rsidDel="008B6AF4">
                <w:rPr>
                  <w:rFonts w:ascii="Consolas" w:eastAsia="Times New Roman" w:hAnsi="Consolas" w:cs="Times New Roman"/>
                  <w:color w:val="D4D4D4"/>
                  <w:sz w:val="21"/>
                  <w:szCs w:val="21"/>
                </w:rPr>
                <w:delText xml:space="preserve">    }</w:delText>
              </w:r>
            </w:del>
          </w:p>
          <w:p w14:paraId="7E79BF27" w14:textId="77777777" w:rsidR="00ED1509" w:rsidRPr="007520B6" w:rsidDel="008B6AF4" w:rsidRDefault="00ED1509">
            <w:pPr>
              <w:pStyle w:val="Heading1Numbered"/>
              <w:rPr>
                <w:del w:id="6002" w:author="Donovan Goode [2]" w:date="2018-11-09T10:04:00Z"/>
                <w:rFonts w:ascii="Consolas" w:eastAsia="Times New Roman" w:hAnsi="Consolas" w:cs="Times New Roman"/>
                <w:color w:val="D4D4D4"/>
                <w:sz w:val="21"/>
                <w:szCs w:val="21"/>
              </w:rPr>
              <w:pPrChange w:id="6003" w:author="Donovan Goode [2]" w:date="2018-11-09T10:05:00Z">
                <w:pPr>
                  <w:shd w:val="clear" w:color="auto" w:fill="1E1E1E"/>
                  <w:spacing w:line="285" w:lineRule="atLeast"/>
                </w:pPr>
              </w:pPrChange>
            </w:pPr>
          </w:p>
          <w:p w14:paraId="1FA72E56" w14:textId="77777777" w:rsidR="00ED1509" w:rsidRPr="007520B6" w:rsidDel="008B6AF4" w:rsidRDefault="00ED1509">
            <w:pPr>
              <w:pStyle w:val="Heading1Numbered"/>
              <w:rPr>
                <w:del w:id="6004" w:author="Donovan Goode [2]" w:date="2018-11-09T10:04:00Z"/>
                <w:rFonts w:ascii="Consolas" w:eastAsia="Times New Roman" w:hAnsi="Consolas" w:cs="Times New Roman"/>
                <w:color w:val="D4D4D4"/>
                <w:sz w:val="21"/>
                <w:szCs w:val="21"/>
              </w:rPr>
              <w:pPrChange w:id="6005" w:author="Donovan Goode [2]" w:date="2018-11-09T10:05:00Z">
                <w:pPr>
                  <w:shd w:val="clear" w:color="auto" w:fill="1E1E1E"/>
                  <w:spacing w:line="285" w:lineRule="atLeast"/>
                </w:pPr>
              </w:pPrChange>
            </w:pPr>
            <w:del w:id="60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.w3_top</w:delText>
              </w:r>
              <w:r w:rsidRPr="007520B6" w:rsidDel="008B6AF4">
                <w:rPr>
                  <w:rFonts w:ascii="Consolas" w:eastAsia="Times New Roman" w:hAnsi="Consolas" w:cs="Times New Roman"/>
                  <w:color w:val="D4D4D4"/>
                  <w:sz w:val="21"/>
                  <w:szCs w:val="21"/>
                </w:rPr>
                <w:delText xml:space="preserve"> {</w:delText>
              </w:r>
            </w:del>
          </w:p>
          <w:p w14:paraId="6BA953C2" w14:textId="77777777" w:rsidR="00ED1509" w:rsidRPr="007520B6" w:rsidDel="008B6AF4" w:rsidRDefault="00ED1509">
            <w:pPr>
              <w:pStyle w:val="Heading1Numbered"/>
              <w:rPr>
                <w:del w:id="6007" w:author="Donovan Goode [2]" w:date="2018-11-09T10:04:00Z"/>
                <w:rFonts w:ascii="Consolas" w:eastAsia="Times New Roman" w:hAnsi="Consolas" w:cs="Times New Roman"/>
                <w:color w:val="D4D4D4"/>
                <w:sz w:val="21"/>
                <w:szCs w:val="21"/>
              </w:rPr>
              <w:pPrChange w:id="6008" w:author="Donovan Goode [2]" w:date="2018-11-09T10:05:00Z">
                <w:pPr>
                  <w:shd w:val="clear" w:color="auto" w:fill="1E1E1E"/>
                  <w:spacing w:line="285" w:lineRule="atLeast"/>
                </w:pPr>
              </w:pPrChange>
            </w:pPr>
            <w:del w:id="60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9FF345C" w14:textId="77777777" w:rsidR="00ED1509" w:rsidRPr="007520B6" w:rsidDel="008B6AF4" w:rsidRDefault="00ED1509">
            <w:pPr>
              <w:pStyle w:val="Heading1Numbered"/>
              <w:rPr>
                <w:del w:id="6010" w:author="Donovan Goode [2]" w:date="2018-11-09T10:04:00Z"/>
                <w:rFonts w:ascii="Consolas" w:eastAsia="Times New Roman" w:hAnsi="Consolas" w:cs="Times New Roman"/>
                <w:color w:val="D4D4D4"/>
                <w:sz w:val="21"/>
                <w:szCs w:val="21"/>
              </w:rPr>
              <w:pPrChange w:id="6011" w:author="Donovan Goode [2]" w:date="2018-11-09T10:05:00Z">
                <w:pPr>
                  <w:shd w:val="clear" w:color="auto" w:fill="1E1E1E"/>
                  <w:spacing w:line="285" w:lineRule="atLeast"/>
                </w:pPr>
              </w:pPrChange>
            </w:pPr>
            <w:del w:id="60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209px</w:delText>
              </w:r>
              <w:r w:rsidRPr="007520B6" w:rsidDel="008B6AF4">
                <w:rPr>
                  <w:rFonts w:ascii="Consolas" w:eastAsia="Times New Roman" w:hAnsi="Consolas" w:cs="Times New Roman"/>
                  <w:color w:val="D4D4D4"/>
                  <w:sz w:val="21"/>
                  <w:szCs w:val="21"/>
                </w:rPr>
                <w:delText>;</w:delText>
              </w:r>
            </w:del>
          </w:p>
          <w:p w14:paraId="2E888311" w14:textId="77777777" w:rsidR="00ED1509" w:rsidRPr="007520B6" w:rsidDel="008B6AF4" w:rsidRDefault="00ED1509">
            <w:pPr>
              <w:pStyle w:val="Heading1Numbered"/>
              <w:rPr>
                <w:del w:id="6013" w:author="Donovan Goode [2]" w:date="2018-11-09T10:04:00Z"/>
                <w:rFonts w:ascii="Consolas" w:eastAsia="Times New Roman" w:hAnsi="Consolas" w:cs="Times New Roman"/>
                <w:color w:val="D4D4D4"/>
                <w:sz w:val="21"/>
                <w:szCs w:val="21"/>
              </w:rPr>
              <w:pPrChange w:id="6014" w:author="Donovan Goode [2]" w:date="2018-11-09T10:05:00Z">
                <w:pPr>
                  <w:shd w:val="clear" w:color="auto" w:fill="1E1E1E"/>
                  <w:spacing w:line="285" w:lineRule="atLeast"/>
                </w:pPr>
              </w:pPrChange>
            </w:pPr>
            <w:del w:id="60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618EE41" w14:textId="77777777" w:rsidR="00ED1509" w:rsidRPr="007520B6" w:rsidDel="008B6AF4" w:rsidRDefault="00ED1509">
            <w:pPr>
              <w:pStyle w:val="Heading1Numbered"/>
              <w:rPr>
                <w:del w:id="6016" w:author="Donovan Goode [2]" w:date="2018-11-09T10:04:00Z"/>
                <w:rFonts w:ascii="Consolas" w:eastAsia="Times New Roman" w:hAnsi="Consolas" w:cs="Times New Roman"/>
                <w:color w:val="D4D4D4"/>
                <w:sz w:val="21"/>
                <w:szCs w:val="21"/>
              </w:rPr>
              <w:pPrChange w:id="6017" w:author="Donovan Goode [2]" w:date="2018-11-09T10:05:00Z">
                <w:pPr>
                  <w:shd w:val="clear" w:color="auto" w:fill="1E1E1E"/>
                  <w:spacing w:line="285" w:lineRule="atLeast"/>
                </w:pPr>
              </w:pPrChange>
            </w:pPr>
            <w:del w:id="60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5790D9A" w14:textId="77777777" w:rsidR="00ED1509" w:rsidRPr="007520B6" w:rsidDel="008B6AF4" w:rsidRDefault="00ED1509">
            <w:pPr>
              <w:pStyle w:val="Heading1Numbered"/>
              <w:rPr>
                <w:del w:id="6019" w:author="Donovan Goode [2]" w:date="2018-11-09T10:04:00Z"/>
                <w:rFonts w:ascii="Consolas" w:eastAsia="Times New Roman" w:hAnsi="Consolas" w:cs="Times New Roman"/>
                <w:color w:val="D4D4D4"/>
                <w:sz w:val="21"/>
                <w:szCs w:val="21"/>
              </w:rPr>
              <w:pPrChange w:id="6020" w:author="Donovan Goode [2]" w:date="2018-11-09T10:05:00Z">
                <w:pPr>
                  <w:shd w:val="clear" w:color="auto" w:fill="1E1E1E"/>
                  <w:spacing w:line="285" w:lineRule="atLeast"/>
                </w:pPr>
              </w:pPrChange>
            </w:pPr>
            <w:del w:id="6021" w:author="Donovan Goode [2]" w:date="2018-11-09T10:04:00Z">
              <w:r w:rsidRPr="007520B6" w:rsidDel="008B6AF4">
                <w:rPr>
                  <w:rFonts w:ascii="Consolas" w:eastAsia="Times New Roman" w:hAnsi="Consolas" w:cs="Times New Roman"/>
                  <w:color w:val="D4D4D4"/>
                  <w:sz w:val="21"/>
                  <w:szCs w:val="21"/>
                </w:rPr>
                <w:delText xml:space="preserve">    }</w:delText>
              </w:r>
            </w:del>
          </w:p>
          <w:p w14:paraId="500BAC8E" w14:textId="77777777" w:rsidR="00ED1509" w:rsidRPr="007520B6" w:rsidDel="008B6AF4" w:rsidRDefault="00ED1509">
            <w:pPr>
              <w:pStyle w:val="Heading1Numbered"/>
              <w:rPr>
                <w:del w:id="6022" w:author="Donovan Goode [2]" w:date="2018-11-09T10:04:00Z"/>
                <w:rFonts w:ascii="Consolas" w:eastAsia="Times New Roman" w:hAnsi="Consolas" w:cs="Times New Roman"/>
                <w:color w:val="D4D4D4"/>
                <w:sz w:val="21"/>
                <w:szCs w:val="21"/>
              </w:rPr>
              <w:pPrChange w:id="6023" w:author="Donovan Goode [2]" w:date="2018-11-09T10:05:00Z">
                <w:pPr>
                  <w:shd w:val="clear" w:color="auto" w:fill="1E1E1E"/>
                  <w:spacing w:line="285" w:lineRule="atLeast"/>
                </w:pPr>
              </w:pPrChange>
            </w:pPr>
          </w:p>
          <w:p w14:paraId="6AE794BB" w14:textId="77777777" w:rsidR="00ED1509" w:rsidRPr="007520B6" w:rsidDel="008B6AF4" w:rsidRDefault="00ED1509">
            <w:pPr>
              <w:pStyle w:val="Heading1Numbered"/>
              <w:rPr>
                <w:del w:id="6024" w:author="Donovan Goode [2]" w:date="2018-11-09T10:04:00Z"/>
                <w:rFonts w:ascii="Consolas" w:eastAsia="Times New Roman" w:hAnsi="Consolas" w:cs="Times New Roman"/>
                <w:color w:val="D4D4D4"/>
                <w:sz w:val="21"/>
                <w:szCs w:val="21"/>
              </w:rPr>
              <w:pPrChange w:id="6025" w:author="Donovan Goode [2]" w:date="2018-11-09T10:05:00Z">
                <w:pPr>
                  <w:shd w:val="clear" w:color="auto" w:fill="1E1E1E"/>
                  <w:spacing w:line="285" w:lineRule="atLeast"/>
                </w:pPr>
              </w:pPrChange>
            </w:pPr>
            <w:del w:id="60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.w3_top img</w:delText>
              </w:r>
              <w:r w:rsidRPr="007520B6" w:rsidDel="008B6AF4">
                <w:rPr>
                  <w:rFonts w:ascii="Consolas" w:eastAsia="Times New Roman" w:hAnsi="Consolas" w:cs="Times New Roman"/>
                  <w:color w:val="D4D4D4"/>
                  <w:sz w:val="21"/>
                  <w:szCs w:val="21"/>
                </w:rPr>
                <w:delText xml:space="preserve"> {</w:delText>
              </w:r>
            </w:del>
          </w:p>
          <w:p w14:paraId="5141BF45" w14:textId="77777777" w:rsidR="00ED1509" w:rsidRPr="007520B6" w:rsidDel="008B6AF4" w:rsidRDefault="00ED1509">
            <w:pPr>
              <w:pStyle w:val="Heading1Numbered"/>
              <w:rPr>
                <w:del w:id="6027" w:author="Donovan Goode [2]" w:date="2018-11-09T10:04:00Z"/>
                <w:rFonts w:ascii="Consolas" w:eastAsia="Times New Roman" w:hAnsi="Consolas" w:cs="Times New Roman"/>
                <w:color w:val="D4D4D4"/>
                <w:sz w:val="21"/>
                <w:szCs w:val="21"/>
              </w:rPr>
              <w:pPrChange w:id="6028" w:author="Donovan Goode [2]" w:date="2018-11-09T10:05:00Z">
                <w:pPr>
                  <w:shd w:val="clear" w:color="auto" w:fill="1E1E1E"/>
                  <w:spacing w:line="285" w:lineRule="atLeast"/>
                </w:pPr>
              </w:pPrChange>
            </w:pPr>
            <w:del w:id="60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253A549" w14:textId="77777777" w:rsidR="00ED1509" w:rsidRPr="007520B6" w:rsidDel="008B6AF4" w:rsidRDefault="00ED1509">
            <w:pPr>
              <w:pStyle w:val="Heading1Numbered"/>
              <w:rPr>
                <w:del w:id="6030" w:author="Donovan Goode [2]" w:date="2018-11-09T10:04:00Z"/>
                <w:rFonts w:ascii="Consolas" w:eastAsia="Times New Roman" w:hAnsi="Consolas" w:cs="Times New Roman"/>
                <w:color w:val="D4D4D4"/>
                <w:sz w:val="21"/>
                <w:szCs w:val="21"/>
              </w:rPr>
              <w:pPrChange w:id="6031" w:author="Donovan Goode [2]" w:date="2018-11-09T10:05:00Z">
                <w:pPr>
                  <w:shd w:val="clear" w:color="auto" w:fill="1E1E1E"/>
                  <w:spacing w:line="285" w:lineRule="atLeast"/>
                </w:pPr>
              </w:pPrChange>
            </w:pPr>
            <w:del w:id="60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F8DEF3" w14:textId="77777777" w:rsidR="00ED1509" w:rsidRPr="007520B6" w:rsidDel="008B6AF4" w:rsidRDefault="00ED1509">
            <w:pPr>
              <w:pStyle w:val="Heading1Numbered"/>
              <w:rPr>
                <w:del w:id="6033" w:author="Donovan Goode [2]" w:date="2018-11-09T10:04:00Z"/>
                <w:rFonts w:ascii="Consolas" w:eastAsia="Times New Roman" w:hAnsi="Consolas" w:cs="Times New Roman"/>
                <w:color w:val="D4D4D4"/>
                <w:sz w:val="21"/>
                <w:szCs w:val="21"/>
              </w:rPr>
              <w:pPrChange w:id="6034" w:author="Donovan Goode [2]" w:date="2018-11-09T10:05:00Z">
                <w:pPr>
                  <w:shd w:val="clear" w:color="auto" w:fill="1E1E1E"/>
                  <w:spacing w:line="285" w:lineRule="atLeast"/>
                </w:pPr>
              </w:pPrChange>
            </w:pPr>
            <w:del w:id="60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0F8DECAB" w14:textId="77777777" w:rsidR="00ED1509" w:rsidRPr="007520B6" w:rsidDel="008B6AF4" w:rsidRDefault="00ED1509">
            <w:pPr>
              <w:pStyle w:val="Heading1Numbered"/>
              <w:rPr>
                <w:del w:id="6036" w:author="Donovan Goode [2]" w:date="2018-11-09T10:04:00Z"/>
                <w:rFonts w:ascii="Consolas" w:eastAsia="Times New Roman" w:hAnsi="Consolas" w:cs="Times New Roman"/>
                <w:color w:val="D4D4D4"/>
                <w:sz w:val="21"/>
                <w:szCs w:val="21"/>
              </w:rPr>
              <w:pPrChange w:id="6037" w:author="Donovan Goode [2]" w:date="2018-11-09T10:05:00Z">
                <w:pPr>
                  <w:shd w:val="clear" w:color="auto" w:fill="1E1E1E"/>
                  <w:spacing w:line="285" w:lineRule="atLeast"/>
                </w:pPr>
              </w:pPrChange>
            </w:pPr>
            <w:del w:id="60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2BD0E2C" w14:textId="77777777" w:rsidR="00ED1509" w:rsidRPr="007520B6" w:rsidDel="008B6AF4" w:rsidRDefault="00ED1509">
            <w:pPr>
              <w:pStyle w:val="Heading1Numbered"/>
              <w:rPr>
                <w:del w:id="6039" w:author="Donovan Goode [2]" w:date="2018-11-09T10:04:00Z"/>
                <w:rFonts w:ascii="Consolas" w:eastAsia="Times New Roman" w:hAnsi="Consolas" w:cs="Times New Roman"/>
                <w:color w:val="D4D4D4"/>
                <w:sz w:val="21"/>
                <w:szCs w:val="21"/>
              </w:rPr>
              <w:pPrChange w:id="6040" w:author="Donovan Goode [2]" w:date="2018-11-09T10:05:00Z">
                <w:pPr>
                  <w:shd w:val="clear" w:color="auto" w:fill="1E1E1E"/>
                  <w:spacing w:line="285" w:lineRule="atLeast"/>
                </w:pPr>
              </w:pPrChange>
            </w:pPr>
            <w:del w:id="6041" w:author="Donovan Goode [2]" w:date="2018-11-09T10:04:00Z">
              <w:r w:rsidRPr="007520B6" w:rsidDel="008B6AF4">
                <w:rPr>
                  <w:rFonts w:ascii="Consolas" w:eastAsia="Times New Roman" w:hAnsi="Consolas" w:cs="Times New Roman"/>
                  <w:color w:val="D4D4D4"/>
                  <w:sz w:val="21"/>
                  <w:szCs w:val="21"/>
                </w:rPr>
                <w:delText xml:space="preserve">    }</w:delText>
              </w:r>
            </w:del>
          </w:p>
          <w:p w14:paraId="39D594B6" w14:textId="77777777" w:rsidR="00ED1509" w:rsidRPr="007520B6" w:rsidDel="008B6AF4" w:rsidRDefault="00ED1509">
            <w:pPr>
              <w:pStyle w:val="Heading1Numbered"/>
              <w:rPr>
                <w:del w:id="6042" w:author="Donovan Goode [2]" w:date="2018-11-09T10:04:00Z"/>
                <w:rFonts w:ascii="Consolas" w:eastAsia="Times New Roman" w:hAnsi="Consolas" w:cs="Times New Roman"/>
                <w:color w:val="D4D4D4"/>
                <w:sz w:val="21"/>
                <w:szCs w:val="21"/>
              </w:rPr>
              <w:pPrChange w:id="6043" w:author="Donovan Goode [2]" w:date="2018-11-09T10:05:00Z">
                <w:pPr>
                  <w:shd w:val="clear" w:color="auto" w:fill="1E1E1E"/>
                  <w:spacing w:line="285" w:lineRule="atLeast"/>
                </w:pPr>
              </w:pPrChange>
            </w:pPr>
          </w:p>
          <w:p w14:paraId="51B6E514" w14:textId="77777777" w:rsidR="00ED1509" w:rsidRPr="007520B6" w:rsidDel="008B6AF4" w:rsidRDefault="00ED1509">
            <w:pPr>
              <w:pStyle w:val="Heading1Numbered"/>
              <w:rPr>
                <w:del w:id="6044" w:author="Donovan Goode [2]" w:date="2018-11-09T10:04:00Z"/>
                <w:rFonts w:ascii="Consolas" w:eastAsia="Times New Roman" w:hAnsi="Consolas" w:cs="Times New Roman"/>
                <w:color w:val="D4D4D4"/>
                <w:sz w:val="21"/>
                <w:szCs w:val="21"/>
              </w:rPr>
              <w:pPrChange w:id="6045" w:author="Donovan Goode [2]" w:date="2018-11-09T10:05:00Z">
                <w:pPr>
                  <w:shd w:val="clear" w:color="auto" w:fill="1E1E1E"/>
                  <w:spacing w:line="285" w:lineRule="atLeast"/>
                </w:pPr>
              </w:pPrChange>
            </w:pPr>
            <w:del w:id="60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w:delText>
              </w:r>
              <w:r w:rsidRPr="007520B6" w:rsidDel="008B6AF4">
                <w:rPr>
                  <w:rFonts w:ascii="Consolas" w:eastAsia="Times New Roman" w:hAnsi="Consolas" w:cs="Times New Roman"/>
                  <w:color w:val="D4D4D4"/>
                  <w:sz w:val="21"/>
                  <w:szCs w:val="21"/>
                </w:rPr>
                <w:delText xml:space="preserve"> {</w:delText>
              </w:r>
            </w:del>
          </w:p>
          <w:p w14:paraId="707F1DBC" w14:textId="77777777" w:rsidR="00ED1509" w:rsidRPr="007520B6" w:rsidDel="008B6AF4" w:rsidRDefault="00ED1509">
            <w:pPr>
              <w:pStyle w:val="Heading1Numbered"/>
              <w:rPr>
                <w:del w:id="6047" w:author="Donovan Goode [2]" w:date="2018-11-09T10:04:00Z"/>
                <w:rFonts w:ascii="Consolas" w:eastAsia="Times New Roman" w:hAnsi="Consolas" w:cs="Times New Roman"/>
                <w:color w:val="D4D4D4"/>
                <w:sz w:val="21"/>
                <w:szCs w:val="21"/>
              </w:rPr>
              <w:pPrChange w:id="6048" w:author="Donovan Goode [2]" w:date="2018-11-09T10:05:00Z">
                <w:pPr>
                  <w:shd w:val="clear" w:color="auto" w:fill="1E1E1E"/>
                  <w:spacing w:line="285" w:lineRule="atLeast"/>
                </w:pPr>
              </w:pPrChange>
            </w:pPr>
          </w:p>
          <w:p w14:paraId="57A49D99" w14:textId="77777777" w:rsidR="00ED1509" w:rsidRPr="007520B6" w:rsidDel="008B6AF4" w:rsidRDefault="00ED1509">
            <w:pPr>
              <w:pStyle w:val="Heading1Numbered"/>
              <w:rPr>
                <w:del w:id="6049" w:author="Donovan Goode [2]" w:date="2018-11-09T10:04:00Z"/>
                <w:rFonts w:ascii="Consolas" w:eastAsia="Times New Roman" w:hAnsi="Consolas" w:cs="Times New Roman"/>
                <w:color w:val="D4D4D4"/>
                <w:sz w:val="21"/>
                <w:szCs w:val="21"/>
              </w:rPr>
              <w:pPrChange w:id="6050" w:author="Donovan Goode [2]" w:date="2018-11-09T10:05:00Z">
                <w:pPr>
                  <w:shd w:val="clear" w:color="auto" w:fill="1E1E1E"/>
                  <w:spacing w:line="285" w:lineRule="atLeast"/>
                </w:pPr>
              </w:pPrChange>
            </w:pPr>
            <w:del w:id="60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49px</w:delText>
              </w:r>
              <w:r w:rsidRPr="007520B6" w:rsidDel="008B6AF4">
                <w:rPr>
                  <w:rFonts w:ascii="Consolas" w:eastAsia="Times New Roman" w:hAnsi="Consolas" w:cs="Times New Roman"/>
                  <w:color w:val="D4D4D4"/>
                  <w:sz w:val="21"/>
                  <w:szCs w:val="21"/>
                </w:rPr>
                <w:delText>;</w:delText>
              </w:r>
            </w:del>
          </w:p>
          <w:p w14:paraId="613ECA6D" w14:textId="77777777" w:rsidR="00ED1509" w:rsidRPr="007520B6" w:rsidDel="008B6AF4" w:rsidRDefault="00ED1509">
            <w:pPr>
              <w:pStyle w:val="Heading1Numbered"/>
              <w:rPr>
                <w:del w:id="6052" w:author="Donovan Goode [2]" w:date="2018-11-09T10:04:00Z"/>
                <w:rFonts w:ascii="Consolas" w:eastAsia="Times New Roman" w:hAnsi="Consolas" w:cs="Times New Roman"/>
                <w:color w:val="D4D4D4"/>
                <w:sz w:val="21"/>
                <w:szCs w:val="21"/>
              </w:rPr>
              <w:pPrChange w:id="6053" w:author="Donovan Goode [2]" w:date="2018-11-09T10:05:00Z">
                <w:pPr>
                  <w:shd w:val="clear" w:color="auto" w:fill="1E1E1E"/>
                  <w:spacing w:line="285" w:lineRule="atLeast"/>
                </w:pPr>
              </w:pPrChange>
            </w:pPr>
            <w:del w:id="60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0E89B41" w14:textId="77777777" w:rsidR="00ED1509" w:rsidRPr="007520B6" w:rsidDel="008B6AF4" w:rsidRDefault="00ED1509">
            <w:pPr>
              <w:pStyle w:val="Heading1Numbered"/>
              <w:rPr>
                <w:del w:id="6055" w:author="Donovan Goode [2]" w:date="2018-11-09T10:04:00Z"/>
                <w:rFonts w:ascii="Consolas" w:eastAsia="Times New Roman" w:hAnsi="Consolas" w:cs="Times New Roman"/>
                <w:color w:val="D4D4D4"/>
                <w:sz w:val="21"/>
                <w:szCs w:val="21"/>
              </w:rPr>
              <w:pPrChange w:id="6056" w:author="Donovan Goode [2]" w:date="2018-11-09T10:05:00Z">
                <w:pPr>
                  <w:shd w:val="clear" w:color="auto" w:fill="1E1E1E"/>
                  <w:spacing w:line="285" w:lineRule="atLeast"/>
                </w:pPr>
              </w:pPrChange>
            </w:pPr>
            <w:del w:id="60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108px</w:delText>
              </w:r>
              <w:r w:rsidRPr="007520B6" w:rsidDel="008B6AF4">
                <w:rPr>
                  <w:rFonts w:ascii="Consolas" w:eastAsia="Times New Roman" w:hAnsi="Consolas" w:cs="Times New Roman"/>
                  <w:color w:val="D4D4D4"/>
                  <w:sz w:val="21"/>
                  <w:szCs w:val="21"/>
                </w:rPr>
                <w:delText>;</w:delText>
              </w:r>
            </w:del>
          </w:p>
          <w:p w14:paraId="3698D66B" w14:textId="77777777" w:rsidR="00ED1509" w:rsidRPr="007520B6" w:rsidDel="008B6AF4" w:rsidRDefault="00ED1509">
            <w:pPr>
              <w:pStyle w:val="Heading1Numbered"/>
              <w:rPr>
                <w:del w:id="6058" w:author="Donovan Goode [2]" w:date="2018-11-09T10:04:00Z"/>
                <w:rFonts w:ascii="Consolas" w:eastAsia="Times New Roman" w:hAnsi="Consolas" w:cs="Times New Roman"/>
                <w:color w:val="D4D4D4"/>
                <w:sz w:val="21"/>
                <w:szCs w:val="21"/>
              </w:rPr>
              <w:pPrChange w:id="6059" w:author="Donovan Goode [2]" w:date="2018-11-09T10:05:00Z">
                <w:pPr>
                  <w:shd w:val="clear" w:color="auto" w:fill="1E1E1E"/>
                  <w:spacing w:line="285" w:lineRule="atLeast"/>
                </w:pPr>
              </w:pPrChange>
            </w:pPr>
            <w:del w:id="60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20669D7E" w14:textId="77777777" w:rsidR="00ED1509" w:rsidRPr="007520B6" w:rsidDel="008B6AF4" w:rsidRDefault="00ED1509">
            <w:pPr>
              <w:pStyle w:val="Heading1Numbered"/>
              <w:rPr>
                <w:del w:id="6061" w:author="Donovan Goode [2]" w:date="2018-11-09T10:04:00Z"/>
                <w:rFonts w:ascii="Consolas" w:eastAsia="Times New Roman" w:hAnsi="Consolas" w:cs="Times New Roman"/>
                <w:color w:val="D4D4D4"/>
                <w:sz w:val="21"/>
                <w:szCs w:val="21"/>
              </w:rPr>
              <w:pPrChange w:id="6062" w:author="Donovan Goode [2]" w:date="2018-11-09T10:05:00Z">
                <w:pPr>
                  <w:shd w:val="clear" w:color="auto" w:fill="1E1E1E"/>
                  <w:spacing w:line="285" w:lineRule="atLeast"/>
                </w:pPr>
              </w:pPrChange>
            </w:pPr>
            <w:del w:id="6063" w:author="Donovan Goode [2]" w:date="2018-11-09T10:04:00Z">
              <w:r w:rsidRPr="007520B6" w:rsidDel="008B6AF4">
                <w:rPr>
                  <w:rFonts w:ascii="Consolas" w:eastAsia="Times New Roman" w:hAnsi="Consolas" w:cs="Times New Roman"/>
                  <w:color w:val="D4D4D4"/>
                  <w:sz w:val="21"/>
                  <w:szCs w:val="21"/>
                </w:rPr>
                <w:delText xml:space="preserve">    }</w:delText>
              </w:r>
            </w:del>
          </w:p>
          <w:p w14:paraId="1BB49D5A" w14:textId="77777777" w:rsidR="00ED1509" w:rsidRPr="007520B6" w:rsidDel="008B6AF4" w:rsidRDefault="00ED1509">
            <w:pPr>
              <w:pStyle w:val="Heading1Numbered"/>
              <w:rPr>
                <w:del w:id="6064" w:author="Donovan Goode [2]" w:date="2018-11-09T10:04:00Z"/>
                <w:rFonts w:ascii="Consolas" w:eastAsia="Times New Roman" w:hAnsi="Consolas" w:cs="Times New Roman"/>
                <w:color w:val="D4D4D4"/>
                <w:sz w:val="21"/>
                <w:szCs w:val="21"/>
              </w:rPr>
              <w:pPrChange w:id="6065" w:author="Donovan Goode [2]" w:date="2018-11-09T10:05:00Z">
                <w:pPr>
                  <w:shd w:val="clear" w:color="auto" w:fill="1E1E1E"/>
                  <w:spacing w:after="240" w:line="285" w:lineRule="atLeast"/>
                </w:pPr>
              </w:pPrChange>
            </w:pPr>
          </w:p>
          <w:p w14:paraId="7B055078" w14:textId="77777777" w:rsidR="00ED1509" w:rsidRPr="007520B6" w:rsidDel="008B6AF4" w:rsidRDefault="00ED1509">
            <w:pPr>
              <w:pStyle w:val="Heading1Numbered"/>
              <w:rPr>
                <w:del w:id="6066" w:author="Donovan Goode [2]" w:date="2018-11-09T10:04:00Z"/>
                <w:rFonts w:ascii="Consolas" w:eastAsia="Times New Roman" w:hAnsi="Consolas" w:cs="Times New Roman"/>
                <w:color w:val="D4D4D4"/>
                <w:sz w:val="21"/>
                <w:szCs w:val="21"/>
              </w:rPr>
              <w:pPrChange w:id="6067" w:author="Donovan Goode [2]" w:date="2018-11-09T10:05:00Z">
                <w:pPr>
                  <w:shd w:val="clear" w:color="auto" w:fill="1E1E1E"/>
                  <w:spacing w:line="285" w:lineRule="atLeast"/>
                </w:pPr>
              </w:pPrChange>
            </w:pPr>
            <w:del w:id="60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a</w:delText>
              </w:r>
              <w:r w:rsidRPr="007520B6" w:rsidDel="008B6AF4">
                <w:rPr>
                  <w:rFonts w:ascii="Consolas" w:eastAsia="Times New Roman" w:hAnsi="Consolas" w:cs="Times New Roman"/>
                  <w:color w:val="D4D4D4"/>
                  <w:sz w:val="21"/>
                  <w:szCs w:val="21"/>
                </w:rPr>
                <w:delText xml:space="preserve"> {</w:delText>
              </w:r>
            </w:del>
          </w:p>
          <w:p w14:paraId="15ED1670" w14:textId="77777777" w:rsidR="00ED1509" w:rsidRPr="007520B6" w:rsidDel="008B6AF4" w:rsidRDefault="00ED1509">
            <w:pPr>
              <w:pStyle w:val="Heading1Numbered"/>
              <w:rPr>
                <w:del w:id="6069" w:author="Donovan Goode [2]" w:date="2018-11-09T10:04:00Z"/>
                <w:rFonts w:ascii="Consolas" w:eastAsia="Times New Roman" w:hAnsi="Consolas" w:cs="Times New Roman"/>
                <w:color w:val="D4D4D4"/>
                <w:sz w:val="21"/>
                <w:szCs w:val="21"/>
              </w:rPr>
              <w:pPrChange w:id="6070" w:author="Donovan Goode [2]" w:date="2018-11-09T10:05:00Z">
                <w:pPr>
                  <w:shd w:val="clear" w:color="auto" w:fill="1E1E1E"/>
                  <w:spacing w:line="285" w:lineRule="atLeast"/>
                </w:pPr>
              </w:pPrChange>
            </w:pPr>
            <w:del w:id="60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4382907E" w14:textId="77777777" w:rsidR="00ED1509" w:rsidRPr="007520B6" w:rsidDel="008B6AF4" w:rsidRDefault="00ED1509">
            <w:pPr>
              <w:pStyle w:val="Heading1Numbered"/>
              <w:rPr>
                <w:del w:id="6072" w:author="Donovan Goode [2]" w:date="2018-11-09T10:04:00Z"/>
                <w:rFonts w:ascii="Consolas" w:eastAsia="Times New Roman" w:hAnsi="Consolas" w:cs="Times New Roman"/>
                <w:color w:val="D4D4D4"/>
                <w:sz w:val="21"/>
                <w:szCs w:val="21"/>
              </w:rPr>
              <w:pPrChange w:id="6073" w:author="Donovan Goode [2]" w:date="2018-11-09T10:05:00Z">
                <w:pPr>
                  <w:shd w:val="clear" w:color="auto" w:fill="1E1E1E"/>
                  <w:spacing w:line="285" w:lineRule="atLeast"/>
                </w:pPr>
              </w:pPrChange>
            </w:pPr>
            <w:del w:id="60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2EE0865" w14:textId="77777777" w:rsidR="00ED1509" w:rsidRPr="007520B6" w:rsidDel="008B6AF4" w:rsidRDefault="00ED1509">
            <w:pPr>
              <w:pStyle w:val="Heading1Numbered"/>
              <w:rPr>
                <w:del w:id="6075" w:author="Donovan Goode [2]" w:date="2018-11-09T10:04:00Z"/>
                <w:rFonts w:ascii="Consolas" w:eastAsia="Times New Roman" w:hAnsi="Consolas" w:cs="Times New Roman"/>
                <w:color w:val="D4D4D4"/>
                <w:sz w:val="21"/>
                <w:szCs w:val="21"/>
              </w:rPr>
              <w:pPrChange w:id="6076" w:author="Donovan Goode [2]" w:date="2018-11-09T10:05:00Z">
                <w:pPr>
                  <w:shd w:val="clear" w:color="auto" w:fill="1E1E1E"/>
                  <w:spacing w:line="285" w:lineRule="atLeast"/>
                </w:pPr>
              </w:pPrChange>
            </w:pPr>
            <w:del w:id="60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00C4BD46" w14:textId="77777777" w:rsidR="00ED1509" w:rsidRPr="007520B6" w:rsidDel="008B6AF4" w:rsidRDefault="00ED1509">
            <w:pPr>
              <w:pStyle w:val="Heading1Numbered"/>
              <w:rPr>
                <w:del w:id="6078" w:author="Donovan Goode [2]" w:date="2018-11-09T10:04:00Z"/>
                <w:rFonts w:ascii="Consolas" w:eastAsia="Times New Roman" w:hAnsi="Consolas" w:cs="Times New Roman"/>
                <w:color w:val="D4D4D4"/>
                <w:sz w:val="21"/>
                <w:szCs w:val="21"/>
              </w:rPr>
              <w:pPrChange w:id="6079" w:author="Donovan Goode [2]" w:date="2018-11-09T10:05:00Z">
                <w:pPr>
                  <w:shd w:val="clear" w:color="auto" w:fill="1E1E1E"/>
                  <w:spacing w:line="285" w:lineRule="atLeast"/>
                </w:pPr>
              </w:pPrChange>
            </w:pPr>
            <w:del w:id="60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169DCADA" w14:textId="77777777" w:rsidR="00ED1509" w:rsidRPr="007520B6" w:rsidDel="008B6AF4" w:rsidRDefault="00ED1509">
            <w:pPr>
              <w:pStyle w:val="Heading1Numbered"/>
              <w:rPr>
                <w:del w:id="6081" w:author="Donovan Goode [2]" w:date="2018-11-09T10:04:00Z"/>
                <w:rFonts w:ascii="Consolas" w:eastAsia="Times New Roman" w:hAnsi="Consolas" w:cs="Times New Roman"/>
                <w:color w:val="D4D4D4"/>
                <w:sz w:val="21"/>
                <w:szCs w:val="21"/>
              </w:rPr>
              <w:pPrChange w:id="6082" w:author="Donovan Goode [2]" w:date="2018-11-09T10:05:00Z">
                <w:pPr>
                  <w:shd w:val="clear" w:color="auto" w:fill="1E1E1E"/>
                  <w:spacing w:line="285" w:lineRule="atLeast"/>
                </w:pPr>
              </w:pPrChange>
            </w:pPr>
            <w:del w:id="60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3E7BBBF2" w14:textId="77777777" w:rsidR="00ED1509" w:rsidRPr="007520B6" w:rsidDel="008B6AF4" w:rsidRDefault="00ED1509">
            <w:pPr>
              <w:pStyle w:val="Heading1Numbered"/>
              <w:rPr>
                <w:del w:id="6084" w:author="Donovan Goode [2]" w:date="2018-11-09T10:04:00Z"/>
                <w:rFonts w:ascii="Consolas" w:eastAsia="Times New Roman" w:hAnsi="Consolas" w:cs="Times New Roman"/>
                <w:color w:val="D4D4D4"/>
                <w:sz w:val="21"/>
                <w:szCs w:val="21"/>
              </w:rPr>
              <w:pPrChange w:id="6085" w:author="Donovan Goode [2]" w:date="2018-11-09T10:05:00Z">
                <w:pPr>
                  <w:shd w:val="clear" w:color="auto" w:fill="1E1E1E"/>
                  <w:spacing w:line="285" w:lineRule="atLeast"/>
                </w:pPr>
              </w:pPrChange>
            </w:pPr>
            <w:del w:id="60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BE606D1" w14:textId="77777777" w:rsidR="00ED1509" w:rsidRPr="007520B6" w:rsidDel="008B6AF4" w:rsidRDefault="00ED1509">
            <w:pPr>
              <w:pStyle w:val="Heading1Numbered"/>
              <w:rPr>
                <w:del w:id="6087" w:author="Donovan Goode [2]" w:date="2018-11-09T10:04:00Z"/>
                <w:rFonts w:ascii="Consolas" w:eastAsia="Times New Roman" w:hAnsi="Consolas" w:cs="Times New Roman"/>
                <w:color w:val="D4D4D4"/>
                <w:sz w:val="21"/>
                <w:szCs w:val="21"/>
              </w:rPr>
              <w:pPrChange w:id="6088" w:author="Donovan Goode [2]" w:date="2018-11-09T10:05:00Z">
                <w:pPr>
                  <w:shd w:val="clear" w:color="auto" w:fill="1E1E1E"/>
                  <w:spacing w:line="285" w:lineRule="atLeast"/>
                </w:pPr>
              </w:pPrChange>
            </w:pPr>
          </w:p>
          <w:p w14:paraId="32A04C0E" w14:textId="77777777" w:rsidR="00ED1509" w:rsidRPr="007520B6" w:rsidDel="008B6AF4" w:rsidRDefault="00ED1509">
            <w:pPr>
              <w:pStyle w:val="Heading1Numbered"/>
              <w:rPr>
                <w:del w:id="6089" w:author="Donovan Goode [2]" w:date="2018-11-09T10:04:00Z"/>
                <w:rFonts w:ascii="Consolas" w:eastAsia="Times New Roman" w:hAnsi="Consolas" w:cs="Times New Roman"/>
                <w:color w:val="D4D4D4"/>
                <w:sz w:val="21"/>
                <w:szCs w:val="21"/>
              </w:rPr>
              <w:pPrChange w:id="6090" w:author="Donovan Goode [2]" w:date="2018-11-09T10:05:00Z">
                <w:pPr>
                  <w:shd w:val="clear" w:color="auto" w:fill="1E1E1E"/>
                  <w:spacing w:line="285" w:lineRule="atLeast"/>
                </w:pPr>
              </w:pPrChange>
            </w:pPr>
            <w:del w:id="60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927D8B" w14:textId="77777777" w:rsidR="00ED1509" w:rsidRPr="007520B6" w:rsidDel="008B6AF4" w:rsidRDefault="00ED1509">
            <w:pPr>
              <w:pStyle w:val="Heading1Numbered"/>
              <w:rPr>
                <w:del w:id="6092" w:author="Donovan Goode [2]" w:date="2018-11-09T10:04:00Z"/>
                <w:rFonts w:ascii="Consolas" w:eastAsia="Times New Roman" w:hAnsi="Consolas" w:cs="Times New Roman"/>
                <w:color w:val="D4D4D4"/>
                <w:sz w:val="21"/>
                <w:szCs w:val="21"/>
              </w:rPr>
              <w:pPrChange w:id="6093" w:author="Donovan Goode [2]" w:date="2018-11-09T10:05:00Z">
                <w:pPr>
                  <w:shd w:val="clear" w:color="auto" w:fill="1E1E1E"/>
                  <w:spacing w:line="285" w:lineRule="atLeast"/>
                </w:pPr>
              </w:pPrChange>
            </w:pPr>
            <w:del w:id="60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70E709C5" w14:textId="77777777" w:rsidR="00ED1509" w:rsidRPr="007520B6" w:rsidDel="008B6AF4" w:rsidRDefault="00ED1509">
            <w:pPr>
              <w:pStyle w:val="Heading1Numbered"/>
              <w:rPr>
                <w:del w:id="6095" w:author="Donovan Goode [2]" w:date="2018-11-09T10:04:00Z"/>
                <w:rFonts w:ascii="Consolas" w:eastAsia="Times New Roman" w:hAnsi="Consolas" w:cs="Times New Roman"/>
                <w:color w:val="D4D4D4"/>
                <w:sz w:val="21"/>
                <w:szCs w:val="21"/>
              </w:rPr>
              <w:pPrChange w:id="6096" w:author="Donovan Goode [2]" w:date="2018-11-09T10:05:00Z">
                <w:pPr>
                  <w:shd w:val="clear" w:color="auto" w:fill="1E1E1E"/>
                  <w:spacing w:line="285" w:lineRule="atLeast"/>
                </w:pPr>
              </w:pPrChange>
            </w:pPr>
          </w:p>
          <w:p w14:paraId="6A6EC752" w14:textId="77777777" w:rsidR="00ED1509" w:rsidRPr="007520B6" w:rsidDel="008B6AF4" w:rsidRDefault="00ED1509">
            <w:pPr>
              <w:pStyle w:val="Heading1Numbered"/>
              <w:rPr>
                <w:del w:id="6097" w:author="Donovan Goode [2]" w:date="2018-11-09T10:04:00Z"/>
                <w:rFonts w:ascii="Consolas" w:eastAsia="Times New Roman" w:hAnsi="Consolas" w:cs="Times New Roman"/>
                <w:color w:val="D4D4D4"/>
                <w:sz w:val="21"/>
                <w:szCs w:val="21"/>
              </w:rPr>
              <w:pPrChange w:id="6098" w:author="Donovan Goode [2]" w:date="2018-11-09T10:05:00Z">
                <w:pPr>
                  <w:shd w:val="clear" w:color="auto" w:fill="1E1E1E"/>
                  <w:spacing w:line="285" w:lineRule="atLeast"/>
                </w:pPr>
              </w:pPrChange>
            </w:pPr>
            <w:del w:id="60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6E17F43" w14:textId="77777777" w:rsidR="00ED1509" w:rsidRPr="007520B6" w:rsidDel="008B6AF4" w:rsidRDefault="00ED1509">
            <w:pPr>
              <w:pStyle w:val="Heading1Numbered"/>
              <w:rPr>
                <w:del w:id="6100" w:author="Donovan Goode [2]" w:date="2018-11-09T10:04:00Z"/>
                <w:rFonts w:ascii="Consolas" w:eastAsia="Times New Roman" w:hAnsi="Consolas" w:cs="Times New Roman"/>
                <w:color w:val="D4D4D4"/>
                <w:sz w:val="21"/>
                <w:szCs w:val="21"/>
              </w:rPr>
              <w:pPrChange w:id="6101" w:author="Donovan Goode [2]" w:date="2018-11-09T10:05:00Z">
                <w:pPr>
                  <w:shd w:val="clear" w:color="auto" w:fill="1E1E1E"/>
                  <w:spacing w:line="285" w:lineRule="atLeast"/>
                </w:pPr>
              </w:pPrChange>
            </w:pPr>
            <w:del w:id="61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3DC0B74" w14:textId="77777777" w:rsidR="00ED1509" w:rsidRPr="007520B6" w:rsidDel="008B6AF4" w:rsidRDefault="00ED1509">
            <w:pPr>
              <w:pStyle w:val="Heading1Numbered"/>
              <w:rPr>
                <w:del w:id="6103" w:author="Donovan Goode [2]" w:date="2018-11-09T10:04:00Z"/>
                <w:rFonts w:ascii="Consolas" w:eastAsia="Times New Roman" w:hAnsi="Consolas" w:cs="Times New Roman"/>
                <w:color w:val="D4D4D4"/>
                <w:sz w:val="21"/>
                <w:szCs w:val="21"/>
              </w:rPr>
              <w:pPrChange w:id="6104" w:author="Donovan Goode [2]" w:date="2018-11-09T10:05:00Z">
                <w:pPr>
                  <w:shd w:val="clear" w:color="auto" w:fill="1E1E1E"/>
                  <w:spacing w:line="285" w:lineRule="atLeast"/>
                </w:pPr>
              </w:pPrChange>
            </w:pPr>
            <w:del w:id="61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2BB01A03" w14:textId="77777777" w:rsidR="00ED1509" w:rsidRPr="007520B6" w:rsidDel="008B6AF4" w:rsidRDefault="00ED1509">
            <w:pPr>
              <w:pStyle w:val="Heading1Numbered"/>
              <w:rPr>
                <w:del w:id="6106" w:author="Donovan Goode [2]" w:date="2018-11-09T10:04:00Z"/>
                <w:rFonts w:ascii="Consolas" w:eastAsia="Times New Roman" w:hAnsi="Consolas" w:cs="Times New Roman"/>
                <w:color w:val="D4D4D4"/>
                <w:sz w:val="21"/>
                <w:szCs w:val="21"/>
              </w:rPr>
              <w:pPrChange w:id="6107" w:author="Donovan Goode [2]" w:date="2018-11-09T10:05:00Z">
                <w:pPr>
                  <w:shd w:val="clear" w:color="auto" w:fill="1E1E1E"/>
                  <w:spacing w:line="285" w:lineRule="atLeast"/>
                </w:pPr>
              </w:pPrChange>
            </w:pPr>
            <w:del w:id="6108" w:author="Donovan Goode [2]" w:date="2018-11-09T10:04:00Z">
              <w:r w:rsidRPr="007520B6" w:rsidDel="008B6AF4">
                <w:rPr>
                  <w:rFonts w:ascii="Consolas" w:eastAsia="Times New Roman" w:hAnsi="Consolas" w:cs="Times New Roman"/>
                  <w:color w:val="D4D4D4"/>
                  <w:sz w:val="21"/>
                  <w:szCs w:val="21"/>
                </w:rPr>
                <w:delText xml:space="preserve">    }</w:delText>
              </w:r>
            </w:del>
          </w:p>
          <w:p w14:paraId="1DE2B9C3" w14:textId="77777777" w:rsidR="00ED1509" w:rsidRPr="007520B6" w:rsidDel="008B6AF4" w:rsidRDefault="00ED1509">
            <w:pPr>
              <w:pStyle w:val="Heading1Numbered"/>
              <w:rPr>
                <w:del w:id="6109" w:author="Donovan Goode [2]" w:date="2018-11-09T10:04:00Z"/>
                <w:rFonts w:ascii="Consolas" w:eastAsia="Times New Roman" w:hAnsi="Consolas" w:cs="Times New Roman"/>
                <w:color w:val="D4D4D4"/>
                <w:sz w:val="21"/>
                <w:szCs w:val="21"/>
              </w:rPr>
              <w:pPrChange w:id="6110" w:author="Donovan Goode [2]" w:date="2018-11-09T10:05:00Z">
                <w:pPr>
                  <w:shd w:val="clear" w:color="auto" w:fill="1E1E1E"/>
                  <w:spacing w:line="285" w:lineRule="atLeast"/>
                </w:pPr>
              </w:pPrChange>
            </w:pPr>
          </w:p>
          <w:p w14:paraId="1DFD2B0F" w14:textId="77777777" w:rsidR="00ED1509" w:rsidRPr="007520B6" w:rsidDel="008B6AF4" w:rsidRDefault="00ED1509">
            <w:pPr>
              <w:pStyle w:val="Heading1Numbered"/>
              <w:rPr>
                <w:del w:id="6111" w:author="Donovan Goode [2]" w:date="2018-11-09T10:04:00Z"/>
                <w:rFonts w:ascii="Consolas" w:eastAsia="Times New Roman" w:hAnsi="Consolas" w:cs="Times New Roman"/>
                <w:color w:val="D4D4D4"/>
                <w:sz w:val="21"/>
                <w:szCs w:val="21"/>
              </w:rPr>
              <w:pPrChange w:id="6112" w:author="Donovan Goode [2]" w:date="2018-11-09T10:05:00Z">
                <w:pPr>
                  <w:shd w:val="clear" w:color="auto" w:fill="1E1E1E"/>
                  <w:spacing w:line="285" w:lineRule="atLeast"/>
                </w:pPr>
              </w:pPrChange>
            </w:pPr>
            <w:del w:id="61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#w3_left_1</w:delText>
              </w:r>
              <w:r w:rsidRPr="007520B6" w:rsidDel="008B6AF4">
                <w:rPr>
                  <w:rFonts w:ascii="Consolas" w:eastAsia="Times New Roman" w:hAnsi="Consolas" w:cs="Times New Roman"/>
                  <w:color w:val="D4D4D4"/>
                  <w:sz w:val="21"/>
                  <w:szCs w:val="21"/>
                </w:rPr>
                <w:delText xml:space="preserve"> {</w:delText>
              </w:r>
            </w:del>
          </w:p>
          <w:p w14:paraId="1469A14A" w14:textId="77777777" w:rsidR="00ED1509" w:rsidRPr="007520B6" w:rsidDel="008B6AF4" w:rsidRDefault="00ED1509">
            <w:pPr>
              <w:pStyle w:val="Heading1Numbered"/>
              <w:rPr>
                <w:del w:id="6114" w:author="Donovan Goode [2]" w:date="2018-11-09T10:04:00Z"/>
                <w:rFonts w:ascii="Consolas" w:eastAsia="Times New Roman" w:hAnsi="Consolas" w:cs="Times New Roman"/>
                <w:color w:val="D4D4D4"/>
                <w:sz w:val="21"/>
                <w:szCs w:val="21"/>
              </w:rPr>
              <w:pPrChange w:id="6115" w:author="Donovan Goode [2]" w:date="2018-11-09T10:05:00Z">
                <w:pPr>
                  <w:shd w:val="clear" w:color="auto" w:fill="1E1E1E"/>
                  <w:spacing w:line="285" w:lineRule="atLeast"/>
                </w:pPr>
              </w:pPrChange>
            </w:pPr>
            <w:del w:id="61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335D4842" w14:textId="77777777" w:rsidR="00ED1509" w:rsidRPr="007520B6" w:rsidDel="008B6AF4" w:rsidRDefault="00ED1509">
            <w:pPr>
              <w:pStyle w:val="Heading1Numbered"/>
              <w:rPr>
                <w:del w:id="6117" w:author="Donovan Goode [2]" w:date="2018-11-09T10:04:00Z"/>
                <w:rFonts w:ascii="Consolas" w:eastAsia="Times New Roman" w:hAnsi="Consolas" w:cs="Times New Roman"/>
                <w:color w:val="D4D4D4"/>
                <w:sz w:val="21"/>
                <w:szCs w:val="21"/>
              </w:rPr>
              <w:pPrChange w:id="6118" w:author="Donovan Goode [2]" w:date="2018-11-09T10:05:00Z">
                <w:pPr>
                  <w:shd w:val="clear" w:color="auto" w:fill="1E1E1E"/>
                  <w:spacing w:line="285" w:lineRule="atLeast"/>
                </w:pPr>
              </w:pPrChange>
            </w:pPr>
            <w:del w:id="6119" w:author="Donovan Goode [2]" w:date="2018-11-09T10:04:00Z">
              <w:r w:rsidRPr="007520B6" w:rsidDel="008B6AF4">
                <w:rPr>
                  <w:rFonts w:ascii="Consolas" w:eastAsia="Times New Roman" w:hAnsi="Consolas" w:cs="Times New Roman"/>
                  <w:color w:val="D4D4D4"/>
                  <w:sz w:val="21"/>
                  <w:szCs w:val="21"/>
                </w:rPr>
                <w:delText xml:space="preserve">    }</w:delText>
              </w:r>
            </w:del>
          </w:p>
          <w:p w14:paraId="1CA9E48B" w14:textId="77777777" w:rsidR="00ED1509" w:rsidRPr="007520B6" w:rsidDel="008B6AF4" w:rsidRDefault="00ED1509">
            <w:pPr>
              <w:pStyle w:val="Heading1Numbered"/>
              <w:rPr>
                <w:del w:id="6120" w:author="Donovan Goode [2]" w:date="2018-11-09T10:04:00Z"/>
                <w:rFonts w:ascii="Consolas" w:eastAsia="Times New Roman" w:hAnsi="Consolas" w:cs="Times New Roman"/>
                <w:color w:val="D4D4D4"/>
                <w:sz w:val="21"/>
                <w:szCs w:val="21"/>
              </w:rPr>
              <w:pPrChange w:id="6121" w:author="Donovan Goode [2]" w:date="2018-11-09T10:05:00Z">
                <w:pPr>
                  <w:shd w:val="clear" w:color="auto" w:fill="1E1E1E"/>
                  <w:spacing w:line="285" w:lineRule="atLeast"/>
                </w:pPr>
              </w:pPrChange>
            </w:pPr>
          </w:p>
          <w:p w14:paraId="3CB176CC" w14:textId="77777777" w:rsidR="00ED1509" w:rsidRPr="007520B6" w:rsidDel="008B6AF4" w:rsidRDefault="00ED1509">
            <w:pPr>
              <w:pStyle w:val="Heading1Numbered"/>
              <w:rPr>
                <w:del w:id="6122" w:author="Donovan Goode [2]" w:date="2018-11-09T10:04:00Z"/>
                <w:rFonts w:ascii="Consolas" w:eastAsia="Times New Roman" w:hAnsi="Consolas" w:cs="Times New Roman"/>
                <w:color w:val="D4D4D4"/>
                <w:sz w:val="21"/>
                <w:szCs w:val="21"/>
              </w:rPr>
              <w:pPrChange w:id="6123" w:author="Donovan Goode [2]" w:date="2018-11-09T10:05:00Z">
                <w:pPr>
                  <w:shd w:val="clear" w:color="auto" w:fill="1E1E1E"/>
                  <w:spacing w:line="285" w:lineRule="atLeast"/>
                </w:pPr>
              </w:pPrChange>
            </w:pPr>
            <w:del w:id="61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#w3_left_2</w:delText>
              </w:r>
              <w:r w:rsidRPr="007520B6" w:rsidDel="008B6AF4">
                <w:rPr>
                  <w:rFonts w:ascii="Consolas" w:eastAsia="Times New Roman" w:hAnsi="Consolas" w:cs="Times New Roman"/>
                  <w:color w:val="D4D4D4"/>
                  <w:sz w:val="21"/>
                  <w:szCs w:val="21"/>
                </w:rPr>
                <w:delText xml:space="preserve"> {</w:delText>
              </w:r>
            </w:del>
          </w:p>
          <w:p w14:paraId="7F2742D4" w14:textId="77777777" w:rsidR="00ED1509" w:rsidRPr="007520B6" w:rsidDel="008B6AF4" w:rsidRDefault="00ED1509">
            <w:pPr>
              <w:pStyle w:val="Heading1Numbered"/>
              <w:rPr>
                <w:del w:id="6125" w:author="Donovan Goode [2]" w:date="2018-11-09T10:04:00Z"/>
                <w:rFonts w:ascii="Consolas" w:eastAsia="Times New Roman" w:hAnsi="Consolas" w:cs="Times New Roman"/>
                <w:color w:val="D4D4D4"/>
                <w:sz w:val="21"/>
                <w:szCs w:val="21"/>
              </w:rPr>
              <w:pPrChange w:id="6126" w:author="Donovan Goode [2]" w:date="2018-11-09T10:05:00Z">
                <w:pPr>
                  <w:shd w:val="clear" w:color="auto" w:fill="1E1E1E"/>
                  <w:spacing w:line="285" w:lineRule="atLeast"/>
                </w:pPr>
              </w:pPrChange>
            </w:pPr>
            <w:del w:id="61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203BAD3D" w14:textId="77777777" w:rsidR="00ED1509" w:rsidRPr="007520B6" w:rsidDel="008B6AF4" w:rsidRDefault="00ED1509">
            <w:pPr>
              <w:pStyle w:val="Heading1Numbered"/>
              <w:rPr>
                <w:del w:id="6128" w:author="Donovan Goode [2]" w:date="2018-11-09T10:04:00Z"/>
                <w:rFonts w:ascii="Consolas" w:eastAsia="Times New Roman" w:hAnsi="Consolas" w:cs="Times New Roman"/>
                <w:color w:val="D4D4D4"/>
                <w:sz w:val="21"/>
                <w:szCs w:val="21"/>
              </w:rPr>
              <w:pPrChange w:id="6129" w:author="Donovan Goode [2]" w:date="2018-11-09T10:05:00Z">
                <w:pPr>
                  <w:shd w:val="clear" w:color="auto" w:fill="1E1E1E"/>
                  <w:spacing w:line="285" w:lineRule="atLeast"/>
                </w:pPr>
              </w:pPrChange>
            </w:pPr>
            <w:del w:id="6130" w:author="Donovan Goode [2]" w:date="2018-11-09T10:04:00Z">
              <w:r w:rsidRPr="007520B6" w:rsidDel="008B6AF4">
                <w:rPr>
                  <w:rFonts w:ascii="Consolas" w:eastAsia="Times New Roman" w:hAnsi="Consolas" w:cs="Times New Roman"/>
                  <w:color w:val="D4D4D4"/>
                  <w:sz w:val="21"/>
                  <w:szCs w:val="21"/>
                </w:rPr>
                <w:delText xml:space="preserve">    }</w:delText>
              </w:r>
            </w:del>
          </w:p>
          <w:p w14:paraId="2C71B821" w14:textId="77777777" w:rsidR="00ED1509" w:rsidRPr="007520B6" w:rsidDel="008B6AF4" w:rsidRDefault="00ED1509">
            <w:pPr>
              <w:pStyle w:val="Heading1Numbered"/>
              <w:rPr>
                <w:del w:id="6131" w:author="Donovan Goode [2]" w:date="2018-11-09T10:04:00Z"/>
                <w:rFonts w:ascii="Consolas" w:eastAsia="Times New Roman" w:hAnsi="Consolas" w:cs="Times New Roman"/>
                <w:color w:val="D4D4D4"/>
                <w:sz w:val="21"/>
                <w:szCs w:val="21"/>
              </w:rPr>
              <w:pPrChange w:id="6132" w:author="Donovan Goode [2]" w:date="2018-11-09T10:05:00Z">
                <w:pPr>
                  <w:shd w:val="clear" w:color="auto" w:fill="1E1E1E"/>
                  <w:spacing w:line="285" w:lineRule="atLeast"/>
                </w:pPr>
              </w:pPrChange>
            </w:pPr>
          </w:p>
          <w:p w14:paraId="21B1A1F5" w14:textId="77777777" w:rsidR="00ED1509" w:rsidRPr="007520B6" w:rsidDel="008B6AF4" w:rsidRDefault="00ED1509">
            <w:pPr>
              <w:pStyle w:val="Heading1Numbered"/>
              <w:rPr>
                <w:del w:id="6133" w:author="Donovan Goode [2]" w:date="2018-11-09T10:04:00Z"/>
                <w:rFonts w:ascii="Consolas" w:eastAsia="Times New Roman" w:hAnsi="Consolas" w:cs="Times New Roman"/>
                <w:color w:val="D4D4D4"/>
                <w:sz w:val="21"/>
                <w:szCs w:val="21"/>
              </w:rPr>
              <w:pPrChange w:id="6134" w:author="Donovan Goode [2]" w:date="2018-11-09T10:05:00Z">
                <w:pPr>
                  <w:shd w:val="clear" w:color="auto" w:fill="1E1E1E"/>
                  <w:spacing w:line="285" w:lineRule="atLeast"/>
                </w:pPr>
              </w:pPrChange>
            </w:pPr>
            <w:del w:id="61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#w3_left_3</w:delText>
              </w:r>
              <w:r w:rsidRPr="007520B6" w:rsidDel="008B6AF4">
                <w:rPr>
                  <w:rFonts w:ascii="Consolas" w:eastAsia="Times New Roman" w:hAnsi="Consolas" w:cs="Times New Roman"/>
                  <w:color w:val="D4D4D4"/>
                  <w:sz w:val="21"/>
                  <w:szCs w:val="21"/>
                </w:rPr>
                <w:delText xml:space="preserve"> {</w:delText>
              </w:r>
            </w:del>
          </w:p>
          <w:p w14:paraId="369EF0EC" w14:textId="77777777" w:rsidR="00ED1509" w:rsidRPr="007520B6" w:rsidDel="008B6AF4" w:rsidRDefault="00ED1509">
            <w:pPr>
              <w:pStyle w:val="Heading1Numbered"/>
              <w:rPr>
                <w:del w:id="6136" w:author="Donovan Goode [2]" w:date="2018-11-09T10:04:00Z"/>
                <w:rFonts w:ascii="Consolas" w:eastAsia="Times New Roman" w:hAnsi="Consolas" w:cs="Times New Roman"/>
                <w:color w:val="D4D4D4"/>
                <w:sz w:val="21"/>
                <w:szCs w:val="21"/>
              </w:rPr>
              <w:pPrChange w:id="6137" w:author="Donovan Goode [2]" w:date="2018-11-09T10:05:00Z">
                <w:pPr>
                  <w:shd w:val="clear" w:color="auto" w:fill="1E1E1E"/>
                  <w:spacing w:line="285" w:lineRule="atLeast"/>
                </w:pPr>
              </w:pPrChange>
            </w:pPr>
            <w:del w:id="61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0A8D5B10" w14:textId="77777777" w:rsidR="00ED1509" w:rsidRPr="007520B6" w:rsidDel="008B6AF4" w:rsidRDefault="00ED1509">
            <w:pPr>
              <w:pStyle w:val="Heading1Numbered"/>
              <w:rPr>
                <w:del w:id="6139" w:author="Donovan Goode [2]" w:date="2018-11-09T10:04:00Z"/>
                <w:rFonts w:ascii="Consolas" w:eastAsia="Times New Roman" w:hAnsi="Consolas" w:cs="Times New Roman"/>
                <w:color w:val="D4D4D4"/>
                <w:sz w:val="21"/>
                <w:szCs w:val="21"/>
              </w:rPr>
              <w:pPrChange w:id="6140" w:author="Donovan Goode [2]" w:date="2018-11-09T10:05:00Z">
                <w:pPr>
                  <w:shd w:val="clear" w:color="auto" w:fill="1E1E1E"/>
                  <w:spacing w:line="285" w:lineRule="atLeast"/>
                </w:pPr>
              </w:pPrChange>
            </w:pPr>
            <w:del w:id="6141" w:author="Donovan Goode [2]" w:date="2018-11-09T10:04:00Z">
              <w:r w:rsidRPr="007520B6" w:rsidDel="008B6AF4">
                <w:rPr>
                  <w:rFonts w:ascii="Consolas" w:eastAsia="Times New Roman" w:hAnsi="Consolas" w:cs="Times New Roman"/>
                  <w:color w:val="D4D4D4"/>
                  <w:sz w:val="21"/>
                  <w:szCs w:val="21"/>
                </w:rPr>
                <w:delText xml:space="preserve">    }</w:delText>
              </w:r>
            </w:del>
          </w:p>
          <w:p w14:paraId="6BEB39AB" w14:textId="77777777" w:rsidR="00ED1509" w:rsidRPr="007520B6" w:rsidDel="008B6AF4" w:rsidRDefault="00ED1509">
            <w:pPr>
              <w:pStyle w:val="Heading1Numbered"/>
              <w:rPr>
                <w:del w:id="6142" w:author="Donovan Goode [2]" w:date="2018-11-09T10:04:00Z"/>
                <w:rFonts w:ascii="Consolas" w:eastAsia="Times New Roman" w:hAnsi="Consolas" w:cs="Times New Roman"/>
                <w:color w:val="D4D4D4"/>
                <w:sz w:val="21"/>
                <w:szCs w:val="21"/>
              </w:rPr>
              <w:pPrChange w:id="6143" w:author="Donovan Goode [2]" w:date="2018-11-09T10:05:00Z">
                <w:pPr>
                  <w:shd w:val="clear" w:color="auto" w:fill="1E1E1E"/>
                  <w:spacing w:line="285" w:lineRule="atLeast"/>
                </w:pPr>
              </w:pPrChange>
            </w:pPr>
          </w:p>
          <w:p w14:paraId="3A10528D" w14:textId="77777777" w:rsidR="00ED1509" w:rsidRPr="007520B6" w:rsidDel="008B6AF4" w:rsidRDefault="00ED1509">
            <w:pPr>
              <w:pStyle w:val="Heading1Numbered"/>
              <w:rPr>
                <w:del w:id="6144" w:author="Donovan Goode [2]" w:date="2018-11-09T10:04:00Z"/>
                <w:rFonts w:ascii="Consolas" w:eastAsia="Times New Roman" w:hAnsi="Consolas" w:cs="Times New Roman"/>
                <w:color w:val="D4D4D4"/>
                <w:sz w:val="21"/>
                <w:szCs w:val="21"/>
              </w:rPr>
              <w:pPrChange w:id="6145" w:author="Donovan Goode [2]" w:date="2018-11-09T10:05:00Z">
                <w:pPr>
                  <w:shd w:val="clear" w:color="auto" w:fill="1E1E1E"/>
                  <w:spacing w:line="285" w:lineRule="atLeast"/>
                </w:pPr>
              </w:pPrChange>
            </w:pPr>
            <w:del w:id="61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#w3_left_4</w:delText>
              </w:r>
              <w:r w:rsidRPr="007520B6" w:rsidDel="008B6AF4">
                <w:rPr>
                  <w:rFonts w:ascii="Consolas" w:eastAsia="Times New Roman" w:hAnsi="Consolas" w:cs="Times New Roman"/>
                  <w:color w:val="D4D4D4"/>
                  <w:sz w:val="21"/>
                  <w:szCs w:val="21"/>
                </w:rPr>
                <w:delText xml:space="preserve"> {</w:delText>
              </w:r>
            </w:del>
          </w:p>
          <w:p w14:paraId="1F3BC7C3" w14:textId="77777777" w:rsidR="00ED1509" w:rsidRPr="007520B6" w:rsidDel="008B6AF4" w:rsidRDefault="00ED1509">
            <w:pPr>
              <w:pStyle w:val="Heading1Numbered"/>
              <w:rPr>
                <w:del w:id="6147" w:author="Donovan Goode [2]" w:date="2018-11-09T10:04:00Z"/>
                <w:rFonts w:ascii="Consolas" w:eastAsia="Times New Roman" w:hAnsi="Consolas" w:cs="Times New Roman"/>
                <w:color w:val="D4D4D4"/>
                <w:sz w:val="21"/>
                <w:szCs w:val="21"/>
              </w:rPr>
              <w:pPrChange w:id="6148" w:author="Donovan Goode [2]" w:date="2018-11-09T10:05:00Z">
                <w:pPr>
                  <w:shd w:val="clear" w:color="auto" w:fill="1E1E1E"/>
                  <w:spacing w:line="285" w:lineRule="atLeast"/>
                </w:pPr>
              </w:pPrChange>
            </w:pPr>
            <w:del w:id="61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536B43D4" w14:textId="77777777" w:rsidR="00ED1509" w:rsidRPr="007520B6" w:rsidDel="008B6AF4" w:rsidRDefault="00ED1509">
            <w:pPr>
              <w:pStyle w:val="Heading1Numbered"/>
              <w:rPr>
                <w:del w:id="6150" w:author="Donovan Goode [2]" w:date="2018-11-09T10:04:00Z"/>
                <w:rFonts w:ascii="Consolas" w:eastAsia="Times New Roman" w:hAnsi="Consolas" w:cs="Times New Roman"/>
                <w:color w:val="D4D4D4"/>
                <w:sz w:val="21"/>
                <w:szCs w:val="21"/>
              </w:rPr>
              <w:pPrChange w:id="6151" w:author="Donovan Goode [2]" w:date="2018-11-09T10:05:00Z">
                <w:pPr>
                  <w:shd w:val="clear" w:color="auto" w:fill="1E1E1E"/>
                  <w:spacing w:line="285" w:lineRule="atLeast"/>
                </w:pPr>
              </w:pPrChange>
            </w:pPr>
            <w:del w:id="6152" w:author="Donovan Goode [2]" w:date="2018-11-09T10:04:00Z">
              <w:r w:rsidRPr="007520B6" w:rsidDel="008B6AF4">
                <w:rPr>
                  <w:rFonts w:ascii="Consolas" w:eastAsia="Times New Roman" w:hAnsi="Consolas" w:cs="Times New Roman"/>
                  <w:color w:val="D4D4D4"/>
                  <w:sz w:val="21"/>
                  <w:szCs w:val="21"/>
                </w:rPr>
                <w:delText xml:space="preserve">    }</w:delText>
              </w:r>
            </w:del>
          </w:p>
          <w:p w14:paraId="5515FA80" w14:textId="77777777" w:rsidR="00ED1509" w:rsidRPr="007520B6" w:rsidDel="008B6AF4" w:rsidRDefault="00ED1509">
            <w:pPr>
              <w:pStyle w:val="Heading1Numbered"/>
              <w:rPr>
                <w:del w:id="6153" w:author="Donovan Goode [2]" w:date="2018-11-09T10:04:00Z"/>
                <w:rFonts w:ascii="Consolas" w:eastAsia="Times New Roman" w:hAnsi="Consolas" w:cs="Times New Roman"/>
                <w:color w:val="D4D4D4"/>
                <w:sz w:val="21"/>
                <w:szCs w:val="21"/>
              </w:rPr>
              <w:pPrChange w:id="6154" w:author="Donovan Goode [2]" w:date="2018-11-09T10:05:00Z">
                <w:pPr>
                  <w:shd w:val="clear" w:color="auto" w:fill="1E1E1E"/>
                  <w:spacing w:line="285" w:lineRule="atLeast"/>
                </w:pPr>
              </w:pPrChange>
            </w:pPr>
          </w:p>
          <w:p w14:paraId="4737DC36" w14:textId="77777777" w:rsidR="00ED1509" w:rsidRPr="007520B6" w:rsidDel="008B6AF4" w:rsidRDefault="00ED1509">
            <w:pPr>
              <w:pStyle w:val="Heading1Numbered"/>
              <w:rPr>
                <w:del w:id="6155" w:author="Donovan Goode [2]" w:date="2018-11-09T10:04:00Z"/>
                <w:rFonts w:ascii="Consolas" w:eastAsia="Times New Roman" w:hAnsi="Consolas" w:cs="Times New Roman"/>
                <w:color w:val="D4D4D4"/>
                <w:sz w:val="21"/>
                <w:szCs w:val="21"/>
              </w:rPr>
              <w:pPrChange w:id="6156" w:author="Donovan Goode [2]" w:date="2018-11-09T10:05:00Z">
                <w:pPr>
                  <w:shd w:val="clear" w:color="auto" w:fill="1E1E1E"/>
                  <w:spacing w:line="285" w:lineRule="atLeast"/>
                </w:pPr>
              </w:pPrChange>
            </w:pPr>
            <w:del w:id="61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#w3_left_5</w:delText>
              </w:r>
              <w:r w:rsidRPr="007520B6" w:rsidDel="008B6AF4">
                <w:rPr>
                  <w:rFonts w:ascii="Consolas" w:eastAsia="Times New Roman" w:hAnsi="Consolas" w:cs="Times New Roman"/>
                  <w:color w:val="D4D4D4"/>
                  <w:sz w:val="21"/>
                  <w:szCs w:val="21"/>
                </w:rPr>
                <w:delText xml:space="preserve"> {</w:delText>
              </w:r>
            </w:del>
          </w:p>
          <w:p w14:paraId="4507EA0B" w14:textId="77777777" w:rsidR="00ED1509" w:rsidRPr="007520B6" w:rsidDel="008B6AF4" w:rsidRDefault="00ED1509">
            <w:pPr>
              <w:pStyle w:val="Heading1Numbered"/>
              <w:rPr>
                <w:del w:id="6158" w:author="Donovan Goode [2]" w:date="2018-11-09T10:04:00Z"/>
                <w:rFonts w:ascii="Consolas" w:eastAsia="Times New Roman" w:hAnsi="Consolas" w:cs="Times New Roman"/>
                <w:color w:val="D4D4D4"/>
                <w:sz w:val="21"/>
                <w:szCs w:val="21"/>
              </w:rPr>
              <w:pPrChange w:id="6159" w:author="Donovan Goode [2]" w:date="2018-11-09T10:05:00Z">
                <w:pPr>
                  <w:shd w:val="clear" w:color="auto" w:fill="1E1E1E"/>
                  <w:spacing w:line="285" w:lineRule="atLeast"/>
                </w:pPr>
              </w:pPrChange>
            </w:pPr>
            <w:del w:id="61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77px</w:delText>
              </w:r>
              <w:r w:rsidRPr="007520B6" w:rsidDel="008B6AF4">
                <w:rPr>
                  <w:rFonts w:ascii="Consolas" w:eastAsia="Times New Roman" w:hAnsi="Consolas" w:cs="Times New Roman"/>
                  <w:color w:val="D4D4D4"/>
                  <w:sz w:val="21"/>
                  <w:szCs w:val="21"/>
                </w:rPr>
                <w:delText>;</w:delText>
              </w:r>
            </w:del>
          </w:p>
          <w:p w14:paraId="5BAA8D73" w14:textId="77777777" w:rsidR="00ED1509" w:rsidRPr="007520B6" w:rsidDel="008B6AF4" w:rsidRDefault="00ED1509">
            <w:pPr>
              <w:pStyle w:val="Heading1Numbered"/>
              <w:rPr>
                <w:del w:id="6161" w:author="Donovan Goode [2]" w:date="2018-11-09T10:04:00Z"/>
                <w:rFonts w:ascii="Consolas" w:eastAsia="Times New Roman" w:hAnsi="Consolas" w:cs="Times New Roman"/>
                <w:color w:val="D4D4D4"/>
                <w:sz w:val="21"/>
                <w:szCs w:val="21"/>
              </w:rPr>
              <w:pPrChange w:id="6162" w:author="Donovan Goode [2]" w:date="2018-11-09T10:05:00Z">
                <w:pPr>
                  <w:shd w:val="clear" w:color="auto" w:fill="1E1E1E"/>
                  <w:spacing w:line="285" w:lineRule="atLeast"/>
                </w:pPr>
              </w:pPrChange>
            </w:pPr>
            <w:del w:id="6163" w:author="Donovan Goode [2]" w:date="2018-11-09T10:04:00Z">
              <w:r w:rsidRPr="007520B6" w:rsidDel="008B6AF4">
                <w:rPr>
                  <w:rFonts w:ascii="Consolas" w:eastAsia="Times New Roman" w:hAnsi="Consolas" w:cs="Times New Roman"/>
                  <w:color w:val="D4D4D4"/>
                  <w:sz w:val="21"/>
                  <w:szCs w:val="21"/>
                </w:rPr>
                <w:delText xml:space="preserve">    }</w:delText>
              </w:r>
            </w:del>
          </w:p>
          <w:p w14:paraId="39014C5F" w14:textId="77777777" w:rsidR="00ED1509" w:rsidRPr="007520B6" w:rsidDel="008B6AF4" w:rsidRDefault="00ED1509">
            <w:pPr>
              <w:pStyle w:val="Heading1Numbered"/>
              <w:rPr>
                <w:del w:id="6164" w:author="Donovan Goode [2]" w:date="2018-11-09T10:04:00Z"/>
                <w:rFonts w:ascii="Consolas" w:eastAsia="Times New Roman" w:hAnsi="Consolas" w:cs="Times New Roman"/>
                <w:color w:val="D4D4D4"/>
                <w:sz w:val="21"/>
                <w:szCs w:val="21"/>
              </w:rPr>
              <w:pPrChange w:id="6165" w:author="Donovan Goode [2]" w:date="2018-11-09T10:05:00Z">
                <w:pPr>
                  <w:shd w:val="clear" w:color="auto" w:fill="1E1E1E"/>
                  <w:spacing w:line="285" w:lineRule="atLeast"/>
                </w:pPr>
              </w:pPrChange>
            </w:pPr>
          </w:p>
          <w:p w14:paraId="01DB98F4" w14:textId="77777777" w:rsidR="00ED1509" w:rsidRPr="007520B6" w:rsidDel="008B6AF4" w:rsidRDefault="00ED1509">
            <w:pPr>
              <w:pStyle w:val="Heading1Numbered"/>
              <w:rPr>
                <w:del w:id="6166" w:author="Donovan Goode [2]" w:date="2018-11-09T10:04:00Z"/>
                <w:rFonts w:ascii="Consolas" w:eastAsia="Times New Roman" w:hAnsi="Consolas" w:cs="Times New Roman"/>
                <w:color w:val="D4D4D4"/>
                <w:sz w:val="21"/>
                <w:szCs w:val="21"/>
              </w:rPr>
              <w:pPrChange w:id="6167" w:author="Donovan Goode [2]" w:date="2018-11-09T10:05:00Z">
                <w:pPr>
                  <w:shd w:val="clear" w:color="auto" w:fill="1E1E1E"/>
                  <w:spacing w:line="285" w:lineRule="atLeast"/>
                </w:pPr>
              </w:pPrChange>
            </w:pPr>
            <w:del w:id="61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#w3_left_6</w:delText>
              </w:r>
              <w:r w:rsidRPr="007520B6" w:rsidDel="008B6AF4">
                <w:rPr>
                  <w:rFonts w:ascii="Consolas" w:eastAsia="Times New Roman" w:hAnsi="Consolas" w:cs="Times New Roman"/>
                  <w:color w:val="D4D4D4"/>
                  <w:sz w:val="21"/>
                  <w:szCs w:val="21"/>
                </w:rPr>
                <w:delText xml:space="preserve"> {</w:delText>
              </w:r>
            </w:del>
          </w:p>
          <w:p w14:paraId="60878435" w14:textId="77777777" w:rsidR="00ED1509" w:rsidRPr="007520B6" w:rsidDel="008B6AF4" w:rsidRDefault="00ED1509">
            <w:pPr>
              <w:pStyle w:val="Heading1Numbered"/>
              <w:rPr>
                <w:del w:id="6169" w:author="Donovan Goode [2]" w:date="2018-11-09T10:04:00Z"/>
                <w:rFonts w:ascii="Consolas" w:eastAsia="Times New Roman" w:hAnsi="Consolas" w:cs="Times New Roman"/>
                <w:color w:val="D4D4D4"/>
                <w:sz w:val="21"/>
                <w:szCs w:val="21"/>
              </w:rPr>
              <w:pPrChange w:id="6170" w:author="Donovan Goode [2]" w:date="2018-11-09T10:05:00Z">
                <w:pPr>
                  <w:shd w:val="clear" w:color="auto" w:fill="1E1E1E"/>
                  <w:spacing w:line="285" w:lineRule="atLeast"/>
                </w:pPr>
              </w:pPrChange>
            </w:pPr>
            <w:del w:id="61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96px</w:delText>
              </w:r>
              <w:r w:rsidRPr="007520B6" w:rsidDel="008B6AF4">
                <w:rPr>
                  <w:rFonts w:ascii="Consolas" w:eastAsia="Times New Roman" w:hAnsi="Consolas" w:cs="Times New Roman"/>
                  <w:color w:val="D4D4D4"/>
                  <w:sz w:val="21"/>
                  <w:szCs w:val="21"/>
                </w:rPr>
                <w:delText>;</w:delText>
              </w:r>
            </w:del>
          </w:p>
          <w:p w14:paraId="49E7CE9B" w14:textId="77777777" w:rsidR="00ED1509" w:rsidRPr="007520B6" w:rsidDel="008B6AF4" w:rsidRDefault="00ED1509">
            <w:pPr>
              <w:pStyle w:val="Heading1Numbered"/>
              <w:rPr>
                <w:del w:id="6172" w:author="Donovan Goode [2]" w:date="2018-11-09T10:04:00Z"/>
                <w:rFonts w:ascii="Consolas" w:eastAsia="Times New Roman" w:hAnsi="Consolas" w:cs="Times New Roman"/>
                <w:color w:val="D4D4D4"/>
                <w:sz w:val="21"/>
                <w:szCs w:val="21"/>
              </w:rPr>
              <w:pPrChange w:id="6173" w:author="Donovan Goode [2]" w:date="2018-11-09T10:05:00Z">
                <w:pPr>
                  <w:shd w:val="clear" w:color="auto" w:fill="1E1E1E"/>
                  <w:spacing w:line="285" w:lineRule="atLeast"/>
                </w:pPr>
              </w:pPrChange>
            </w:pPr>
            <w:del w:id="6174" w:author="Donovan Goode [2]" w:date="2018-11-09T10:04:00Z">
              <w:r w:rsidRPr="007520B6" w:rsidDel="008B6AF4">
                <w:rPr>
                  <w:rFonts w:ascii="Consolas" w:eastAsia="Times New Roman" w:hAnsi="Consolas" w:cs="Times New Roman"/>
                  <w:color w:val="D4D4D4"/>
                  <w:sz w:val="21"/>
                  <w:szCs w:val="21"/>
                </w:rPr>
                <w:delText xml:space="preserve">    }</w:delText>
              </w:r>
            </w:del>
          </w:p>
          <w:p w14:paraId="5CEDE99F" w14:textId="77777777" w:rsidR="00ED1509" w:rsidRPr="007520B6" w:rsidDel="008B6AF4" w:rsidRDefault="00ED1509">
            <w:pPr>
              <w:pStyle w:val="Heading1Numbered"/>
              <w:rPr>
                <w:del w:id="6175" w:author="Donovan Goode [2]" w:date="2018-11-09T10:04:00Z"/>
                <w:rFonts w:ascii="Consolas" w:eastAsia="Times New Roman" w:hAnsi="Consolas" w:cs="Times New Roman"/>
                <w:color w:val="D4D4D4"/>
                <w:sz w:val="21"/>
                <w:szCs w:val="21"/>
              </w:rPr>
              <w:pPrChange w:id="6176" w:author="Donovan Goode [2]" w:date="2018-11-09T10:05:00Z">
                <w:pPr>
                  <w:shd w:val="clear" w:color="auto" w:fill="1E1E1E"/>
                  <w:spacing w:line="285" w:lineRule="atLeast"/>
                </w:pPr>
              </w:pPrChange>
            </w:pPr>
          </w:p>
          <w:p w14:paraId="2E286662" w14:textId="77777777" w:rsidR="00ED1509" w:rsidRPr="007520B6" w:rsidDel="008B6AF4" w:rsidRDefault="00ED1509">
            <w:pPr>
              <w:pStyle w:val="Heading1Numbered"/>
              <w:rPr>
                <w:del w:id="6177" w:author="Donovan Goode [2]" w:date="2018-11-09T10:04:00Z"/>
                <w:rFonts w:ascii="Consolas" w:eastAsia="Times New Roman" w:hAnsi="Consolas" w:cs="Times New Roman"/>
                <w:color w:val="D4D4D4"/>
                <w:sz w:val="21"/>
                <w:szCs w:val="21"/>
              </w:rPr>
              <w:pPrChange w:id="6178" w:author="Donovan Goode [2]" w:date="2018-11-09T10:05:00Z">
                <w:pPr>
                  <w:shd w:val="clear" w:color="auto" w:fill="1E1E1E"/>
                  <w:spacing w:line="285" w:lineRule="atLeast"/>
                </w:pPr>
              </w:pPrChange>
            </w:pPr>
            <w:del w:id="61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#w3_left_7</w:delText>
              </w:r>
              <w:r w:rsidRPr="007520B6" w:rsidDel="008B6AF4">
                <w:rPr>
                  <w:rFonts w:ascii="Consolas" w:eastAsia="Times New Roman" w:hAnsi="Consolas" w:cs="Times New Roman"/>
                  <w:color w:val="D4D4D4"/>
                  <w:sz w:val="21"/>
                  <w:szCs w:val="21"/>
                </w:rPr>
                <w:delText xml:space="preserve"> {</w:delText>
              </w:r>
            </w:del>
          </w:p>
          <w:p w14:paraId="5EEC8D79" w14:textId="77777777" w:rsidR="00ED1509" w:rsidRPr="007520B6" w:rsidDel="008B6AF4" w:rsidRDefault="00ED1509">
            <w:pPr>
              <w:pStyle w:val="Heading1Numbered"/>
              <w:rPr>
                <w:del w:id="6180" w:author="Donovan Goode [2]" w:date="2018-11-09T10:04:00Z"/>
                <w:rFonts w:ascii="Consolas" w:eastAsia="Times New Roman" w:hAnsi="Consolas" w:cs="Times New Roman"/>
                <w:color w:val="D4D4D4"/>
                <w:sz w:val="21"/>
                <w:szCs w:val="21"/>
              </w:rPr>
              <w:pPrChange w:id="6181" w:author="Donovan Goode [2]" w:date="2018-11-09T10:05:00Z">
                <w:pPr>
                  <w:shd w:val="clear" w:color="auto" w:fill="1E1E1E"/>
                  <w:spacing w:line="285" w:lineRule="atLeast"/>
                </w:pPr>
              </w:pPrChange>
            </w:pPr>
            <w:del w:id="61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116px</w:delText>
              </w:r>
              <w:r w:rsidRPr="007520B6" w:rsidDel="008B6AF4">
                <w:rPr>
                  <w:rFonts w:ascii="Consolas" w:eastAsia="Times New Roman" w:hAnsi="Consolas" w:cs="Times New Roman"/>
                  <w:color w:val="D4D4D4"/>
                  <w:sz w:val="21"/>
                  <w:szCs w:val="21"/>
                </w:rPr>
                <w:delText>;</w:delText>
              </w:r>
            </w:del>
          </w:p>
          <w:p w14:paraId="33FC4CED" w14:textId="77777777" w:rsidR="00ED1509" w:rsidRPr="007520B6" w:rsidDel="008B6AF4" w:rsidRDefault="00ED1509">
            <w:pPr>
              <w:pStyle w:val="Heading1Numbered"/>
              <w:rPr>
                <w:del w:id="6183" w:author="Donovan Goode [2]" w:date="2018-11-09T10:04:00Z"/>
                <w:rFonts w:ascii="Consolas" w:eastAsia="Times New Roman" w:hAnsi="Consolas" w:cs="Times New Roman"/>
                <w:color w:val="D4D4D4"/>
                <w:sz w:val="21"/>
                <w:szCs w:val="21"/>
              </w:rPr>
              <w:pPrChange w:id="6184" w:author="Donovan Goode [2]" w:date="2018-11-09T10:05:00Z">
                <w:pPr>
                  <w:shd w:val="clear" w:color="auto" w:fill="1E1E1E"/>
                  <w:spacing w:line="285" w:lineRule="atLeast"/>
                </w:pPr>
              </w:pPrChange>
            </w:pPr>
            <w:del w:id="6185" w:author="Donovan Goode [2]" w:date="2018-11-09T10:04:00Z">
              <w:r w:rsidRPr="007520B6" w:rsidDel="008B6AF4">
                <w:rPr>
                  <w:rFonts w:ascii="Consolas" w:eastAsia="Times New Roman" w:hAnsi="Consolas" w:cs="Times New Roman"/>
                  <w:color w:val="D4D4D4"/>
                  <w:sz w:val="21"/>
                  <w:szCs w:val="21"/>
                </w:rPr>
                <w:delText xml:space="preserve">    }</w:delText>
              </w:r>
            </w:del>
          </w:p>
          <w:p w14:paraId="711FDE23" w14:textId="77777777" w:rsidR="00ED1509" w:rsidRPr="007520B6" w:rsidDel="008B6AF4" w:rsidRDefault="00ED1509">
            <w:pPr>
              <w:pStyle w:val="Heading1Numbered"/>
              <w:rPr>
                <w:del w:id="6186" w:author="Donovan Goode [2]" w:date="2018-11-09T10:04:00Z"/>
                <w:rFonts w:ascii="Consolas" w:eastAsia="Times New Roman" w:hAnsi="Consolas" w:cs="Times New Roman"/>
                <w:color w:val="D4D4D4"/>
                <w:sz w:val="21"/>
                <w:szCs w:val="21"/>
              </w:rPr>
              <w:pPrChange w:id="6187" w:author="Donovan Goode [2]" w:date="2018-11-09T10:05:00Z">
                <w:pPr>
                  <w:shd w:val="clear" w:color="auto" w:fill="1E1E1E"/>
                  <w:spacing w:after="240" w:line="285" w:lineRule="atLeast"/>
                </w:pPr>
              </w:pPrChange>
            </w:pPr>
          </w:p>
          <w:p w14:paraId="6E99CDD6" w14:textId="77777777" w:rsidR="00ED1509" w:rsidRPr="007520B6" w:rsidDel="008B6AF4" w:rsidRDefault="00ED1509">
            <w:pPr>
              <w:pStyle w:val="Heading1Numbered"/>
              <w:rPr>
                <w:del w:id="6188" w:author="Donovan Goode [2]" w:date="2018-11-09T10:04:00Z"/>
                <w:rFonts w:ascii="Consolas" w:eastAsia="Times New Roman" w:hAnsi="Consolas" w:cs="Times New Roman"/>
                <w:color w:val="D4D4D4"/>
                <w:sz w:val="21"/>
                <w:szCs w:val="21"/>
              </w:rPr>
              <w:pPrChange w:id="6189" w:author="Donovan Goode [2]" w:date="2018-11-09T10:05:00Z">
                <w:pPr>
                  <w:shd w:val="clear" w:color="auto" w:fill="1E1E1E"/>
                  <w:spacing w:line="285" w:lineRule="atLeast"/>
                </w:pPr>
              </w:pPrChange>
            </w:pPr>
            <w:del w:id="61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a:hover</w:delText>
              </w:r>
              <w:r w:rsidRPr="007520B6" w:rsidDel="008B6AF4">
                <w:rPr>
                  <w:rFonts w:ascii="Consolas" w:eastAsia="Times New Roman" w:hAnsi="Consolas" w:cs="Times New Roman"/>
                  <w:color w:val="D4D4D4"/>
                  <w:sz w:val="21"/>
                  <w:szCs w:val="21"/>
                </w:rPr>
                <w:delText xml:space="preserve"> {</w:delText>
              </w:r>
            </w:del>
          </w:p>
          <w:p w14:paraId="1D7A84F4" w14:textId="77777777" w:rsidR="00ED1509" w:rsidRPr="007520B6" w:rsidDel="008B6AF4" w:rsidRDefault="00ED1509">
            <w:pPr>
              <w:pStyle w:val="Heading1Numbered"/>
              <w:rPr>
                <w:del w:id="6191" w:author="Donovan Goode [2]" w:date="2018-11-09T10:04:00Z"/>
                <w:rFonts w:ascii="Consolas" w:eastAsia="Times New Roman" w:hAnsi="Consolas" w:cs="Times New Roman"/>
                <w:color w:val="D4D4D4"/>
                <w:sz w:val="21"/>
                <w:szCs w:val="21"/>
              </w:rPr>
              <w:pPrChange w:id="6192" w:author="Donovan Goode [2]" w:date="2018-11-09T10:05:00Z">
                <w:pPr>
                  <w:shd w:val="clear" w:color="auto" w:fill="1E1E1E"/>
                  <w:spacing w:line="285" w:lineRule="atLeast"/>
                </w:pPr>
              </w:pPrChange>
            </w:pPr>
            <w:del w:id="61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004B4203" w14:textId="77777777" w:rsidR="00ED1509" w:rsidRPr="007520B6" w:rsidDel="008B6AF4" w:rsidRDefault="00ED1509">
            <w:pPr>
              <w:pStyle w:val="Heading1Numbered"/>
              <w:rPr>
                <w:del w:id="6194" w:author="Donovan Goode [2]" w:date="2018-11-09T10:04:00Z"/>
                <w:rFonts w:ascii="Consolas" w:eastAsia="Times New Roman" w:hAnsi="Consolas" w:cs="Times New Roman"/>
                <w:color w:val="D4D4D4"/>
                <w:sz w:val="21"/>
                <w:szCs w:val="21"/>
              </w:rPr>
              <w:pPrChange w:id="6195" w:author="Donovan Goode [2]" w:date="2018-11-09T10:05:00Z">
                <w:pPr>
                  <w:shd w:val="clear" w:color="auto" w:fill="1E1E1E"/>
                  <w:spacing w:line="285" w:lineRule="atLeast"/>
                </w:pPr>
              </w:pPrChange>
            </w:pPr>
            <w:del w:id="6196" w:author="Donovan Goode [2]" w:date="2018-11-09T10:04:00Z">
              <w:r w:rsidRPr="007520B6" w:rsidDel="008B6AF4">
                <w:rPr>
                  <w:rFonts w:ascii="Consolas" w:eastAsia="Times New Roman" w:hAnsi="Consolas" w:cs="Times New Roman"/>
                  <w:color w:val="D4D4D4"/>
                  <w:sz w:val="21"/>
                  <w:szCs w:val="21"/>
                </w:rPr>
                <w:delText xml:space="preserve">    }</w:delText>
              </w:r>
            </w:del>
          </w:p>
          <w:p w14:paraId="6230177F" w14:textId="77777777" w:rsidR="00ED1509" w:rsidRPr="007520B6" w:rsidDel="008B6AF4" w:rsidRDefault="00ED1509">
            <w:pPr>
              <w:pStyle w:val="Heading1Numbered"/>
              <w:rPr>
                <w:del w:id="6197" w:author="Donovan Goode [2]" w:date="2018-11-09T10:04:00Z"/>
                <w:rFonts w:ascii="Consolas" w:eastAsia="Times New Roman" w:hAnsi="Consolas" w:cs="Times New Roman"/>
                <w:color w:val="D4D4D4"/>
                <w:sz w:val="21"/>
                <w:szCs w:val="21"/>
              </w:rPr>
              <w:pPrChange w:id="6198" w:author="Donovan Goode [2]" w:date="2018-11-09T10:05:00Z">
                <w:pPr>
                  <w:shd w:val="clear" w:color="auto" w:fill="1E1E1E"/>
                  <w:spacing w:line="285" w:lineRule="atLeast"/>
                </w:pPr>
              </w:pPrChange>
            </w:pPr>
          </w:p>
          <w:p w14:paraId="6A025BFF" w14:textId="77777777" w:rsidR="00ED1509" w:rsidRPr="007520B6" w:rsidDel="008B6AF4" w:rsidRDefault="00ED1509">
            <w:pPr>
              <w:pStyle w:val="Heading1Numbered"/>
              <w:rPr>
                <w:del w:id="6199" w:author="Donovan Goode [2]" w:date="2018-11-09T10:04:00Z"/>
                <w:rFonts w:ascii="Consolas" w:eastAsia="Times New Roman" w:hAnsi="Consolas" w:cs="Times New Roman"/>
                <w:color w:val="D4D4D4"/>
                <w:sz w:val="21"/>
                <w:szCs w:val="21"/>
              </w:rPr>
              <w:pPrChange w:id="6200" w:author="Donovan Goode [2]" w:date="2018-11-09T10:05:00Z">
                <w:pPr>
                  <w:shd w:val="clear" w:color="auto" w:fill="1E1E1E"/>
                  <w:spacing w:line="285" w:lineRule="atLeast"/>
                </w:pPr>
              </w:pPrChange>
            </w:pPr>
            <w:del w:id="62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div#moreinfo</w:delText>
              </w:r>
              <w:r w:rsidRPr="007520B6" w:rsidDel="008B6AF4">
                <w:rPr>
                  <w:rFonts w:ascii="Consolas" w:eastAsia="Times New Roman" w:hAnsi="Consolas" w:cs="Times New Roman"/>
                  <w:color w:val="D4D4D4"/>
                  <w:sz w:val="21"/>
                  <w:szCs w:val="21"/>
                </w:rPr>
                <w:delText xml:space="preserve"> {</w:delText>
              </w:r>
            </w:del>
          </w:p>
          <w:p w14:paraId="77902D56" w14:textId="77777777" w:rsidR="00ED1509" w:rsidRPr="007520B6" w:rsidDel="008B6AF4" w:rsidRDefault="00ED1509">
            <w:pPr>
              <w:pStyle w:val="Heading1Numbered"/>
              <w:rPr>
                <w:del w:id="6202" w:author="Donovan Goode [2]" w:date="2018-11-09T10:04:00Z"/>
                <w:rFonts w:ascii="Consolas" w:eastAsia="Times New Roman" w:hAnsi="Consolas" w:cs="Times New Roman"/>
                <w:color w:val="D4D4D4"/>
                <w:sz w:val="21"/>
                <w:szCs w:val="21"/>
              </w:rPr>
              <w:pPrChange w:id="6203" w:author="Donovan Goode [2]" w:date="2018-11-09T10:05:00Z">
                <w:pPr>
                  <w:shd w:val="clear" w:color="auto" w:fill="1E1E1E"/>
                  <w:spacing w:line="285" w:lineRule="atLeast"/>
                </w:pPr>
              </w:pPrChange>
            </w:pPr>
            <w:del w:id="62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71282510" w14:textId="77777777" w:rsidR="00ED1509" w:rsidRPr="007520B6" w:rsidDel="008B6AF4" w:rsidRDefault="00ED1509">
            <w:pPr>
              <w:pStyle w:val="Heading1Numbered"/>
              <w:rPr>
                <w:del w:id="6205" w:author="Donovan Goode [2]" w:date="2018-11-09T10:04:00Z"/>
                <w:rFonts w:ascii="Consolas" w:eastAsia="Times New Roman" w:hAnsi="Consolas" w:cs="Times New Roman"/>
                <w:color w:val="D4D4D4"/>
                <w:sz w:val="21"/>
                <w:szCs w:val="21"/>
              </w:rPr>
              <w:pPrChange w:id="6206" w:author="Donovan Goode [2]" w:date="2018-11-09T10:05:00Z">
                <w:pPr>
                  <w:shd w:val="clear" w:color="auto" w:fill="1E1E1E"/>
                  <w:spacing w:line="285" w:lineRule="atLeast"/>
                </w:pPr>
              </w:pPrChange>
            </w:pPr>
            <w:del w:id="62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w:delText>
              </w:r>
            </w:del>
          </w:p>
          <w:p w14:paraId="2C22DB83" w14:textId="77777777" w:rsidR="00ED1509" w:rsidRPr="007520B6" w:rsidDel="008B6AF4" w:rsidRDefault="00ED1509">
            <w:pPr>
              <w:pStyle w:val="Heading1Numbered"/>
              <w:rPr>
                <w:del w:id="6208" w:author="Donovan Goode [2]" w:date="2018-11-09T10:04:00Z"/>
                <w:rFonts w:ascii="Consolas" w:eastAsia="Times New Roman" w:hAnsi="Consolas" w:cs="Times New Roman"/>
                <w:color w:val="D4D4D4"/>
                <w:sz w:val="21"/>
                <w:szCs w:val="21"/>
              </w:rPr>
              <w:pPrChange w:id="6209" w:author="Donovan Goode [2]" w:date="2018-11-09T10:05:00Z">
                <w:pPr>
                  <w:shd w:val="clear" w:color="auto" w:fill="1E1E1E"/>
                  <w:spacing w:line="285" w:lineRule="atLeast"/>
                </w:pPr>
              </w:pPrChange>
            </w:pPr>
            <w:del w:id="62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04BFE71" w14:textId="77777777" w:rsidR="00ED1509" w:rsidRPr="007520B6" w:rsidDel="008B6AF4" w:rsidRDefault="00ED1509">
            <w:pPr>
              <w:pStyle w:val="Heading1Numbered"/>
              <w:rPr>
                <w:del w:id="6211" w:author="Donovan Goode [2]" w:date="2018-11-09T10:04:00Z"/>
                <w:rFonts w:ascii="Consolas" w:eastAsia="Times New Roman" w:hAnsi="Consolas" w:cs="Times New Roman"/>
                <w:color w:val="D4D4D4"/>
                <w:sz w:val="21"/>
                <w:szCs w:val="21"/>
              </w:rPr>
              <w:pPrChange w:id="6212" w:author="Donovan Goode [2]" w:date="2018-11-09T10:05:00Z">
                <w:pPr>
                  <w:shd w:val="clear" w:color="auto" w:fill="1E1E1E"/>
                  <w:spacing w:line="285" w:lineRule="atLeast"/>
                </w:pPr>
              </w:pPrChange>
            </w:pPr>
            <w:del w:id="62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E6D0454" w14:textId="77777777" w:rsidR="00ED1509" w:rsidRPr="007520B6" w:rsidDel="008B6AF4" w:rsidRDefault="00ED1509">
            <w:pPr>
              <w:pStyle w:val="Heading1Numbered"/>
              <w:rPr>
                <w:del w:id="6214" w:author="Donovan Goode [2]" w:date="2018-11-09T10:04:00Z"/>
                <w:rFonts w:ascii="Consolas" w:eastAsia="Times New Roman" w:hAnsi="Consolas" w:cs="Times New Roman"/>
                <w:color w:val="D4D4D4"/>
                <w:sz w:val="21"/>
                <w:szCs w:val="21"/>
              </w:rPr>
              <w:pPrChange w:id="6215" w:author="Donovan Goode [2]" w:date="2018-11-09T10:05:00Z">
                <w:pPr>
                  <w:shd w:val="clear" w:color="auto" w:fill="1E1E1E"/>
                  <w:spacing w:line="285" w:lineRule="atLeast"/>
                </w:pPr>
              </w:pPrChange>
            </w:pPr>
            <w:del w:id="62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180px</w:delText>
              </w:r>
              <w:r w:rsidRPr="007520B6" w:rsidDel="008B6AF4">
                <w:rPr>
                  <w:rFonts w:ascii="Consolas" w:eastAsia="Times New Roman" w:hAnsi="Consolas" w:cs="Times New Roman"/>
                  <w:color w:val="D4D4D4"/>
                  <w:sz w:val="21"/>
                  <w:szCs w:val="21"/>
                </w:rPr>
                <w:delText>;</w:delText>
              </w:r>
            </w:del>
          </w:p>
          <w:p w14:paraId="074BC4BD" w14:textId="77777777" w:rsidR="00ED1509" w:rsidRPr="007520B6" w:rsidDel="008B6AF4" w:rsidRDefault="00ED1509">
            <w:pPr>
              <w:pStyle w:val="Heading1Numbered"/>
              <w:rPr>
                <w:del w:id="6217" w:author="Donovan Goode [2]" w:date="2018-11-09T10:04:00Z"/>
                <w:rFonts w:ascii="Consolas" w:eastAsia="Times New Roman" w:hAnsi="Consolas" w:cs="Times New Roman"/>
                <w:color w:val="D4D4D4"/>
                <w:sz w:val="21"/>
                <w:szCs w:val="21"/>
              </w:rPr>
              <w:pPrChange w:id="6218" w:author="Donovan Goode [2]" w:date="2018-11-09T10:05:00Z">
                <w:pPr>
                  <w:shd w:val="clear" w:color="auto" w:fill="1E1E1E"/>
                  <w:spacing w:line="285" w:lineRule="atLeast"/>
                </w:pPr>
              </w:pPrChange>
            </w:pPr>
            <w:del w:id="62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00C73F4F" w14:textId="77777777" w:rsidR="00ED1509" w:rsidRPr="007520B6" w:rsidDel="008B6AF4" w:rsidRDefault="00ED1509">
            <w:pPr>
              <w:pStyle w:val="Heading1Numbered"/>
              <w:rPr>
                <w:del w:id="6220" w:author="Donovan Goode [2]" w:date="2018-11-09T10:04:00Z"/>
                <w:rFonts w:ascii="Consolas" w:eastAsia="Times New Roman" w:hAnsi="Consolas" w:cs="Times New Roman"/>
                <w:color w:val="D4D4D4"/>
                <w:sz w:val="21"/>
                <w:szCs w:val="21"/>
              </w:rPr>
              <w:pPrChange w:id="6221" w:author="Donovan Goode [2]" w:date="2018-11-09T10:05:00Z">
                <w:pPr>
                  <w:shd w:val="clear" w:color="auto" w:fill="1E1E1E"/>
                  <w:spacing w:line="285" w:lineRule="atLeast"/>
                </w:pPr>
              </w:pPrChange>
            </w:pPr>
            <w:del w:id="6222" w:author="Donovan Goode [2]" w:date="2018-11-09T10:04:00Z">
              <w:r w:rsidRPr="007520B6" w:rsidDel="008B6AF4">
                <w:rPr>
                  <w:rFonts w:ascii="Consolas" w:eastAsia="Times New Roman" w:hAnsi="Consolas" w:cs="Times New Roman"/>
                  <w:color w:val="D4D4D4"/>
                  <w:sz w:val="21"/>
                  <w:szCs w:val="21"/>
                </w:rPr>
                <w:delText xml:space="preserve">    }</w:delText>
              </w:r>
            </w:del>
          </w:p>
          <w:p w14:paraId="76D47976" w14:textId="77777777" w:rsidR="00ED1509" w:rsidRPr="007520B6" w:rsidDel="008B6AF4" w:rsidRDefault="00ED1509">
            <w:pPr>
              <w:pStyle w:val="Heading1Numbered"/>
              <w:rPr>
                <w:del w:id="6223" w:author="Donovan Goode [2]" w:date="2018-11-09T10:04:00Z"/>
                <w:rFonts w:ascii="Consolas" w:eastAsia="Times New Roman" w:hAnsi="Consolas" w:cs="Times New Roman"/>
                <w:color w:val="D4D4D4"/>
                <w:sz w:val="21"/>
                <w:szCs w:val="21"/>
              </w:rPr>
              <w:pPrChange w:id="6224" w:author="Donovan Goode [2]" w:date="2018-11-09T10:05:00Z">
                <w:pPr>
                  <w:shd w:val="clear" w:color="auto" w:fill="1E1E1E"/>
                  <w:spacing w:after="240" w:line="285" w:lineRule="atLeast"/>
                </w:pPr>
              </w:pPrChange>
            </w:pPr>
          </w:p>
          <w:p w14:paraId="504493D0" w14:textId="77777777" w:rsidR="00ED1509" w:rsidRPr="007520B6" w:rsidDel="008B6AF4" w:rsidRDefault="00ED1509">
            <w:pPr>
              <w:pStyle w:val="Heading1Numbered"/>
              <w:rPr>
                <w:del w:id="6225" w:author="Donovan Goode [2]" w:date="2018-11-09T10:04:00Z"/>
                <w:rFonts w:ascii="Consolas" w:eastAsia="Times New Roman" w:hAnsi="Consolas" w:cs="Times New Roman"/>
                <w:color w:val="D4D4D4"/>
                <w:sz w:val="21"/>
                <w:szCs w:val="21"/>
              </w:rPr>
              <w:pPrChange w:id="6226" w:author="Donovan Goode [2]" w:date="2018-11-09T10:05:00Z">
                <w:pPr>
                  <w:shd w:val="clear" w:color="auto" w:fill="1E1E1E"/>
                  <w:spacing w:line="285" w:lineRule="atLeast"/>
                </w:pPr>
              </w:pPrChange>
            </w:pPr>
            <w:del w:id="62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w:delText>
              </w:r>
              <w:r w:rsidRPr="007520B6" w:rsidDel="008B6AF4">
                <w:rPr>
                  <w:rFonts w:ascii="Consolas" w:eastAsia="Times New Roman" w:hAnsi="Consolas" w:cs="Times New Roman"/>
                  <w:color w:val="D4D4D4"/>
                  <w:sz w:val="21"/>
                  <w:szCs w:val="21"/>
                </w:rPr>
                <w:delText xml:space="preserve"> {</w:delText>
              </w:r>
            </w:del>
          </w:p>
          <w:p w14:paraId="71E75FD0" w14:textId="77777777" w:rsidR="00ED1509" w:rsidRPr="007520B6" w:rsidDel="008B6AF4" w:rsidRDefault="00ED1509">
            <w:pPr>
              <w:pStyle w:val="Heading1Numbered"/>
              <w:rPr>
                <w:del w:id="6228" w:author="Donovan Goode [2]" w:date="2018-11-09T10:04:00Z"/>
                <w:rFonts w:ascii="Consolas" w:eastAsia="Times New Roman" w:hAnsi="Consolas" w:cs="Times New Roman"/>
                <w:color w:val="D4D4D4"/>
                <w:sz w:val="21"/>
                <w:szCs w:val="21"/>
              </w:rPr>
              <w:pPrChange w:id="6229" w:author="Donovan Goode [2]" w:date="2018-11-09T10:05:00Z">
                <w:pPr>
                  <w:shd w:val="clear" w:color="auto" w:fill="1E1E1E"/>
                  <w:spacing w:line="285" w:lineRule="atLeast"/>
                </w:pPr>
              </w:pPrChange>
            </w:pPr>
            <w:del w:id="62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87px</w:delText>
              </w:r>
              <w:r w:rsidRPr="007520B6" w:rsidDel="008B6AF4">
                <w:rPr>
                  <w:rFonts w:ascii="Consolas" w:eastAsia="Times New Roman" w:hAnsi="Consolas" w:cs="Times New Roman"/>
                  <w:color w:val="D4D4D4"/>
                  <w:sz w:val="21"/>
                  <w:szCs w:val="21"/>
                </w:rPr>
                <w:delText>;</w:delText>
              </w:r>
            </w:del>
          </w:p>
          <w:p w14:paraId="545392D1" w14:textId="77777777" w:rsidR="00ED1509" w:rsidRPr="007520B6" w:rsidDel="008B6AF4" w:rsidRDefault="00ED1509">
            <w:pPr>
              <w:pStyle w:val="Heading1Numbered"/>
              <w:rPr>
                <w:del w:id="6231" w:author="Donovan Goode [2]" w:date="2018-11-09T10:04:00Z"/>
                <w:rFonts w:ascii="Consolas" w:eastAsia="Times New Roman" w:hAnsi="Consolas" w:cs="Times New Roman"/>
                <w:color w:val="D4D4D4"/>
                <w:sz w:val="21"/>
                <w:szCs w:val="21"/>
              </w:rPr>
              <w:pPrChange w:id="6232" w:author="Donovan Goode [2]" w:date="2018-11-09T10:05:00Z">
                <w:pPr>
                  <w:shd w:val="clear" w:color="auto" w:fill="1E1E1E"/>
                  <w:spacing w:line="285" w:lineRule="atLeast"/>
                </w:pPr>
              </w:pPrChange>
            </w:pPr>
            <w:del w:id="62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575px</w:delText>
              </w:r>
              <w:r w:rsidRPr="007520B6" w:rsidDel="008B6AF4">
                <w:rPr>
                  <w:rFonts w:ascii="Consolas" w:eastAsia="Times New Roman" w:hAnsi="Consolas" w:cs="Times New Roman"/>
                  <w:color w:val="D4D4D4"/>
                  <w:sz w:val="21"/>
                  <w:szCs w:val="21"/>
                </w:rPr>
                <w:delText>;</w:delText>
              </w:r>
            </w:del>
          </w:p>
          <w:p w14:paraId="25343744" w14:textId="77777777" w:rsidR="00ED1509" w:rsidRPr="007520B6" w:rsidDel="008B6AF4" w:rsidRDefault="00ED1509">
            <w:pPr>
              <w:pStyle w:val="Heading1Numbered"/>
              <w:rPr>
                <w:del w:id="6234" w:author="Donovan Goode [2]" w:date="2018-11-09T10:04:00Z"/>
                <w:rFonts w:ascii="Consolas" w:eastAsia="Times New Roman" w:hAnsi="Consolas" w:cs="Times New Roman"/>
                <w:color w:val="D4D4D4"/>
                <w:sz w:val="21"/>
                <w:szCs w:val="21"/>
              </w:rPr>
              <w:pPrChange w:id="6235" w:author="Donovan Goode [2]" w:date="2018-11-09T10:05:00Z">
                <w:pPr>
                  <w:shd w:val="clear" w:color="auto" w:fill="1E1E1E"/>
                  <w:spacing w:line="285" w:lineRule="atLeast"/>
                </w:pPr>
              </w:pPrChange>
            </w:pPr>
            <w:del w:id="62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F38EF49" w14:textId="77777777" w:rsidR="00ED1509" w:rsidRPr="007520B6" w:rsidDel="008B6AF4" w:rsidRDefault="00ED1509">
            <w:pPr>
              <w:pStyle w:val="Heading1Numbered"/>
              <w:rPr>
                <w:del w:id="6237" w:author="Donovan Goode [2]" w:date="2018-11-09T10:04:00Z"/>
                <w:rFonts w:ascii="Consolas" w:eastAsia="Times New Roman" w:hAnsi="Consolas" w:cs="Times New Roman"/>
                <w:color w:val="D4D4D4"/>
                <w:sz w:val="21"/>
                <w:szCs w:val="21"/>
              </w:rPr>
              <w:pPrChange w:id="6238" w:author="Donovan Goode [2]" w:date="2018-11-09T10:05:00Z">
                <w:pPr>
                  <w:shd w:val="clear" w:color="auto" w:fill="1E1E1E"/>
                  <w:spacing w:line="285" w:lineRule="atLeast"/>
                </w:pPr>
              </w:pPrChange>
            </w:pPr>
            <w:del w:id="62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2640BD94" w14:textId="77777777" w:rsidR="00ED1509" w:rsidRPr="007520B6" w:rsidDel="008B6AF4" w:rsidRDefault="00ED1509">
            <w:pPr>
              <w:pStyle w:val="Heading1Numbered"/>
              <w:rPr>
                <w:del w:id="6240" w:author="Donovan Goode [2]" w:date="2018-11-09T10:04:00Z"/>
                <w:rFonts w:ascii="Consolas" w:eastAsia="Times New Roman" w:hAnsi="Consolas" w:cs="Times New Roman"/>
                <w:color w:val="D4D4D4"/>
                <w:sz w:val="21"/>
                <w:szCs w:val="21"/>
              </w:rPr>
              <w:pPrChange w:id="6241" w:author="Donovan Goode [2]" w:date="2018-11-09T10:05:00Z">
                <w:pPr>
                  <w:shd w:val="clear" w:color="auto" w:fill="1E1E1E"/>
                  <w:spacing w:line="285" w:lineRule="atLeast"/>
                </w:pPr>
              </w:pPrChange>
            </w:pPr>
            <w:del w:id="62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285px</w:delText>
              </w:r>
              <w:r w:rsidRPr="007520B6" w:rsidDel="008B6AF4">
                <w:rPr>
                  <w:rFonts w:ascii="Consolas" w:eastAsia="Times New Roman" w:hAnsi="Consolas" w:cs="Times New Roman"/>
                  <w:color w:val="D4D4D4"/>
                  <w:sz w:val="21"/>
                  <w:szCs w:val="21"/>
                </w:rPr>
                <w:delText>;</w:delText>
              </w:r>
            </w:del>
          </w:p>
          <w:p w14:paraId="1CB5AC7C" w14:textId="77777777" w:rsidR="00ED1509" w:rsidRPr="007520B6" w:rsidDel="008B6AF4" w:rsidRDefault="00ED1509">
            <w:pPr>
              <w:pStyle w:val="Heading1Numbered"/>
              <w:rPr>
                <w:del w:id="6243" w:author="Donovan Goode [2]" w:date="2018-11-09T10:04:00Z"/>
                <w:rFonts w:ascii="Consolas" w:eastAsia="Times New Roman" w:hAnsi="Consolas" w:cs="Times New Roman"/>
                <w:color w:val="D4D4D4"/>
                <w:sz w:val="21"/>
                <w:szCs w:val="21"/>
              </w:rPr>
              <w:pPrChange w:id="6244" w:author="Donovan Goode [2]" w:date="2018-11-09T10:05:00Z">
                <w:pPr>
                  <w:shd w:val="clear" w:color="auto" w:fill="1E1E1E"/>
                  <w:spacing w:line="285" w:lineRule="atLeast"/>
                </w:pPr>
              </w:pPrChange>
            </w:pPr>
            <w:del w:id="62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114px</w:delText>
              </w:r>
              <w:r w:rsidRPr="007520B6" w:rsidDel="008B6AF4">
                <w:rPr>
                  <w:rFonts w:ascii="Consolas" w:eastAsia="Times New Roman" w:hAnsi="Consolas" w:cs="Times New Roman"/>
                  <w:color w:val="D4D4D4"/>
                  <w:sz w:val="21"/>
                  <w:szCs w:val="21"/>
                </w:rPr>
                <w:delText>;</w:delText>
              </w:r>
            </w:del>
          </w:p>
          <w:p w14:paraId="00A6E319" w14:textId="77777777" w:rsidR="00ED1509" w:rsidRPr="007520B6" w:rsidDel="008B6AF4" w:rsidRDefault="00ED1509">
            <w:pPr>
              <w:pStyle w:val="Heading1Numbered"/>
              <w:rPr>
                <w:del w:id="6246" w:author="Donovan Goode [2]" w:date="2018-11-09T10:04:00Z"/>
                <w:rFonts w:ascii="Consolas" w:eastAsia="Times New Roman" w:hAnsi="Consolas" w:cs="Times New Roman"/>
                <w:color w:val="D4D4D4"/>
                <w:sz w:val="21"/>
                <w:szCs w:val="21"/>
              </w:rPr>
              <w:pPrChange w:id="6247" w:author="Donovan Goode [2]" w:date="2018-11-09T10:05:00Z">
                <w:pPr>
                  <w:shd w:val="clear" w:color="auto" w:fill="1E1E1E"/>
                  <w:spacing w:line="285" w:lineRule="atLeast"/>
                </w:pPr>
              </w:pPrChange>
            </w:pPr>
            <w:del w:id="62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1D62E597" w14:textId="77777777" w:rsidR="00ED1509" w:rsidRPr="007520B6" w:rsidDel="008B6AF4" w:rsidRDefault="00ED1509">
            <w:pPr>
              <w:pStyle w:val="Heading1Numbered"/>
              <w:rPr>
                <w:del w:id="6249" w:author="Donovan Goode [2]" w:date="2018-11-09T10:04:00Z"/>
                <w:rFonts w:ascii="Consolas" w:eastAsia="Times New Roman" w:hAnsi="Consolas" w:cs="Times New Roman"/>
                <w:color w:val="D4D4D4"/>
                <w:sz w:val="21"/>
                <w:szCs w:val="21"/>
              </w:rPr>
              <w:pPrChange w:id="6250" w:author="Donovan Goode [2]" w:date="2018-11-09T10:05:00Z">
                <w:pPr>
                  <w:shd w:val="clear" w:color="auto" w:fill="1E1E1E"/>
                  <w:spacing w:line="285" w:lineRule="atLeast"/>
                </w:pPr>
              </w:pPrChange>
            </w:pPr>
          </w:p>
          <w:p w14:paraId="760E8B79" w14:textId="77777777" w:rsidR="00ED1509" w:rsidRPr="007520B6" w:rsidDel="008B6AF4" w:rsidRDefault="00ED1509">
            <w:pPr>
              <w:pStyle w:val="Heading1Numbered"/>
              <w:rPr>
                <w:del w:id="6251" w:author="Donovan Goode [2]" w:date="2018-11-09T10:04:00Z"/>
                <w:rFonts w:ascii="Consolas" w:eastAsia="Times New Roman" w:hAnsi="Consolas" w:cs="Times New Roman"/>
                <w:color w:val="D4D4D4"/>
                <w:sz w:val="21"/>
                <w:szCs w:val="21"/>
              </w:rPr>
              <w:pPrChange w:id="6252" w:author="Donovan Goode [2]" w:date="2018-11-09T10:05:00Z">
                <w:pPr>
                  <w:shd w:val="clear" w:color="auto" w:fill="1E1E1E"/>
                  <w:spacing w:line="285" w:lineRule="atLeast"/>
                </w:pPr>
              </w:pPrChange>
            </w:pPr>
            <w:del w:id="6253" w:author="Donovan Goode [2]" w:date="2018-11-09T10:04:00Z">
              <w:r w:rsidRPr="007520B6" w:rsidDel="008B6AF4">
                <w:rPr>
                  <w:rFonts w:ascii="Consolas" w:eastAsia="Times New Roman" w:hAnsi="Consolas" w:cs="Times New Roman"/>
                  <w:color w:val="D4D4D4"/>
                  <w:sz w:val="21"/>
                  <w:szCs w:val="21"/>
                </w:rPr>
                <w:delText xml:space="preserve">    }</w:delText>
              </w:r>
            </w:del>
          </w:p>
          <w:p w14:paraId="2709A073" w14:textId="77777777" w:rsidR="00ED1509" w:rsidRPr="007520B6" w:rsidDel="008B6AF4" w:rsidRDefault="00ED1509">
            <w:pPr>
              <w:pStyle w:val="Heading1Numbered"/>
              <w:rPr>
                <w:del w:id="6254" w:author="Donovan Goode [2]" w:date="2018-11-09T10:04:00Z"/>
                <w:rFonts w:ascii="Consolas" w:eastAsia="Times New Roman" w:hAnsi="Consolas" w:cs="Times New Roman"/>
                <w:color w:val="D4D4D4"/>
                <w:sz w:val="21"/>
                <w:szCs w:val="21"/>
              </w:rPr>
              <w:pPrChange w:id="6255" w:author="Donovan Goode [2]" w:date="2018-11-09T10:05:00Z">
                <w:pPr>
                  <w:shd w:val="clear" w:color="auto" w:fill="1E1E1E"/>
                  <w:spacing w:line="285" w:lineRule="atLeast"/>
                </w:pPr>
              </w:pPrChange>
            </w:pPr>
          </w:p>
          <w:p w14:paraId="375D24D5" w14:textId="77777777" w:rsidR="00ED1509" w:rsidRPr="007520B6" w:rsidDel="008B6AF4" w:rsidRDefault="00ED1509">
            <w:pPr>
              <w:pStyle w:val="Heading1Numbered"/>
              <w:rPr>
                <w:del w:id="6256" w:author="Donovan Goode [2]" w:date="2018-11-09T10:04:00Z"/>
                <w:rFonts w:ascii="Consolas" w:eastAsia="Times New Roman" w:hAnsi="Consolas" w:cs="Times New Roman"/>
                <w:color w:val="D4D4D4"/>
                <w:sz w:val="21"/>
                <w:szCs w:val="21"/>
              </w:rPr>
              <w:pPrChange w:id="6257" w:author="Donovan Goode [2]" w:date="2018-11-09T10:05:00Z">
                <w:pPr>
                  <w:shd w:val="clear" w:color="auto" w:fill="1E1E1E"/>
                  <w:spacing w:line="285" w:lineRule="atLeast"/>
                </w:pPr>
              </w:pPrChange>
            </w:pPr>
            <w:del w:id="62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 a</w:delText>
              </w:r>
              <w:r w:rsidRPr="007520B6" w:rsidDel="008B6AF4">
                <w:rPr>
                  <w:rFonts w:ascii="Consolas" w:eastAsia="Times New Roman" w:hAnsi="Consolas" w:cs="Times New Roman"/>
                  <w:color w:val="D4D4D4"/>
                  <w:sz w:val="21"/>
                  <w:szCs w:val="21"/>
                </w:rPr>
                <w:delText xml:space="preserve"> {</w:delText>
              </w:r>
            </w:del>
          </w:p>
          <w:p w14:paraId="0B5ADD0B" w14:textId="77777777" w:rsidR="00ED1509" w:rsidRPr="007520B6" w:rsidDel="008B6AF4" w:rsidRDefault="00ED1509">
            <w:pPr>
              <w:pStyle w:val="Heading1Numbered"/>
              <w:rPr>
                <w:del w:id="6259" w:author="Donovan Goode [2]" w:date="2018-11-09T10:04:00Z"/>
                <w:rFonts w:ascii="Consolas" w:eastAsia="Times New Roman" w:hAnsi="Consolas" w:cs="Times New Roman"/>
                <w:color w:val="D4D4D4"/>
                <w:sz w:val="21"/>
                <w:szCs w:val="21"/>
              </w:rPr>
              <w:pPrChange w:id="6260" w:author="Donovan Goode [2]" w:date="2018-11-09T10:05:00Z">
                <w:pPr>
                  <w:shd w:val="clear" w:color="auto" w:fill="1E1E1E"/>
                  <w:spacing w:line="285" w:lineRule="atLeast"/>
                </w:pPr>
              </w:pPrChange>
            </w:pPr>
            <w:del w:id="62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7DEA46C" w14:textId="77777777" w:rsidR="00ED1509" w:rsidRPr="007520B6" w:rsidDel="008B6AF4" w:rsidRDefault="00ED1509">
            <w:pPr>
              <w:pStyle w:val="Heading1Numbered"/>
              <w:rPr>
                <w:del w:id="6262" w:author="Donovan Goode [2]" w:date="2018-11-09T10:04:00Z"/>
                <w:rFonts w:ascii="Consolas" w:eastAsia="Times New Roman" w:hAnsi="Consolas" w:cs="Times New Roman"/>
                <w:color w:val="D4D4D4"/>
                <w:sz w:val="21"/>
                <w:szCs w:val="21"/>
              </w:rPr>
              <w:pPrChange w:id="6263" w:author="Donovan Goode [2]" w:date="2018-11-09T10:05:00Z">
                <w:pPr>
                  <w:shd w:val="clear" w:color="auto" w:fill="1E1E1E"/>
                  <w:spacing w:line="285" w:lineRule="atLeast"/>
                </w:pPr>
              </w:pPrChange>
            </w:pPr>
            <w:del w:id="62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73568A43" w14:textId="77777777" w:rsidR="00ED1509" w:rsidRPr="007520B6" w:rsidDel="008B6AF4" w:rsidRDefault="00ED1509">
            <w:pPr>
              <w:pStyle w:val="Heading1Numbered"/>
              <w:rPr>
                <w:del w:id="6265" w:author="Donovan Goode [2]" w:date="2018-11-09T10:04:00Z"/>
                <w:rFonts w:ascii="Consolas" w:eastAsia="Times New Roman" w:hAnsi="Consolas" w:cs="Times New Roman"/>
                <w:color w:val="D4D4D4"/>
                <w:sz w:val="21"/>
                <w:szCs w:val="21"/>
              </w:rPr>
              <w:pPrChange w:id="6266" w:author="Donovan Goode [2]" w:date="2018-11-09T10:05:00Z">
                <w:pPr>
                  <w:shd w:val="clear" w:color="auto" w:fill="1E1E1E"/>
                  <w:spacing w:line="285" w:lineRule="atLeast"/>
                </w:pPr>
              </w:pPrChange>
            </w:pPr>
            <w:del w:id="6267" w:author="Donovan Goode [2]" w:date="2018-11-09T10:04:00Z">
              <w:r w:rsidRPr="007520B6" w:rsidDel="008B6AF4">
                <w:rPr>
                  <w:rFonts w:ascii="Consolas" w:eastAsia="Times New Roman" w:hAnsi="Consolas" w:cs="Times New Roman"/>
                  <w:color w:val="D4D4D4"/>
                  <w:sz w:val="21"/>
                  <w:szCs w:val="21"/>
                </w:rPr>
                <w:delText xml:space="preserve">    }</w:delText>
              </w:r>
            </w:del>
          </w:p>
          <w:p w14:paraId="5A033409" w14:textId="77777777" w:rsidR="00ED1509" w:rsidRPr="007520B6" w:rsidDel="008B6AF4" w:rsidRDefault="00ED1509">
            <w:pPr>
              <w:pStyle w:val="Heading1Numbered"/>
              <w:rPr>
                <w:del w:id="6268" w:author="Donovan Goode [2]" w:date="2018-11-09T10:04:00Z"/>
                <w:rFonts w:ascii="Consolas" w:eastAsia="Times New Roman" w:hAnsi="Consolas" w:cs="Times New Roman"/>
                <w:color w:val="D4D4D4"/>
                <w:sz w:val="21"/>
                <w:szCs w:val="21"/>
              </w:rPr>
              <w:pPrChange w:id="6269" w:author="Donovan Goode [2]" w:date="2018-11-09T10:05:00Z">
                <w:pPr>
                  <w:shd w:val="clear" w:color="auto" w:fill="1E1E1E"/>
                  <w:spacing w:line="285" w:lineRule="atLeast"/>
                </w:pPr>
              </w:pPrChange>
            </w:pPr>
          </w:p>
          <w:p w14:paraId="47F0154F" w14:textId="77777777" w:rsidR="00ED1509" w:rsidRPr="007520B6" w:rsidDel="008B6AF4" w:rsidRDefault="00ED1509">
            <w:pPr>
              <w:pStyle w:val="Heading1Numbered"/>
              <w:rPr>
                <w:del w:id="6270" w:author="Donovan Goode [2]" w:date="2018-11-09T10:04:00Z"/>
                <w:rFonts w:ascii="Consolas" w:eastAsia="Times New Roman" w:hAnsi="Consolas" w:cs="Times New Roman"/>
                <w:color w:val="D4D4D4"/>
                <w:sz w:val="21"/>
                <w:szCs w:val="21"/>
              </w:rPr>
              <w:pPrChange w:id="6271" w:author="Donovan Goode [2]" w:date="2018-11-09T10:05:00Z">
                <w:pPr>
                  <w:shd w:val="clear" w:color="auto" w:fill="1E1E1E"/>
                  <w:spacing w:line="285" w:lineRule="atLeast"/>
                </w:pPr>
              </w:pPrChange>
            </w:pPr>
            <w:del w:id="62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 .bg</w:delText>
              </w:r>
              <w:r w:rsidRPr="007520B6" w:rsidDel="008B6AF4">
                <w:rPr>
                  <w:rFonts w:ascii="Consolas" w:eastAsia="Times New Roman" w:hAnsi="Consolas" w:cs="Times New Roman"/>
                  <w:color w:val="D4D4D4"/>
                  <w:sz w:val="21"/>
                  <w:szCs w:val="21"/>
                </w:rPr>
                <w:delText xml:space="preserve"> {</w:delText>
              </w:r>
            </w:del>
          </w:p>
          <w:p w14:paraId="606E61F2" w14:textId="77777777" w:rsidR="00ED1509" w:rsidRPr="007520B6" w:rsidDel="008B6AF4" w:rsidRDefault="00ED1509">
            <w:pPr>
              <w:pStyle w:val="Heading1Numbered"/>
              <w:rPr>
                <w:del w:id="6273" w:author="Donovan Goode [2]" w:date="2018-11-09T10:04:00Z"/>
                <w:rFonts w:ascii="Consolas" w:eastAsia="Times New Roman" w:hAnsi="Consolas" w:cs="Times New Roman"/>
                <w:color w:val="D4D4D4"/>
                <w:sz w:val="21"/>
                <w:szCs w:val="21"/>
              </w:rPr>
              <w:pPrChange w:id="6274" w:author="Donovan Goode [2]" w:date="2018-11-09T10:05:00Z">
                <w:pPr>
                  <w:shd w:val="clear" w:color="auto" w:fill="1E1E1E"/>
                  <w:spacing w:line="285" w:lineRule="atLeast"/>
                </w:pPr>
              </w:pPrChange>
            </w:pPr>
            <w:del w:id="62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5B0707C" w14:textId="77777777" w:rsidR="00ED1509" w:rsidRPr="007520B6" w:rsidDel="008B6AF4" w:rsidRDefault="00ED1509">
            <w:pPr>
              <w:pStyle w:val="Heading1Numbered"/>
              <w:rPr>
                <w:del w:id="6276" w:author="Donovan Goode [2]" w:date="2018-11-09T10:04:00Z"/>
                <w:rFonts w:ascii="Consolas" w:eastAsia="Times New Roman" w:hAnsi="Consolas" w:cs="Times New Roman"/>
                <w:color w:val="D4D4D4"/>
                <w:sz w:val="21"/>
                <w:szCs w:val="21"/>
              </w:rPr>
              <w:pPrChange w:id="6277" w:author="Donovan Goode [2]" w:date="2018-11-09T10:05:00Z">
                <w:pPr>
                  <w:shd w:val="clear" w:color="auto" w:fill="1E1E1E"/>
                  <w:spacing w:line="285" w:lineRule="atLeast"/>
                </w:pPr>
              </w:pPrChange>
            </w:pPr>
            <w:del w:id="62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CD80A47" w14:textId="77777777" w:rsidR="00ED1509" w:rsidRPr="007520B6" w:rsidDel="008B6AF4" w:rsidRDefault="00ED1509">
            <w:pPr>
              <w:pStyle w:val="Heading1Numbered"/>
              <w:rPr>
                <w:del w:id="6279" w:author="Donovan Goode [2]" w:date="2018-11-09T10:04:00Z"/>
                <w:rFonts w:ascii="Consolas" w:eastAsia="Times New Roman" w:hAnsi="Consolas" w:cs="Times New Roman"/>
                <w:color w:val="D4D4D4"/>
                <w:sz w:val="21"/>
                <w:szCs w:val="21"/>
              </w:rPr>
              <w:pPrChange w:id="6280" w:author="Donovan Goode [2]" w:date="2018-11-09T10:05:00Z">
                <w:pPr>
                  <w:shd w:val="clear" w:color="auto" w:fill="1E1E1E"/>
                  <w:spacing w:line="285" w:lineRule="atLeast"/>
                </w:pPr>
              </w:pPrChange>
            </w:pPr>
            <w:del w:id="62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70F3FB3" w14:textId="77777777" w:rsidR="00ED1509" w:rsidRPr="007520B6" w:rsidDel="008B6AF4" w:rsidRDefault="00ED1509">
            <w:pPr>
              <w:pStyle w:val="Heading1Numbered"/>
              <w:rPr>
                <w:del w:id="6282" w:author="Donovan Goode [2]" w:date="2018-11-09T10:04:00Z"/>
                <w:rFonts w:ascii="Consolas" w:eastAsia="Times New Roman" w:hAnsi="Consolas" w:cs="Times New Roman"/>
                <w:color w:val="D4D4D4"/>
                <w:sz w:val="21"/>
                <w:szCs w:val="21"/>
              </w:rPr>
              <w:pPrChange w:id="6283" w:author="Donovan Goode [2]" w:date="2018-11-09T10:05:00Z">
                <w:pPr>
                  <w:shd w:val="clear" w:color="auto" w:fill="1E1E1E"/>
                  <w:spacing w:line="285" w:lineRule="atLeast"/>
                </w:pPr>
              </w:pPrChange>
            </w:pPr>
            <w:del w:id="62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F0BA42C" w14:textId="77777777" w:rsidR="00ED1509" w:rsidRPr="007520B6" w:rsidDel="008B6AF4" w:rsidRDefault="00ED1509">
            <w:pPr>
              <w:pStyle w:val="Heading1Numbered"/>
              <w:rPr>
                <w:del w:id="6285" w:author="Donovan Goode [2]" w:date="2018-11-09T10:04:00Z"/>
                <w:rFonts w:ascii="Consolas" w:eastAsia="Times New Roman" w:hAnsi="Consolas" w:cs="Times New Roman"/>
                <w:color w:val="D4D4D4"/>
                <w:sz w:val="21"/>
                <w:szCs w:val="21"/>
              </w:rPr>
              <w:pPrChange w:id="6286" w:author="Donovan Goode [2]" w:date="2018-11-09T10:05:00Z">
                <w:pPr>
                  <w:shd w:val="clear" w:color="auto" w:fill="1E1E1E"/>
                  <w:spacing w:line="285" w:lineRule="atLeast"/>
                </w:pPr>
              </w:pPrChange>
            </w:pPr>
            <w:del w:id="62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0CA60647" w14:textId="77777777" w:rsidR="00ED1509" w:rsidRPr="007520B6" w:rsidDel="008B6AF4" w:rsidRDefault="00ED1509">
            <w:pPr>
              <w:pStyle w:val="Heading1Numbered"/>
              <w:rPr>
                <w:del w:id="6288" w:author="Donovan Goode [2]" w:date="2018-11-09T10:04:00Z"/>
                <w:rFonts w:ascii="Consolas" w:eastAsia="Times New Roman" w:hAnsi="Consolas" w:cs="Times New Roman"/>
                <w:color w:val="D4D4D4"/>
                <w:sz w:val="21"/>
                <w:szCs w:val="21"/>
              </w:rPr>
              <w:pPrChange w:id="6289" w:author="Donovan Goode [2]" w:date="2018-11-09T10:05:00Z">
                <w:pPr>
                  <w:shd w:val="clear" w:color="auto" w:fill="1E1E1E"/>
                  <w:spacing w:line="285" w:lineRule="atLeast"/>
                </w:pPr>
              </w:pPrChange>
            </w:pPr>
            <w:del w:id="6290" w:author="Donovan Goode [2]" w:date="2018-11-09T10:04:00Z">
              <w:r w:rsidRPr="007520B6" w:rsidDel="008B6AF4">
                <w:rPr>
                  <w:rFonts w:ascii="Consolas" w:eastAsia="Times New Roman" w:hAnsi="Consolas" w:cs="Times New Roman"/>
                  <w:color w:val="D4D4D4"/>
                  <w:sz w:val="21"/>
                  <w:szCs w:val="21"/>
                </w:rPr>
                <w:delText xml:space="preserve">    }</w:delText>
              </w:r>
            </w:del>
          </w:p>
          <w:p w14:paraId="584B808C" w14:textId="77777777" w:rsidR="00ED1509" w:rsidRPr="007520B6" w:rsidDel="008B6AF4" w:rsidRDefault="00ED1509">
            <w:pPr>
              <w:pStyle w:val="Heading1Numbered"/>
              <w:rPr>
                <w:del w:id="6291" w:author="Donovan Goode [2]" w:date="2018-11-09T10:04:00Z"/>
                <w:rFonts w:ascii="Consolas" w:eastAsia="Times New Roman" w:hAnsi="Consolas" w:cs="Times New Roman"/>
                <w:color w:val="D4D4D4"/>
                <w:sz w:val="21"/>
                <w:szCs w:val="21"/>
              </w:rPr>
              <w:pPrChange w:id="6292" w:author="Donovan Goode [2]" w:date="2018-11-09T10:05:00Z">
                <w:pPr>
                  <w:shd w:val="clear" w:color="auto" w:fill="1E1E1E"/>
                  <w:spacing w:after="240" w:line="285" w:lineRule="atLeast"/>
                </w:pPr>
              </w:pPrChange>
            </w:pPr>
          </w:p>
          <w:p w14:paraId="638F61E2" w14:textId="77777777" w:rsidR="00ED1509" w:rsidRPr="007520B6" w:rsidDel="008B6AF4" w:rsidRDefault="00ED1509">
            <w:pPr>
              <w:pStyle w:val="Heading1Numbered"/>
              <w:rPr>
                <w:del w:id="6293" w:author="Donovan Goode [2]" w:date="2018-11-09T10:04:00Z"/>
                <w:rFonts w:ascii="Consolas" w:eastAsia="Times New Roman" w:hAnsi="Consolas" w:cs="Times New Roman"/>
                <w:color w:val="D4D4D4"/>
                <w:sz w:val="21"/>
                <w:szCs w:val="21"/>
              </w:rPr>
              <w:pPrChange w:id="6294" w:author="Donovan Goode [2]" w:date="2018-11-09T10:05:00Z">
                <w:pPr>
                  <w:shd w:val="clear" w:color="auto" w:fill="1E1E1E"/>
                  <w:spacing w:line="285" w:lineRule="atLeast"/>
                </w:pPr>
              </w:pPrChange>
            </w:pPr>
            <w:del w:id="62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a</w:delText>
              </w:r>
              <w:r w:rsidRPr="007520B6" w:rsidDel="008B6AF4">
                <w:rPr>
                  <w:rFonts w:ascii="Consolas" w:eastAsia="Times New Roman" w:hAnsi="Consolas" w:cs="Times New Roman"/>
                  <w:color w:val="D4D4D4"/>
                  <w:sz w:val="21"/>
                  <w:szCs w:val="21"/>
                </w:rPr>
                <w:delText xml:space="preserve"> {</w:delText>
              </w:r>
            </w:del>
          </w:p>
          <w:p w14:paraId="0EAB11F1" w14:textId="77777777" w:rsidR="00ED1509" w:rsidRPr="007520B6" w:rsidDel="008B6AF4" w:rsidRDefault="00ED1509">
            <w:pPr>
              <w:pStyle w:val="Heading1Numbered"/>
              <w:rPr>
                <w:del w:id="6296" w:author="Donovan Goode [2]" w:date="2018-11-09T10:04:00Z"/>
                <w:rFonts w:ascii="Consolas" w:eastAsia="Times New Roman" w:hAnsi="Consolas" w:cs="Times New Roman"/>
                <w:color w:val="D4D4D4"/>
                <w:sz w:val="21"/>
                <w:szCs w:val="21"/>
              </w:rPr>
              <w:pPrChange w:id="6297" w:author="Donovan Goode [2]" w:date="2018-11-09T10:05:00Z">
                <w:pPr>
                  <w:shd w:val="clear" w:color="auto" w:fill="1E1E1E"/>
                  <w:spacing w:line="285" w:lineRule="atLeast"/>
                </w:pPr>
              </w:pPrChange>
            </w:pPr>
            <w:del w:id="62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3DC012C" w14:textId="77777777" w:rsidR="00ED1509" w:rsidRPr="007520B6" w:rsidDel="008B6AF4" w:rsidRDefault="00ED1509">
            <w:pPr>
              <w:pStyle w:val="Heading1Numbered"/>
              <w:rPr>
                <w:del w:id="6299" w:author="Donovan Goode [2]" w:date="2018-11-09T10:04:00Z"/>
                <w:rFonts w:ascii="Consolas" w:eastAsia="Times New Roman" w:hAnsi="Consolas" w:cs="Times New Roman"/>
                <w:color w:val="D4D4D4"/>
                <w:sz w:val="21"/>
                <w:szCs w:val="21"/>
              </w:rPr>
              <w:pPrChange w:id="6300" w:author="Donovan Goode [2]" w:date="2018-11-09T10:05:00Z">
                <w:pPr>
                  <w:shd w:val="clear" w:color="auto" w:fill="1E1E1E"/>
                  <w:spacing w:line="285" w:lineRule="atLeast"/>
                </w:pPr>
              </w:pPrChange>
            </w:pPr>
            <w:del w:id="63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A25DEC9" w14:textId="77777777" w:rsidR="00ED1509" w:rsidRPr="007520B6" w:rsidDel="008B6AF4" w:rsidRDefault="00ED1509">
            <w:pPr>
              <w:pStyle w:val="Heading1Numbered"/>
              <w:rPr>
                <w:del w:id="6302" w:author="Donovan Goode [2]" w:date="2018-11-09T10:04:00Z"/>
                <w:rFonts w:ascii="Consolas" w:eastAsia="Times New Roman" w:hAnsi="Consolas" w:cs="Times New Roman"/>
                <w:color w:val="D4D4D4"/>
                <w:sz w:val="21"/>
                <w:szCs w:val="21"/>
              </w:rPr>
              <w:pPrChange w:id="6303" w:author="Donovan Goode [2]" w:date="2018-11-09T10:05:00Z">
                <w:pPr>
                  <w:shd w:val="clear" w:color="auto" w:fill="1E1E1E"/>
                  <w:spacing w:line="285" w:lineRule="atLeast"/>
                </w:pPr>
              </w:pPrChange>
            </w:pPr>
            <w:del w:id="63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59E08AC7" w14:textId="77777777" w:rsidR="00ED1509" w:rsidRPr="007520B6" w:rsidDel="008B6AF4" w:rsidRDefault="00ED1509">
            <w:pPr>
              <w:pStyle w:val="Heading1Numbered"/>
              <w:rPr>
                <w:del w:id="6305" w:author="Donovan Goode [2]" w:date="2018-11-09T10:04:00Z"/>
                <w:rFonts w:ascii="Consolas" w:eastAsia="Times New Roman" w:hAnsi="Consolas" w:cs="Times New Roman"/>
                <w:color w:val="D4D4D4"/>
                <w:sz w:val="21"/>
                <w:szCs w:val="21"/>
              </w:rPr>
              <w:pPrChange w:id="6306" w:author="Donovan Goode [2]" w:date="2018-11-09T10:05:00Z">
                <w:pPr>
                  <w:shd w:val="clear" w:color="auto" w:fill="1E1E1E"/>
                  <w:spacing w:line="285" w:lineRule="atLeast"/>
                </w:pPr>
              </w:pPrChange>
            </w:pPr>
            <w:del w:id="63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1638D242" w14:textId="77777777" w:rsidR="00ED1509" w:rsidRPr="007520B6" w:rsidDel="008B6AF4" w:rsidRDefault="00ED1509">
            <w:pPr>
              <w:pStyle w:val="Heading1Numbered"/>
              <w:rPr>
                <w:del w:id="6308" w:author="Donovan Goode [2]" w:date="2018-11-09T10:04:00Z"/>
                <w:rFonts w:ascii="Consolas" w:eastAsia="Times New Roman" w:hAnsi="Consolas" w:cs="Times New Roman"/>
                <w:color w:val="D4D4D4"/>
                <w:sz w:val="21"/>
                <w:szCs w:val="21"/>
              </w:rPr>
              <w:pPrChange w:id="6309" w:author="Donovan Goode [2]" w:date="2018-11-09T10:05:00Z">
                <w:pPr>
                  <w:shd w:val="clear" w:color="auto" w:fill="1E1E1E"/>
                  <w:spacing w:line="285" w:lineRule="atLeast"/>
                </w:pPr>
              </w:pPrChange>
            </w:pPr>
            <w:del w:id="63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1CE6D8EA" w14:textId="77777777" w:rsidR="00ED1509" w:rsidRPr="007520B6" w:rsidDel="008B6AF4" w:rsidRDefault="00ED1509">
            <w:pPr>
              <w:pStyle w:val="Heading1Numbered"/>
              <w:rPr>
                <w:del w:id="6311" w:author="Donovan Goode [2]" w:date="2018-11-09T10:04:00Z"/>
                <w:rFonts w:ascii="Consolas" w:eastAsia="Times New Roman" w:hAnsi="Consolas" w:cs="Times New Roman"/>
                <w:color w:val="D4D4D4"/>
                <w:sz w:val="21"/>
                <w:szCs w:val="21"/>
              </w:rPr>
              <w:pPrChange w:id="6312" w:author="Donovan Goode [2]" w:date="2018-11-09T10:05:00Z">
                <w:pPr>
                  <w:shd w:val="clear" w:color="auto" w:fill="1E1E1E"/>
                  <w:spacing w:line="285" w:lineRule="atLeast"/>
                </w:pPr>
              </w:pPrChange>
            </w:pPr>
            <w:del w:id="63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5F1C3F8E" w14:textId="77777777" w:rsidR="00ED1509" w:rsidRPr="007520B6" w:rsidDel="008B6AF4" w:rsidRDefault="00ED1509">
            <w:pPr>
              <w:pStyle w:val="Heading1Numbered"/>
              <w:rPr>
                <w:del w:id="6314" w:author="Donovan Goode [2]" w:date="2018-11-09T10:04:00Z"/>
                <w:rFonts w:ascii="Consolas" w:eastAsia="Times New Roman" w:hAnsi="Consolas" w:cs="Times New Roman"/>
                <w:color w:val="D4D4D4"/>
                <w:sz w:val="21"/>
                <w:szCs w:val="21"/>
              </w:rPr>
              <w:pPrChange w:id="6315" w:author="Donovan Goode [2]" w:date="2018-11-09T10:05:00Z">
                <w:pPr>
                  <w:shd w:val="clear" w:color="auto" w:fill="1E1E1E"/>
                  <w:spacing w:line="285" w:lineRule="atLeast"/>
                </w:pPr>
              </w:pPrChange>
            </w:pPr>
            <w:del w:id="63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9BF0D6A" w14:textId="77777777" w:rsidR="00ED1509" w:rsidRPr="007520B6" w:rsidDel="008B6AF4" w:rsidRDefault="00ED1509">
            <w:pPr>
              <w:pStyle w:val="Heading1Numbered"/>
              <w:rPr>
                <w:del w:id="6317" w:author="Donovan Goode [2]" w:date="2018-11-09T10:04:00Z"/>
                <w:rFonts w:ascii="Consolas" w:eastAsia="Times New Roman" w:hAnsi="Consolas" w:cs="Times New Roman"/>
                <w:color w:val="D4D4D4"/>
                <w:sz w:val="21"/>
                <w:szCs w:val="21"/>
              </w:rPr>
              <w:pPrChange w:id="6318" w:author="Donovan Goode [2]" w:date="2018-11-09T10:05:00Z">
                <w:pPr>
                  <w:shd w:val="clear" w:color="auto" w:fill="1E1E1E"/>
                  <w:spacing w:line="285" w:lineRule="atLeast"/>
                </w:pPr>
              </w:pPrChange>
            </w:pPr>
            <w:del w:id="63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11728BC1" w14:textId="77777777" w:rsidR="00ED1509" w:rsidRPr="007520B6" w:rsidDel="008B6AF4" w:rsidRDefault="00ED1509">
            <w:pPr>
              <w:pStyle w:val="Heading1Numbered"/>
              <w:rPr>
                <w:del w:id="6320" w:author="Donovan Goode [2]" w:date="2018-11-09T10:04:00Z"/>
                <w:rFonts w:ascii="Consolas" w:eastAsia="Times New Roman" w:hAnsi="Consolas" w:cs="Times New Roman"/>
                <w:color w:val="D4D4D4"/>
                <w:sz w:val="21"/>
                <w:szCs w:val="21"/>
              </w:rPr>
              <w:pPrChange w:id="6321" w:author="Donovan Goode [2]" w:date="2018-11-09T10:05:00Z">
                <w:pPr>
                  <w:shd w:val="clear" w:color="auto" w:fill="1E1E1E"/>
                  <w:spacing w:line="285" w:lineRule="atLeast"/>
                </w:pPr>
              </w:pPrChange>
            </w:pPr>
          </w:p>
          <w:p w14:paraId="72682255" w14:textId="77777777" w:rsidR="00ED1509" w:rsidRPr="007520B6" w:rsidDel="008B6AF4" w:rsidRDefault="00ED1509">
            <w:pPr>
              <w:pStyle w:val="Heading1Numbered"/>
              <w:rPr>
                <w:del w:id="6322" w:author="Donovan Goode [2]" w:date="2018-11-09T10:04:00Z"/>
                <w:rFonts w:ascii="Consolas" w:eastAsia="Times New Roman" w:hAnsi="Consolas" w:cs="Times New Roman"/>
                <w:color w:val="D4D4D4"/>
                <w:sz w:val="21"/>
                <w:szCs w:val="21"/>
              </w:rPr>
              <w:pPrChange w:id="6323" w:author="Donovan Goode [2]" w:date="2018-11-09T10:05:00Z">
                <w:pPr>
                  <w:shd w:val="clear" w:color="auto" w:fill="1E1E1E"/>
                  <w:spacing w:line="285" w:lineRule="atLeast"/>
                </w:pPr>
              </w:pPrChange>
            </w:pPr>
            <w:del w:id="6324" w:author="Donovan Goode [2]" w:date="2018-11-09T10:04:00Z">
              <w:r w:rsidRPr="007520B6" w:rsidDel="008B6AF4">
                <w:rPr>
                  <w:rFonts w:ascii="Consolas" w:eastAsia="Times New Roman" w:hAnsi="Consolas" w:cs="Times New Roman"/>
                  <w:color w:val="D4D4D4"/>
                  <w:sz w:val="21"/>
                  <w:szCs w:val="21"/>
                </w:rPr>
                <w:delText xml:space="preserve">    }</w:delText>
              </w:r>
            </w:del>
          </w:p>
          <w:p w14:paraId="1FFA1210" w14:textId="77777777" w:rsidR="00ED1509" w:rsidRPr="007520B6" w:rsidDel="008B6AF4" w:rsidRDefault="00ED1509">
            <w:pPr>
              <w:pStyle w:val="Heading1Numbered"/>
              <w:rPr>
                <w:del w:id="6325" w:author="Donovan Goode [2]" w:date="2018-11-09T10:04:00Z"/>
                <w:rFonts w:ascii="Consolas" w:eastAsia="Times New Roman" w:hAnsi="Consolas" w:cs="Times New Roman"/>
                <w:color w:val="D4D4D4"/>
                <w:sz w:val="21"/>
                <w:szCs w:val="21"/>
              </w:rPr>
              <w:pPrChange w:id="6326" w:author="Donovan Goode [2]" w:date="2018-11-09T10:05:00Z">
                <w:pPr>
                  <w:shd w:val="clear" w:color="auto" w:fill="1E1E1E"/>
                  <w:spacing w:line="285" w:lineRule="atLeast"/>
                </w:pPr>
              </w:pPrChange>
            </w:pPr>
          </w:p>
          <w:p w14:paraId="5793BAF7" w14:textId="77777777" w:rsidR="00ED1509" w:rsidRPr="007520B6" w:rsidDel="008B6AF4" w:rsidRDefault="00ED1509">
            <w:pPr>
              <w:pStyle w:val="Heading1Numbered"/>
              <w:rPr>
                <w:del w:id="6327" w:author="Donovan Goode [2]" w:date="2018-11-09T10:04:00Z"/>
                <w:rFonts w:ascii="Consolas" w:eastAsia="Times New Roman" w:hAnsi="Consolas" w:cs="Times New Roman"/>
                <w:color w:val="D4D4D4"/>
                <w:sz w:val="21"/>
                <w:szCs w:val="21"/>
              </w:rPr>
              <w:pPrChange w:id="6328" w:author="Donovan Goode [2]" w:date="2018-11-09T10:05:00Z">
                <w:pPr>
                  <w:shd w:val="clear" w:color="auto" w:fill="1E1E1E"/>
                  <w:spacing w:line="285" w:lineRule="atLeast"/>
                </w:pPr>
              </w:pPrChange>
            </w:pPr>
            <w:del w:id="63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.bg</w:delText>
              </w:r>
              <w:r w:rsidRPr="007520B6" w:rsidDel="008B6AF4">
                <w:rPr>
                  <w:rFonts w:ascii="Consolas" w:eastAsia="Times New Roman" w:hAnsi="Consolas" w:cs="Times New Roman"/>
                  <w:color w:val="D4D4D4"/>
                  <w:sz w:val="21"/>
                  <w:szCs w:val="21"/>
                </w:rPr>
                <w:delText xml:space="preserve"> {</w:delText>
              </w:r>
            </w:del>
          </w:p>
          <w:p w14:paraId="597876B0" w14:textId="77777777" w:rsidR="00ED1509" w:rsidRPr="007520B6" w:rsidDel="008B6AF4" w:rsidRDefault="00ED1509">
            <w:pPr>
              <w:pStyle w:val="Heading1Numbered"/>
              <w:rPr>
                <w:del w:id="6330" w:author="Donovan Goode [2]" w:date="2018-11-09T10:04:00Z"/>
                <w:rFonts w:ascii="Consolas" w:eastAsia="Times New Roman" w:hAnsi="Consolas" w:cs="Times New Roman"/>
                <w:color w:val="D4D4D4"/>
                <w:sz w:val="21"/>
                <w:szCs w:val="21"/>
              </w:rPr>
              <w:pPrChange w:id="6331" w:author="Donovan Goode [2]" w:date="2018-11-09T10:05:00Z">
                <w:pPr>
                  <w:shd w:val="clear" w:color="auto" w:fill="1E1E1E"/>
                  <w:spacing w:line="285" w:lineRule="atLeast"/>
                </w:pPr>
              </w:pPrChange>
            </w:pPr>
            <w:del w:id="63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D6E196C" w14:textId="77777777" w:rsidR="00ED1509" w:rsidRPr="007520B6" w:rsidDel="008B6AF4" w:rsidRDefault="00ED1509">
            <w:pPr>
              <w:pStyle w:val="Heading1Numbered"/>
              <w:rPr>
                <w:del w:id="6333" w:author="Donovan Goode [2]" w:date="2018-11-09T10:04:00Z"/>
                <w:rFonts w:ascii="Consolas" w:eastAsia="Times New Roman" w:hAnsi="Consolas" w:cs="Times New Roman"/>
                <w:color w:val="D4D4D4"/>
                <w:sz w:val="21"/>
                <w:szCs w:val="21"/>
              </w:rPr>
              <w:pPrChange w:id="6334" w:author="Donovan Goode [2]" w:date="2018-11-09T10:05:00Z">
                <w:pPr>
                  <w:shd w:val="clear" w:color="auto" w:fill="1E1E1E"/>
                  <w:spacing w:line="285" w:lineRule="atLeast"/>
                </w:pPr>
              </w:pPrChange>
            </w:pPr>
            <w:del w:id="63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3D23C20" w14:textId="77777777" w:rsidR="00ED1509" w:rsidRPr="007520B6" w:rsidDel="008B6AF4" w:rsidRDefault="00ED1509">
            <w:pPr>
              <w:pStyle w:val="Heading1Numbered"/>
              <w:rPr>
                <w:del w:id="6336" w:author="Donovan Goode [2]" w:date="2018-11-09T10:04:00Z"/>
                <w:rFonts w:ascii="Consolas" w:eastAsia="Times New Roman" w:hAnsi="Consolas" w:cs="Times New Roman"/>
                <w:color w:val="D4D4D4"/>
                <w:sz w:val="21"/>
                <w:szCs w:val="21"/>
              </w:rPr>
              <w:pPrChange w:id="6337" w:author="Donovan Goode [2]" w:date="2018-11-09T10:05:00Z">
                <w:pPr>
                  <w:shd w:val="clear" w:color="auto" w:fill="1E1E1E"/>
                  <w:spacing w:line="285" w:lineRule="atLeast"/>
                </w:pPr>
              </w:pPrChange>
            </w:pPr>
            <w:del w:id="63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593CB7" w14:textId="77777777" w:rsidR="00ED1509" w:rsidRPr="007520B6" w:rsidDel="008B6AF4" w:rsidRDefault="00ED1509">
            <w:pPr>
              <w:pStyle w:val="Heading1Numbered"/>
              <w:rPr>
                <w:del w:id="6339" w:author="Donovan Goode [2]" w:date="2018-11-09T10:04:00Z"/>
                <w:rFonts w:ascii="Consolas" w:eastAsia="Times New Roman" w:hAnsi="Consolas" w:cs="Times New Roman"/>
                <w:color w:val="D4D4D4"/>
                <w:sz w:val="21"/>
                <w:szCs w:val="21"/>
              </w:rPr>
              <w:pPrChange w:id="6340" w:author="Donovan Goode [2]" w:date="2018-11-09T10:05:00Z">
                <w:pPr>
                  <w:shd w:val="clear" w:color="auto" w:fill="1E1E1E"/>
                  <w:spacing w:line="285" w:lineRule="atLeast"/>
                </w:pPr>
              </w:pPrChange>
            </w:pPr>
            <w:del w:id="63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017B0EF4" w14:textId="77777777" w:rsidR="00ED1509" w:rsidRPr="007520B6" w:rsidDel="008B6AF4" w:rsidRDefault="00ED1509">
            <w:pPr>
              <w:pStyle w:val="Heading1Numbered"/>
              <w:rPr>
                <w:del w:id="6342" w:author="Donovan Goode [2]" w:date="2018-11-09T10:04:00Z"/>
                <w:rFonts w:ascii="Consolas" w:eastAsia="Times New Roman" w:hAnsi="Consolas" w:cs="Times New Roman"/>
                <w:color w:val="D4D4D4"/>
                <w:sz w:val="21"/>
                <w:szCs w:val="21"/>
              </w:rPr>
              <w:pPrChange w:id="6343" w:author="Donovan Goode [2]" w:date="2018-11-09T10:05:00Z">
                <w:pPr>
                  <w:shd w:val="clear" w:color="auto" w:fill="1E1E1E"/>
                  <w:spacing w:line="285" w:lineRule="atLeast"/>
                </w:pPr>
              </w:pPrChange>
            </w:pPr>
            <w:del w:id="63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8F94B47" w14:textId="77777777" w:rsidR="00ED1509" w:rsidRPr="007520B6" w:rsidDel="008B6AF4" w:rsidRDefault="00ED1509">
            <w:pPr>
              <w:pStyle w:val="Heading1Numbered"/>
              <w:rPr>
                <w:del w:id="6345" w:author="Donovan Goode [2]" w:date="2018-11-09T10:04:00Z"/>
                <w:rFonts w:ascii="Consolas" w:eastAsia="Times New Roman" w:hAnsi="Consolas" w:cs="Times New Roman"/>
                <w:color w:val="D4D4D4"/>
                <w:sz w:val="21"/>
                <w:szCs w:val="21"/>
              </w:rPr>
              <w:pPrChange w:id="6346" w:author="Donovan Goode [2]" w:date="2018-11-09T10:05:00Z">
                <w:pPr>
                  <w:shd w:val="clear" w:color="auto" w:fill="1E1E1E"/>
                  <w:spacing w:line="285" w:lineRule="atLeast"/>
                </w:pPr>
              </w:pPrChange>
            </w:pPr>
            <w:del w:id="6347" w:author="Donovan Goode [2]" w:date="2018-11-09T10:04:00Z">
              <w:r w:rsidRPr="007520B6" w:rsidDel="008B6AF4">
                <w:rPr>
                  <w:rFonts w:ascii="Consolas" w:eastAsia="Times New Roman" w:hAnsi="Consolas" w:cs="Times New Roman"/>
                  <w:color w:val="D4D4D4"/>
                  <w:sz w:val="21"/>
                  <w:szCs w:val="21"/>
                </w:rPr>
                <w:delText xml:space="preserve">    }</w:delText>
              </w:r>
            </w:del>
          </w:p>
          <w:p w14:paraId="3EC9DC2E" w14:textId="77777777" w:rsidR="00ED1509" w:rsidRPr="007520B6" w:rsidDel="008B6AF4" w:rsidRDefault="00ED1509">
            <w:pPr>
              <w:pStyle w:val="Heading1Numbered"/>
              <w:rPr>
                <w:del w:id="6348" w:author="Donovan Goode [2]" w:date="2018-11-09T10:04:00Z"/>
                <w:rFonts w:ascii="Consolas" w:eastAsia="Times New Roman" w:hAnsi="Consolas" w:cs="Times New Roman"/>
                <w:color w:val="D4D4D4"/>
                <w:sz w:val="21"/>
                <w:szCs w:val="21"/>
              </w:rPr>
              <w:pPrChange w:id="6349" w:author="Donovan Goode [2]" w:date="2018-11-09T10:05:00Z">
                <w:pPr>
                  <w:shd w:val="clear" w:color="auto" w:fill="1E1E1E"/>
                  <w:spacing w:line="285" w:lineRule="atLeast"/>
                </w:pPr>
              </w:pPrChange>
            </w:pPr>
          </w:p>
          <w:p w14:paraId="6110998A" w14:textId="77777777" w:rsidR="00ED1509" w:rsidRPr="007520B6" w:rsidDel="008B6AF4" w:rsidRDefault="00ED1509">
            <w:pPr>
              <w:pStyle w:val="Heading1Numbered"/>
              <w:rPr>
                <w:del w:id="6350" w:author="Donovan Goode [2]" w:date="2018-11-09T10:04:00Z"/>
                <w:rFonts w:ascii="Consolas" w:eastAsia="Times New Roman" w:hAnsi="Consolas" w:cs="Times New Roman"/>
                <w:color w:val="D4D4D4"/>
                <w:sz w:val="21"/>
                <w:szCs w:val="21"/>
              </w:rPr>
              <w:pPrChange w:id="6351" w:author="Donovan Goode [2]" w:date="2018-11-09T10:05:00Z">
                <w:pPr>
                  <w:shd w:val="clear" w:color="auto" w:fill="1E1E1E"/>
                  <w:spacing w:line="285" w:lineRule="atLeast"/>
                </w:pPr>
              </w:pPrChange>
            </w:pPr>
            <w:del w:id="63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a:hover</w:delText>
              </w:r>
              <w:r w:rsidRPr="007520B6" w:rsidDel="008B6AF4">
                <w:rPr>
                  <w:rFonts w:ascii="Consolas" w:eastAsia="Times New Roman" w:hAnsi="Consolas" w:cs="Times New Roman"/>
                  <w:color w:val="D4D4D4"/>
                  <w:sz w:val="21"/>
                  <w:szCs w:val="21"/>
                </w:rPr>
                <w:delText xml:space="preserve"> {</w:delText>
              </w:r>
            </w:del>
          </w:p>
          <w:p w14:paraId="54DF3240" w14:textId="77777777" w:rsidR="00ED1509" w:rsidRPr="007520B6" w:rsidDel="008B6AF4" w:rsidRDefault="00ED1509">
            <w:pPr>
              <w:pStyle w:val="Heading1Numbered"/>
              <w:rPr>
                <w:del w:id="6353" w:author="Donovan Goode [2]" w:date="2018-11-09T10:04:00Z"/>
                <w:rFonts w:ascii="Consolas" w:eastAsia="Times New Roman" w:hAnsi="Consolas" w:cs="Times New Roman"/>
                <w:color w:val="D4D4D4"/>
                <w:sz w:val="21"/>
                <w:szCs w:val="21"/>
              </w:rPr>
              <w:pPrChange w:id="6354" w:author="Donovan Goode [2]" w:date="2018-11-09T10:05:00Z">
                <w:pPr>
                  <w:shd w:val="clear" w:color="auto" w:fill="1E1E1E"/>
                  <w:spacing w:line="285" w:lineRule="atLeast"/>
                </w:pPr>
              </w:pPrChange>
            </w:pPr>
            <w:del w:id="63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1197A967" w14:textId="77777777" w:rsidR="00ED1509" w:rsidRPr="007520B6" w:rsidDel="008B6AF4" w:rsidRDefault="00ED1509">
            <w:pPr>
              <w:pStyle w:val="Heading1Numbered"/>
              <w:rPr>
                <w:del w:id="6356" w:author="Donovan Goode [2]" w:date="2018-11-09T10:04:00Z"/>
                <w:rFonts w:ascii="Consolas" w:eastAsia="Times New Roman" w:hAnsi="Consolas" w:cs="Times New Roman"/>
                <w:color w:val="D4D4D4"/>
                <w:sz w:val="21"/>
                <w:szCs w:val="21"/>
              </w:rPr>
              <w:pPrChange w:id="6357" w:author="Donovan Goode [2]" w:date="2018-11-09T10:05:00Z">
                <w:pPr>
                  <w:shd w:val="clear" w:color="auto" w:fill="1E1E1E"/>
                  <w:spacing w:line="285" w:lineRule="atLeast"/>
                </w:pPr>
              </w:pPrChange>
            </w:pPr>
            <w:del w:id="6358" w:author="Donovan Goode [2]" w:date="2018-11-09T10:04:00Z">
              <w:r w:rsidRPr="007520B6" w:rsidDel="008B6AF4">
                <w:rPr>
                  <w:rFonts w:ascii="Consolas" w:eastAsia="Times New Roman" w:hAnsi="Consolas" w:cs="Times New Roman"/>
                  <w:color w:val="D4D4D4"/>
                  <w:sz w:val="21"/>
                  <w:szCs w:val="21"/>
                </w:rPr>
                <w:delText xml:space="preserve">    }</w:delText>
              </w:r>
            </w:del>
          </w:p>
          <w:p w14:paraId="024A9A55" w14:textId="77777777" w:rsidR="00ED1509" w:rsidRPr="007520B6" w:rsidDel="008B6AF4" w:rsidRDefault="00ED1509">
            <w:pPr>
              <w:pStyle w:val="Heading1Numbered"/>
              <w:rPr>
                <w:del w:id="6359" w:author="Donovan Goode [2]" w:date="2018-11-09T10:04:00Z"/>
                <w:rFonts w:ascii="Consolas" w:eastAsia="Times New Roman" w:hAnsi="Consolas" w:cs="Times New Roman"/>
                <w:color w:val="D4D4D4"/>
                <w:sz w:val="21"/>
                <w:szCs w:val="21"/>
              </w:rPr>
              <w:pPrChange w:id="6360" w:author="Donovan Goode [2]" w:date="2018-11-09T10:05:00Z">
                <w:pPr>
                  <w:shd w:val="clear" w:color="auto" w:fill="1E1E1E"/>
                  <w:spacing w:line="285" w:lineRule="atLeast"/>
                </w:pPr>
              </w:pPrChange>
            </w:pPr>
          </w:p>
          <w:p w14:paraId="030F4E0E" w14:textId="77777777" w:rsidR="00ED1509" w:rsidRPr="007520B6" w:rsidDel="008B6AF4" w:rsidRDefault="00ED1509">
            <w:pPr>
              <w:pStyle w:val="Heading1Numbered"/>
              <w:rPr>
                <w:del w:id="6361" w:author="Donovan Goode [2]" w:date="2018-11-09T10:04:00Z"/>
                <w:rFonts w:ascii="Consolas" w:eastAsia="Times New Roman" w:hAnsi="Consolas" w:cs="Times New Roman"/>
                <w:color w:val="D4D4D4"/>
                <w:sz w:val="21"/>
                <w:szCs w:val="21"/>
              </w:rPr>
              <w:pPrChange w:id="6362" w:author="Donovan Goode [2]" w:date="2018-11-09T10:05:00Z">
                <w:pPr>
                  <w:shd w:val="clear" w:color="auto" w:fill="1E1E1E"/>
                  <w:spacing w:line="285" w:lineRule="atLeast"/>
                </w:pPr>
              </w:pPrChange>
            </w:pPr>
            <w:del w:id="63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img</w:delText>
              </w:r>
              <w:r w:rsidRPr="007520B6" w:rsidDel="008B6AF4">
                <w:rPr>
                  <w:rFonts w:ascii="Consolas" w:eastAsia="Times New Roman" w:hAnsi="Consolas" w:cs="Times New Roman"/>
                  <w:color w:val="D4D4D4"/>
                  <w:sz w:val="21"/>
                  <w:szCs w:val="21"/>
                </w:rPr>
                <w:delText xml:space="preserve"> {</w:delText>
              </w:r>
            </w:del>
          </w:p>
          <w:p w14:paraId="7D3211C7" w14:textId="77777777" w:rsidR="00ED1509" w:rsidRPr="007520B6" w:rsidDel="008B6AF4" w:rsidRDefault="00ED1509">
            <w:pPr>
              <w:pStyle w:val="Heading1Numbered"/>
              <w:rPr>
                <w:del w:id="6364" w:author="Donovan Goode [2]" w:date="2018-11-09T10:04:00Z"/>
                <w:rFonts w:ascii="Consolas" w:eastAsia="Times New Roman" w:hAnsi="Consolas" w:cs="Times New Roman"/>
                <w:color w:val="D4D4D4"/>
                <w:sz w:val="21"/>
                <w:szCs w:val="21"/>
              </w:rPr>
              <w:pPrChange w:id="6365" w:author="Donovan Goode [2]" w:date="2018-11-09T10:05:00Z">
                <w:pPr>
                  <w:shd w:val="clear" w:color="auto" w:fill="1E1E1E"/>
                  <w:spacing w:line="285" w:lineRule="atLeast"/>
                </w:pPr>
              </w:pPrChange>
            </w:pPr>
            <w:del w:id="63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4E0F3F5" w14:textId="77777777" w:rsidR="00ED1509" w:rsidRPr="007520B6" w:rsidDel="008B6AF4" w:rsidRDefault="00ED1509">
            <w:pPr>
              <w:pStyle w:val="Heading1Numbered"/>
              <w:rPr>
                <w:del w:id="6367" w:author="Donovan Goode [2]" w:date="2018-11-09T10:04:00Z"/>
                <w:rFonts w:ascii="Consolas" w:eastAsia="Times New Roman" w:hAnsi="Consolas" w:cs="Times New Roman"/>
                <w:color w:val="D4D4D4"/>
                <w:sz w:val="21"/>
                <w:szCs w:val="21"/>
              </w:rPr>
              <w:pPrChange w:id="6368" w:author="Donovan Goode [2]" w:date="2018-11-09T10:05:00Z">
                <w:pPr>
                  <w:shd w:val="clear" w:color="auto" w:fill="1E1E1E"/>
                  <w:spacing w:line="285" w:lineRule="atLeast"/>
                </w:pPr>
              </w:pPrChange>
            </w:pPr>
            <w:del w:id="63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4FBA2CB" w14:textId="77777777" w:rsidR="00ED1509" w:rsidRPr="007520B6" w:rsidDel="008B6AF4" w:rsidRDefault="00ED1509">
            <w:pPr>
              <w:pStyle w:val="Heading1Numbered"/>
              <w:rPr>
                <w:del w:id="6370" w:author="Donovan Goode [2]" w:date="2018-11-09T10:04:00Z"/>
                <w:rFonts w:ascii="Consolas" w:eastAsia="Times New Roman" w:hAnsi="Consolas" w:cs="Times New Roman"/>
                <w:color w:val="D4D4D4"/>
                <w:sz w:val="21"/>
                <w:szCs w:val="21"/>
              </w:rPr>
              <w:pPrChange w:id="6371" w:author="Donovan Goode [2]" w:date="2018-11-09T10:05:00Z">
                <w:pPr>
                  <w:shd w:val="clear" w:color="auto" w:fill="1E1E1E"/>
                  <w:spacing w:line="285" w:lineRule="atLeast"/>
                </w:pPr>
              </w:pPrChange>
            </w:pPr>
            <w:del w:id="6372" w:author="Donovan Goode [2]" w:date="2018-11-09T10:04:00Z">
              <w:r w:rsidRPr="007520B6" w:rsidDel="008B6AF4">
                <w:rPr>
                  <w:rFonts w:ascii="Consolas" w:eastAsia="Times New Roman" w:hAnsi="Consolas" w:cs="Times New Roman"/>
                  <w:color w:val="D4D4D4"/>
                  <w:sz w:val="21"/>
                  <w:szCs w:val="21"/>
                </w:rPr>
                <w:delText xml:space="preserve">    }</w:delText>
              </w:r>
            </w:del>
          </w:p>
          <w:p w14:paraId="04A126B5" w14:textId="77777777" w:rsidR="00ED1509" w:rsidRPr="007520B6" w:rsidDel="008B6AF4" w:rsidRDefault="00ED1509">
            <w:pPr>
              <w:pStyle w:val="Heading1Numbered"/>
              <w:rPr>
                <w:del w:id="6373" w:author="Donovan Goode [2]" w:date="2018-11-09T10:04:00Z"/>
                <w:rFonts w:ascii="Consolas" w:eastAsia="Times New Roman" w:hAnsi="Consolas" w:cs="Times New Roman"/>
                <w:color w:val="D4D4D4"/>
                <w:sz w:val="21"/>
                <w:szCs w:val="21"/>
              </w:rPr>
              <w:pPrChange w:id="6374" w:author="Donovan Goode [2]" w:date="2018-11-09T10:05:00Z">
                <w:pPr>
                  <w:shd w:val="clear" w:color="auto" w:fill="1E1E1E"/>
                  <w:spacing w:line="285" w:lineRule="atLeast"/>
                </w:pPr>
              </w:pPrChange>
            </w:pPr>
          </w:p>
          <w:p w14:paraId="3556A2E1" w14:textId="77777777" w:rsidR="00ED1509" w:rsidRPr="007520B6" w:rsidDel="008B6AF4" w:rsidRDefault="00ED1509">
            <w:pPr>
              <w:pStyle w:val="Heading1Numbered"/>
              <w:rPr>
                <w:del w:id="6375" w:author="Donovan Goode [2]" w:date="2018-11-09T10:04:00Z"/>
                <w:rFonts w:ascii="Consolas" w:eastAsia="Times New Roman" w:hAnsi="Consolas" w:cs="Times New Roman"/>
                <w:color w:val="D4D4D4"/>
                <w:sz w:val="21"/>
                <w:szCs w:val="21"/>
              </w:rPr>
              <w:pPrChange w:id="6376" w:author="Donovan Goode [2]" w:date="2018-11-09T10:05:00Z">
                <w:pPr>
                  <w:shd w:val="clear" w:color="auto" w:fill="1E1E1E"/>
                  <w:spacing w:line="285" w:lineRule="atLeast"/>
                </w:pPr>
              </w:pPrChange>
            </w:pPr>
            <w:del w:id="63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.w3_center</w:delText>
              </w:r>
              <w:r w:rsidRPr="007520B6" w:rsidDel="008B6AF4">
                <w:rPr>
                  <w:rFonts w:ascii="Consolas" w:eastAsia="Times New Roman" w:hAnsi="Consolas" w:cs="Times New Roman"/>
                  <w:color w:val="D4D4D4"/>
                  <w:sz w:val="21"/>
                  <w:szCs w:val="21"/>
                </w:rPr>
                <w:delText xml:space="preserve"> {</w:delText>
              </w:r>
            </w:del>
          </w:p>
          <w:p w14:paraId="57B36342" w14:textId="77777777" w:rsidR="00ED1509" w:rsidRPr="007520B6" w:rsidDel="008B6AF4" w:rsidRDefault="00ED1509">
            <w:pPr>
              <w:pStyle w:val="Heading1Numbered"/>
              <w:rPr>
                <w:del w:id="6378" w:author="Donovan Goode [2]" w:date="2018-11-09T10:04:00Z"/>
                <w:rFonts w:ascii="Consolas" w:eastAsia="Times New Roman" w:hAnsi="Consolas" w:cs="Times New Roman"/>
                <w:color w:val="D4D4D4"/>
                <w:sz w:val="21"/>
                <w:szCs w:val="21"/>
              </w:rPr>
              <w:pPrChange w:id="6379" w:author="Donovan Goode [2]" w:date="2018-11-09T10:05:00Z">
                <w:pPr>
                  <w:shd w:val="clear" w:color="auto" w:fill="1E1E1E"/>
                  <w:spacing w:line="285" w:lineRule="atLeast"/>
                </w:pPr>
              </w:pPrChange>
            </w:pPr>
            <w:del w:id="63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7F3CCCC" w14:textId="77777777" w:rsidR="00ED1509" w:rsidRPr="007520B6" w:rsidDel="008B6AF4" w:rsidRDefault="00ED1509">
            <w:pPr>
              <w:pStyle w:val="Heading1Numbered"/>
              <w:rPr>
                <w:del w:id="6381" w:author="Donovan Goode [2]" w:date="2018-11-09T10:04:00Z"/>
                <w:rFonts w:ascii="Consolas" w:eastAsia="Times New Roman" w:hAnsi="Consolas" w:cs="Times New Roman"/>
                <w:color w:val="D4D4D4"/>
                <w:sz w:val="21"/>
                <w:szCs w:val="21"/>
              </w:rPr>
              <w:pPrChange w:id="6382" w:author="Donovan Goode [2]" w:date="2018-11-09T10:05:00Z">
                <w:pPr>
                  <w:shd w:val="clear" w:color="auto" w:fill="1E1E1E"/>
                  <w:spacing w:line="285" w:lineRule="atLeast"/>
                </w:pPr>
              </w:pPrChange>
            </w:pPr>
            <w:del w:id="63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276px</w:delText>
              </w:r>
              <w:r w:rsidRPr="007520B6" w:rsidDel="008B6AF4">
                <w:rPr>
                  <w:rFonts w:ascii="Consolas" w:eastAsia="Times New Roman" w:hAnsi="Consolas" w:cs="Times New Roman"/>
                  <w:color w:val="D4D4D4"/>
                  <w:sz w:val="21"/>
                  <w:szCs w:val="21"/>
                </w:rPr>
                <w:delText>;</w:delText>
              </w:r>
            </w:del>
          </w:p>
          <w:p w14:paraId="7F045E36" w14:textId="77777777" w:rsidR="00ED1509" w:rsidRPr="007520B6" w:rsidDel="008B6AF4" w:rsidRDefault="00ED1509">
            <w:pPr>
              <w:pStyle w:val="Heading1Numbered"/>
              <w:rPr>
                <w:del w:id="6384" w:author="Donovan Goode [2]" w:date="2018-11-09T10:04:00Z"/>
                <w:rFonts w:ascii="Consolas" w:eastAsia="Times New Roman" w:hAnsi="Consolas" w:cs="Times New Roman"/>
                <w:color w:val="D4D4D4"/>
                <w:sz w:val="21"/>
                <w:szCs w:val="21"/>
              </w:rPr>
              <w:pPrChange w:id="6385" w:author="Donovan Goode [2]" w:date="2018-11-09T10:05:00Z">
                <w:pPr>
                  <w:shd w:val="clear" w:color="auto" w:fill="1E1E1E"/>
                  <w:spacing w:line="285" w:lineRule="atLeast"/>
                </w:pPr>
              </w:pPrChange>
            </w:pPr>
            <w:del w:id="63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59F2EFB" w14:textId="77777777" w:rsidR="00ED1509" w:rsidRPr="007520B6" w:rsidDel="008B6AF4" w:rsidRDefault="00ED1509">
            <w:pPr>
              <w:pStyle w:val="Heading1Numbered"/>
              <w:rPr>
                <w:del w:id="6387" w:author="Donovan Goode [2]" w:date="2018-11-09T10:04:00Z"/>
                <w:rFonts w:ascii="Consolas" w:eastAsia="Times New Roman" w:hAnsi="Consolas" w:cs="Times New Roman"/>
                <w:color w:val="D4D4D4"/>
                <w:sz w:val="21"/>
                <w:szCs w:val="21"/>
              </w:rPr>
              <w:pPrChange w:id="6388" w:author="Donovan Goode [2]" w:date="2018-11-09T10:05:00Z">
                <w:pPr>
                  <w:shd w:val="clear" w:color="auto" w:fill="1E1E1E"/>
                  <w:spacing w:line="285" w:lineRule="atLeast"/>
                </w:pPr>
              </w:pPrChange>
            </w:pPr>
            <w:del w:id="63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83px</w:delText>
              </w:r>
              <w:r w:rsidRPr="007520B6" w:rsidDel="008B6AF4">
                <w:rPr>
                  <w:rFonts w:ascii="Consolas" w:eastAsia="Times New Roman" w:hAnsi="Consolas" w:cs="Times New Roman"/>
                  <w:color w:val="D4D4D4"/>
                  <w:sz w:val="21"/>
                  <w:szCs w:val="21"/>
                </w:rPr>
                <w:delText>;</w:delText>
              </w:r>
            </w:del>
          </w:p>
          <w:p w14:paraId="26DA4CA5" w14:textId="77777777" w:rsidR="00ED1509" w:rsidRPr="007520B6" w:rsidDel="008B6AF4" w:rsidRDefault="00ED1509">
            <w:pPr>
              <w:pStyle w:val="Heading1Numbered"/>
              <w:rPr>
                <w:del w:id="6390" w:author="Donovan Goode [2]" w:date="2018-11-09T10:04:00Z"/>
                <w:rFonts w:ascii="Consolas" w:eastAsia="Times New Roman" w:hAnsi="Consolas" w:cs="Times New Roman"/>
                <w:color w:val="D4D4D4"/>
                <w:sz w:val="21"/>
                <w:szCs w:val="21"/>
              </w:rPr>
              <w:pPrChange w:id="6391" w:author="Donovan Goode [2]" w:date="2018-11-09T10:05:00Z">
                <w:pPr>
                  <w:shd w:val="clear" w:color="auto" w:fill="1E1E1E"/>
                  <w:spacing w:line="285" w:lineRule="atLeast"/>
                </w:pPr>
              </w:pPrChange>
            </w:pPr>
            <w:del w:id="63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FBB1A47" w14:textId="77777777" w:rsidR="00ED1509" w:rsidRPr="007520B6" w:rsidDel="008B6AF4" w:rsidRDefault="00ED1509">
            <w:pPr>
              <w:pStyle w:val="Heading1Numbered"/>
              <w:rPr>
                <w:del w:id="6393" w:author="Donovan Goode [2]" w:date="2018-11-09T10:04:00Z"/>
                <w:rFonts w:ascii="Consolas" w:eastAsia="Times New Roman" w:hAnsi="Consolas" w:cs="Times New Roman"/>
                <w:color w:val="D4D4D4"/>
                <w:sz w:val="21"/>
                <w:szCs w:val="21"/>
              </w:rPr>
              <w:pPrChange w:id="6394" w:author="Donovan Goode [2]" w:date="2018-11-09T10:05:00Z">
                <w:pPr>
                  <w:shd w:val="clear" w:color="auto" w:fill="1E1E1E"/>
                  <w:spacing w:line="285" w:lineRule="atLeast"/>
                </w:pPr>
              </w:pPrChange>
            </w:pPr>
            <w:del w:id="6395" w:author="Donovan Goode [2]" w:date="2018-11-09T10:04:00Z">
              <w:r w:rsidRPr="007520B6" w:rsidDel="008B6AF4">
                <w:rPr>
                  <w:rFonts w:ascii="Consolas" w:eastAsia="Times New Roman" w:hAnsi="Consolas" w:cs="Times New Roman"/>
                  <w:color w:val="D4D4D4"/>
                  <w:sz w:val="21"/>
                  <w:szCs w:val="21"/>
                </w:rPr>
                <w:delText xml:space="preserve">    }</w:delText>
              </w:r>
            </w:del>
          </w:p>
          <w:p w14:paraId="67EBE271" w14:textId="77777777" w:rsidR="00ED1509" w:rsidRPr="007520B6" w:rsidDel="008B6AF4" w:rsidRDefault="00ED1509">
            <w:pPr>
              <w:pStyle w:val="Heading1Numbered"/>
              <w:rPr>
                <w:del w:id="6396" w:author="Donovan Goode [2]" w:date="2018-11-09T10:04:00Z"/>
                <w:rFonts w:ascii="Consolas" w:eastAsia="Times New Roman" w:hAnsi="Consolas" w:cs="Times New Roman"/>
                <w:color w:val="D4D4D4"/>
                <w:sz w:val="21"/>
                <w:szCs w:val="21"/>
              </w:rPr>
              <w:pPrChange w:id="6397" w:author="Donovan Goode [2]" w:date="2018-11-09T10:05:00Z">
                <w:pPr>
                  <w:shd w:val="clear" w:color="auto" w:fill="1E1E1E"/>
                  <w:spacing w:line="285" w:lineRule="atLeast"/>
                </w:pPr>
              </w:pPrChange>
            </w:pPr>
          </w:p>
          <w:p w14:paraId="5F5B0248" w14:textId="77777777" w:rsidR="00ED1509" w:rsidRPr="007520B6" w:rsidDel="008B6AF4" w:rsidRDefault="00ED1509">
            <w:pPr>
              <w:pStyle w:val="Heading1Numbered"/>
              <w:rPr>
                <w:del w:id="6398" w:author="Donovan Goode [2]" w:date="2018-11-09T10:04:00Z"/>
                <w:rFonts w:ascii="Consolas" w:eastAsia="Times New Roman" w:hAnsi="Consolas" w:cs="Times New Roman"/>
                <w:color w:val="D4D4D4"/>
                <w:sz w:val="21"/>
                <w:szCs w:val="21"/>
              </w:rPr>
              <w:pPrChange w:id="6399" w:author="Donovan Goode [2]" w:date="2018-11-09T10:05:00Z">
                <w:pPr>
                  <w:shd w:val="clear" w:color="auto" w:fill="1E1E1E"/>
                  <w:spacing w:line="285" w:lineRule="atLeast"/>
                </w:pPr>
              </w:pPrChange>
            </w:pPr>
            <w:del w:id="64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w:delText>
              </w:r>
              <w:r w:rsidRPr="007520B6" w:rsidDel="008B6AF4">
                <w:rPr>
                  <w:rFonts w:ascii="Consolas" w:eastAsia="Times New Roman" w:hAnsi="Consolas" w:cs="Times New Roman"/>
                  <w:color w:val="D4D4D4"/>
                  <w:sz w:val="21"/>
                  <w:szCs w:val="21"/>
                </w:rPr>
                <w:delText xml:space="preserve"> {</w:delText>
              </w:r>
            </w:del>
          </w:p>
          <w:p w14:paraId="41738050" w14:textId="77777777" w:rsidR="00ED1509" w:rsidRPr="007520B6" w:rsidDel="008B6AF4" w:rsidRDefault="00ED1509">
            <w:pPr>
              <w:pStyle w:val="Heading1Numbered"/>
              <w:rPr>
                <w:del w:id="6401" w:author="Donovan Goode [2]" w:date="2018-11-09T10:04:00Z"/>
                <w:rFonts w:ascii="Consolas" w:eastAsia="Times New Roman" w:hAnsi="Consolas" w:cs="Times New Roman"/>
                <w:color w:val="D4D4D4"/>
                <w:sz w:val="21"/>
                <w:szCs w:val="21"/>
              </w:rPr>
              <w:pPrChange w:id="6402" w:author="Donovan Goode [2]" w:date="2018-11-09T10:05:00Z">
                <w:pPr>
                  <w:shd w:val="clear" w:color="auto" w:fill="1E1E1E"/>
                  <w:spacing w:line="285" w:lineRule="atLeast"/>
                </w:pPr>
              </w:pPrChange>
            </w:pPr>
            <w:del w:id="64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w:delText>
              </w:r>
            </w:del>
          </w:p>
          <w:p w14:paraId="070E5615" w14:textId="77777777" w:rsidR="00ED1509" w:rsidRPr="007520B6" w:rsidDel="008B6AF4" w:rsidRDefault="00ED1509">
            <w:pPr>
              <w:pStyle w:val="Heading1Numbered"/>
              <w:rPr>
                <w:del w:id="6404" w:author="Donovan Goode [2]" w:date="2018-11-09T10:04:00Z"/>
                <w:rFonts w:ascii="Consolas" w:eastAsia="Times New Roman" w:hAnsi="Consolas" w:cs="Times New Roman"/>
                <w:color w:val="D4D4D4"/>
                <w:sz w:val="21"/>
                <w:szCs w:val="21"/>
              </w:rPr>
              <w:pPrChange w:id="6405" w:author="Donovan Goode [2]" w:date="2018-11-09T10:05:00Z">
                <w:pPr>
                  <w:shd w:val="clear" w:color="auto" w:fill="1E1E1E"/>
                  <w:spacing w:line="285" w:lineRule="atLeast"/>
                </w:pPr>
              </w:pPrChange>
            </w:pPr>
            <w:del w:id="64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C090F03" w14:textId="77777777" w:rsidR="00ED1509" w:rsidRPr="007520B6" w:rsidDel="008B6AF4" w:rsidRDefault="00ED1509">
            <w:pPr>
              <w:pStyle w:val="Heading1Numbered"/>
              <w:rPr>
                <w:del w:id="6407" w:author="Donovan Goode [2]" w:date="2018-11-09T10:04:00Z"/>
                <w:rFonts w:ascii="Consolas" w:eastAsia="Times New Roman" w:hAnsi="Consolas" w:cs="Times New Roman"/>
                <w:color w:val="D4D4D4"/>
                <w:sz w:val="21"/>
                <w:szCs w:val="21"/>
              </w:rPr>
              <w:pPrChange w:id="6408" w:author="Donovan Goode [2]" w:date="2018-11-09T10:05:00Z">
                <w:pPr>
                  <w:shd w:val="clear" w:color="auto" w:fill="1E1E1E"/>
                  <w:spacing w:line="285" w:lineRule="atLeast"/>
                </w:pPr>
              </w:pPrChange>
            </w:pPr>
            <w:del w:id="64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291C673" w14:textId="77777777" w:rsidR="00ED1509" w:rsidRPr="007520B6" w:rsidDel="008B6AF4" w:rsidRDefault="00ED1509">
            <w:pPr>
              <w:pStyle w:val="Heading1Numbered"/>
              <w:rPr>
                <w:del w:id="6410" w:author="Donovan Goode [2]" w:date="2018-11-09T10:04:00Z"/>
                <w:rFonts w:ascii="Consolas" w:eastAsia="Times New Roman" w:hAnsi="Consolas" w:cs="Times New Roman"/>
                <w:color w:val="D4D4D4"/>
                <w:sz w:val="21"/>
                <w:szCs w:val="21"/>
              </w:rPr>
              <w:pPrChange w:id="6411" w:author="Donovan Goode [2]" w:date="2018-11-09T10:05:00Z">
                <w:pPr>
                  <w:shd w:val="clear" w:color="auto" w:fill="1E1E1E"/>
                  <w:spacing w:line="285" w:lineRule="atLeast"/>
                </w:pPr>
              </w:pPrChange>
            </w:pPr>
            <w:del w:id="64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7D76F3E1" w14:textId="77777777" w:rsidR="00ED1509" w:rsidRPr="007520B6" w:rsidDel="008B6AF4" w:rsidRDefault="00ED1509">
            <w:pPr>
              <w:pStyle w:val="Heading1Numbered"/>
              <w:rPr>
                <w:del w:id="6413" w:author="Donovan Goode [2]" w:date="2018-11-09T10:04:00Z"/>
                <w:rFonts w:ascii="Consolas" w:eastAsia="Times New Roman" w:hAnsi="Consolas" w:cs="Times New Roman"/>
                <w:color w:val="D4D4D4"/>
                <w:sz w:val="21"/>
                <w:szCs w:val="21"/>
              </w:rPr>
              <w:pPrChange w:id="6414" w:author="Donovan Goode [2]" w:date="2018-11-09T10:05:00Z">
                <w:pPr>
                  <w:shd w:val="clear" w:color="auto" w:fill="1E1E1E"/>
                  <w:spacing w:line="285" w:lineRule="atLeast"/>
                </w:pPr>
              </w:pPrChange>
            </w:pPr>
            <w:del w:id="64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109px</w:delText>
              </w:r>
              <w:r w:rsidRPr="007520B6" w:rsidDel="008B6AF4">
                <w:rPr>
                  <w:rFonts w:ascii="Consolas" w:eastAsia="Times New Roman" w:hAnsi="Consolas" w:cs="Times New Roman"/>
                  <w:color w:val="D4D4D4"/>
                  <w:sz w:val="21"/>
                  <w:szCs w:val="21"/>
                </w:rPr>
                <w:delText>;</w:delText>
              </w:r>
            </w:del>
          </w:p>
          <w:p w14:paraId="5776F13A" w14:textId="77777777" w:rsidR="00ED1509" w:rsidRPr="007520B6" w:rsidDel="008B6AF4" w:rsidRDefault="00ED1509">
            <w:pPr>
              <w:pStyle w:val="Heading1Numbered"/>
              <w:rPr>
                <w:del w:id="6416" w:author="Donovan Goode [2]" w:date="2018-11-09T10:04:00Z"/>
                <w:rFonts w:ascii="Consolas" w:eastAsia="Times New Roman" w:hAnsi="Consolas" w:cs="Times New Roman"/>
                <w:color w:val="D4D4D4"/>
                <w:sz w:val="21"/>
                <w:szCs w:val="21"/>
              </w:rPr>
              <w:pPrChange w:id="6417" w:author="Donovan Goode [2]" w:date="2018-11-09T10:05:00Z">
                <w:pPr>
                  <w:shd w:val="clear" w:color="auto" w:fill="1E1E1E"/>
                  <w:spacing w:after="240" w:line="285" w:lineRule="atLeast"/>
                </w:pPr>
              </w:pPrChange>
            </w:pPr>
          </w:p>
          <w:p w14:paraId="09112CE5" w14:textId="77777777" w:rsidR="00ED1509" w:rsidRPr="007520B6" w:rsidDel="008B6AF4" w:rsidRDefault="00ED1509">
            <w:pPr>
              <w:pStyle w:val="Heading1Numbered"/>
              <w:rPr>
                <w:del w:id="6418" w:author="Donovan Goode [2]" w:date="2018-11-09T10:04:00Z"/>
                <w:rFonts w:ascii="Consolas" w:eastAsia="Times New Roman" w:hAnsi="Consolas" w:cs="Times New Roman"/>
                <w:color w:val="D4D4D4"/>
                <w:sz w:val="21"/>
                <w:szCs w:val="21"/>
              </w:rPr>
              <w:pPrChange w:id="6419" w:author="Donovan Goode [2]" w:date="2018-11-09T10:05:00Z">
                <w:pPr>
                  <w:shd w:val="clear" w:color="auto" w:fill="1E1E1E"/>
                  <w:spacing w:line="285" w:lineRule="atLeast"/>
                </w:pPr>
              </w:pPrChange>
            </w:pPr>
            <w:del w:id="6420" w:author="Donovan Goode [2]" w:date="2018-11-09T10:04:00Z">
              <w:r w:rsidRPr="007520B6" w:rsidDel="008B6AF4">
                <w:rPr>
                  <w:rFonts w:ascii="Consolas" w:eastAsia="Times New Roman" w:hAnsi="Consolas" w:cs="Times New Roman"/>
                  <w:color w:val="D4D4D4"/>
                  <w:sz w:val="21"/>
                  <w:szCs w:val="21"/>
                </w:rPr>
                <w:delText xml:space="preserve">    }</w:delText>
              </w:r>
            </w:del>
          </w:p>
          <w:p w14:paraId="72F3F31A" w14:textId="77777777" w:rsidR="00ED1509" w:rsidRPr="007520B6" w:rsidDel="008B6AF4" w:rsidRDefault="00ED1509">
            <w:pPr>
              <w:pStyle w:val="Heading1Numbered"/>
              <w:rPr>
                <w:del w:id="6421" w:author="Donovan Goode [2]" w:date="2018-11-09T10:04:00Z"/>
                <w:rFonts w:ascii="Consolas" w:eastAsia="Times New Roman" w:hAnsi="Consolas" w:cs="Times New Roman"/>
                <w:color w:val="D4D4D4"/>
                <w:sz w:val="21"/>
                <w:szCs w:val="21"/>
              </w:rPr>
              <w:pPrChange w:id="6422" w:author="Donovan Goode [2]" w:date="2018-11-09T10:05:00Z">
                <w:pPr>
                  <w:shd w:val="clear" w:color="auto" w:fill="1E1E1E"/>
                  <w:spacing w:line="285" w:lineRule="atLeast"/>
                </w:pPr>
              </w:pPrChange>
            </w:pPr>
          </w:p>
          <w:p w14:paraId="13C22934" w14:textId="77777777" w:rsidR="00ED1509" w:rsidRPr="007520B6" w:rsidDel="008B6AF4" w:rsidRDefault="00ED1509">
            <w:pPr>
              <w:pStyle w:val="Heading1Numbered"/>
              <w:rPr>
                <w:del w:id="6423" w:author="Donovan Goode [2]" w:date="2018-11-09T10:04:00Z"/>
                <w:rFonts w:ascii="Consolas" w:eastAsia="Times New Roman" w:hAnsi="Consolas" w:cs="Times New Roman"/>
                <w:color w:val="D4D4D4"/>
                <w:sz w:val="21"/>
                <w:szCs w:val="21"/>
              </w:rPr>
              <w:pPrChange w:id="6424" w:author="Donovan Goode [2]" w:date="2018-11-09T10:05:00Z">
                <w:pPr>
                  <w:shd w:val="clear" w:color="auto" w:fill="1E1E1E"/>
                  <w:spacing w:line="285" w:lineRule="atLeast"/>
                </w:pPr>
              </w:pPrChange>
            </w:pPr>
            <w:del w:id="64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#w3_wheel</w:delText>
              </w:r>
              <w:r w:rsidRPr="007520B6" w:rsidDel="008B6AF4">
                <w:rPr>
                  <w:rFonts w:ascii="Consolas" w:eastAsia="Times New Roman" w:hAnsi="Consolas" w:cs="Times New Roman"/>
                  <w:color w:val="D4D4D4"/>
                  <w:sz w:val="21"/>
                  <w:szCs w:val="21"/>
                </w:rPr>
                <w:delText xml:space="preserve"> {</w:delText>
              </w:r>
            </w:del>
          </w:p>
          <w:p w14:paraId="1AB37401" w14:textId="77777777" w:rsidR="00ED1509" w:rsidRPr="007520B6" w:rsidDel="008B6AF4" w:rsidRDefault="00ED1509">
            <w:pPr>
              <w:pStyle w:val="Heading1Numbered"/>
              <w:rPr>
                <w:del w:id="6426" w:author="Donovan Goode [2]" w:date="2018-11-09T10:04:00Z"/>
                <w:rFonts w:ascii="Consolas" w:eastAsia="Times New Roman" w:hAnsi="Consolas" w:cs="Times New Roman"/>
                <w:color w:val="D4D4D4"/>
                <w:sz w:val="21"/>
                <w:szCs w:val="21"/>
              </w:rPr>
              <w:pPrChange w:id="6427" w:author="Donovan Goode [2]" w:date="2018-11-09T10:05:00Z">
                <w:pPr>
                  <w:shd w:val="clear" w:color="auto" w:fill="1E1E1E"/>
                  <w:spacing w:line="285" w:lineRule="atLeast"/>
                </w:pPr>
              </w:pPrChange>
            </w:pPr>
            <w:del w:id="64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176021B" w14:textId="77777777" w:rsidR="00ED1509" w:rsidRPr="007520B6" w:rsidDel="008B6AF4" w:rsidRDefault="00ED1509">
            <w:pPr>
              <w:pStyle w:val="Heading1Numbered"/>
              <w:rPr>
                <w:del w:id="6429" w:author="Donovan Goode [2]" w:date="2018-11-09T10:04:00Z"/>
                <w:rFonts w:ascii="Consolas" w:eastAsia="Times New Roman" w:hAnsi="Consolas" w:cs="Times New Roman"/>
                <w:color w:val="D4D4D4"/>
                <w:sz w:val="21"/>
                <w:szCs w:val="21"/>
              </w:rPr>
              <w:pPrChange w:id="6430" w:author="Donovan Goode [2]" w:date="2018-11-09T10:05:00Z">
                <w:pPr>
                  <w:shd w:val="clear" w:color="auto" w:fill="1E1E1E"/>
                  <w:spacing w:line="285" w:lineRule="atLeast"/>
                </w:pPr>
              </w:pPrChange>
            </w:pPr>
            <w:del w:id="64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73BCB68" w14:textId="77777777" w:rsidR="00ED1509" w:rsidRPr="007520B6" w:rsidDel="008B6AF4" w:rsidRDefault="00ED1509">
            <w:pPr>
              <w:pStyle w:val="Heading1Numbered"/>
              <w:rPr>
                <w:del w:id="6432" w:author="Donovan Goode [2]" w:date="2018-11-09T10:04:00Z"/>
                <w:rFonts w:ascii="Consolas" w:eastAsia="Times New Roman" w:hAnsi="Consolas" w:cs="Times New Roman"/>
                <w:color w:val="D4D4D4"/>
                <w:sz w:val="21"/>
                <w:szCs w:val="21"/>
              </w:rPr>
              <w:pPrChange w:id="6433" w:author="Donovan Goode [2]" w:date="2018-11-09T10:05:00Z">
                <w:pPr>
                  <w:shd w:val="clear" w:color="auto" w:fill="1E1E1E"/>
                  <w:spacing w:line="285" w:lineRule="atLeast"/>
                </w:pPr>
              </w:pPrChange>
            </w:pPr>
            <w:del w:id="64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BF72987" w14:textId="77777777" w:rsidR="00ED1509" w:rsidRPr="007520B6" w:rsidDel="008B6AF4" w:rsidRDefault="00ED1509">
            <w:pPr>
              <w:pStyle w:val="Heading1Numbered"/>
              <w:rPr>
                <w:del w:id="6435" w:author="Donovan Goode [2]" w:date="2018-11-09T10:04:00Z"/>
                <w:rFonts w:ascii="Consolas" w:eastAsia="Times New Roman" w:hAnsi="Consolas" w:cs="Times New Roman"/>
                <w:color w:val="D4D4D4"/>
                <w:sz w:val="21"/>
                <w:szCs w:val="21"/>
              </w:rPr>
              <w:pPrChange w:id="6436" w:author="Donovan Goode [2]" w:date="2018-11-09T10:05:00Z">
                <w:pPr>
                  <w:shd w:val="clear" w:color="auto" w:fill="1E1E1E"/>
                  <w:spacing w:line="285" w:lineRule="atLeast"/>
                </w:pPr>
              </w:pPrChange>
            </w:pPr>
          </w:p>
          <w:p w14:paraId="4400E43A" w14:textId="77777777" w:rsidR="00ED1509" w:rsidRPr="007520B6" w:rsidDel="008B6AF4" w:rsidRDefault="00ED1509">
            <w:pPr>
              <w:pStyle w:val="Heading1Numbered"/>
              <w:rPr>
                <w:del w:id="6437" w:author="Donovan Goode [2]" w:date="2018-11-09T10:04:00Z"/>
                <w:rFonts w:ascii="Consolas" w:eastAsia="Times New Roman" w:hAnsi="Consolas" w:cs="Times New Roman"/>
                <w:color w:val="D4D4D4"/>
                <w:sz w:val="21"/>
                <w:szCs w:val="21"/>
              </w:rPr>
              <w:pPrChange w:id="6438" w:author="Donovan Goode [2]" w:date="2018-11-09T10:05:00Z">
                <w:pPr>
                  <w:shd w:val="clear" w:color="auto" w:fill="1E1E1E"/>
                  <w:spacing w:line="285" w:lineRule="atLeast"/>
                </w:pPr>
              </w:pPrChange>
            </w:pPr>
            <w:del w:id="6439" w:author="Donovan Goode [2]" w:date="2018-11-09T10:04:00Z">
              <w:r w:rsidRPr="007520B6" w:rsidDel="008B6AF4">
                <w:rPr>
                  <w:rFonts w:ascii="Consolas" w:eastAsia="Times New Roman" w:hAnsi="Consolas" w:cs="Times New Roman"/>
                  <w:color w:val="D4D4D4"/>
                  <w:sz w:val="21"/>
                  <w:szCs w:val="21"/>
                </w:rPr>
                <w:delText xml:space="preserve">    }</w:delText>
              </w:r>
            </w:del>
          </w:p>
          <w:p w14:paraId="71406A25" w14:textId="77777777" w:rsidR="00ED1509" w:rsidRPr="007520B6" w:rsidDel="008B6AF4" w:rsidRDefault="00ED1509">
            <w:pPr>
              <w:pStyle w:val="Heading1Numbered"/>
              <w:rPr>
                <w:del w:id="6440" w:author="Donovan Goode [2]" w:date="2018-11-09T10:04:00Z"/>
                <w:rFonts w:ascii="Consolas" w:eastAsia="Times New Roman" w:hAnsi="Consolas" w:cs="Times New Roman"/>
                <w:color w:val="D4D4D4"/>
                <w:sz w:val="21"/>
                <w:szCs w:val="21"/>
              </w:rPr>
              <w:pPrChange w:id="6441" w:author="Donovan Goode [2]" w:date="2018-11-09T10:05:00Z">
                <w:pPr>
                  <w:shd w:val="clear" w:color="auto" w:fill="1E1E1E"/>
                  <w:spacing w:line="285" w:lineRule="atLeast"/>
                </w:pPr>
              </w:pPrChange>
            </w:pPr>
          </w:p>
          <w:p w14:paraId="4F350EEB" w14:textId="77777777" w:rsidR="00ED1509" w:rsidRPr="007520B6" w:rsidDel="008B6AF4" w:rsidRDefault="00ED1509">
            <w:pPr>
              <w:pStyle w:val="Heading1Numbered"/>
              <w:rPr>
                <w:del w:id="6442" w:author="Donovan Goode [2]" w:date="2018-11-09T10:04:00Z"/>
                <w:rFonts w:ascii="Consolas" w:eastAsia="Times New Roman" w:hAnsi="Consolas" w:cs="Times New Roman"/>
                <w:color w:val="D4D4D4"/>
                <w:sz w:val="21"/>
                <w:szCs w:val="21"/>
              </w:rPr>
              <w:pPrChange w:id="6443" w:author="Donovan Goode [2]" w:date="2018-11-09T10:05:00Z">
                <w:pPr>
                  <w:shd w:val="clear" w:color="auto" w:fill="1E1E1E"/>
                  <w:spacing w:line="285" w:lineRule="atLeast"/>
                </w:pPr>
              </w:pPrChange>
            </w:pPr>
            <w:del w:id="64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#w3_seal</w:delText>
              </w:r>
              <w:r w:rsidRPr="007520B6" w:rsidDel="008B6AF4">
                <w:rPr>
                  <w:rFonts w:ascii="Consolas" w:eastAsia="Times New Roman" w:hAnsi="Consolas" w:cs="Times New Roman"/>
                  <w:color w:val="D4D4D4"/>
                  <w:sz w:val="21"/>
                  <w:szCs w:val="21"/>
                </w:rPr>
                <w:delText xml:space="preserve"> {</w:delText>
              </w:r>
            </w:del>
          </w:p>
          <w:p w14:paraId="418A226A" w14:textId="77777777" w:rsidR="00ED1509" w:rsidRPr="007520B6" w:rsidDel="008B6AF4" w:rsidRDefault="00ED1509">
            <w:pPr>
              <w:pStyle w:val="Heading1Numbered"/>
              <w:rPr>
                <w:del w:id="6445" w:author="Donovan Goode [2]" w:date="2018-11-09T10:04:00Z"/>
                <w:rFonts w:ascii="Consolas" w:eastAsia="Times New Roman" w:hAnsi="Consolas" w:cs="Times New Roman"/>
                <w:color w:val="D4D4D4"/>
                <w:sz w:val="21"/>
                <w:szCs w:val="21"/>
              </w:rPr>
              <w:pPrChange w:id="6446" w:author="Donovan Goode [2]" w:date="2018-11-09T10:05:00Z">
                <w:pPr>
                  <w:shd w:val="clear" w:color="auto" w:fill="1E1E1E"/>
                  <w:spacing w:line="285" w:lineRule="atLeast"/>
                </w:pPr>
              </w:pPrChange>
            </w:pPr>
            <w:del w:id="64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307px</w:delText>
              </w:r>
              <w:r w:rsidRPr="007520B6" w:rsidDel="008B6AF4">
                <w:rPr>
                  <w:rFonts w:ascii="Consolas" w:eastAsia="Times New Roman" w:hAnsi="Consolas" w:cs="Times New Roman"/>
                  <w:color w:val="D4D4D4"/>
                  <w:sz w:val="21"/>
                  <w:szCs w:val="21"/>
                </w:rPr>
                <w:delText>;</w:delText>
              </w:r>
            </w:del>
          </w:p>
          <w:p w14:paraId="6B571C90" w14:textId="77777777" w:rsidR="00ED1509" w:rsidRPr="007520B6" w:rsidDel="008B6AF4" w:rsidRDefault="00ED1509">
            <w:pPr>
              <w:pStyle w:val="Heading1Numbered"/>
              <w:rPr>
                <w:del w:id="6448" w:author="Donovan Goode [2]" w:date="2018-11-09T10:04:00Z"/>
                <w:rFonts w:ascii="Consolas" w:eastAsia="Times New Roman" w:hAnsi="Consolas" w:cs="Times New Roman"/>
                <w:color w:val="D4D4D4"/>
                <w:sz w:val="21"/>
                <w:szCs w:val="21"/>
              </w:rPr>
              <w:pPrChange w:id="6449" w:author="Donovan Goode [2]" w:date="2018-11-09T10:05:00Z">
                <w:pPr>
                  <w:shd w:val="clear" w:color="auto" w:fill="1E1E1E"/>
                  <w:spacing w:line="285" w:lineRule="atLeast"/>
                </w:pPr>
              </w:pPrChange>
            </w:pPr>
            <w:del w:id="64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7EFBB46" w14:textId="77777777" w:rsidR="00ED1509" w:rsidRPr="007520B6" w:rsidDel="008B6AF4" w:rsidRDefault="00ED1509">
            <w:pPr>
              <w:pStyle w:val="Heading1Numbered"/>
              <w:rPr>
                <w:del w:id="6451" w:author="Donovan Goode [2]" w:date="2018-11-09T10:04:00Z"/>
                <w:rFonts w:ascii="Consolas" w:eastAsia="Times New Roman" w:hAnsi="Consolas" w:cs="Times New Roman"/>
                <w:color w:val="D4D4D4"/>
                <w:sz w:val="21"/>
                <w:szCs w:val="21"/>
              </w:rPr>
              <w:pPrChange w:id="6452" w:author="Donovan Goode [2]" w:date="2018-11-09T10:05:00Z">
                <w:pPr>
                  <w:shd w:val="clear" w:color="auto" w:fill="1E1E1E"/>
                  <w:spacing w:line="285" w:lineRule="atLeast"/>
                </w:pPr>
              </w:pPrChange>
            </w:pPr>
            <w:del w:id="64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114px</w:delText>
              </w:r>
              <w:r w:rsidRPr="007520B6" w:rsidDel="008B6AF4">
                <w:rPr>
                  <w:rFonts w:ascii="Consolas" w:eastAsia="Times New Roman" w:hAnsi="Consolas" w:cs="Times New Roman"/>
                  <w:color w:val="D4D4D4"/>
                  <w:sz w:val="21"/>
                  <w:szCs w:val="21"/>
                </w:rPr>
                <w:delText>;</w:delText>
              </w:r>
            </w:del>
          </w:p>
          <w:p w14:paraId="12F022C1" w14:textId="77777777" w:rsidR="00ED1509" w:rsidRPr="007520B6" w:rsidDel="008B6AF4" w:rsidRDefault="00ED1509">
            <w:pPr>
              <w:pStyle w:val="Heading1Numbered"/>
              <w:rPr>
                <w:del w:id="6454" w:author="Donovan Goode [2]" w:date="2018-11-09T10:04:00Z"/>
                <w:rFonts w:ascii="Consolas" w:eastAsia="Times New Roman" w:hAnsi="Consolas" w:cs="Times New Roman"/>
                <w:color w:val="D4D4D4"/>
                <w:sz w:val="21"/>
                <w:szCs w:val="21"/>
              </w:rPr>
              <w:pPrChange w:id="6455" w:author="Donovan Goode [2]" w:date="2018-11-09T10:05:00Z">
                <w:pPr>
                  <w:shd w:val="clear" w:color="auto" w:fill="1E1E1E"/>
                  <w:spacing w:line="285" w:lineRule="atLeast"/>
                </w:pPr>
              </w:pPrChange>
            </w:pPr>
            <w:del w:id="64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2172140A" w14:textId="77777777" w:rsidR="00ED1509" w:rsidRPr="007520B6" w:rsidDel="008B6AF4" w:rsidRDefault="00ED1509">
            <w:pPr>
              <w:pStyle w:val="Heading1Numbered"/>
              <w:rPr>
                <w:del w:id="6457" w:author="Donovan Goode [2]" w:date="2018-11-09T10:04:00Z"/>
                <w:rFonts w:ascii="Consolas" w:eastAsia="Times New Roman" w:hAnsi="Consolas" w:cs="Times New Roman"/>
                <w:color w:val="D4D4D4"/>
                <w:sz w:val="21"/>
                <w:szCs w:val="21"/>
              </w:rPr>
              <w:pPrChange w:id="6458" w:author="Donovan Goode [2]" w:date="2018-11-09T10:05:00Z">
                <w:pPr>
                  <w:shd w:val="clear" w:color="auto" w:fill="1E1E1E"/>
                  <w:spacing w:line="285" w:lineRule="atLeast"/>
                </w:pPr>
              </w:pPrChange>
            </w:pPr>
            <w:del w:id="64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307799E0" w14:textId="77777777" w:rsidR="00ED1509" w:rsidRPr="007520B6" w:rsidDel="008B6AF4" w:rsidRDefault="00ED1509">
            <w:pPr>
              <w:pStyle w:val="Heading1Numbered"/>
              <w:rPr>
                <w:del w:id="6460" w:author="Donovan Goode [2]" w:date="2018-11-09T10:04:00Z"/>
                <w:rFonts w:ascii="Consolas" w:eastAsia="Times New Roman" w:hAnsi="Consolas" w:cs="Times New Roman"/>
                <w:color w:val="D4D4D4"/>
                <w:sz w:val="21"/>
                <w:szCs w:val="21"/>
              </w:rPr>
              <w:pPrChange w:id="6461" w:author="Donovan Goode [2]" w:date="2018-11-09T10:05:00Z">
                <w:pPr>
                  <w:shd w:val="clear" w:color="auto" w:fill="1E1E1E"/>
                  <w:spacing w:line="285" w:lineRule="atLeast"/>
                </w:pPr>
              </w:pPrChange>
            </w:pPr>
            <w:del w:id="6462" w:author="Donovan Goode [2]" w:date="2018-11-09T10:04:00Z">
              <w:r w:rsidRPr="007520B6" w:rsidDel="008B6AF4">
                <w:rPr>
                  <w:rFonts w:ascii="Consolas" w:eastAsia="Times New Roman" w:hAnsi="Consolas" w:cs="Times New Roman"/>
                  <w:color w:val="D4D4D4"/>
                  <w:sz w:val="21"/>
                  <w:szCs w:val="21"/>
                </w:rPr>
                <w:delText xml:space="preserve">    }</w:delText>
              </w:r>
            </w:del>
          </w:p>
          <w:p w14:paraId="775702D5" w14:textId="77777777" w:rsidR="00ED1509" w:rsidRPr="007520B6" w:rsidDel="008B6AF4" w:rsidRDefault="00ED1509">
            <w:pPr>
              <w:pStyle w:val="Heading1Numbered"/>
              <w:rPr>
                <w:del w:id="6463" w:author="Donovan Goode [2]" w:date="2018-11-09T10:04:00Z"/>
                <w:rFonts w:ascii="Consolas" w:eastAsia="Times New Roman" w:hAnsi="Consolas" w:cs="Times New Roman"/>
                <w:color w:val="D4D4D4"/>
                <w:sz w:val="21"/>
                <w:szCs w:val="21"/>
              </w:rPr>
              <w:pPrChange w:id="6464" w:author="Donovan Goode [2]" w:date="2018-11-09T10:05:00Z">
                <w:pPr>
                  <w:shd w:val="clear" w:color="auto" w:fill="1E1E1E"/>
                  <w:spacing w:line="285" w:lineRule="atLeast"/>
                </w:pPr>
              </w:pPrChange>
            </w:pPr>
          </w:p>
          <w:p w14:paraId="6014AB20" w14:textId="77777777" w:rsidR="00ED1509" w:rsidRPr="007520B6" w:rsidDel="008B6AF4" w:rsidRDefault="00ED1509">
            <w:pPr>
              <w:pStyle w:val="Heading1Numbered"/>
              <w:rPr>
                <w:del w:id="6465" w:author="Donovan Goode [2]" w:date="2018-11-09T10:04:00Z"/>
                <w:rFonts w:ascii="Consolas" w:eastAsia="Times New Roman" w:hAnsi="Consolas" w:cs="Times New Roman"/>
                <w:color w:val="D4D4D4"/>
                <w:sz w:val="21"/>
                <w:szCs w:val="21"/>
              </w:rPr>
              <w:pPrChange w:id="6466" w:author="Donovan Goode [2]" w:date="2018-11-09T10:05:00Z">
                <w:pPr>
                  <w:shd w:val="clear" w:color="auto" w:fill="1E1E1E"/>
                  <w:spacing w:line="285" w:lineRule="atLeast"/>
                </w:pPr>
              </w:pPrChange>
            </w:pPr>
            <w:del w:id="64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w:delText>
              </w:r>
              <w:r w:rsidRPr="007520B6" w:rsidDel="008B6AF4">
                <w:rPr>
                  <w:rFonts w:ascii="Consolas" w:eastAsia="Times New Roman" w:hAnsi="Consolas" w:cs="Times New Roman"/>
                  <w:color w:val="D4D4D4"/>
                  <w:sz w:val="21"/>
                  <w:szCs w:val="21"/>
                </w:rPr>
                <w:delText xml:space="preserve"> {</w:delText>
              </w:r>
            </w:del>
          </w:p>
          <w:p w14:paraId="13F5CD4F" w14:textId="77777777" w:rsidR="00ED1509" w:rsidRPr="007520B6" w:rsidDel="008B6AF4" w:rsidRDefault="00ED1509">
            <w:pPr>
              <w:pStyle w:val="Heading1Numbered"/>
              <w:rPr>
                <w:del w:id="6468" w:author="Donovan Goode [2]" w:date="2018-11-09T10:04:00Z"/>
                <w:rFonts w:ascii="Consolas" w:eastAsia="Times New Roman" w:hAnsi="Consolas" w:cs="Times New Roman"/>
                <w:color w:val="D4D4D4"/>
                <w:sz w:val="21"/>
                <w:szCs w:val="21"/>
              </w:rPr>
              <w:pPrChange w:id="6469" w:author="Donovan Goode [2]" w:date="2018-11-09T10:05:00Z">
                <w:pPr>
                  <w:shd w:val="clear" w:color="auto" w:fill="1E1E1E"/>
                  <w:spacing w:line="285" w:lineRule="atLeast"/>
                </w:pPr>
              </w:pPrChange>
            </w:pPr>
            <w:del w:id="64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7D20BA4" w14:textId="77777777" w:rsidR="00ED1509" w:rsidRPr="007520B6" w:rsidDel="008B6AF4" w:rsidRDefault="00ED1509">
            <w:pPr>
              <w:pStyle w:val="Heading1Numbered"/>
              <w:rPr>
                <w:del w:id="6471" w:author="Donovan Goode [2]" w:date="2018-11-09T10:04:00Z"/>
                <w:rFonts w:ascii="Consolas" w:eastAsia="Times New Roman" w:hAnsi="Consolas" w:cs="Times New Roman"/>
                <w:color w:val="D4D4D4"/>
                <w:sz w:val="21"/>
                <w:szCs w:val="21"/>
              </w:rPr>
              <w:pPrChange w:id="6472" w:author="Donovan Goode [2]" w:date="2018-11-09T10:05:00Z">
                <w:pPr>
                  <w:shd w:val="clear" w:color="auto" w:fill="1E1E1E"/>
                  <w:spacing w:line="285" w:lineRule="atLeast"/>
                </w:pPr>
              </w:pPrChange>
            </w:pPr>
            <w:del w:id="64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0157868" w14:textId="77777777" w:rsidR="00ED1509" w:rsidRPr="007520B6" w:rsidDel="008B6AF4" w:rsidRDefault="00ED1509">
            <w:pPr>
              <w:pStyle w:val="Heading1Numbered"/>
              <w:rPr>
                <w:del w:id="6474" w:author="Donovan Goode [2]" w:date="2018-11-09T10:04:00Z"/>
                <w:rFonts w:ascii="Consolas" w:eastAsia="Times New Roman" w:hAnsi="Consolas" w:cs="Times New Roman"/>
                <w:color w:val="D4D4D4"/>
                <w:sz w:val="21"/>
                <w:szCs w:val="21"/>
              </w:rPr>
              <w:pPrChange w:id="6475" w:author="Donovan Goode [2]" w:date="2018-11-09T10:05:00Z">
                <w:pPr>
                  <w:shd w:val="clear" w:color="auto" w:fill="1E1E1E"/>
                  <w:spacing w:line="285" w:lineRule="atLeast"/>
                </w:pPr>
              </w:pPrChange>
            </w:pPr>
            <w:del w:id="64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42B901DA" w14:textId="77777777" w:rsidR="00ED1509" w:rsidRPr="007520B6" w:rsidDel="008B6AF4" w:rsidRDefault="00ED1509">
            <w:pPr>
              <w:pStyle w:val="Heading1Numbered"/>
              <w:rPr>
                <w:del w:id="6477" w:author="Donovan Goode [2]" w:date="2018-11-09T10:04:00Z"/>
                <w:rFonts w:ascii="Consolas" w:eastAsia="Times New Roman" w:hAnsi="Consolas" w:cs="Times New Roman"/>
                <w:color w:val="D4D4D4"/>
                <w:sz w:val="21"/>
                <w:szCs w:val="21"/>
              </w:rPr>
              <w:pPrChange w:id="6478" w:author="Donovan Goode [2]" w:date="2018-11-09T10:05:00Z">
                <w:pPr>
                  <w:shd w:val="clear" w:color="auto" w:fill="1E1E1E"/>
                  <w:spacing w:line="285" w:lineRule="atLeast"/>
                </w:pPr>
              </w:pPrChange>
            </w:pPr>
            <w:del w:id="64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4E88DA64" w14:textId="77777777" w:rsidR="00ED1509" w:rsidRPr="007520B6" w:rsidDel="008B6AF4" w:rsidRDefault="00ED1509">
            <w:pPr>
              <w:pStyle w:val="Heading1Numbered"/>
              <w:rPr>
                <w:del w:id="6480" w:author="Donovan Goode [2]" w:date="2018-11-09T10:04:00Z"/>
                <w:rFonts w:ascii="Consolas" w:eastAsia="Times New Roman" w:hAnsi="Consolas" w:cs="Times New Roman"/>
                <w:color w:val="D4D4D4"/>
                <w:sz w:val="21"/>
                <w:szCs w:val="21"/>
              </w:rPr>
              <w:pPrChange w:id="6481" w:author="Donovan Goode [2]" w:date="2018-11-09T10:05:00Z">
                <w:pPr>
                  <w:shd w:val="clear" w:color="auto" w:fill="1E1E1E"/>
                  <w:spacing w:line="285" w:lineRule="atLeast"/>
                </w:pPr>
              </w:pPrChange>
            </w:pPr>
            <w:del w:id="64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732F1221" w14:textId="77777777" w:rsidR="00ED1509" w:rsidRPr="007520B6" w:rsidDel="008B6AF4" w:rsidRDefault="00ED1509">
            <w:pPr>
              <w:pStyle w:val="Heading1Numbered"/>
              <w:rPr>
                <w:del w:id="6483" w:author="Donovan Goode [2]" w:date="2018-11-09T10:04:00Z"/>
                <w:rFonts w:ascii="Consolas" w:eastAsia="Times New Roman" w:hAnsi="Consolas" w:cs="Times New Roman"/>
                <w:color w:val="D4D4D4"/>
                <w:sz w:val="21"/>
                <w:szCs w:val="21"/>
              </w:rPr>
              <w:pPrChange w:id="6484" w:author="Donovan Goode [2]" w:date="2018-11-09T10:05:00Z">
                <w:pPr>
                  <w:shd w:val="clear" w:color="auto" w:fill="1E1E1E"/>
                  <w:spacing w:line="285" w:lineRule="atLeast"/>
                </w:pPr>
              </w:pPrChange>
            </w:pPr>
            <w:del w:id="64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FD77A17" w14:textId="77777777" w:rsidR="00ED1509" w:rsidRPr="007520B6" w:rsidDel="008B6AF4" w:rsidRDefault="00ED1509">
            <w:pPr>
              <w:pStyle w:val="Heading1Numbered"/>
              <w:rPr>
                <w:del w:id="6486" w:author="Donovan Goode [2]" w:date="2018-11-09T10:04:00Z"/>
                <w:rFonts w:ascii="Consolas" w:eastAsia="Times New Roman" w:hAnsi="Consolas" w:cs="Times New Roman"/>
                <w:color w:val="D4D4D4"/>
                <w:sz w:val="21"/>
                <w:szCs w:val="21"/>
              </w:rPr>
              <w:pPrChange w:id="6487" w:author="Donovan Goode [2]" w:date="2018-11-09T10:05:00Z">
                <w:pPr>
                  <w:shd w:val="clear" w:color="auto" w:fill="1E1E1E"/>
                  <w:spacing w:line="285" w:lineRule="atLeast"/>
                </w:pPr>
              </w:pPrChange>
            </w:pPr>
          </w:p>
          <w:p w14:paraId="3873B92B" w14:textId="77777777" w:rsidR="00ED1509" w:rsidRPr="007520B6" w:rsidDel="008B6AF4" w:rsidRDefault="00ED1509">
            <w:pPr>
              <w:pStyle w:val="Heading1Numbered"/>
              <w:rPr>
                <w:del w:id="6488" w:author="Donovan Goode [2]" w:date="2018-11-09T10:04:00Z"/>
                <w:rFonts w:ascii="Consolas" w:eastAsia="Times New Roman" w:hAnsi="Consolas" w:cs="Times New Roman"/>
                <w:color w:val="D4D4D4"/>
                <w:sz w:val="21"/>
                <w:szCs w:val="21"/>
              </w:rPr>
              <w:pPrChange w:id="6489" w:author="Donovan Goode [2]" w:date="2018-11-09T10:05:00Z">
                <w:pPr>
                  <w:shd w:val="clear" w:color="auto" w:fill="1E1E1E"/>
                  <w:spacing w:line="285" w:lineRule="atLeast"/>
                </w:pPr>
              </w:pPrChange>
            </w:pPr>
            <w:del w:id="64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93875A" w14:textId="77777777" w:rsidR="00ED1509" w:rsidRPr="007520B6" w:rsidDel="008B6AF4" w:rsidRDefault="00ED1509">
            <w:pPr>
              <w:pStyle w:val="Heading1Numbered"/>
              <w:rPr>
                <w:del w:id="6491" w:author="Donovan Goode [2]" w:date="2018-11-09T10:04:00Z"/>
                <w:rFonts w:ascii="Consolas" w:eastAsia="Times New Roman" w:hAnsi="Consolas" w:cs="Times New Roman"/>
                <w:color w:val="D4D4D4"/>
                <w:sz w:val="21"/>
                <w:szCs w:val="21"/>
              </w:rPr>
              <w:pPrChange w:id="6492" w:author="Donovan Goode [2]" w:date="2018-11-09T10:05:00Z">
                <w:pPr>
                  <w:shd w:val="clear" w:color="auto" w:fill="1E1E1E"/>
                  <w:spacing w:line="285" w:lineRule="atLeast"/>
                </w:pPr>
              </w:pPrChange>
            </w:pPr>
            <w:del w:id="64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18BC74A5" w14:textId="77777777" w:rsidR="00ED1509" w:rsidRPr="007520B6" w:rsidDel="008B6AF4" w:rsidRDefault="00ED1509">
            <w:pPr>
              <w:pStyle w:val="Heading1Numbered"/>
              <w:rPr>
                <w:del w:id="6494" w:author="Donovan Goode [2]" w:date="2018-11-09T10:04:00Z"/>
                <w:rFonts w:ascii="Consolas" w:eastAsia="Times New Roman" w:hAnsi="Consolas" w:cs="Times New Roman"/>
                <w:color w:val="D4D4D4"/>
                <w:sz w:val="21"/>
                <w:szCs w:val="21"/>
              </w:rPr>
              <w:pPrChange w:id="6495" w:author="Donovan Goode [2]" w:date="2018-11-09T10:05:00Z">
                <w:pPr>
                  <w:shd w:val="clear" w:color="auto" w:fill="1E1E1E"/>
                  <w:spacing w:line="285" w:lineRule="atLeast"/>
                </w:pPr>
              </w:pPrChange>
            </w:pPr>
            <w:del w:id="64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10D39577" w14:textId="77777777" w:rsidR="00ED1509" w:rsidRPr="007520B6" w:rsidDel="008B6AF4" w:rsidRDefault="00ED1509">
            <w:pPr>
              <w:pStyle w:val="Heading1Numbered"/>
              <w:rPr>
                <w:del w:id="6497" w:author="Donovan Goode [2]" w:date="2018-11-09T10:04:00Z"/>
                <w:rFonts w:ascii="Consolas" w:eastAsia="Times New Roman" w:hAnsi="Consolas" w:cs="Times New Roman"/>
                <w:color w:val="D4D4D4"/>
                <w:sz w:val="21"/>
                <w:szCs w:val="21"/>
              </w:rPr>
              <w:pPrChange w:id="6498" w:author="Donovan Goode [2]" w:date="2018-11-09T10:05:00Z">
                <w:pPr>
                  <w:shd w:val="clear" w:color="auto" w:fill="1E1E1E"/>
                  <w:spacing w:line="285" w:lineRule="atLeast"/>
                </w:pPr>
              </w:pPrChange>
            </w:pPr>
            <w:del w:id="64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019C090" w14:textId="77777777" w:rsidR="00ED1509" w:rsidRPr="007520B6" w:rsidDel="008B6AF4" w:rsidRDefault="00ED1509">
            <w:pPr>
              <w:pStyle w:val="Heading1Numbered"/>
              <w:rPr>
                <w:del w:id="6500" w:author="Donovan Goode [2]" w:date="2018-11-09T10:04:00Z"/>
                <w:rFonts w:ascii="Consolas" w:eastAsia="Times New Roman" w:hAnsi="Consolas" w:cs="Times New Roman"/>
                <w:color w:val="D4D4D4"/>
                <w:sz w:val="21"/>
                <w:szCs w:val="21"/>
              </w:rPr>
              <w:pPrChange w:id="6501" w:author="Donovan Goode [2]" w:date="2018-11-09T10:05:00Z">
                <w:pPr>
                  <w:shd w:val="clear" w:color="auto" w:fill="1E1E1E"/>
                  <w:spacing w:line="285" w:lineRule="atLeast"/>
                </w:pPr>
              </w:pPrChange>
            </w:pPr>
          </w:p>
          <w:p w14:paraId="16FD0EFC" w14:textId="77777777" w:rsidR="00ED1509" w:rsidRPr="007520B6" w:rsidDel="008B6AF4" w:rsidRDefault="00ED1509">
            <w:pPr>
              <w:pStyle w:val="Heading1Numbered"/>
              <w:rPr>
                <w:del w:id="6502" w:author="Donovan Goode [2]" w:date="2018-11-09T10:04:00Z"/>
                <w:rFonts w:ascii="Consolas" w:eastAsia="Times New Roman" w:hAnsi="Consolas" w:cs="Times New Roman"/>
                <w:color w:val="D4D4D4"/>
                <w:sz w:val="21"/>
                <w:szCs w:val="21"/>
              </w:rPr>
              <w:pPrChange w:id="6503" w:author="Donovan Goode [2]" w:date="2018-11-09T10:05:00Z">
                <w:pPr>
                  <w:shd w:val="clear" w:color="auto" w:fill="1E1E1E"/>
                  <w:spacing w:line="285" w:lineRule="atLeast"/>
                </w:pPr>
              </w:pPrChange>
            </w:pPr>
            <w:del w:id="65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53495A5" w14:textId="77777777" w:rsidR="00ED1509" w:rsidRPr="007520B6" w:rsidDel="008B6AF4" w:rsidRDefault="00ED1509">
            <w:pPr>
              <w:pStyle w:val="Heading1Numbered"/>
              <w:rPr>
                <w:del w:id="6505" w:author="Donovan Goode [2]" w:date="2018-11-09T10:04:00Z"/>
                <w:rFonts w:ascii="Consolas" w:eastAsia="Times New Roman" w:hAnsi="Consolas" w:cs="Times New Roman"/>
                <w:color w:val="D4D4D4"/>
                <w:sz w:val="21"/>
                <w:szCs w:val="21"/>
              </w:rPr>
              <w:pPrChange w:id="6506" w:author="Donovan Goode [2]" w:date="2018-11-09T10:05:00Z">
                <w:pPr>
                  <w:shd w:val="clear" w:color="auto" w:fill="1E1E1E"/>
                  <w:spacing w:line="285" w:lineRule="atLeast"/>
                </w:pPr>
              </w:pPrChange>
            </w:pPr>
          </w:p>
          <w:p w14:paraId="4D5D81FB" w14:textId="77777777" w:rsidR="00ED1509" w:rsidRPr="007520B6" w:rsidDel="008B6AF4" w:rsidRDefault="00ED1509">
            <w:pPr>
              <w:pStyle w:val="Heading1Numbered"/>
              <w:rPr>
                <w:del w:id="6507" w:author="Donovan Goode [2]" w:date="2018-11-09T10:04:00Z"/>
                <w:rFonts w:ascii="Consolas" w:eastAsia="Times New Roman" w:hAnsi="Consolas" w:cs="Times New Roman"/>
                <w:color w:val="D4D4D4"/>
                <w:sz w:val="21"/>
                <w:szCs w:val="21"/>
              </w:rPr>
              <w:pPrChange w:id="6508" w:author="Donovan Goode [2]" w:date="2018-11-09T10:05:00Z">
                <w:pPr>
                  <w:shd w:val="clear" w:color="auto" w:fill="1E1E1E"/>
                  <w:spacing w:line="285" w:lineRule="atLeast"/>
                </w:pPr>
              </w:pPrChange>
            </w:pPr>
            <w:del w:id="6509" w:author="Donovan Goode [2]" w:date="2018-11-09T10:04:00Z">
              <w:r w:rsidRPr="007520B6" w:rsidDel="008B6AF4">
                <w:rPr>
                  <w:rFonts w:ascii="Consolas" w:eastAsia="Times New Roman" w:hAnsi="Consolas" w:cs="Times New Roman"/>
                  <w:color w:val="D4D4D4"/>
                  <w:sz w:val="21"/>
                  <w:szCs w:val="21"/>
                </w:rPr>
                <w:delText xml:space="preserve">    }</w:delText>
              </w:r>
            </w:del>
          </w:p>
          <w:p w14:paraId="17504604" w14:textId="77777777" w:rsidR="00ED1509" w:rsidRPr="007520B6" w:rsidDel="008B6AF4" w:rsidRDefault="00ED1509">
            <w:pPr>
              <w:pStyle w:val="Heading1Numbered"/>
              <w:rPr>
                <w:del w:id="6510" w:author="Donovan Goode [2]" w:date="2018-11-09T10:04:00Z"/>
                <w:rFonts w:ascii="Consolas" w:eastAsia="Times New Roman" w:hAnsi="Consolas" w:cs="Times New Roman"/>
                <w:color w:val="D4D4D4"/>
                <w:sz w:val="21"/>
                <w:szCs w:val="21"/>
              </w:rPr>
              <w:pPrChange w:id="6511" w:author="Donovan Goode [2]" w:date="2018-11-09T10:05:00Z">
                <w:pPr>
                  <w:shd w:val="clear" w:color="auto" w:fill="1E1E1E"/>
                  <w:spacing w:line="285" w:lineRule="atLeast"/>
                </w:pPr>
              </w:pPrChange>
            </w:pPr>
          </w:p>
          <w:p w14:paraId="7D9AB408" w14:textId="77777777" w:rsidR="00ED1509" w:rsidRPr="007520B6" w:rsidDel="008B6AF4" w:rsidRDefault="00ED1509">
            <w:pPr>
              <w:pStyle w:val="Heading1Numbered"/>
              <w:rPr>
                <w:del w:id="6512" w:author="Donovan Goode [2]" w:date="2018-11-09T10:04:00Z"/>
                <w:rFonts w:ascii="Consolas" w:eastAsia="Times New Roman" w:hAnsi="Consolas" w:cs="Times New Roman"/>
                <w:color w:val="D4D4D4"/>
                <w:sz w:val="21"/>
                <w:szCs w:val="21"/>
              </w:rPr>
              <w:pPrChange w:id="6513" w:author="Donovan Goode [2]" w:date="2018-11-09T10:05:00Z">
                <w:pPr>
                  <w:shd w:val="clear" w:color="auto" w:fill="1E1E1E"/>
                  <w:spacing w:line="285" w:lineRule="atLeast"/>
                </w:pPr>
              </w:pPrChange>
            </w:pPr>
            <w:del w:id="65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#w3_right_1</w:delText>
              </w:r>
              <w:r w:rsidRPr="007520B6" w:rsidDel="008B6AF4">
                <w:rPr>
                  <w:rFonts w:ascii="Consolas" w:eastAsia="Times New Roman" w:hAnsi="Consolas" w:cs="Times New Roman"/>
                  <w:color w:val="D4D4D4"/>
                  <w:sz w:val="21"/>
                  <w:szCs w:val="21"/>
                </w:rPr>
                <w:delText xml:space="preserve"> {</w:delText>
              </w:r>
            </w:del>
          </w:p>
          <w:p w14:paraId="32F99A08" w14:textId="77777777" w:rsidR="00ED1509" w:rsidRPr="007520B6" w:rsidDel="008B6AF4" w:rsidRDefault="00ED1509">
            <w:pPr>
              <w:pStyle w:val="Heading1Numbered"/>
              <w:rPr>
                <w:del w:id="6515" w:author="Donovan Goode [2]" w:date="2018-11-09T10:04:00Z"/>
                <w:rFonts w:ascii="Consolas" w:eastAsia="Times New Roman" w:hAnsi="Consolas" w:cs="Times New Roman"/>
                <w:color w:val="D4D4D4"/>
                <w:sz w:val="21"/>
                <w:szCs w:val="21"/>
              </w:rPr>
              <w:pPrChange w:id="6516" w:author="Donovan Goode [2]" w:date="2018-11-09T10:05:00Z">
                <w:pPr>
                  <w:shd w:val="clear" w:color="auto" w:fill="1E1E1E"/>
                  <w:spacing w:line="285" w:lineRule="atLeast"/>
                </w:pPr>
              </w:pPrChange>
            </w:pPr>
            <w:del w:id="65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C96F9F4" w14:textId="77777777" w:rsidR="00ED1509" w:rsidRPr="007520B6" w:rsidDel="008B6AF4" w:rsidRDefault="00ED1509">
            <w:pPr>
              <w:pStyle w:val="Heading1Numbered"/>
              <w:rPr>
                <w:del w:id="6518" w:author="Donovan Goode [2]" w:date="2018-11-09T10:04:00Z"/>
                <w:rFonts w:ascii="Consolas" w:eastAsia="Times New Roman" w:hAnsi="Consolas" w:cs="Times New Roman"/>
                <w:color w:val="D4D4D4"/>
                <w:sz w:val="21"/>
                <w:szCs w:val="21"/>
              </w:rPr>
              <w:pPrChange w:id="6519" w:author="Donovan Goode [2]" w:date="2018-11-09T10:05:00Z">
                <w:pPr>
                  <w:shd w:val="clear" w:color="auto" w:fill="1E1E1E"/>
                  <w:spacing w:line="285" w:lineRule="atLeast"/>
                </w:pPr>
              </w:pPrChange>
            </w:pPr>
            <w:del w:id="6520" w:author="Donovan Goode [2]" w:date="2018-11-09T10:04:00Z">
              <w:r w:rsidRPr="007520B6" w:rsidDel="008B6AF4">
                <w:rPr>
                  <w:rFonts w:ascii="Consolas" w:eastAsia="Times New Roman" w:hAnsi="Consolas" w:cs="Times New Roman"/>
                  <w:color w:val="D4D4D4"/>
                  <w:sz w:val="21"/>
                  <w:szCs w:val="21"/>
                </w:rPr>
                <w:delText xml:space="preserve">    }</w:delText>
              </w:r>
            </w:del>
          </w:p>
          <w:p w14:paraId="36FFBF56" w14:textId="77777777" w:rsidR="00ED1509" w:rsidRPr="007520B6" w:rsidDel="008B6AF4" w:rsidRDefault="00ED1509">
            <w:pPr>
              <w:pStyle w:val="Heading1Numbered"/>
              <w:rPr>
                <w:del w:id="6521" w:author="Donovan Goode [2]" w:date="2018-11-09T10:04:00Z"/>
                <w:rFonts w:ascii="Consolas" w:eastAsia="Times New Roman" w:hAnsi="Consolas" w:cs="Times New Roman"/>
                <w:color w:val="D4D4D4"/>
                <w:sz w:val="21"/>
                <w:szCs w:val="21"/>
              </w:rPr>
              <w:pPrChange w:id="6522" w:author="Donovan Goode [2]" w:date="2018-11-09T10:05:00Z">
                <w:pPr>
                  <w:shd w:val="clear" w:color="auto" w:fill="1E1E1E"/>
                  <w:spacing w:line="285" w:lineRule="atLeast"/>
                </w:pPr>
              </w:pPrChange>
            </w:pPr>
          </w:p>
          <w:p w14:paraId="0C5C1AD7" w14:textId="77777777" w:rsidR="00ED1509" w:rsidRPr="007520B6" w:rsidDel="008B6AF4" w:rsidRDefault="00ED1509">
            <w:pPr>
              <w:pStyle w:val="Heading1Numbered"/>
              <w:rPr>
                <w:del w:id="6523" w:author="Donovan Goode [2]" w:date="2018-11-09T10:04:00Z"/>
                <w:rFonts w:ascii="Consolas" w:eastAsia="Times New Roman" w:hAnsi="Consolas" w:cs="Times New Roman"/>
                <w:color w:val="D4D4D4"/>
                <w:sz w:val="21"/>
                <w:szCs w:val="21"/>
              </w:rPr>
              <w:pPrChange w:id="6524" w:author="Donovan Goode [2]" w:date="2018-11-09T10:05:00Z">
                <w:pPr>
                  <w:shd w:val="clear" w:color="auto" w:fill="1E1E1E"/>
                  <w:spacing w:line="285" w:lineRule="atLeast"/>
                </w:pPr>
              </w:pPrChange>
            </w:pPr>
            <w:del w:id="65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#w3_right_2</w:delText>
              </w:r>
              <w:r w:rsidRPr="007520B6" w:rsidDel="008B6AF4">
                <w:rPr>
                  <w:rFonts w:ascii="Consolas" w:eastAsia="Times New Roman" w:hAnsi="Consolas" w:cs="Times New Roman"/>
                  <w:color w:val="D4D4D4"/>
                  <w:sz w:val="21"/>
                  <w:szCs w:val="21"/>
                </w:rPr>
                <w:delText xml:space="preserve"> {</w:delText>
              </w:r>
            </w:del>
          </w:p>
          <w:p w14:paraId="447E605B" w14:textId="77777777" w:rsidR="00ED1509" w:rsidRPr="007520B6" w:rsidDel="008B6AF4" w:rsidRDefault="00ED1509">
            <w:pPr>
              <w:pStyle w:val="Heading1Numbered"/>
              <w:rPr>
                <w:del w:id="6526" w:author="Donovan Goode [2]" w:date="2018-11-09T10:04:00Z"/>
                <w:rFonts w:ascii="Consolas" w:eastAsia="Times New Roman" w:hAnsi="Consolas" w:cs="Times New Roman"/>
                <w:color w:val="D4D4D4"/>
                <w:sz w:val="21"/>
                <w:szCs w:val="21"/>
              </w:rPr>
              <w:pPrChange w:id="6527" w:author="Donovan Goode [2]" w:date="2018-11-09T10:05:00Z">
                <w:pPr>
                  <w:shd w:val="clear" w:color="auto" w:fill="1E1E1E"/>
                  <w:spacing w:line="285" w:lineRule="atLeast"/>
                </w:pPr>
              </w:pPrChange>
            </w:pPr>
            <w:del w:id="65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3F434A04" w14:textId="77777777" w:rsidR="00ED1509" w:rsidRPr="007520B6" w:rsidDel="008B6AF4" w:rsidRDefault="00ED1509">
            <w:pPr>
              <w:pStyle w:val="Heading1Numbered"/>
              <w:rPr>
                <w:del w:id="6529" w:author="Donovan Goode [2]" w:date="2018-11-09T10:04:00Z"/>
                <w:rFonts w:ascii="Consolas" w:eastAsia="Times New Roman" w:hAnsi="Consolas" w:cs="Times New Roman"/>
                <w:color w:val="D4D4D4"/>
                <w:sz w:val="21"/>
                <w:szCs w:val="21"/>
              </w:rPr>
              <w:pPrChange w:id="6530" w:author="Donovan Goode [2]" w:date="2018-11-09T10:05:00Z">
                <w:pPr>
                  <w:shd w:val="clear" w:color="auto" w:fill="1E1E1E"/>
                  <w:spacing w:line="285" w:lineRule="atLeast"/>
                </w:pPr>
              </w:pPrChange>
            </w:pPr>
            <w:del w:id="6531" w:author="Donovan Goode [2]" w:date="2018-11-09T10:04:00Z">
              <w:r w:rsidRPr="007520B6" w:rsidDel="008B6AF4">
                <w:rPr>
                  <w:rFonts w:ascii="Consolas" w:eastAsia="Times New Roman" w:hAnsi="Consolas" w:cs="Times New Roman"/>
                  <w:color w:val="D4D4D4"/>
                  <w:sz w:val="21"/>
                  <w:szCs w:val="21"/>
                </w:rPr>
                <w:delText xml:space="preserve">    }</w:delText>
              </w:r>
            </w:del>
          </w:p>
          <w:p w14:paraId="137B55D2" w14:textId="77777777" w:rsidR="00ED1509" w:rsidRPr="007520B6" w:rsidDel="008B6AF4" w:rsidRDefault="00ED1509">
            <w:pPr>
              <w:pStyle w:val="Heading1Numbered"/>
              <w:rPr>
                <w:del w:id="6532" w:author="Donovan Goode [2]" w:date="2018-11-09T10:04:00Z"/>
                <w:rFonts w:ascii="Consolas" w:eastAsia="Times New Roman" w:hAnsi="Consolas" w:cs="Times New Roman"/>
                <w:color w:val="D4D4D4"/>
                <w:sz w:val="21"/>
                <w:szCs w:val="21"/>
              </w:rPr>
              <w:pPrChange w:id="6533" w:author="Donovan Goode [2]" w:date="2018-11-09T10:05:00Z">
                <w:pPr>
                  <w:shd w:val="clear" w:color="auto" w:fill="1E1E1E"/>
                  <w:spacing w:line="285" w:lineRule="atLeast"/>
                </w:pPr>
              </w:pPrChange>
            </w:pPr>
          </w:p>
          <w:p w14:paraId="7D980F02" w14:textId="77777777" w:rsidR="00ED1509" w:rsidRPr="007520B6" w:rsidDel="008B6AF4" w:rsidRDefault="00ED1509">
            <w:pPr>
              <w:pStyle w:val="Heading1Numbered"/>
              <w:rPr>
                <w:del w:id="6534" w:author="Donovan Goode [2]" w:date="2018-11-09T10:04:00Z"/>
                <w:rFonts w:ascii="Consolas" w:eastAsia="Times New Roman" w:hAnsi="Consolas" w:cs="Times New Roman"/>
                <w:color w:val="D4D4D4"/>
                <w:sz w:val="21"/>
                <w:szCs w:val="21"/>
              </w:rPr>
              <w:pPrChange w:id="6535" w:author="Donovan Goode [2]" w:date="2018-11-09T10:05:00Z">
                <w:pPr>
                  <w:shd w:val="clear" w:color="auto" w:fill="1E1E1E"/>
                  <w:spacing w:line="285" w:lineRule="atLeast"/>
                </w:pPr>
              </w:pPrChange>
            </w:pPr>
            <w:del w:id="65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#w3_right_3</w:delText>
              </w:r>
              <w:r w:rsidRPr="007520B6" w:rsidDel="008B6AF4">
                <w:rPr>
                  <w:rFonts w:ascii="Consolas" w:eastAsia="Times New Roman" w:hAnsi="Consolas" w:cs="Times New Roman"/>
                  <w:color w:val="D4D4D4"/>
                  <w:sz w:val="21"/>
                  <w:szCs w:val="21"/>
                </w:rPr>
                <w:delText xml:space="preserve"> {</w:delText>
              </w:r>
            </w:del>
          </w:p>
          <w:p w14:paraId="4D84C8FF" w14:textId="77777777" w:rsidR="00ED1509" w:rsidRPr="007520B6" w:rsidDel="008B6AF4" w:rsidRDefault="00ED1509">
            <w:pPr>
              <w:pStyle w:val="Heading1Numbered"/>
              <w:rPr>
                <w:del w:id="6537" w:author="Donovan Goode [2]" w:date="2018-11-09T10:04:00Z"/>
                <w:rFonts w:ascii="Consolas" w:eastAsia="Times New Roman" w:hAnsi="Consolas" w:cs="Times New Roman"/>
                <w:color w:val="D4D4D4"/>
                <w:sz w:val="21"/>
                <w:szCs w:val="21"/>
              </w:rPr>
              <w:pPrChange w:id="6538" w:author="Donovan Goode [2]" w:date="2018-11-09T10:05:00Z">
                <w:pPr>
                  <w:shd w:val="clear" w:color="auto" w:fill="1E1E1E"/>
                  <w:spacing w:line="285" w:lineRule="atLeast"/>
                </w:pPr>
              </w:pPrChange>
            </w:pPr>
            <w:del w:id="65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7A1FAF7B" w14:textId="77777777" w:rsidR="00ED1509" w:rsidRPr="007520B6" w:rsidDel="008B6AF4" w:rsidRDefault="00ED1509">
            <w:pPr>
              <w:pStyle w:val="Heading1Numbered"/>
              <w:rPr>
                <w:del w:id="6540" w:author="Donovan Goode [2]" w:date="2018-11-09T10:04:00Z"/>
                <w:rFonts w:ascii="Consolas" w:eastAsia="Times New Roman" w:hAnsi="Consolas" w:cs="Times New Roman"/>
                <w:color w:val="D4D4D4"/>
                <w:sz w:val="21"/>
                <w:szCs w:val="21"/>
              </w:rPr>
              <w:pPrChange w:id="6541" w:author="Donovan Goode [2]" w:date="2018-11-09T10:05:00Z">
                <w:pPr>
                  <w:shd w:val="clear" w:color="auto" w:fill="1E1E1E"/>
                  <w:spacing w:line="285" w:lineRule="atLeast"/>
                </w:pPr>
              </w:pPrChange>
            </w:pPr>
            <w:del w:id="6542" w:author="Donovan Goode [2]" w:date="2018-11-09T10:04:00Z">
              <w:r w:rsidRPr="007520B6" w:rsidDel="008B6AF4">
                <w:rPr>
                  <w:rFonts w:ascii="Consolas" w:eastAsia="Times New Roman" w:hAnsi="Consolas" w:cs="Times New Roman"/>
                  <w:color w:val="D4D4D4"/>
                  <w:sz w:val="21"/>
                  <w:szCs w:val="21"/>
                </w:rPr>
                <w:delText xml:space="preserve">    }</w:delText>
              </w:r>
            </w:del>
          </w:p>
          <w:p w14:paraId="2C9C0183" w14:textId="77777777" w:rsidR="00ED1509" w:rsidRPr="007520B6" w:rsidDel="008B6AF4" w:rsidRDefault="00ED1509">
            <w:pPr>
              <w:pStyle w:val="Heading1Numbered"/>
              <w:rPr>
                <w:del w:id="6543" w:author="Donovan Goode [2]" w:date="2018-11-09T10:04:00Z"/>
                <w:rFonts w:ascii="Consolas" w:eastAsia="Times New Roman" w:hAnsi="Consolas" w:cs="Times New Roman"/>
                <w:color w:val="D4D4D4"/>
                <w:sz w:val="21"/>
                <w:szCs w:val="21"/>
              </w:rPr>
              <w:pPrChange w:id="6544" w:author="Donovan Goode [2]" w:date="2018-11-09T10:05:00Z">
                <w:pPr>
                  <w:shd w:val="clear" w:color="auto" w:fill="1E1E1E"/>
                  <w:spacing w:line="285" w:lineRule="atLeast"/>
                </w:pPr>
              </w:pPrChange>
            </w:pPr>
          </w:p>
          <w:p w14:paraId="77F2D3EE" w14:textId="77777777" w:rsidR="00ED1509" w:rsidRPr="007520B6" w:rsidDel="008B6AF4" w:rsidRDefault="00ED1509">
            <w:pPr>
              <w:pStyle w:val="Heading1Numbered"/>
              <w:rPr>
                <w:del w:id="6545" w:author="Donovan Goode [2]" w:date="2018-11-09T10:04:00Z"/>
                <w:rFonts w:ascii="Consolas" w:eastAsia="Times New Roman" w:hAnsi="Consolas" w:cs="Times New Roman"/>
                <w:color w:val="D4D4D4"/>
                <w:sz w:val="21"/>
                <w:szCs w:val="21"/>
              </w:rPr>
              <w:pPrChange w:id="6546" w:author="Donovan Goode [2]" w:date="2018-11-09T10:05:00Z">
                <w:pPr>
                  <w:shd w:val="clear" w:color="auto" w:fill="1E1E1E"/>
                  <w:spacing w:line="285" w:lineRule="atLeast"/>
                </w:pPr>
              </w:pPrChange>
            </w:pPr>
            <w:del w:id="65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#w3_right_4</w:delText>
              </w:r>
              <w:r w:rsidRPr="007520B6" w:rsidDel="008B6AF4">
                <w:rPr>
                  <w:rFonts w:ascii="Consolas" w:eastAsia="Times New Roman" w:hAnsi="Consolas" w:cs="Times New Roman"/>
                  <w:color w:val="D4D4D4"/>
                  <w:sz w:val="21"/>
                  <w:szCs w:val="21"/>
                </w:rPr>
                <w:delText xml:space="preserve"> {</w:delText>
              </w:r>
            </w:del>
          </w:p>
          <w:p w14:paraId="39B94D65" w14:textId="77777777" w:rsidR="00ED1509" w:rsidRPr="007520B6" w:rsidDel="008B6AF4" w:rsidRDefault="00ED1509">
            <w:pPr>
              <w:pStyle w:val="Heading1Numbered"/>
              <w:rPr>
                <w:del w:id="6548" w:author="Donovan Goode [2]" w:date="2018-11-09T10:04:00Z"/>
                <w:rFonts w:ascii="Consolas" w:eastAsia="Times New Roman" w:hAnsi="Consolas" w:cs="Times New Roman"/>
                <w:color w:val="D4D4D4"/>
                <w:sz w:val="21"/>
                <w:szCs w:val="21"/>
              </w:rPr>
              <w:pPrChange w:id="6549" w:author="Donovan Goode [2]" w:date="2018-11-09T10:05:00Z">
                <w:pPr>
                  <w:shd w:val="clear" w:color="auto" w:fill="1E1E1E"/>
                  <w:spacing w:line="285" w:lineRule="atLeast"/>
                </w:pPr>
              </w:pPrChange>
            </w:pPr>
            <w:del w:id="65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14DADFF4" w14:textId="77777777" w:rsidR="00ED1509" w:rsidRPr="007520B6" w:rsidDel="008B6AF4" w:rsidRDefault="00ED1509">
            <w:pPr>
              <w:pStyle w:val="Heading1Numbered"/>
              <w:rPr>
                <w:del w:id="6551" w:author="Donovan Goode [2]" w:date="2018-11-09T10:04:00Z"/>
                <w:rFonts w:ascii="Consolas" w:eastAsia="Times New Roman" w:hAnsi="Consolas" w:cs="Times New Roman"/>
                <w:color w:val="D4D4D4"/>
                <w:sz w:val="21"/>
                <w:szCs w:val="21"/>
              </w:rPr>
              <w:pPrChange w:id="6552" w:author="Donovan Goode [2]" w:date="2018-11-09T10:05:00Z">
                <w:pPr>
                  <w:shd w:val="clear" w:color="auto" w:fill="1E1E1E"/>
                  <w:spacing w:line="285" w:lineRule="atLeast"/>
                </w:pPr>
              </w:pPrChange>
            </w:pPr>
            <w:del w:id="6553" w:author="Donovan Goode [2]" w:date="2018-11-09T10:04:00Z">
              <w:r w:rsidRPr="007520B6" w:rsidDel="008B6AF4">
                <w:rPr>
                  <w:rFonts w:ascii="Consolas" w:eastAsia="Times New Roman" w:hAnsi="Consolas" w:cs="Times New Roman"/>
                  <w:color w:val="D4D4D4"/>
                  <w:sz w:val="21"/>
                  <w:szCs w:val="21"/>
                </w:rPr>
                <w:delText xml:space="preserve">    }</w:delText>
              </w:r>
            </w:del>
          </w:p>
          <w:p w14:paraId="2BCE5953" w14:textId="77777777" w:rsidR="00ED1509" w:rsidRPr="007520B6" w:rsidDel="008B6AF4" w:rsidRDefault="00ED1509">
            <w:pPr>
              <w:pStyle w:val="Heading1Numbered"/>
              <w:rPr>
                <w:del w:id="6554" w:author="Donovan Goode [2]" w:date="2018-11-09T10:04:00Z"/>
                <w:rFonts w:ascii="Consolas" w:eastAsia="Times New Roman" w:hAnsi="Consolas" w:cs="Times New Roman"/>
                <w:color w:val="D4D4D4"/>
                <w:sz w:val="21"/>
                <w:szCs w:val="21"/>
              </w:rPr>
              <w:pPrChange w:id="6555" w:author="Donovan Goode [2]" w:date="2018-11-09T10:05:00Z">
                <w:pPr>
                  <w:shd w:val="clear" w:color="auto" w:fill="1E1E1E"/>
                  <w:spacing w:line="285" w:lineRule="atLeast"/>
                </w:pPr>
              </w:pPrChange>
            </w:pPr>
          </w:p>
          <w:p w14:paraId="26459C25" w14:textId="77777777" w:rsidR="00ED1509" w:rsidRPr="007520B6" w:rsidDel="008B6AF4" w:rsidRDefault="00ED1509">
            <w:pPr>
              <w:pStyle w:val="Heading1Numbered"/>
              <w:rPr>
                <w:del w:id="6556" w:author="Donovan Goode [2]" w:date="2018-11-09T10:04:00Z"/>
                <w:rFonts w:ascii="Consolas" w:eastAsia="Times New Roman" w:hAnsi="Consolas" w:cs="Times New Roman"/>
                <w:color w:val="D4D4D4"/>
                <w:sz w:val="21"/>
                <w:szCs w:val="21"/>
              </w:rPr>
              <w:pPrChange w:id="6557" w:author="Donovan Goode [2]" w:date="2018-11-09T10:05:00Z">
                <w:pPr>
                  <w:shd w:val="clear" w:color="auto" w:fill="1E1E1E"/>
                  <w:spacing w:line="285" w:lineRule="atLeast"/>
                </w:pPr>
              </w:pPrChange>
            </w:pPr>
            <w:del w:id="65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#w3_right_5</w:delText>
              </w:r>
              <w:r w:rsidRPr="007520B6" w:rsidDel="008B6AF4">
                <w:rPr>
                  <w:rFonts w:ascii="Consolas" w:eastAsia="Times New Roman" w:hAnsi="Consolas" w:cs="Times New Roman"/>
                  <w:color w:val="D4D4D4"/>
                  <w:sz w:val="21"/>
                  <w:szCs w:val="21"/>
                </w:rPr>
                <w:delText xml:space="preserve"> {</w:delText>
              </w:r>
            </w:del>
          </w:p>
          <w:p w14:paraId="57840CDC" w14:textId="77777777" w:rsidR="00ED1509" w:rsidRPr="007520B6" w:rsidDel="008B6AF4" w:rsidRDefault="00ED1509">
            <w:pPr>
              <w:pStyle w:val="Heading1Numbered"/>
              <w:rPr>
                <w:del w:id="6559" w:author="Donovan Goode [2]" w:date="2018-11-09T10:04:00Z"/>
                <w:rFonts w:ascii="Consolas" w:eastAsia="Times New Roman" w:hAnsi="Consolas" w:cs="Times New Roman"/>
                <w:color w:val="D4D4D4"/>
                <w:sz w:val="21"/>
                <w:szCs w:val="21"/>
              </w:rPr>
              <w:pPrChange w:id="6560" w:author="Donovan Goode [2]" w:date="2018-11-09T10:05:00Z">
                <w:pPr>
                  <w:shd w:val="clear" w:color="auto" w:fill="1E1E1E"/>
                  <w:spacing w:line="285" w:lineRule="atLeast"/>
                </w:pPr>
              </w:pPrChange>
            </w:pPr>
            <w:del w:id="65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7FEE3074" w14:textId="77777777" w:rsidR="00ED1509" w:rsidRPr="007520B6" w:rsidDel="008B6AF4" w:rsidRDefault="00ED1509">
            <w:pPr>
              <w:pStyle w:val="Heading1Numbered"/>
              <w:rPr>
                <w:del w:id="6562" w:author="Donovan Goode [2]" w:date="2018-11-09T10:04:00Z"/>
                <w:rFonts w:ascii="Consolas" w:eastAsia="Times New Roman" w:hAnsi="Consolas" w:cs="Times New Roman"/>
                <w:color w:val="D4D4D4"/>
                <w:sz w:val="21"/>
                <w:szCs w:val="21"/>
              </w:rPr>
              <w:pPrChange w:id="6563" w:author="Donovan Goode [2]" w:date="2018-11-09T10:05:00Z">
                <w:pPr>
                  <w:shd w:val="clear" w:color="auto" w:fill="1E1E1E"/>
                  <w:spacing w:line="285" w:lineRule="atLeast"/>
                </w:pPr>
              </w:pPrChange>
            </w:pPr>
            <w:del w:id="6564" w:author="Donovan Goode [2]" w:date="2018-11-09T10:04:00Z">
              <w:r w:rsidRPr="007520B6" w:rsidDel="008B6AF4">
                <w:rPr>
                  <w:rFonts w:ascii="Consolas" w:eastAsia="Times New Roman" w:hAnsi="Consolas" w:cs="Times New Roman"/>
                  <w:color w:val="D4D4D4"/>
                  <w:sz w:val="21"/>
                  <w:szCs w:val="21"/>
                </w:rPr>
                <w:delText xml:space="preserve">    }</w:delText>
              </w:r>
            </w:del>
          </w:p>
          <w:p w14:paraId="6FC5DEDA" w14:textId="77777777" w:rsidR="00ED1509" w:rsidRPr="007520B6" w:rsidDel="008B6AF4" w:rsidRDefault="00ED1509">
            <w:pPr>
              <w:pStyle w:val="Heading1Numbered"/>
              <w:rPr>
                <w:del w:id="6565" w:author="Donovan Goode [2]" w:date="2018-11-09T10:04:00Z"/>
                <w:rFonts w:ascii="Consolas" w:eastAsia="Times New Roman" w:hAnsi="Consolas" w:cs="Times New Roman"/>
                <w:color w:val="D4D4D4"/>
                <w:sz w:val="21"/>
                <w:szCs w:val="21"/>
              </w:rPr>
              <w:pPrChange w:id="6566" w:author="Donovan Goode [2]" w:date="2018-11-09T10:05:00Z">
                <w:pPr>
                  <w:shd w:val="clear" w:color="auto" w:fill="1E1E1E"/>
                  <w:spacing w:line="285" w:lineRule="atLeast"/>
                </w:pPr>
              </w:pPrChange>
            </w:pPr>
          </w:p>
          <w:p w14:paraId="15035632" w14:textId="77777777" w:rsidR="00ED1509" w:rsidRPr="007520B6" w:rsidDel="008B6AF4" w:rsidRDefault="00ED1509">
            <w:pPr>
              <w:pStyle w:val="Heading1Numbered"/>
              <w:rPr>
                <w:del w:id="6567" w:author="Donovan Goode [2]" w:date="2018-11-09T10:04:00Z"/>
                <w:rFonts w:ascii="Consolas" w:eastAsia="Times New Roman" w:hAnsi="Consolas" w:cs="Times New Roman"/>
                <w:color w:val="D4D4D4"/>
                <w:sz w:val="21"/>
                <w:szCs w:val="21"/>
              </w:rPr>
              <w:pPrChange w:id="6568" w:author="Donovan Goode [2]" w:date="2018-11-09T10:05:00Z">
                <w:pPr>
                  <w:shd w:val="clear" w:color="auto" w:fill="1E1E1E"/>
                  <w:spacing w:line="285" w:lineRule="atLeast"/>
                </w:pPr>
              </w:pPrChange>
            </w:pPr>
            <w:del w:id="65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#w3_right_6</w:delText>
              </w:r>
              <w:r w:rsidRPr="007520B6" w:rsidDel="008B6AF4">
                <w:rPr>
                  <w:rFonts w:ascii="Consolas" w:eastAsia="Times New Roman" w:hAnsi="Consolas" w:cs="Times New Roman"/>
                  <w:color w:val="D4D4D4"/>
                  <w:sz w:val="21"/>
                  <w:szCs w:val="21"/>
                </w:rPr>
                <w:delText xml:space="preserve"> {</w:delText>
              </w:r>
            </w:del>
          </w:p>
          <w:p w14:paraId="3C0E7F86" w14:textId="77777777" w:rsidR="00ED1509" w:rsidRPr="007520B6" w:rsidDel="008B6AF4" w:rsidRDefault="00ED1509">
            <w:pPr>
              <w:pStyle w:val="Heading1Numbered"/>
              <w:rPr>
                <w:del w:id="6570" w:author="Donovan Goode [2]" w:date="2018-11-09T10:04:00Z"/>
                <w:rFonts w:ascii="Consolas" w:eastAsia="Times New Roman" w:hAnsi="Consolas" w:cs="Times New Roman"/>
                <w:color w:val="D4D4D4"/>
                <w:sz w:val="21"/>
                <w:szCs w:val="21"/>
              </w:rPr>
              <w:pPrChange w:id="6571" w:author="Donovan Goode [2]" w:date="2018-11-09T10:05:00Z">
                <w:pPr>
                  <w:shd w:val="clear" w:color="auto" w:fill="1E1E1E"/>
                  <w:spacing w:line="285" w:lineRule="atLeast"/>
                </w:pPr>
              </w:pPrChange>
            </w:pPr>
            <w:del w:id="65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95px</w:delText>
              </w:r>
              <w:r w:rsidRPr="007520B6" w:rsidDel="008B6AF4">
                <w:rPr>
                  <w:rFonts w:ascii="Consolas" w:eastAsia="Times New Roman" w:hAnsi="Consolas" w:cs="Times New Roman"/>
                  <w:color w:val="D4D4D4"/>
                  <w:sz w:val="21"/>
                  <w:szCs w:val="21"/>
                </w:rPr>
                <w:delText>;</w:delText>
              </w:r>
            </w:del>
          </w:p>
          <w:p w14:paraId="133F1CD6" w14:textId="77777777" w:rsidR="00ED1509" w:rsidRPr="007520B6" w:rsidDel="008B6AF4" w:rsidRDefault="00ED1509">
            <w:pPr>
              <w:pStyle w:val="Heading1Numbered"/>
              <w:rPr>
                <w:del w:id="6573" w:author="Donovan Goode [2]" w:date="2018-11-09T10:04:00Z"/>
                <w:rFonts w:ascii="Consolas" w:eastAsia="Times New Roman" w:hAnsi="Consolas" w:cs="Times New Roman"/>
                <w:color w:val="D4D4D4"/>
                <w:sz w:val="21"/>
                <w:szCs w:val="21"/>
              </w:rPr>
              <w:pPrChange w:id="6574" w:author="Donovan Goode [2]" w:date="2018-11-09T10:05:00Z">
                <w:pPr>
                  <w:shd w:val="clear" w:color="auto" w:fill="1E1E1E"/>
                  <w:spacing w:line="285" w:lineRule="atLeast"/>
                </w:pPr>
              </w:pPrChange>
            </w:pPr>
            <w:del w:id="6575" w:author="Donovan Goode [2]" w:date="2018-11-09T10:04:00Z">
              <w:r w:rsidRPr="007520B6" w:rsidDel="008B6AF4">
                <w:rPr>
                  <w:rFonts w:ascii="Consolas" w:eastAsia="Times New Roman" w:hAnsi="Consolas" w:cs="Times New Roman"/>
                  <w:color w:val="D4D4D4"/>
                  <w:sz w:val="21"/>
                  <w:szCs w:val="21"/>
                </w:rPr>
                <w:delText xml:space="preserve">    }</w:delText>
              </w:r>
            </w:del>
          </w:p>
          <w:p w14:paraId="7741F975" w14:textId="77777777" w:rsidR="00ED1509" w:rsidRPr="007520B6" w:rsidDel="008B6AF4" w:rsidRDefault="00ED1509">
            <w:pPr>
              <w:pStyle w:val="Heading1Numbered"/>
              <w:rPr>
                <w:del w:id="6576" w:author="Donovan Goode [2]" w:date="2018-11-09T10:04:00Z"/>
                <w:rFonts w:ascii="Consolas" w:eastAsia="Times New Roman" w:hAnsi="Consolas" w:cs="Times New Roman"/>
                <w:color w:val="D4D4D4"/>
                <w:sz w:val="21"/>
                <w:szCs w:val="21"/>
              </w:rPr>
              <w:pPrChange w:id="6577" w:author="Donovan Goode [2]" w:date="2018-11-09T10:05:00Z">
                <w:pPr>
                  <w:shd w:val="clear" w:color="auto" w:fill="1E1E1E"/>
                  <w:spacing w:line="285" w:lineRule="atLeast"/>
                </w:pPr>
              </w:pPrChange>
            </w:pPr>
          </w:p>
          <w:p w14:paraId="390BF4CA" w14:textId="77777777" w:rsidR="00ED1509" w:rsidRPr="007520B6" w:rsidDel="008B6AF4" w:rsidRDefault="00ED1509">
            <w:pPr>
              <w:pStyle w:val="Heading1Numbered"/>
              <w:rPr>
                <w:del w:id="6578" w:author="Donovan Goode [2]" w:date="2018-11-09T10:04:00Z"/>
                <w:rFonts w:ascii="Consolas" w:eastAsia="Times New Roman" w:hAnsi="Consolas" w:cs="Times New Roman"/>
                <w:color w:val="D4D4D4"/>
                <w:sz w:val="21"/>
                <w:szCs w:val="21"/>
              </w:rPr>
              <w:pPrChange w:id="6579" w:author="Donovan Goode [2]" w:date="2018-11-09T10:05:00Z">
                <w:pPr>
                  <w:shd w:val="clear" w:color="auto" w:fill="1E1E1E"/>
                  <w:spacing w:line="285" w:lineRule="atLeast"/>
                </w:pPr>
              </w:pPrChange>
            </w:pPr>
            <w:del w:id="65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#w3_right_7</w:delText>
              </w:r>
              <w:r w:rsidRPr="007520B6" w:rsidDel="008B6AF4">
                <w:rPr>
                  <w:rFonts w:ascii="Consolas" w:eastAsia="Times New Roman" w:hAnsi="Consolas" w:cs="Times New Roman"/>
                  <w:color w:val="D4D4D4"/>
                  <w:sz w:val="21"/>
                  <w:szCs w:val="21"/>
                </w:rPr>
                <w:delText xml:space="preserve"> {</w:delText>
              </w:r>
            </w:del>
          </w:p>
          <w:p w14:paraId="1ABAC9D1" w14:textId="77777777" w:rsidR="00ED1509" w:rsidRPr="007520B6" w:rsidDel="008B6AF4" w:rsidRDefault="00ED1509">
            <w:pPr>
              <w:pStyle w:val="Heading1Numbered"/>
              <w:rPr>
                <w:del w:id="6581" w:author="Donovan Goode [2]" w:date="2018-11-09T10:04:00Z"/>
                <w:rFonts w:ascii="Consolas" w:eastAsia="Times New Roman" w:hAnsi="Consolas" w:cs="Times New Roman"/>
                <w:color w:val="D4D4D4"/>
                <w:sz w:val="21"/>
                <w:szCs w:val="21"/>
              </w:rPr>
              <w:pPrChange w:id="6582" w:author="Donovan Goode [2]" w:date="2018-11-09T10:05:00Z">
                <w:pPr>
                  <w:shd w:val="clear" w:color="auto" w:fill="1E1E1E"/>
                  <w:spacing w:line="285" w:lineRule="atLeast"/>
                </w:pPr>
              </w:pPrChange>
            </w:pPr>
            <w:del w:id="65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113px</w:delText>
              </w:r>
              <w:r w:rsidRPr="007520B6" w:rsidDel="008B6AF4">
                <w:rPr>
                  <w:rFonts w:ascii="Consolas" w:eastAsia="Times New Roman" w:hAnsi="Consolas" w:cs="Times New Roman"/>
                  <w:color w:val="D4D4D4"/>
                  <w:sz w:val="21"/>
                  <w:szCs w:val="21"/>
                </w:rPr>
                <w:delText>;</w:delText>
              </w:r>
            </w:del>
          </w:p>
          <w:p w14:paraId="0ADD2800" w14:textId="77777777" w:rsidR="00ED1509" w:rsidRPr="007520B6" w:rsidDel="008B6AF4" w:rsidRDefault="00ED1509">
            <w:pPr>
              <w:pStyle w:val="Heading1Numbered"/>
              <w:rPr>
                <w:del w:id="6584" w:author="Donovan Goode [2]" w:date="2018-11-09T10:04:00Z"/>
                <w:rFonts w:ascii="Consolas" w:eastAsia="Times New Roman" w:hAnsi="Consolas" w:cs="Times New Roman"/>
                <w:color w:val="D4D4D4"/>
                <w:sz w:val="21"/>
                <w:szCs w:val="21"/>
              </w:rPr>
              <w:pPrChange w:id="6585" w:author="Donovan Goode [2]" w:date="2018-11-09T10:05:00Z">
                <w:pPr>
                  <w:shd w:val="clear" w:color="auto" w:fill="1E1E1E"/>
                  <w:spacing w:line="285" w:lineRule="atLeast"/>
                </w:pPr>
              </w:pPrChange>
            </w:pPr>
            <w:del w:id="6586" w:author="Donovan Goode [2]" w:date="2018-11-09T10:04:00Z">
              <w:r w:rsidRPr="007520B6" w:rsidDel="008B6AF4">
                <w:rPr>
                  <w:rFonts w:ascii="Consolas" w:eastAsia="Times New Roman" w:hAnsi="Consolas" w:cs="Times New Roman"/>
                  <w:color w:val="D4D4D4"/>
                  <w:sz w:val="21"/>
                  <w:szCs w:val="21"/>
                </w:rPr>
                <w:delText xml:space="preserve">    }</w:delText>
              </w:r>
            </w:del>
          </w:p>
          <w:p w14:paraId="61545001" w14:textId="77777777" w:rsidR="00ED1509" w:rsidRPr="007520B6" w:rsidDel="008B6AF4" w:rsidRDefault="00ED1509">
            <w:pPr>
              <w:pStyle w:val="Heading1Numbered"/>
              <w:rPr>
                <w:del w:id="6587" w:author="Donovan Goode [2]" w:date="2018-11-09T10:04:00Z"/>
                <w:rFonts w:ascii="Consolas" w:eastAsia="Times New Roman" w:hAnsi="Consolas" w:cs="Times New Roman"/>
                <w:color w:val="D4D4D4"/>
                <w:sz w:val="21"/>
                <w:szCs w:val="21"/>
              </w:rPr>
              <w:pPrChange w:id="6588" w:author="Donovan Goode [2]" w:date="2018-11-09T10:05:00Z">
                <w:pPr>
                  <w:shd w:val="clear" w:color="auto" w:fill="1E1E1E"/>
                  <w:spacing w:line="285" w:lineRule="atLeast"/>
                </w:pPr>
              </w:pPrChange>
            </w:pPr>
          </w:p>
          <w:p w14:paraId="7A8E258E" w14:textId="77777777" w:rsidR="00ED1509" w:rsidRPr="007520B6" w:rsidDel="008B6AF4" w:rsidRDefault="00ED1509">
            <w:pPr>
              <w:pStyle w:val="Heading1Numbered"/>
              <w:rPr>
                <w:del w:id="6589" w:author="Donovan Goode [2]" w:date="2018-11-09T10:04:00Z"/>
                <w:rFonts w:ascii="Consolas" w:eastAsia="Times New Roman" w:hAnsi="Consolas" w:cs="Times New Roman"/>
                <w:color w:val="D4D4D4"/>
                <w:sz w:val="21"/>
                <w:szCs w:val="21"/>
              </w:rPr>
              <w:pPrChange w:id="6590" w:author="Donovan Goode [2]" w:date="2018-11-09T10:05:00Z">
                <w:pPr>
                  <w:shd w:val="clear" w:color="auto" w:fill="1E1E1E"/>
                  <w:spacing w:line="285" w:lineRule="atLeast"/>
                </w:pPr>
              </w:pPrChange>
            </w:pPr>
            <w:del w:id="65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#w3_right_8</w:delText>
              </w:r>
              <w:r w:rsidRPr="007520B6" w:rsidDel="008B6AF4">
                <w:rPr>
                  <w:rFonts w:ascii="Consolas" w:eastAsia="Times New Roman" w:hAnsi="Consolas" w:cs="Times New Roman"/>
                  <w:color w:val="D4D4D4"/>
                  <w:sz w:val="21"/>
                  <w:szCs w:val="21"/>
                </w:rPr>
                <w:delText xml:space="preserve"> {</w:delText>
              </w:r>
            </w:del>
          </w:p>
          <w:p w14:paraId="3A43A7B5" w14:textId="77777777" w:rsidR="00ED1509" w:rsidRPr="007520B6" w:rsidDel="008B6AF4" w:rsidRDefault="00ED1509">
            <w:pPr>
              <w:pStyle w:val="Heading1Numbered"/>
              <w:rPr>
                <w:del w:id="6592" w:author="Donovan Goode [2]" w:date="2018-11-09T10:04:00Z"/>
                <w:rFonts w:ascii="Consolas" w:eastAsia="Times New Roman" w:hAnsi="Consolas" w:cs="Times New Roman"/>
                <w:color w:val="D4D4D4"/>
                <w:sz w:val="21"/>
                <w:szCs w:val="21"/>
              </w:rPr>
              <w:pPrChange w:id="6593" w:author="Donovan Goode [2]" w:date="2018-11-09T10:05:00Z">
                <w:pPr>
                  <w:shd w:val="clear" w:color="auto" w:fill="1E1E1E"/>
                  <w:spacing w:line="285" w:lineRule="atLeast"/>
                </w:pPr>
              </w:pPrChange>
            </w:pPr>
            <w:del w:id="65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50858C9D" w14:textId="77777777" w:rsidR="00ED1509" w:rsidRPr="007520B6" w:rsidDel="008B6AF4" w:rsidRDefault="00ED1509">
            <w:pPr>
              <w:pStyle w:val="Heading1Numbered"/>
              <w:rPr>
                <w:del w:id="6595" w:author="Donovan Goode [2]" w:date="2018-11-09T10:04:00Z"/>
                <w:rFonts w:ascii="Consolas" w:eastAsia="Times New Roman" w:hAnsi="Consolas" w:cs="Times New Roman"/>
                <w:color w:val="D4D4D4"/>
                <w:sz w:val="21"/>
                <w:szCs w:val="21"/>
              </w:rPr>
              <w:pPrChange w:id="6596" w:author="Donovan Goode [2]" w:date="2018-11-09T10:05:00Z">
                <w:pPr>
                  <w:shd w:val="clear" w:color="auto" w:fill="1E1E1E"/>
                  <w:spacing w:line="285" w:lineRule="atLeast"/>
                </w:pPr>
              </w:pPrChange>
            </w:pPr>
            <w:del w:id="6597" w:author="Donovan Goode [2]" w:date="2018-11-09T10:04:00Z">
              <w:r w:rsidRPr="007520B6" w:rsidDel="008B6AF4">
                <w:rPr>
                  <w:rFonts w:ascii="Consolas" w:eastAsia="Times New Roman" w:hAnsi="Consolas" w:cs="Times New Roman"/>
                  <w:color w:val="D4D4D4"/>
                  <w:sz w:val="21"/>
                  <w:szCs w:val="21"/>
                </w:rPr>
                <w:delText xml:space="preserve">    }</w:delText>
              </w:r>
            </w:del>
          </w:p>
          <w:p w14:paraId="2E705647" w14:textId="77777777" w:rsidR="00ED1509" w:rsidRPr="007520B6" w:rsidDel="008B6AF4" w:rsidRDefault="00ED1509">
            <w:pPr>
              <w:pStyle w:val="Heading1Numbered"/>
              <w:rPr>
                <w:del w:id="6598" w:author="Donovan Goode [2]" w:date="2018-11-09T10:04:00Z"/>
                <w:rFonts w:ascii="Consolas" w:eastAsia="Times New Roman" w:hAnsi="Consolas" w:cs="Times New Roman"/>
                <w:color w:val="D4D4D4"/>
                <w:sz w:val="21"/>
                <w:szCs w:val="21"/>
              </w:rPr>
              <w:pPrChange w:id="6599" w:author="Donovan Goode [2]" w:date="2018-11-09T10:05:00Z">
                <w:pPr>
                  <w:shd w:val="clear" w:color="auto" w:fill="1E1E1E"/>
                  <w:spacing w:after="240" w:line="285" w:lineRule="atLeast"/>
                </w:pPr>
              </w:pPrChange>
            </w:pPr>
            <w:del w:id="6600" w:author="Donovan Goode [2]" w:date="2018-11-09T10:04:00Z">
              <w:r w:rsidRPr="007520B6" w:rsidDel="008B6AF4">
                <w:rPr>
                  <w:rFonts w:ascii="Consolas" w:eastAsia="Times New Roman" w:hAnsi="Consolas" w:cs="Times New Roman"/>
                  <w:color w:val="D4D4D4"/>
                  <w:sz w:val="21"/>
                  <w:szCs w:val="21"/>
                </w:rPr>
                <w:br/>
              </w:r>
            </w:del>
          </w:p>
          <w:p w14:paraId="26AAA335" w14:textId="77777777" w:rsidR="00ED1509" w:rsidRPr="007520B6" w:rsidDel="008B6AF4" w:rsidRDefault="00ED1509">
            <w:pPr>
              <w:pStyle w:val="Heading1Numbered"/>
              <w:rPr>
                <w:del w:id="6601" w:author="Donovan Goode [2]" w:date="2018-11-09T10:04:00Z"/>
                <w:rFonts w:ascii="Consolas" w:eastAsia="Times New Roman" w:hAnsi="Consolas" w:cs="Times New Roman"/>
                <w:color w:val="D4D4D4"/>
                <w:sz w:val="21"/>
                <w:szCs w:val="21"/>
              </w:rPr>
              <w:pPrChange w:id="6602" w:author="Donovan Goode [2]" w:date="2018-11-09T10:05:00Z">
                <w:pPr>
                  <w:shd w:val="clear" w:color="auto" w:fill="1E1E1E"/>
                  <w:spacing w:line="285" w:lineRule="atLeast"/>
                </w:pPr>
              </w:pPrChange>
            </w:pPr>
            <w:del w:id="66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a:hover</w:delText>
              </w:r>
              <w:r w:rsidRPr="007520B6" w:rsidDel="008B6AF4">
                <w:rPr>
                  <w:rFonts w:ascii="Consolas" w:eastAsia="Times New Roman" w:hAnsi="Consolas" w:cs="Times New Roman"/>
                  <w:color w:val="D4D4D4"/>
                  <w:sz w:val="21"/>
                  <w:szCs w:val="21"/>
                </w:rPr>
                <w:delText xml:space="preserve"> {</w:delText>
              </w:r>
            </w:del>
          </w:p>
          <w:p w14:paraId="7B43F1AE" w14:textId="77777777" w:rsidR="00ED1509" w:rsidRPr="007520B6" w:rsidDel="008B6AF4" w:rsidRDefault="00ED1509">
            <w:pPr>
              <w:pStyle w:val="Heading1Numbered"/>
              <w:rPr>
                <w:del w:id="6604" w:author="Donovan Goode [2]" w:date="2018-11-09T10:04:00Z"/>
                <w:rFonts w:ascii="Consolas" w:eastAsia="Times New Roman" w:hAnsi="Consolas" w:cs="Times New Roman"/>
                <w:color w:val="D4D4D4"/>
                <w:sz w:val="21"/>
                <w:szCs w:val="21"/>
              </w:rPr>
              <w:pPrChange w:id="6605" w:author="Donovan Goode [2]" w:date="2018-11-09T10:05:00Z">
                <w:pPr>
                  <w:shd w:val="clear" w:color="auto" w:fill="1E1E1E"/>
                  <w:spacing w:line="285" w:lineRule="atLeast"/>
                </w:pPr>
              </w:pPrChange>
            </w:pPr>
            <w:del w:id="66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89BA0B6" w14:textId="77777777" w:rsidR="00ED1509" w:rsidRPr="007520B6" w:rsidDel="008B6AF4" w:rsidRDefault="00ED1509">
            <w:pPr>
              <w:pStyle w:val="Heading1Numbered"/>
              <w:rPr>
                <w:del w:id="6607" w:author="Donovan Goode [2]" w:date="2018-11-09T10:04:00Z"/>
                <w:rFonts w:ascii="Consolas" w:eastAsia="Times New Roman" w:hAnsi="Consolas" w:cs="Times New Roman"/>
                <w:color w:val="D4D4D4"/>
                <w:sz w:val="21"/>
                <w:szCs w:val="21"/>
              </w:rPr>
              <w:pPrChange w:id="6608" w:author="Donovan Goode [2]" w:date="2018-11-09T10:05:00Z">
                <w:pPr>
                  <w:shd w:val="clear" w:color="auto" w:fill="1E1E1E"/>
                  <w:spacing w:line="285" w:lineRule="atLeast"/>
                </w:pPr>
              </w:pPrChange>
            </w:pPr>
            <w:del w:id="6609" w:author="Donovan Goode [2]" w:date="2018-11-09T10:04:00Z">
              <w:r w:rsidRPr="007520B6" w:rsidDel="008B6AF4">
                <w:rPr>
                  <w:rFonts w:ascii="Consolas" w:eastAsia="Times New Roman" w:hAnsi="Consolas" w:cs="Times New Roman"/>
                  <w:color w:val="D4D4D4"/>
                  <w:sz w:val="21"/>
                  <w:szCs w:val="21"/>
                </w:rPr>
                <w:delText xml:space="preserve">    }</w:delText>
              </w:r>
            </w:del>
          </w:p>
          <w:p w14:paraId="057153BE" w14:textId="77777777" w:rsidR="00ED1509" w:rsidRPr="007520B6" w:rsidDel="008B6AF4" w:rsidRDefault="00ED1509">
            <w:pPr>
              <w:pStyle w:val="Heading1Numbered"/>
              <w:rPr>
                <w:del w:id="6610" w:author="Donovan Goode [2]" w:date="2018-11-09T10:04:00Z"/>
                <w:rFonts w:ascii="Consolas" w:eastAsia="Times New Roman" w:hAnsi="Consolas" w:cs="Times New Roman"/>
                <w:color w:val="D4D4D4"/>
                <w:sz w:val="21"/>
                <w:szCs w:val="21"/>
              </w:rPr>
              <w:pPrChange w:id="6611" w:author="Donovan Goode [2]" w:date="2018-11-09T10:05:00Z">
                <w:pPr>
                  <w:shd w:val="clear" w:color="auto" w:fill="1E1E1E"/>
                  <w:spacing w:line="285" w:lineRule="atLeast"/>
                </w:pPr>
              </w:pPrChange>
            </w:pPr>
          </w:p>
          <w:p w14:paraId="67A6499B" w14:textId="77777777" w:rsidR="00ED1509" w:rsidRPr="007520B6" w:rsidDel="008B6AF4" w:rsidRDefault="00ED1509">
            <w:pPr>
              <w:pStyle w:val="Heading1Numbered"/>
              <w:rPr>
                <w:del w:id="6612" w:author="Donovan Goode [2]" w:date="2018-11-09T10:04:00Z"/>
                <w:rFonts w:ascii="Consolas" w:eastAsia="Times New Roman" w:hAnsi="Consolas" w:cs="Times New Roman"/>
                <w:color w:val="D4D4D4"/>
                <w:sz w:val="21"/>
                <w:szCs w:val="21"/>
              </w:rPr>
              <w:pPrChange w:id="6613" w:author="Donovan Goode [2]" w:date="2018-11-09T10:05:00Z">
                <w:pPr>
                  <w:shd w:val="clear" w:color="auto" w:fill="1E1E1E"/>
                  <w:spacing w:line="285" w:lineRule="atLeast"/>
                </w:pPr>
              </w:pPrChange>
            </w:pPr>
            <w:del w:id="66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 img</w:delText>
              </w:r>
              <w:r w:rsidRPr="007520B6" w:rsidDel="008B6AF4">
                <w:rPr>
                  <w:rFonts w:ascii="Consolas" w:eastAsia="Times New Roman" w:hAnsi="Consolas" w:cs="Times New Roman"/>
                  <w:color w:val="D4D4D4"/>
                  <w:sz w:val="21"/>
                  <w:szCs w:val="21"/>
                </w:rPr>
                <w:delText xml:space="preserve"> {}</w:delText>
              </w:r>
            </w:del>
          </w:p>
          <w:p w14:paraId="7162B83D" w14:textId="77777777" w:rsidR="00ED1509" w:rsidRPr="007520B6" w:rsidDel="008B6AF4" w:rsidRDefault="00ED1509">
            <w:pPr>
              <w:pStyle w:val="Heading1Numbered"/>
              <w:rPr>
                <w:del w:id="6615" w:author="Donovan Goode [2]" w:date="2018-11-09T10:04:00Z"/>
                <w:rFonts w:ascii="Consolas" w:eastAsia="Times New Roman" w:hAnsi="Consolas" w:cs="Times New Roman"/>
                <w:color w:val="D4D4D4"/>
                <w:sz w:val="21"/>
                <w:szCs w:val="21"/>
              </w:rPr>
              <w:pPrChange w:id="6616" w:author="Donovan Goode [2]" w:date="2018-11-09T10:05:00Z">
                <w:pPr>
                  <w:shd w:val="clear" w:color="auto" w:fill="1E1E1E"/>
                  <w:spacing w:line="285" w:lineRule="atLeast"/>
                </w:pPr>
              </w:pPrChange>
            </w:pPr>
          </w:p>
          <w:p w14:paraId="734302CE" w14:textId="77777777" w:rsidR="00ED1509" w:rsidRPr="007520B6" w:rsidDel="008B6AF4" w:rsidRDefault="00ED1509">
            <w:pPr>
              <w:pStyle w:val="Heading1Numbered"/>
              <w:rPr>
                <w:del w:id="6617" w:author="Donovan Goode [2]" w:date="2018-11-09T10:04:00Z"/>
                <w:rFonts w:ascii="Consolas" w:eastAsia="Times New Roman" w:hAnsi="Consolas" w:cs="Times New Roman"/>
                <w:color w:val="D4D4D4"/>
                <w:sz w:val="21"/>
                <w:szCs w:val="21"/>
              </w:rPr>
              <w:pPrChange w:id="6618" w:author="Donovan Goode [2]" w:date="2018-11-09T10:05:00Z">
                <w:pPr>
                  <w:shd w:val="clear" w:color="auto" w:fill="1E1E1E"/>
                  <w:spacing w:line="285" w:lineRule="atLeast"/>
                </w:pPr>
              </w:pPrChange>
            </w:pPr>
            <w:del w:id="66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#w3_agencylogo</w:delText>
              </w:r>
              <w:r w:rsidRPr="007520B6" w:rsidDel="008B6AF4">
                <w:rPr>
                  <w:rFonts w:ascii="Consolas" w:eastAsia="Times New Roman" w:hAnsi="Consolas" w:cs="Times New Roman"/>
                  <w:color w:val="D4D4D4"/>
                  <w:sz w:val="21"/>
                  <w:szCs w:val="21"/>
                </w:rPr>
                <w:delText xml:space="preserve"> {</w:delText>
              </w:r>
            </w:del>
          </w:p>
          <w:p w14:paraId="6CCF8268" w14:textId="77777777" w:rsidR="00ED1509" w:rsidRPr="007520B6" w:rsidDel="008B6AF4" w:rsidRDefault="00ED1509">
            <w:pPr>
              <w:pStyle w:val="Heading1Numbered"/>
              <w:rPr>
                <w:del w:id="6620" w:author="Donovan Goode [2]" w:date="2018-11-09T10:04:00Z"/>
                <w:rFonts w:ascii="Consolas" w:eastAsia="Times New Roman" w:hAnsi="Consolas" w:cs="Times New Roman"/>
                <w:color w:val="D4D4D4"/>
                <w:sz w:val="21"/>
                <w:szCs w:val="21"/>
              </w:rPr>
              <w:pPrChange w:id="6621" w:author="Donovan Goode [2]" w:date="2018-11-09T10:05:00Z">
                <w:pPr>
                  <w:shd w:val="clear" w:color="auto" w:fill="1E1E1E"/>
                  <w:spacing w:line="285" w:lineRule="atLeast"/>
                </w:pPr>
              </w:pPrChange>
            </w:pPr>
            <w:del w:id="66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FCACD6F" w14:textId="77777777" w:rsidR="00ED1509" w:rsidRPr="007520B6" w:rsidDel="008B6AF4" w:rsidRDefault="00ED1509">
            <w:pPr>
              <w:pStyle w:val="Heading1Numbered"/>
              <w:rPr>
                <w:del w:id="6623" w:author="Donovan Goode [2]" w:date="2018-11-09T10:04:00Z"/>
                <w:rFonts w:ascii="Consolas" w:eastAsia="Times New Roman" w:hAnsi="Consolas" w:cs="Times New Roman"/>
                <w:color w:val="D4D4D4"/>
                <w:sz w:val="21"/>
                <w:szCs w:val="21"/>
              </w:rPr>
              <w:pPrChange w:id="6624" w:author="Donovan Goode [2]" w:date="2018-11-09T10:05:00Z">
                <w:pPr>
                  <w:shd w:val="clear" w:color="auto" w:fill="1E1E1E"/>
                  <w:spacing w:line="285" w:lineRule="atLeast"/>
                </w:pPr>
              </w:pPrChange>
            </w:pPr>
            <w:del w:id="66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47px</w:delText>
              </w:r>
              <w:r w:rsidRPr="007520B6" w:rsidDel="008B6AF4">
                <w:rPr>
                  <w:rFonts w:ascii="Consolas" w:eastAsia="Times New Roman" w:hAnsi="Consolas" w:cs="Times New Roman"/>
                  <w:color w:val="D4D4D4"/>
                  <w:sz w:val="21"/>
                  <w:szCs w:val="21"/>
                </w:rPr>
                <w:delText>;</w:delText>
              </w:r>
            </w:del>
          </w:p>
          <w:p w14:paraId="52380CB1" w14:textId="77777777" w:rsidR="00ED1509" w:rsidRPr="007520B6" w:rsidDel="008B6AF4" w:rsidRDefault="00ED1509">
            <w:pPr>
              <w:pStyle w:val="Heading1Numbered"/>
              <w:rPr>
                <w:del w:id="6626" w:author="Donovan Goode [2]" w:date="2018-11-09T10:04:00Z"/>
                <w:rFonts w:ascii="Consolas" w:eastAsia="Times New Roman" w:hAnsi="Consolas" w:cs="Times New Roman"/>
                <w:color w:val="D4D4D4"/>
                <w:sz w:val="21"/>
                <w:szCs w:val="21"/>
              </w:rPr>
              <w:pPrChange w:id="6627" w:author="Donovan Goode [2]" w:date="2018-11-09T10:05:00Z">
                <w:pPr>
                  <w:shd w:val="clear" w:color="auto" w:fill="1E1E1E"/>
                  <w:spacing w:line="285" w:lineRule="atLeast"/>
                </w:pPr>
              </w:pPrChange>
            </w:pPr>
            <w:del w:id="66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170px</w:delText>
              </w:r>
              <w:r w:rsidRPr="007520B6" w:rsidDel="008B6AF4">
                <w:rPr>
                  <w:rFonts w:ascii="Consolas" w:eastAsia="Times New Roman" w:hAnsi="Consolas" w:cs="Times New Roman"/>
                  <w:color w:val="D4D4D4"/>
                  <w:sz w:val="21"/>
                  <w:szCs w:val="21"/>
                </w:rPr>
                <w:delText>;</w:delText>
              </w:r>
            </w:del>
          </w:p>
          <w:p w14:paraId="4B4BB565" w14:textId="77777777" w:rsidR="00ED1509" w:rsidRPr="007520B6" w:rsidDel="008B6AF4" w:rsidRDefault="00ED1509">
            <w:pPr>
              <w:pStyle w:val="Heading1Numbered"/>
              <w:rPr>
                <w:del w:id="6629" w:author="Donovan Goode [2]" w:date="2018-11-09T10:04:00Z"/>
                <w:rFonts w:ascii="Consolas" w:eastAsia="Times New Roman" w:hAnsi="Consolas" w:cs="Times New Roman"/>
                <w:color w:val="D4D4D4"/>
                <w:sz w:val="21"/>
                <w:szCs w:val="21"/>
              </w:rPr>
              <w:pPrChange w:id="6630" w:author="Donovan Goode [2]" w:date="2018-11-09T10:05:00Z">
                <w:pPr>
                  <w:shd w:val="clear" w:color="auto" w:fill="1E1E1E"/>
                  <w:spacing w:line="285" w:lineRule="atLeast"/>
                </w:pPr>
              </w:pPrChange>
            </w:pPr>
            <w:del w:id="6631" w:author="Donovan Goode [2]" w:date="2018-11-09T10:04:00Z">
              <w:r w:rsidRPr="007520B6" w:rsidDel="008B6AF4">
                <w:rPr>
                  <w:rFonts w:ascii="Consolas" w:eastAsia="Times New Roman" w:hAnsi="Consolas" w:cs="Times New Roman"/>
                  <w:color w:val="D4D4D4"/>
                  <w:sz w:val="21"/>
                  <w:szCs w:val="21"/>
                </w:rPr>
                <w:delText xml:space="preserve">    }</w:delText>
              </w:r>
            </w:del>
          </w:p>
          <w:p w14:paraId="327ACE64" w14:textId="77777777" w:rsidR="00ED1509" w:rsidRPr="007520B6" w:rsidDel="008B6AF4" w:rsidRDefault="00ED1509">
            <w:pPr>
              <w:pStyle w:val="Heading1Numbered"/>
              <w:rPr>
                <w:del w:id="6632" w:author="Donovan Goode [2]" w:date="2018-11-09T10:04:00Z"/>
                <w:rFonts w:ascii="Consolas" w:eastAsia="Times New Roman" w:hAnsi="Consolas" w:cs="Times New Roman"/>
                <w:color w:val="D4D4D4"/>
                <w:sz w:val="21"/>
                <w:szCs w:val="21"/>
              </w:rPr>
              <w:pPrChange w:id="6633" w:author="Donovan Goode [2]" w:date="2018-11-09T10:05:00Z">
                <w:pPr>
                  <w:shd w:val="clear" w:color="auto" w:fill="1E1E1E"/>
                  <w:spacing w:line="285" w:lineRule="atLeast"/>
                </w:pPr>
              </w:pPrChange>
            </w:pPr>
          </w:p>
          <w:p w14:paraId="2C4C9EFB" w14:textId="77777777" w:rsidR="00ED1509" w:rsidRPr="007520B6" w:rsidDel="008B6AF4" w:rsidRDefault="00ED1509">
            <w:pPr>
              <w:pStyle w:val="Heading1Numbered"/>
              <w:rPr>
                <w:del w:id="6634" w:author="Donovan Goode [2]" w:date="2018-11-09T10:04:00Z"/>
                <w:rFonts w:ascii="Consolas" w:eastAsia="Times New Roman" w:hAnsi="Consolas" w:cs="Times New Roman"/>
                <w:color w:val="D4D4D4"/>
                <w:sz w:val="21"/>
                <w:szCs w:val="21"/>
              </w:rPr>
              <w:pPrChange w:id="6635" w:author="Donovan Goode [2]" w:date="2018-11-09T10:05:00Z">
                <w:pPr>
                  <w:shd w:val="clear" w:color="auto" w:fill="1E1E1E"/>
                  <w:spacing w:line="285" w:lineRule="atLeast"/>
                </w:pPr>
              </w:pPrChange>
            </w:pPr>
            <w:del w:id="66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.w3_lines</w:delText>
              </w:r>
              <w:r w:rsidRPr="007520B6" w:rsidDel="008B6AF4">
                <w:rPr>
                  <w:rFonts w:ascii="Consolas" w:eastAsia="Times New Roman" w:hAnsi="Consolas" w:cs="Times New Roman"/>
                  <w:color w:val="D4D4D4"/>
                  <w:sz w:val="21"/>
                  <w:szCs w:val="21"/>
                </w:rPr>
                <w:delText xml:space="preserve"> {</w:delText>
              </w:r>
            </w:del>
          </w:p>
          <w:p w14:paraId="127BD60F" w14:textId="77777777" w:rsidR="00ED1509" w:rsidRPr="007520B6" w:rsidDel="008B6AF4" w:rsidRDefault="00ED1509">
            <w:pPr>
              <w:pStyle w:val="Heading1Numbered"/>
              <w:rPr>
                <w:del w:id="6637" w:author="Donovan Goode [2]" w:date="2018-11-09T10:04:00Z"/>
                <w:rFonts w:ascii="Consolas" w:eastAsia="Times New Roman" w:hAnsi="Consolas" w:cs="Times New Roman"/>
                <w:color w:val="D4D4D4"/>
                <w:sz w:val="21"/>
                <w:szCs w:val="21"/>
              </w:rPr>
              <w:pPrChange w:id="6638" w:author="Donovan Goode [2]" w:date="2018-11-09T10:05:00Z">
                <w:pPr>
                  <w:shd w:val="clear" w:color="auto" w:fill="1E1E1E"/>
                  <w:spacing w:line="285" w:lineRule="atLeast"/>
                </w:pPr>
              </w:pPrChange>
            </w:pPr>
            <w:del w:id="66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-24px</w:delText>
              </w:r>
              <w:r w:rsidRPr="007520B6" w:rsidDel="008B6AF4">
                <w:rPr>
                  <w:rFonts w:ascii="Consolas" w:eastAsia="Times New Roman" w:hAnsi="Consolas" w:cs="Times New Roman"/>
                  <w:color w:val="D4D4D4"/>
                  <w:sz w:val="21"/>
                  <w:szCs w:val="21"/>
                </w:rPr>
                <w:delText>;</w:delText>
              </w:r>
            </w:del>
          </w:p>
          <w:p w14:paraId="33CFACE1" w14:textId="77777777" w:rsidR="00ED1509" w:rsidRPr="007520B6" w:rsidDel="008B6AF4" w:rsidRDefault="00ED1509">
            <w:pPr>
              <w:pStyle w:val="Heading1Numbered"/>
              <w:rPr>
                <w:del w:id="6640" w:author="Donovan Goode [2]" w:date="2018-11-09T10:04:00Z"/>
                <w:rFonts w:ascii="Consolas" w:eastAsia="Times New Roman" w:hAnsi="Consolas" w:cs="Times New Roman"/>
                <w:color w:val="D4D4D4"/>
                <w:sz w:val="21"/>
                <w:szCs w:val="21"/>
              </w:rPr>
              <w:pPrChange w:id="6641" w:author="Donovan Goode [2]" w:date="2018-11-09T10:05:00Z">
                <w:pPr>
                  <w:shd w:val="clear" w:color="auto" w:fill="1E1E1E"/>
                  <w:spacing w:line="285" w:lineRule="atLeast"/>
                </w:pPr>
              </w:pPrChange>
            </w:pPr>
            <w:del w:id="66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1280CC1" w14:textId="77777777" w:rsidR="00ED1509" w:rsidRPr="007520B6" w:rsidDel="008B6AF4" w:rsidRDefault="00ED1509">
            <w:pPr>
              <w:pStyle w:val="Heading1Numbered"/>
              <w:rPr>
                <w:del w:id="6643" w:author="Donovan Goode [2]" w:date="2018-11-09T10:04:00Z"/>
                <w:rFonts w:ascii="Consolas" w:eastAsia="Times New Roman" w:hAnsi="Consolas" w:cs="Times New Roman"/>
                <w:color w:val="D4D4D4"/>
                <w:sz w:val="21"/>
                <w:szCs w:val="21"/>
              </w:rPr>
              <w:pPrChange w:id="6644" w:author="Donovan Goode [2]" w:date="2018-11-09T10:05:00Z">
                <w:pPr>
                  <w:shd w:val="clear" w:color="auto" w:fill="1E1E1E"/>
                  <w:spacing w:line="285" w:lineRule="atLeast"/>
                </w:pPr>
              </w:pPrChange>
            </w:pPr>
            <w:del w:id="66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78px</w:delText>
              </w:r>
              <w:r w:rsidRPr="007520B6" w:rsidDel="008B6AF4">
                <w:rPr>
                  <w:rFonts w:ascii="Consolas" w:eastAsia="Times New Roman" w:hAnsi="Consolas" w:cs="Times New Roman"/>
                  <w:color w:val="D4D4D4"/>
                  <w:sz w:val="21"/>
                  <w:szCs w:val="21"/>
                </w:rPr>
                <w:delText>;</w:delText>
              </w:r>
            </w:del>
          </w:p>
          <w:p w14:paraId="387E19DC" w14:textId="77777777" w:rsidR="00ED1509" w:rsidRPr="007520B6" w:rsidDel="008B6AF4" w:rsidRDefault="00ED1509">
            <w:pPr>
              <w:pStyle w:val="Heading1Numbered"/>
              <w:rPr>
                <w:del w:id="6646" w:author="Donovan Goode [2]" w:date="2018-11-09T10:04:00Z"/>
                <w:rFonts w:ascii="Consolas" w:eastAsia="Times New Roman" w:hAnsi="Consolas" w:cs="Times New Roman"/>
                <w:color w:val="D4D4D4"/>
                <w:sz w:val="21"/>
                <w:szCs w:val="21"/>
              </w:rPr>
              <w:pPrChange w:id="6647" w:author="Donovan Goode [2]" w:date="2018-11-09T10:05:00Z">
                <w:pPr>
                  <w:shd w:val="clear" w:color="auto" w:fill="1E1E1E"/>
                  <w:spacing w:line="285" w:lineRule="atLeast"/>
                </w:pPr>
              </w:pPrChange>
            </w:pPr>
            <w:del w:id="6648" w:author="Donovan Goode [2]" w:date="2018-11-09T10:04:00Z">
              <w:r w:rsidRPr="007520B6" w:rsidDel="008B6AF4">
                <w:rPr>
                  <w:rFonts w:ascii="Consolas" w:eastAsia="Times New Roman" w:hAnsi="Consolas" w:cs="Times New Roman"/>
                  <w:color w:val="D4D4D4"/>
                  <w:sz w:val="21"/>
                  <w:szCs w:val="21"/>
                </w:rPr>
                <w:delText xml:space="preserve">    }</w:delText>
              </w:r>
            </w:del>
          </w:p>
          <w:p w14:paraId="58B2ED47" w14:textId="77777777" w:rsidR="00ED1509" w:rsidRPr="007520B6" w:rsidDel="008B6AF4" w:rsidRDefault="00ED1509">
            <w:pPr>
              <w:pStyle w:val="Heading1Numbered"/>
              <w:rPr>
                <w:del w:id="6649" w:author="Donovan Goode [2]" w:date="2018-11-09T10:04:00Z"/>
                <w:rFonts w:ascii="Consolas" w:eastAsia="Times New Roman" w:hAnsi="Consolas" w:cs="Times New Roman"/>
                <w:color w:val="D4D4D4"/>
                <w:sz w:val="21"/>
                <w:szCs w:val="21"/>
              </w:rPr>
              <w:pPrChange w:id="6650" w:author="Donovan Goode [2]" w:date="2018-11-09T10:05:00Z">
                <w:pPr>
                  <w:shd w:val="clear" w:color="auto" w:fill="1E1E1E"/>
                  <w:spacing w:line="285" w:lineRule="atLeast"/>
                </w:pPr>
              </w:pPrChange>
            </w:pPr>
          </w:p>
          <w:p w14:paraId="6345AD42" w14:textId="77777777" w:rsidR="00ED1509" w:rsidRPr="007520B6" w:rsidDel="008B6AF4" w:rsidRDefault="00ED1509">
            <w:pPr>
              <w:pStyle w:val="Heading1Numbered"/>
              <w:rPr>
                <w:del w:id="6651" w:author="Donovan Goode [2]" w:date="2018-11-09T10:04:00Z"/>
                <w:rFonts w:ascii="Consolas" w:eastAsia="Times New Roman" w:hAnsi="Consolas" w:cs="Times New Roman"/>
                <w:color w:val="D4D4D4"/>
                <w:sz w:val="21"/>
                <w:szCs w:val="21"/>
              </w:rPr>
              <w:pPrChange w:id="6652" w:author="Donovan Goode [2]" w:date="2018-11-09T10:05:00Z">
                <w:pPr>
                  <w:shd w:val="clear" w:color="auto" w:fill="1E1E1E"/>
                  <w:spacing w:line="285" w:lineRule="atLeast"/>
                </w:pPr>
              </w:pPrChange>
            </w:pPr>
            <w:del w:id="66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w:delText>
              </w:r>
              <w:r w:rsidRPr="007520B6" w:rsidDel="008B6AF4">
                <w:rPr>
                  <w:rFonts w:ascii="Consolas" w:eastAsia="Times New Roman" w:hAnsi="Consolas" w:cs="Times New Roman"/>
                  <w:color w:val="D4D4D4"/>
                  <w:sz w:val="21"/>
                  <w:szCs w:val="21"/>
                </w:rPr>
                <w:delText xml:space="preserve"> {</w:delText>
              </w:r>
            </w:del>
          </w:p>
          <w:p w14:paraId="0314AF79" w14:textId="77777777" w:rsidR="00ED1509" w:rsidRPr="007520B6" w:rsidDel="008B6AF4" w:rsidRDefault="00ED1509">
            <w:pPr>
              <w:pStyle w:val="Heading1Numbered"/>
              <w:rPr>
                <w:del w:id="6654" w:author="Donovan Goode [2]" w:date="2018-11-09T10:04:00Z"/>
                <w:rFonts w:ascii="Consolas" w:eastAsia="Times New Roman" w:hAnsi="Consolas" w:cs="Times New Roman"/>
                <w:color w:val="D4D4D4"/>
                <w:sz w:val="21"/>
                <w:szCs w:val="21"/>
              </w:rPr>
              <w:pPrChange w:id="6655" w:author="Donovan Goode [2]" w:date="2018-11-09T10:05:00Z">
                <w:pPr>
                  <w:shd w:val="clear" w:color="auto" w:fill="1E1E1E"/>
                  <w:spacing w:line="285" w:lineRule="atLeast"/>
                </w:pPr>
              </w:pPrChange>
            </w:pPr>
            <w:del w:id="66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B9C570D" w14:textId="77777777" w:rsidR="00ED1509" w:rsidRPr="007520B6" w:rsidDel="008B6AF4" w:rsidRDefault="00ED1509">
            <w:pPr>
              <w:pStyle w:val="Heading1Numbered"/>
              <w:rPr>
                <w:del w:id="6657" w:author="Donovan Goode [2]" w:date="2018-11-09T10:04:00Z"/>
                <w:rFonts w:ascii="Consolas" w:eastAsia="Times New Roman" w:hAnsi="Consolas" w:cs="Times New Roman"/>
                <w:color w:val="D4D4D4"/>
                <w:sz w:val="21"/>
                <w:szCs w:val="21"/>
              </w:rPr>
              <w:pPrChange w:id="6658" w:author="Donovan Goode [2]" w:date="2018-11-09T10:05:00Z">
                <w:pPr>
                  <w:shd w:val="clear" w:color="auto" w:fill="1E1E1E"/>
                  <w:spacing w:line="285" w:lineRule="atLeast"/>
                </w:pPr>
              </w:pPrChange>
            </w:pPr>
            <w:del w:id="66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7C45A00" w14:textId="77777777" w:rsidR="00ED1509" w:rsidRPr="007520B6" w:rsidDel="008B6AF4" w:rsidRDefault="00ED1509">
            <w:pPr>
              <w:pStyle w:val="Heading1Numbered"/>
              <w:rPr>
                <w:del w:id="6660" w:author="Donovan Goode [2]" w:date="2018-11-09T10:04:00Z"/>
                <w:rFonts w:ascii="Consolas" w:eastAsia="Times New Roman" w:hAnsi="Consolas" w:cs="Times New Roman"/>
                <w:color w:val="D4D4D4"/>
                <w:sz w:val="21"/>
                <w:szCs w:val="21"/>
              </w:rPr>
              <w:pPrChange w:id="6661" w:author="Donovan Goode [2]" w:date="2018-11-09T10:05:00Z">
                <w:pPr>
                  <w:shd w:val="clear" w:color="auto" w:fill="1E1E1E"/>
                  <w:spacing w:line="285" w:lineRule="atLeast"/>
                </w:pPr>
              </w:pPrChange>
            </w:pPr>
            <w:del w:id="66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2BD9F65" w14:textId="77777777" w:rsidR="00ED1509" w:rsidRPr="007520B6" w:rsidDel="008B6AF4" w:rsidRDefault="00ED1509">
            <w:pPr>
              <w:pStyle w:val="Heading1Numbered"/>
              <w:rPr>
                <w:del w:id="6663" w:author="Donovan Goode [2]" w:date="2018-11-09T10:04:00Z"/>
                <w:rFonts w:ascii="Consolas" w:eastAsia="Times New Roman" w:hAnsi="Consolas" w:cs="Times New Roman"/>
                <w:color w:val="D4D4D4"/>
                <w:sz w:val="21"/>
                <w:szCs w:val="21"/>
              </w:rPr>
              <w:pPrChange w:id="6664" w:author="Donovan Goode [2]" w:date="2018-11-09T10:05:00Z">
                <w:pPr>
                  <w:shd w:val="clear" w:color="auto" w:fill="1E1E1E"/>
                  <w:spacing w:line="285" w:lineRule="atLeast"/>
                </w:pPr>
              </w:pPrChange>
            </w:pPr>
            <w:del w:id="66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4F98C706" w14:textId="77777777" w:rsidR="00ED1509" w:rsidRPr="007520B6" w:rsidDel="008B6AF4" w:rsidRDefault="00ED1509">
            <w:pPr>
              <w:pStyle w:val="Heading1Numbered"/>
              <w:rPr>
                <w:del w:id="6666" w:author="Donovan Goode [2]" w:date="2018-11-09T10:04:00Z"/>
                <w:rFonts w:ascii="Consolas" w:eastAsia="Times New Roman" w:hAnsi="Consolas" w:cs="Times New Roman"/>
                <w:color w:val="D4D4D4"/>
                <w:sz w:val="21"/>
                <w:szCs w:val="21"/>
              </w:rPr>
              <w:pPrChange w:id="6667" w:author="Donovan Goode [2]" w:date="2018-11-09T10:05:00Z">
                <w:pPr>
                  <w:shd w:val="clear" w:color="auto" w:fill="1E1E1E"/>
                  <w:spacing w:line="285" w:lineRule="atLeast"/>
                </w:pPr>
              </w:pPrChange>
            </w:pPr>
            <w:del w:id="66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180926" w14:textId="77777777" w:rsidR="00ED1509" w:rsidRPr="007520B6" w:rsidDel="008B6AF4" w:rsidRDefault="00ED1509">
            <w:pPr>
              <w:pStyle w:val="Heading1Numbered"/>
              <w:rPr>
                <w:del w:id="6669" w:author="Donovan Goode [2]" w:date="2018-11-09T10:04:00Z"/>
                <w:rFonts w:ascii="Consolas" w:eastAsia="Times New Roman" w:hAnsi="Consolas" w:cs="Times New Roman"/>
                <w:color w:val="D4D4D4"/>
                <w:sz w:val="21"/>
                <w:szCs w:val="21"/>
              </w:rPr>
              <w:pPrChange w:id="6670" w:author="Donovan Goode [2]" w:date="2018-11-09T10:05:00Z">
                <w:pPr>
                  <w:shd w:val="clear" w:color="auto" w:fill="1E1E1E"/>
                  <w:spacing w:line="285" w:lineRule="atLeast"/>
                </w:pPr>
              </w:pPrChange>
            </w:pPr>
            <w:del w:id="66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w:delText>
              </w:r>
              <w:r w:rsidRPr="007520B6" w:rsidDel="008B6AF4">
                <w:rPr>
                  <w:rFonts w:ascii="Consolas" w:eastAsia="Times New Roman" w:hAnsi="Consolas" w:cs="Times New Roman"/>
                  <w:color w:val="D4D4D4"/>
                  <w:sz w:val="21"/>
                  <w:szCs w:val="21"/>
                </w:rPr>
                <w:delText>;</w:delText>
              </w:r>
            </w:del>
          </w:p>
          <w:p w14:paraId="3C23B3B9" w14:textId="77777777" w:rsidR="00ED1509" w:rsidRPr="007520B6" w:rsidDel="008B6AF4" w:rsidRDefault="00ED1509">
            <w:pPr>
              <w:pStyle w:val="Heading1Numbered"/>
              <w:rPr>
                <w:del w:id="6672" w:author="Donovan Goode [2]" w:date="2018-11-09T10:04:00Z"/>
                <w:rFonts w:ascii="Consolas" w:eastAsia="Times New Roman" w:hAnsi="Consolas" w:cs="Times New Roman"/>
                <w:color w:val="D4D4D4"/>
                <w:sz w:val="21"/>
                <w:szCs w:val="21"/>
              </w:rPr>
              <w:pPrChange w:id="6673" w:author="Donovan Goode [2]" w:date="2018-11-09T10:05:00Z">
                <w:pPr>
                  <w:shd w:val="clear" w:color="auto" w:fill="1E1E1E"/>
                  <w:spacing w:line="285" w:lineRule="atLeast"/>
                </w:pPr>
              </w:pPrChange>
            </w:pPr>
            <w:del w:id="6674" w:author="Donovan Goode [2]" w:date="2018-11-09T10:04:00Z">
              <w:r w:rsidRPr="007520B6" w:rsidDel="008B6AF4">
                <w:rPr>
                  <w:rFonts w:ascii="Consolas" w:eastAsia="Times New Roman" w:hAnsi="Consolas" w:cs="Times New Roman"/>
                  <w:color w:val="D4D4D4"/>
                  <w:sz w:val="21"/>
                  <w:szCs w:val="21"/>
                </w:rPr>
                <w:delText xml:space="preserve">    }</w:delText>
              </w:r>
            </w:del>
          </w:p>
          <w:p w14:paraId="40B28D89" w14:textId="77777777" w:rsidR="00ED1509" w:rsidRPr="007520B6" w:rsidDel="008B6AF4" w:rsidRDefault="00ED1509">
            <w:pPr>
              <w:pStyle w:val="Heading1Numbered"/>
              <w:rPr>
                <w:del w:id="6675" w:author="Donovan Goode [2]" w:date="2018-11-09T10:04:00Z"/>
                <w:rFonts w:ascii="Consolas" w:eastAsia="Times New Roman" w:hAnsi="Consolas" w:cs="Times New Roman"/>
                <w:color w:val="D4D4D4"/>
                <w:sz w:val="21"/>
                <w:szCs w:val="21"/>
              </w:rPr>
              <w:pPrChange w:id="6676" w:author="Donovan Goode [2]" w:date="2018-11-09T10:05:00Z">
                <w:pPr>
                  <w:shd w:val="clear" w:color="auto" w:fill="1E1E1E"/>
                  <w:spacing w:line="285" w:lineRule="atLeast"/>
                </w:pPr>
              </w:pPrChange>
            </w:pPr>
          </w:p>
          <w:p w14:paraId="1CEC85A2" w14:textId="77777777" w:rsidR="00ED1509" w:rsidRPr="007520B6" w:rsidDel="008B6AF4" w:rsidRDefault="00ED1509">
            <w:pPr>
              <w:pStyle w:val="Heading1Numbered"/>
              <w:rPr>
                <w:del w:id="6677" w:author="Donovan Goode [2]" w:date="2018-11-09T10:04:00Z"/>
                <w:rFonts w:ascii="Consolas" w:eastAsia="Times New Roman" w:hAnsi="Consolas" w:cs="Times New Roman"/>
                <w:color w:val="D4D4D4"/>
                <w:sz w:val="21"/>
                <w:szCs w:val="21"/>
              </w:rPr>
              <w:pPrChange w:id="6678" w:author="Donovan Goode [2]" w:date="2018-11-09T10:05:00Z">
                <w:pPr>
                  <w:shd w:val="clear" w:color="auto" w:fill="1E1E1E"/>
                  <w:spacing w:line="285" w:lineRule="atLeast"/>
                </w:pPr>
              </w:pPrChange>
            </w:pPr>
            <w:del w:id="66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a.selected</w:delText>
              </w:r>
              <w:r w:rsidRPr="007520B6" w:rsidDel="008B6AF4">
                <w:rPr>
                  <w:rFonts w:ascii="Consolas" w:eastAsia="Times New Roman" w:hAnsi="Consolas" w:cs="Times New Roman"/>
                  <w:color w:val="D4D4D4"/>
                  <w:sz w:val="21"/>
                  <w:szCs w:val="21"/>
                </w:rPr>
                <w:delText xml:space="preserve"> {</w:delText>
              </w:r>
            </w:del>
          </w:p>
          <w:p w14:paraId="38CF488E" w14:textId="77777777" w:rsidR="00ED1509" w:rsidRPr="007520B6" w:rsidDel="008B6AF4" w:rsidRDefault="00ED1509">
            <w:pPr>
              <w:pStyle w:val="Heading1Numbered"/>
              <w:rPr>
                <w:del w:id="6680" w:author="Donovan Goode [2]" w:date="2018-11-09T10:04:00Z"/>
                <w:rFonts w:ascii="Consolas" w:eastAsia="Times New Roman" w:hAnsi="Consolas" w:cs="Times New Roman"/>
                <w:color w:val="D4D4D4"/>
                <w:sz w:val="21"/>
                <w:szCs w:val="21"/>
              </w:rPr>
              <w:pPrChange w:id="6681" w:author="Donovan Goode [2]" w:date="2018-11-09T10:05:00Z">
                <w:pPr>
                  <w:shd w:val="clear" w:color="auto" w:fill="1E1E1E"/>
                  <w:spacing w:line="285" w:lineRule="atLeast"/>
                </w:pPr>
              </w:pPrChange>
            </w:pPr>
            <w:del w:id="66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#c5c5c5</w:delText>
              </w:r>
              <w:r w:rsidRPr="007520B6" w:rsidDel="008B6AF4">
                <w:rPr>
                  <w:rFonts w:ascii="Consolas" w:eastAsia="Times New Roman" w:hAnsi="Consolas" w:cs="Times New Roman"/>
                  <w:color w:val="D4D4D4"/>
                  <w:sz w:val="21"/>
                  <w:szCs w:val="21"/>
                </w:rPr>
                <w:delText>;</w:delText>
              </w:r>
            </w:del>
          </w:p>
          <w:p w14:paraId="031F4BFA" w14:textId="77777777" w:rsidR="00ED1509" w:rsidRPr="007520B6" w:rsidDel="008B6AF4" w:rsidRDefault="00ED1509">
            <w:pPr>
              <w:pStyle w:val="Heading1Numbered"/>
              <w:rPr>
                <w:del w:id="6683" w:author="Donovan Goode [2]" w:date="2018-11-09T10:04:00Z"/>
                <w:rFonts w:ascii="Consolas" w:eastAsia="Times New Roman" w:hAnsi="Consolas" w:cs="Times New Roman"/>
                <w:color w:val="D4D4D4"/>
                <w:sz w:val="21"/>
                <w:szCs w:val="21"/>
              </w:rPr>
              <w:pPrChange w:id="6684" w:author="Donovan Goode [2]" w:date="2018-11-09T10:05:00Z">
                <w:pPr>
                  <w:shd w:val="clear" w:color="auto" w:fill="1E1E1E"/>
                  <w:spacing w:line="285" w:lineRule="atLeast"/>
                </w:pPr>
              </w:pPrChange>
            </w:pPr>
            <w:del w:id="6685" w:author="Donovan Goode [2]" w:date="2018-11-09T10:04:00Z">
              <w:r w:rsidRPr="007520B6" w:rsidDel="008B6AF4">
                <w:rPr>
                  <w:rFonts w:ascii="Consolas" w:eastAsia="Times New Roman" w:hAnsi="Consolas" w:cs="Times New Roman"/>
                  <w:color w:val="D4D4D4"/>
                  <w:sz w:val="21"/>
                  <w:szCs w:val="21"/>
                </w:rPr>
                <w:delText xml:space="preserve">    }</w:delText>
              </w:r>
            </w:del>
          </w:p>
          <w:p w14:paraId="62B267DF" w14:textId="77777777" w:rsidR="00ED1509" w:rsidRPr="007520B6" w:rsidDel="008B6AF4" w:rsidRDefault="00ED1509">
            <w:pPr>
              <w:pStyle w:val="Heading1Numbered"/>
              <w:rPr>
                <w:del w:id="6686" w:author="Donovan Goode [2]" w:date="2018-11-09T10:04:00Z"/>
                <w:rFonts w:ascii="Consolas" w:eastAsia="Times New Roman" w:hAnsi="Consolas" w:cs="Times New Roman"/>
                <w:color w:val="D4D4D4"/>
                <w:sz w:val="21"/>
                <w:szCs w:val="21"/>
              </w:rPr>
              <w:pPrChange w:id="6687" w:author="Donovan Goode [2]" w:date="2018-11-09T10:05:00Z">
                <w:pPr>
                  <w:shd w:val="clear" w:color="auto" w:fill="1E1E1E"/>
                  <w:spacing w:line="285" w:lineRule="atLeast"/>
                </w:pPr>
              </w:pPrChange>
            </w:pPr>
          </w:p>
          <w:p w14:paraId="7147BCBD" w14:textId="77777777" w:rsidR="00ED1509" w:rsidRPr="007520B6" w:rsidDel="008B6AF4" w:rsidRDefault="00ED1509">
            <w:pPr>
              <w:pStyle w:val="Heading1Numbered"/>
              <w:rPr>
                <w:del w:id="6688" w:author="Donovan Goode [2]" w:date="2018-11-09T10:04:00Z"/>
                <w:rFonts w:ascii="Consolas" w:eastAsia="Times New Roman" w:hAnsi="Consolas" w:cs="Times New Roman"/>
                <w:color w:val="D4D4D4"/>
                <w:sz w:val="21"/>
                <w:szCs w:val="21"/>
              </w:rPr>
              <w:pPrChange w:id="6689" w:author="Donovan Goode [2]" w:date="2018-11-09T10:05:00Z">
                <w:pPr>
                  <w:shd w:val="clear" w:color="auto" w:fill="1E1E1E"/>
                  <w:spacing w:line="285" w:lineRule="atLeast"/>
                </w:pPr>
              </w:pPrChange>
            </w:pPr>
            <w:del w:id="66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#w3_orgchart_header</w:delText>
              </w:r>
              <w:r w:rsidRPr="007520B6" w:rsidDel="008B6AF4">
                <w:rPr>
                  <w:rFonts w:ascii="Consolas" w:eastAsia="Times New Roman" w:hAnsi="Consolas" w:cs="Times New Roman"/>
                  <w:color w:val="D4D4D4"/>
                  <w:sz w:val="21"/>
                  <w:szCs w:val="21"/>
                </w:rPr>
                <w:delText xml:space="preserve"> {</w:delText>
              </w:r>
            </w:del>
          </w:p>
          <w:p w14:paraId="682090A0" w14:textId="77777777" w:rsidR="00ED1509" w:rsidRPr="007520B6" w:rsidDel="008B6AF4" w:rsidRDefault="00ED1509">
            <w:pPr>
              <w:pStyle w:val="Heading1Numbered"/>
              <w:rPr>
                <w:del w:id="6691" w:author="Donovan Goode [2]" w:date="2018-11-09T10:04:00Z"/>
                <w:rFonts w:ascii="Consolas" w:eastAsia="Times New Roman" w:hAnsi="Consolas" w:cs="Times New Roman"/>
                <w:color w:val="D4D4D4"/>
                <w:sz w:val="21"/>
                <w:szCs w:val="21"/>
              </w:rPr>
              <w:pPrChange w:id="6692" w:author="Donovan Goode [2]" w:date="2018-11-09T10:05:00Z">
                <w:pPr>
                  <w:shd w:val="clear" w:color="auto" w:fill="1E1E1E"/>
                  <w:spacing w:line="285" w:lineRule="atLeast"/>
                </w:pPr>
              </w:pPrChange>
            </w:pPr>
            <w:del w:id="66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4592E9B" w14:textId="77777777" w:rsidR="00ED1509" w:rsidRPr="007520B6" w:rsidDel="008B6AF4" w:rsidRDefault="00ED1509">
            <w:pPr>
              <w:pStyle w:val="Heading1Numbered"/>
              <w:rPr>
                <w:del w:id="6694" w:author="Donovan Goode [2]" w:date="2018-11-09T10:04:00Z"/>
                <w:rFonts w:ascii="Consolas" w:eastAsia="Times New Roman" w:hAnsi="Consolas" w:cs="Times New Roman"/>
                <w:color w:val="D4D4D4"/>
                <w:sz w:val="21"/>
                <w:szCs w:val="21"/>
              </w:rPr>
              <w:pPrChange w:id="6695" w:author="Donovan Goode [2]" w:date="2018-11-09T10:05:00Z">
                <w:pPr>
                  <w:shd w:val="clear" w:color="auto" w:fill="1E1E1E"/>
                  <w:spacing w:line="285" w:lineRule="atLeast"/>
                </w:pPr>
              </w:pPrChange>
            </w:pPr>
            <w:del w:id="66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2C5DBA0A" w14:textId="77777777" w:rsidR="00ED1509" w:rsidRPr="007520B6" w:rsidDel="008B6AF4" w:rsidRDefault="00ED1509">
            <w:pPr>
              <w:pStyle w:val="Heading1Numbered"/>
              <w:rPr>
                <w:del w:id="6697" w:author="Donovan Goode [2]" w:date="2018-11-09T10:04:00Z"/>
                <w:rFonts w:ascii="Consolas" w:eastAsia="Times New Roman" w:hAnsi="Consolas" w:cs="Times New Roman"/>
                <w:color w:val="D4D4D4"/>
                <w:sz w:val="21"/>
                <w:szCs w:val="21"/>
              </w:rPr>
              <w:pPrChange w:id="6698" w:author="Donovan Goode [2]" w:date="2018-11-09T10:05:00Z">
                <w:pPr>
                  <w:shd w:val="clear" w:color="auto" w:fill="1E1E1E"/>
                  <w:spacing w:line="285" w:lineRule="atLeast"/>
                </w:pPr>
              </w:pPrChange>
            </w:pPr>
            <w:del w:id="66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22B6E149" w14:textId="77777777" w:rsidR="00ED1509" w:rsidRPr="007520B6" w:rsidDel="008B6AF4" w:rsidRDefault="00ED1509">
            <w:pPr>
              <w:pStyle w:val="Heading1Numbered"/>
              <w:rPr>
                <w:del w:id="6700" w:author="Donovan Goode [2]" w:date="2018-11-09T10:04:00Z"/>
                <w:rFonts w:ascii="Consolas" w:eastAsia="Times New Roman" w:hAnsi="Consolas" w:cs="Times New Roman"/>
                <w:color w:val="D4D4D4"/>
                <w:sz w:val="21"/>
                <w:szCs w:val="21"/>
              </w:rPr>
              <w:pPrChange w:id="6701" w:author="Donovan Goode [2]" w:date="2018-11-09T10:05:00Z">
                <w:pPr>
                  <w:shd w:val="clear" w:color="auto" w:fill="1E1E1E"/>
                  <w:spacing w:line="285" w:lineRule="atLeast"/>
                </w:pPr>
              </w:pPrChange>
            </w:pPr>
            <w:del w:id="67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5CED6437" w14:textId="77777777" w:rsidR="00ED1509" w:rsidRPr="007520B6" w:rsidDel="008B6AF4" w:rsidRDefault="00ED1509">
            <w:pPr>
              <w:pStyle w:val="Heading1Numbered"/>
              <w:rPr>
                <w:del w:id="6703" w:author="Donovan Goode [2]" w:date="2018-11-09T10:04:00Z"/>
                <w:rFonts w:ascii="Consolas" w:eastAsia="Times New Roman" w:hAnsi="Consolas" w:cs="Times New Roman"/>
                <w:color w:val="D4D4D4"/>
                <w:sz w:val="21"/>
                <w:szCs w:val="21"/>
              </w:rPr>
              <w:pPrChange w:id="6704" w:author="Donovan Goode [2]" w:date="2018-11-09T10:05:00Z">
                <w:pPr>
                  <w:shd w:val="clear" w:color="auto" w:fill="1E1E1E"/>
                  <w:spacing w:line="285" w:lineRule="atLeast"/>
                </w:pPr>
              </w:pPrChange>
            </w:pPr>
            <w:del w:id="6705" w:author="Donovan Goode [2]" w:date="2018-11-09T10:04:00Z">
              <w:r w:rsidRPr="007520B6" w:rsidDel="008B6AF4">
                <w:rPr>
                  <w:rFonts w:ascii="Consolas" w:eastAsia="Times New Roman" w:hAnsi="Consolas" w:cs="Times New Roman"/>
                  <w:color w:val="D4D4D4"/>
                  <w:sz w:val="21"/>
                  <w:szCs w:val="21"/>
                </w:rPr>
                <w:delText xml:space="preserve">    }</w:delText>
              </w:r>
            </w:del>
          </w:p>
          <w:p w14:paraId="1A2A82C0" w14:textId="77777777" w:rsidR="00ED1509" w:rsidRPr="007520B6" w:rsidDel="008B6AF4" w:rsidRDefault="00ED1509">
            <w:pPr>
              <w:pStyle w:val="Heading1Numbered"/>
              <w:rPr>
                <w:del w:id="6706" w:author="Donovan Goode [2]" w:date="2018-11-09T10:04:00Z"/>
                <w:rFonts w:ascii="Consolas" w:eastAsia="Times New Roman" w:hAnsi="Consolas" w:cs="Times New Roman"/>
                <w:color w:val="D4D4D4"/>
                <w:sz w:val="21"/>
                <w:szCs w:val="21"/>
              </w:rPr>
              <w:pPrChange w:id="6707" w:author="Donovan Goode [2]" w:date="2018-11-09T10:05:00Z">
                <w:pPr>
                  <w:shd w:val="clear" w:color="auto" w:fill="1E1E1E"/>
                  <w:spacing w:line="285" w:lineRule="atLeast"/>
                </w:pPr>
              </w:pPrChange>
            </w:pPr>
          </w:p>
          <w:p w14:paraId="6BE6C163" w14:textId="77777777" w:rsidR="00ED1509" w:rsidRPr="007520B6" w:rsidDel="008B6AF4" w:rsidRDefault="00ED1509">
            <w:pPr>
              <w:pStyle w:val="Heading1Numbered"/>
              <w:rPr>
                <w:del w:id="6708" w:author="Donovan Goode [2]" w:date="2018-11-09T10:04:00Z"/>
                <w:rFonts w:ascii="Consolas" w:eastAsia="Times New Roman" w:hAnsi="Consolas" w:cs="Times New Roman"/>
                <w:color w:val="D4D4D4"/>
                <w:sz w:val="21"/>
                <w:szCs w:val="21"/>
              </w:rPr>
              <w:pPrChange w:id="6709" w:author="Donovan Goode [2]" w:date="2018-11-09T10:05:00Z">
                <w:pPr>
                  <w:shd w:val="clear" w:color="auto" w:fill="1E1E1E"/>
                  <w:spacing w:line="285" w:lineRule="atLeast"/>
                </w:pPr>
              </w:pPrChange>
            </w:pPr>
            <w:del w:id="67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#pagination3</w:delText>
              </w:r>
              <w:r w:rsidRPr="007520B6" w:rsidDel="008B6AF4">
                <w:rPr>
                  <w:rFonts w:ascii="Consolas" w:eastAsia="Times New Roman" w:hAnsi="Consolas" w:cs="Times New Roman"/>
                  <w:color w:val="D4D4D4"/>
                  <w:sz w:val="21"/>
                  <w:szCs w:val="21"/>
                </w:rPr>
                <w:delText xml:space="preserve"> {</w:delText>
              </w:r>
            </w:del>
          </w:p>
          <w:p w14:paraId="0E95D14E" w14:textId="77777777" w:rsidR="00ED1509" w:rsidRPr="007520B6" w:rsidDel="008B6AF4" w:rsidRDefault="00ED1509">
            <w:pPr>
              <w:pStyle w:val="Heading1Numbered"/>
              <w:rPr>
                <w:del w:id="6711" w:author="Donovan Goode [2]" w:date="2018-11-09T10:04:00Z"/>
                <w:rFonts w:ascii="Consolas" w:eastAsia="Times New Roman" w:hAnsi="Consolas" w:cs="Times New Roman"/>
                <w:color w:val="D4D4D4"/>
                <w:sz w:val="21"/>
                <w:szCs w:val="21"/>
              </w:rPr>
              <w:pPrChange w:id="6712" w:author="Donovan Goode [2]" w:date="2018-11-09T10:05:00Z">
                <w:pPr>
                  <w:shd w:val="clear" w:color="auto" w:fill="1E1E1E"/>
                  <w:spacing w:line="285" w:lineRule="atLeast"/>
                </w:pPr>
              </w:pPrChange>
            </w:pPr>
            <w:del w:id="67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48B44D3" w14:textId="77777777" w:rsidR="00ED1509" w:rsidRPr="007520B6" w:rsidDel="008B6AF4" w:rsidRDefault="00ED1509">
            <w:pPr>
              <w:pStyle w:val="Heading1Numbered"/>
              <w:rPr>
                <w:del w:id="6714" w:author="Donovan Goode [2]" w:date="2018-11-09T10:04:00Z"/>
                <w:rFonts w:ascii="Consolas" w:eastAsia="Times New Roman" w:hAnsi="Consolas" w:cs="Times New Roman"/>
                <w:color w:val="D4D4D4"/>
                <w:sz w:val="21"/>
                <w:szCs w:val="21"/>
              </w:rPr>
              <w:pPrChange w:id="6715" w:author="Donovan Goode [2]" w:date="2018-11-09T10:05:00Z">
                <w:pPr>
                  <w:shd w:val="clear" w:color="auto" w:fill="1E1E1E"/>
                  <w:spacing w:line="285" w:lineRule="atLeast"/>
                </w:pPr>
              </w:pPrChange>
            </w:pPr>
            <w:del w:id="67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60px</w:delText>
              </w:r>
              <w:r w:rsidRPr="007520B6" w:rsidDel="008B6AF4">
                <w:rPr>
                  <w:rFonts w:ascii="Consolas" w:eastAsia="Times New Roman" w:hAnsi="Consolas" w:cs="Times New Roman"/>
                  <w:color w:val="D4D4D4"/>
                  <w:sz w:val="21"/>
                  <w:szCs w:val="21"/>
                </w:rPr>
                <w:delText>;</w:delText>
              </w:r>
            </w:del>
          </w:p>
          <w:p w14:paraId="0DDC21EE" w14:textId="77777777" w:rsidR="00ED1509" w:rsidRPr="007520B6" w:rsidDel="008B6AF4" w:rsidRDefault="00ED1509">
            <w:pPr>
              <w:pStyle w:val="Heading1Numbered"/>
              <w:rPr>
                <w:del w:id="6717" w:author="Donovan Goode [2]" w:date="2018-11-09T10:04:00Z"/>
                <w:rFonts w:ascii="Consolas" w:eastAsia="Times New Roman" w:hAnsi="Consolas" w:cs="Times New Roman"/>
                <w:color w:val="D4D4D4"/>
                <w:sz w:val="21"/>
                <w:szCs w:val="21"/>
              </w:rPr>
              <w:pPrChange w:id="6718" w:author="Donovan Goode [2]" w:date="2018-11-09T10:05:00Z">
                <w:pPr>
                  <w:shd w:val="clear" w:color="auto" w:fill="1E1E1E"/>
                  <w:spacing w:line="285" w:lineRule="atLeast"/>
                </w:pPr>
              </w:pPrChange>
            </w:pPr>
            <w:del w:id="6719" w:author="Donovan Goode [2]" w:date="2018-11-09T10:04:00Z">
              <w:r w:rsidRPr="007520B6" w:rsidDel="008B6AF4">
                <w:rPr>
                  <w:rFonts w:ascii="Consolas" w:eastAsia="Times New Roman" w:hAnsi="Consolas" w:cs="Times New Roman"/>
                  <w:color w:val="D4D4D4"/>
                  <w:sz w:val="21"/>
                  <w:szCs w:val="21"/>
                </w:rPr>
                <w:delText xml:space="preserve">    }</w:delText>
              </w:r>
            </w:del>
          </w:p>
          <w:p w14:paraId="510E61AE" w14:textId="77777777" w:rsidR="00ED1509" w:rsidRPr="007520B6" w:rsidDel="008B6AF4" w:rsidRDefault="00ED1509">
            <w:pPr>
              <w:pStyle w:val="Heading1Numbered"/>
              <w:rPr>
                <w:del w:id="6720" w:author="Donovan Goode [2]" w:date="2018-11-09T10:04:00Z"/>
                <w:rFonts w:ascii="Consolas" w:eastAsia="Times New Roman" w:hAnsi="Consolas" w:cs="Times New Roman"/>
                <w:color w:val="D4D4D4"/>
                <w:sz w:val="21"/>
                <w:szCs w:val="21"/>
              </w:rPr>
              <w:pPrChange w:id="6721" w:author="Donovan Goode [2]" w:date="2018-11-09T10:05:00Z">
                <w:pPr>
                  <w:shd w:val="clear" w:color="auto" w:fill="1E1E1E"/>
                  <w:spacing w:line="285" w:lineRule="atLeast"/>
                </w:pPr>
              </w:pPrChange>
            </w:pPr>
          </w:p>
          <w:p w14:paraId="2FC62F39" w14:textId="77777777" w:rsidR="00ED1509" w:rsidRPr="007520B6" w:rsidDel="008B6AF4" w:rsidRDefault="00ED1509">
            <w:pPr>
              <w:pStyle w:val="Heading1Numbered"/>
              <w:rPr>
                <w:del w:id="6722" w:author="Donovan Goode [2]" w:date="2018-11-09T10:04:00Z"/>
                <w:rFonts w:ascii="Consolas" w:eastAsia="Times New Roman" w:hAnsi="Consolas" w:cs="Times New Roman"/>
                <w:color w:val="D4D4D4"/>
                <w:sz w:val="21"/>
                <w:szCs w:val="21"/>
              </w:rPr>
              <w:pPrChange w:id="6723" w:author="Donovan Goode [2]" w:date="2018-11-09T10:05:00Z">
                <w:pPr>
                  <w:shd w:val="clear" w:color="auto" w:fill="1E1E1E"/>
                  <w:spacing w:line="285" w:lineRule="atLeast"/>
                </w:pPr>
              </w:pPrChange>
            </w:pPr>
            <w:del w:id="67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w:delText>
              </w:r>
              <w:r w:rsidRPr="007520B6" w:rsidDel="008B6AF4">
                <w:rPr>
                  <w:rFonts w:ascii="Consolas" w:eastAsia="Times New Roman" w:hAnsi="Consolas" w:cs="Times New Roman"/>
                  <w:color w:val="D4D4D4"/>
                  <w:sz w:val="21"/>
                  <w:szCs w:val="21"/>
                </w:rPr>
                <w:delText xml:space="preserve"> {</w:delText>
              </w:r>
            </w:del>
          </w:p>
          <w:p w14:paraId="610E5D78" w14:textId="77777777" w:rsidR="00ED1509" w:rsidRPr="007520B6" w:rsidDel="008B6AF4" w:rsidRDefault="00ED1509">
            <w:pPr>
              <w:pStyle w:val="Heading1Numbered"/>
              <w:rPr>
                <w:del w:id="6725" w:author="Donovan Goode [2]" w:date="2018-11-09T10:04:00Z"/>
                <w:rFonts w:ascii="Consolas" w:eastAsia="Times New Roman" w:hAnsi="Consolas" w:cs="Times New Roman"/>
                <w:color w:val="D4D4D4"/>
                <w:sz w:val="21"/>
                <w:szCs w:val="21"/>
              </w:rPr>
              <w:pPrChange w:id="6726" w:author="Donovan Goode [2]" w:date="2018-11-09T10:05:00Z">
                <w:pPr>
                  <w:shd w:val="clear" w:color="auto" w:fill="1E1E1E"/>
                  <w:spacing w:line="285" w:lineRule="atLeast"/>
                </w:pPr>
              </w:pPrChange>
            </w:pPr>
            <w:del w:id="67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290px</w:delText>
              </w:r>
              <w:r w:rsidRPr="007520B6" w:rsidDel="008B6AF4">
                <w:rPr>
                  <w:rFonts w:ascii="Consolas" w:eastAsia="Times New Roman" w:hAnsi="Consolas" w:cs="Times New Roman"/>
                  <w:color w:val="D4D4D4"/>
                  <w:sz w:val="21"/>
                  <w:szCs w:val="21"/>
                </w:rPr>
                <w:delText>;</w:delText>
              </w:r>
            </w:del>
          </w:p>
          <w:p w14:paraId="7F24B488" w14:textId="77777777" w:rsidR="00ED1509" w:rsidRPr="007520B6" w:rsidDel="008B6AF4" w:rsidRDefault="00ED1509">
            <w:pPr>
              <w:pStyle w:val="Heading1Numbered"/>
              <w:rPr>
                <w:del w:id="6728" w:author="Donovan Goode [2]" w:date="2018-11-09T10:04:00Z"/>
                <w:rFonts w:ascii="Consolas" w:eastAsia="Times New Roman" w:hAnsi="Consolas" w:cs="Times New Roman"/>
                <w:color w:val="D4D4D4"/>
                <w:sz w:val="21"/>
                <w:szCs w:val="21"/>
              </w:rPr>
              <w:pPrChange w:id="6729" w:author="Donovan Goode [2]" w:date="2018-11-09T10:05:00Z">
                <w:pPr>
                  <w:shd w:val="clear" w:color="auto" w:fill="1E1E1E"/>
                  <w:spacing w:line="285" w:lineRule="atLeast"/>
                </w:pPr>
              </w:pPrChange>
            </w:pPr>
            <w:del w:id="67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3E2ED3D8" w14:textId="77777777" w:rsidR="00ED1509" w:rsidRPr="007520B6" w:rsidDel="008B6AF4" w:rsidRDefault="00ED1509">
            <w:pPr>
              <w:pStyle w:val="Heading1Numbered"/>
              <w:rPr>
                <w:del w:id="6731" w:author="Donovan Goode [2]" w:date="2018-11-09T10:04:00Z"/>
                <w:rFonts w:ascii="Consolas" w:eastAsia="Times New Roman" w:hAnsi="Consolas" w:cs="Times New Roman"/>
                <w:color w:val="D4D4D4"/>
                <w:sz w:val="21"/>
                <w:szCs w:val="21"/>
              </w:rPr>
              <w:pPrChange w:id="6732" w:author="Donovan Goode [2]" w:date="2018-11-09T10:05:00Z">
                <w:pPr>
                  <w:shd w:val="clear" w:color="auto" w:fill="1E1E1E"/>
                  <w:spacing w:line="285" w:lineRule="atLeast"/>
                </w:pPr>
              </w:pPrChange>
            </w:pPr>
            <w:del w:id="67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outside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581EAD9" w14:textId="77777777" w:rsidR="00ED1509" w:rsidRPr="007520B6" w:rsidDel="008B6AF4" w:rsidRDefault="00ED1509">
            <w:pPr>
              <w:pStyle w:val="Heading1Numbered"/>
              <w:rPr>
                <w:del w:id="6734" w:author="Donovan Goode [2]" w:date="2018-11-09T10:04:00Z"/>
                <w:rFonts w:ascii="Consolas" w:eastAsia="Times New Roman" w:hAnsi="Consolas" w:cs="Times New Roman"/>
                <w:color w:val="D4D4D4"/>
                <w:sz w:val="21"/>
                <w:szCs w:val="21"/>
              </w:rPr>
              <w:pPrChange w:id="6735" w:author="Donovan Goode [2]" w:date="2018-11-09T10:05:00Z">
                <w:pPr>
                  <w:shd w:val="clear" w:color="auto" w:fill="1E1E1E"/>
                  <w:spacing w:line="285" w:lineRule="atLeast"/>
                </w:pPr>
              </w:pPrChange>
            </w:pPr>
            <w:del w:id="67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041B5775" w14:textId="77777777" w:rsidR="00ED1509" w:rsidRPr="007520B6" w:rsidDel="008B6AF4" w:rsidRDefault="00ED1509">
            <w:pPr>
              <w:pStyle w:val="Heading1Numbered"/>
              <w:rPr>
                <w:del w:id="6737" w:author="Donovan Goode [2]" w:date="2018-11-09T10:04:00Z"/>
                <w:rFonts w:ascii="Consolas" w:eastAsia="Times New Roman" w:hAnsi="Consolas" w:cs="Times New Roman"/>
                <w:color w:val="D4D4D4"/>
                <w:sz w:val="21"/>
                <w:szCs w:val="21"/>
              </w:rPr>
              <w:pPrChange w:id="6738" w:author="Donovan Goode [2]" w:date="2018-11-09T10:05:00Z">
                <w:pPr>
                  <w:shd w:val="clear" w:color="auto" w:fill="1E1E1E"/>
                  <w:spacing w:line="285" w:lineRule="atLeast"/>
                </w:pPr>
              </w:pPrChange>
            </w:pPr>
            <w:del w:id="67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7F6E811" w14:textId="77777777" w:rsidR="00ED1509" w:rsidRPr="007520B6" w:rsidDel="008B6AF4" w:rsidRDefault="00ED1509">
            <w:pPr>
              <w:pStyle w:val="Heading1Numbered"/>
              <w:rPr>
                <w:del w:id="6740" w:author="Donovan Goode [2]" w:date="2018-11-09T10:04:00Z"/>
                <w:rFonts w:ascii="Consolas" w:eastAsia="Times New Roman" w:hAnsi="Consolas" w:cs="Times New Roman"/>
                <w:color w:val="D4D4D4"/>
                <w:sz w:val="21"/>
                <w:szCs w:val="21"/>
              </w:rPr>
              <w:pPrChange w:id="6741" w:author="Donovan Goode [2]" w:date="2018-11-09T10:05:00Z">
                <w:pPr>
                  <w:shd w:val="clear" w:color="auto" w:fill="1E1E1E"/>
                  <w:spacing w:line="285" w:lineRule="atLeast"/>
                </w:pPr>
              </w:pPrChange>
            </w:pPr>
            <w:del w:id="67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680px</w:delText>
              </w:r>
              <w:r w:rsidRPr="007520B6" w:rsidDel="008B6AF4">
                <w:rPr>
                  <w:rFonts w:ascii="Consolas" w:eastAsia="Times New Roman" w:hAnsi="Consolas" w:cs="Times New Roman"/>
                  <w:color w:val="D4D4D4"/>
                  <w:sz w:val="21"/>
                  <w:szCs w:val="21"/>
                </w:rPr>
                <w:delText>;</w:delText>
              </w:r>
            </w:del>
          </w:p>
          <w:p w14:paraId="46318F5E" w14:textId="77777777" w:rsidR="00ED1509" w:rsidRPr="007520B6" w:rsidDel="008B6AF4" w:rsidRDefault="00ED1509">
            <w:pPr>
              <w:pStyle w:val="Heading1Numbered"/>
              <w:rPr>
                <w:del w:id="6743" w:author="Donovan Goode [2]" w:date="2018-11-09T10:04:00Z"/>
                <w:rFonts w:ascii="Consolas" w:eastAsia="Times New Roman" w:hAnsi="Consolas" w:cs="Times New Roman"/>
                <w:color w:val="D4D4D4"/>
                <w:sz w:val="21"/>
                <w:szCs w:val="21"/>
              </w:rPr>
              <w:pPrChange w:id="6744" w:author="Donovan Goode [2]" w:date="2018-11-09T10:05:00Z">
                <w:pPr>
                  <w:shd w:val="clear" w:color="auto" w:fill="1E1E1E"/>
                  <w:spacing w:line="285" w:lineRule="atLeast"/>
                </w:pPr>
              </w:pPrChange>
            </w:pPr>
            <w:del w:id="6745" w:author="Donovan Goode [2]" w:date="2018-11-09T10:04:00Z">
              <w:r w:rsidRPr="007520B6" w:rsidDel="008B6AF4">
                <w:rPr>
                  <w:rFonts w:ascii="Consolas" w:eastAsia="Times New Roman" w:hAnsi="Consolas" w:cs="Times New Roman"/>
                  <w:color w:val="D4D4D4"/>
                  <w:sz w:val="21"/>
                  <w:szCs w:val="21"/>
                </w:rPr>
                <w:delText xml:space="preserve">    }</w:delText>
              </w:r>
            </w:del>
          </w:p>
          <w:p w14:paraId="7655F604" w14:textId="77777777" w:rsidR="00ED1509" w:rsidRPr="007520B6" w:rsidDel="008B6AF4" w:rsidRDefault="00ED1509">
            <w:pPr>
              <w:pStyle w:val="Heading1Numbered"/>
              <w:rPr>
                <w:del w:id="6746" w:author="Donovan Goode [2]" w:date="2018-11-09T10:04:00Z"/>
                <w:rFonts w:ascii="Consolas" w:eastAsia="Times New Roman" w:hAnsi="Consolas" w:cs="Times New Roman"/>
                <w:color w:val="D4D4D4"/>
                <w:sz w:val="21"/>
                <w:szCs w:val="21"/>
              </w:rPr>
              <w:pPrChange w:id="6747" w:author="Donovan Goode [2]" w:date="2018-11-09T10:05:00Z">
                <w:pPr>
                  <w:shd w:val="clear" w:color="auto" w:fill="1E1E1E"/>
                  <w:spacing w:line="285" w:lineRule="atLeast"/>
                </w:pPr>
              </w:pPrChange>
            </w:pPr>
          </w:p>
          <w:p w14:paraId="5ACBF4BB" w14:textId="77777777" w:rsidR="00ED1509" w:rsidRPr="007520B6" w:rsidDel="008B6AF4" w:rsidRDefault="00ED1509">
            <w:pPr>
              <w:pStyle w:val="Heading1Numbered"/>
              <w:rPr>
                <w:del w:id="6748" w:author="Donovan Goode [2]" w:date="2018-11-09T10:04:00Z"/>
                <w:rFonts w:ascii="Consolas" w:eastAsia="Times New Roman" w:hAnsi="Consolas" w:cs="Times New Roman"/>
                <w:color w:val="D4D4D4"/>
                <w:sz w:val="21"/>
                <w:szCs w:val="21"/>
              </w:rPr>
              <w:pPrChange w:id="6749" w:author="Donovan Goode [2]" w:date="2018-11-09T10:05:00Z">
                <w:pPr>
                  <w:shd w:val="clear" w:color="auto" w:fill="1E1E1E"/>
                  <w:spacing w:line="285" w:lineRule="atLeast"/>
                </w:pPr>
              </w:pPrChange>
            </w:pPr>
            <w:del w:id="67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w:delText>
              </w:r>
              <w:r w:rsidRPr="007520B6" w:rsidDel="008B6AF4">
                <w:rPr>
                  <w:rFonts w:ascii="Consolas" w:eastAsia="Times New Roman" w:hAnsi="Consolas" w:cs="Times New Roman"/>
                  <w:color w:val="D4D4D4"/>
                  <w:sz w:val="21"/>
                  <w:szCs w:val="21"/>
                </w:rPr>
                <w:delText xml:space="preserve"> {</w:delText>
              </w:r>
            </w:del>
          </w:p>
          <w:p w14:paraId="5D789EBF" w14:textId="77777777" w:rsidR="00ED1509" w:rsidRPr="007520B6" w:rsidDel="008B6AF4" w:rsidRDefault="00ED1509">
            <w:pPr>
              <w:pStyle w:val="Heading1Numbered"/>
              <w:rPr>
                <w:del w:id="6751" w:author="Donovan Goode [2]" w:date="2018-11-09T10:04:00Z"/>
                <w:rFonts w:ascii="Consolas" w:eastAsia="Times New Roman" w:hAnsi="Consolas" w:cs="Times New Roman"/>
                <w:color w:val="D4D4D4"/>
                <w:sz w:val="21"/>
                <w:szCs w:val="21"/>
              </w:rPr>
              <w:pPrChange w:id="6752" w:author="Donovan Goode [2]" w:date="2018-11-09T10:05:00Z">
                <w:pPr>
                  <w:shd w:val="clear" w:color="auto" w:fill="1E1E1E"/>
                  <w:spacing w:line="285" w:lineRule="atLeast"/>
                </w:pPr>
              </w:pPrChange>
            </w:pPr>
            <w:del w:id="67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305px</w:delText>
              </w:r>
              <w:r w:rsidRPr="007520B6" w:rsidDel="008B6AF4">
                <w:rPr>
                  <w:rFonts w:ascii="Consolas" w:eastAsia="Times New Roman" w:hAnsi="Consolas" w:cs="Times New Roman"/>
                  <w:color w:val="D4D4D4"/>
                  <w:sz w:val="21"/>
                  <w:szCs w:val="21"/>
                </w:rPr>
                <w:delText>;</w:delText>
              </w:r>
            </w:del>
          </w:p>
          <w:p w14:paraId="776EE60B" w14:textId="77777777" w:rsidR="00ED1509" w:rsidRPr="007520B6" w:rsidDel="008B6AF4" w:rsidRDefault="00ED1509">
            <w:pPr>
              <w:pStyle w:val="Heading1Numbered"/>
              <w:rPr>
                <w:del w:id="6754" w:author="Donovan Goode [2]" w:date="2018-11-09T10:04:00Z"/>
                <w:rFonts w:ascii="Consolas" w:eastAsia="Times New Roman" w:hAnsi="Consolas" w:cs="Times New Roman"/>
                <w:color w:val="D4D4D4"/>
                <w:sz w:val="21"/>
                <w:szCs w:val="21"/>
              </w:rPr>
              <w:pPrChange w:id="6755" w:author="Donovan Goode [2]" w:date="2018-11-09T10:05:00Z">
                <w:pPr>
                  <w:shd w:val="clear" w:color="auto" w:fill="1E1E1E"/>
                  <w:spacing w:line="285" w:lineRule="atLeast"/>
                </w:pPr>
              </w:pPrChange>
            </w:pPr>
            <w:del w:id="67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181px</w:delText>
              </w:r>
              <w:r w:rsidRPr="007520B6" w:rsidDel="008B6AF4">
                <w:rPr>
                  <w:rFonts w:ascii="Consolas" w:eastAsia="Times New Roman" w:hAnsi="Consolas" w:cs="Times New Roman"/>
                  <w:color w:val="D4D4D4"/>
                  <w:sz w:val="21"/>
                  <w:szCs w:val="21"/>
                </w:rPr>
                <w:delText>;</w:delText>
              </w:r>
            </w:del>
          </w:p>
          <w:p w14:paraId="747C19F8" w14:textId="77777777" w:rsidR="00ED1509" w:rsidRPr="007520B6" w:rsidDel="008B6AF4" w:rsidRDefault="00ED1509">
            <w:pPr>
              <w:pStyle w:val="Heading1Numbered"/>
              <w:rPr>
                <w:del w:id="6757" w:author="Donovan Goode [2]" w:date="2018-11-09T10:04:00Z"/>
                <w:rFonts w:ascii="Consolas" w:eastAsia="Times New Roman" w:hAnsi="Consolas" w:cs="Times New Roman"/>
                <w:color w:val="D4D4D4"/>
                <w:sz w:val="21"/>
                <w:szCs w:val="21"/>
              </w:rPr>
              <w:pPrChange w:id="6758" w:author="Donovan Goode [2]" w:date="2018-11-09T10:05:00Z">
                <w:pPr>
                  <w:shd w:val="clear" w:color="auto" w:fill="1E1E1E"/>
                  <w:spacing w:line="285" w:lineRule="atLeast"/>
                </w:pPr>
              </w:pPrChange>
            </w:pPr>
            <w:del w:id="6759" w:author="Donovan Goode [2]" w:date="2018-11-09T10:04:00Z">
              <w:r w:rsidRPr="007520B6" w:rsidDel="008B6AF4">
                <w:rPr>
                  <w:rFonts w:ascii="Consolas" w:eastAsia="Times New Roman" w:hAnsi="Consolas" w:cs="Times New Roman"/>
                  <w:color w:val="D4D4D4"/>
                  <w:sz w:val="21"/>
                  <w:szCs w:val="21"/>
                </w:rPr>
                <w:delText xml:space="preserve">    }</w:delText>
              </w:r>
            </w:del>
          </w:p>
          <w:p w14:paraId="57FD4789" w14:textId="77777777" w:rsidR="00ED1509" w:rsidRPr="007520B6" w:rsidDel="008B6AF4" w:rsidRDefault="00ED1509">
            <w:pPr>
              <w:pStyle w:val="Heading1Numbered"/>
              <w:rPr>
                <w:del w:id="6760" w:author="Donovan Goode [2]" w:date="2018-11-09T10:04:00Z"/>
                <w:rFonts w:ascii="Consolas" w:eastAsia="Times New Roman" w:hAnsi="Consolas" w:cs="Times New Roman"/>
                <w:color w:val="D4D4D4"/>
                <w:sz w:val="21"/>
                <w:szCs w:val="21"/>
              </w:rPr>
              <w:pPrChange w:id="6761" w:author="Donovan Goode [2]" w:date="2018-11-09T10:05:00Z">
                <w:pPr>
                  <w:shd w:val="clear" w:color="auto" w:fill="1E1E1E"/>
                  <w:spacing w:line="285" w:lineRule="atLeast"/>
                </w:pPr>
              </w:pPrChange>
            </w:pPr>
          </w:p>
          <w:p w14:paraId="2AAE4A22" w14:textId="77777777" w:rsidR="00ED1509" w:rsidRPr="007520B6" w:rsidDel="008B6AF4" w:rsidRDefault="00ED1509">
            <w:pPr>
              <w:pStyle w:val="Heading1Numbered"/>
              <w:rPr>
                <w:del w:id="6762" w:author="Donovan Goode [2]" w:date="2018-11-09T10:04:00Z"/>
                <w:rFonts w:ascii="Consolas" w:eastAsia="Times New Roman" w:hAnsi="Consolas" w:cs="Times New Roman"/>
                <w:color w:val="D4D4D4"/>
                <w:sz w:val="21"/>
                <w:szCs w:val="21"/>
              </w:rPr>
              <w:pPrChange w:id="6763" w:author="Donovan Goode [2]" w:date="2018-11-09T10:05:00Z">
                <w:pPr>
                  <w:shd w:val="clear" w:color="auto" w:fill="1E1E1E"/>
                  <w:spacing w:line="285" w:lineRule="atLeast"/>
                </w:pPr>
              </w:pPrChange>
            </w:pPr>
            <w:del w:id="67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a</w:delText>
              </w:r>
              <w:r w:rsidRPr="007520B6" w:rsidDel="008B6AF4">
                <w:rPr>
                  <w:rFonts w:ascii="Consolas" w:eastAsia="Times New Roman" w:hAnsi="Consolas" w:cs="Times New Roman"/>
                  <w:color w:val="D4D4D4"/>
                  <w:sz w:val="21"/>
                  <w:szCs w:val="21"/>
                </w:rPr>
                <w:delText xml:space="preserve"> {}</w:delText>
              </w:r>
            </w:del>
          </w:p>
          <w:p w14:paraId="7B5EBB63" w14:textId="77777777" w:rsidR="00ED1509" w:rsidRPr="007520B6" w:rsidDel="008B6AF4" w:rsidRDefault="00ED1509">
            <w:pPr>
              <w:pStyle w:val="Heading1Numbered"/>
              <w:rPr>
                <w:del w:id="6765" w:author="Donovan Goode [2]" w:date="2018-11-09T10:04:00Z"/>
                <w:rFonts w:ascii="Consolas" w:eastAsia="Times New Roman" w:hAnsi="Consolas" w:cs="Times New Roman"/>
                <w:color w:val="D4D4D4"/>
                <w:sz w:val="21"/>
                <w:szCs w:val="21"/>
              </w:rPr>
              <w:pPrChange w:id="6766" w:author="Donovan Goode [2]" w:date="2018-11-09T10:05:00Z">
                <w:pPr>
                  <w:shd w:val="clear" w:color="auto" w:fill="1E1E1E"/>
                  <w:spacing w:line="285" w:lineRule="atLeast"/>
                </w:pPr>
              </w:pPrChange>
            </w:pPr>
          </w:p>
          <w:p w14:paraId="7C47B847" w14:textId="77777777" w:rsidR="00ED1509" w:rsidRPr="007520B6" w:rsidDel="008B6AF4" w:rsidRDefault="00ED1509">
            <w:pPr>
              <w:pStyle w:val="Heading1Numbered"/>
              <w:rPr>
                <w:del w:id="6767" w:author="Donovan Goode [2]" w:date="2018-11-09T10:04:00Z"/>
                <w:rFonts w:ascii="Consolas" w:eastAsia="Times New Roman" w:hAnsi="Consolas" w:cs="Times New Roman"/>
                <w:color w:val="D4D4D4"/>
                <w:sz w:val="21"/>
                <w:szCs w:val="21"/>
              </w:rPr>
              <w:pPrChange w:id="6768" w:author="Donovan Goode [2]" w:date="2018-11-09T10:05:00Z">
                <w:pPr>
                  <w:shd w:val="clear" w:color="auto" w:fill="1E1E1E"/>
                  <w:spacing w:line="285" w:lineRule="atLeast"/>
                </w:pPr>
              </w:pPrChange>
            </w:pPr>
            <w:del w:id="67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img</w:delText>
              </w:r>
              <w:r w:rsidRPr="007520B6" w:rsidDel="008B6AF4">
                <w:rPr>
                  <w:rFonts w:ascii="Consolas" w:eastAsia="Times New Roman" w:hAnsi="Consolas" w:cs="Times New Roman"/>
                  <w:color w:val="D4D4D4"/>
                  <w:sz w:val="21"/>
                  <w:szCs w:val="21"/>
                </w:rPr>
                <w:delText xml:space="preserve"> {</w:delText>
              </w:r>
            </w:del>
          </w:p>
          <w:p w14:paraId="66756A9C" w14:textId="77777777" w:rsidR="00ED1509" w:rsidRPr="007520B6" w:rsidDel="008B6AF4" w:rsidRDefault="00ED1509">
            <w:pPr>
              <w:pStyle w:val="Heading1Numbered"/>
              <w:rPr>
                <w:del w:id="6770" w:author="Donovan Goode [2]" w:date="2018-11-09T10:04:00Z"/>
                <w:rFonts w:ascii="Consolas" w:eastAsia="Times New Roman" w:hAnsi="Consolas" w:cs="Times New Roman"/>
                <w:color w:val="D4D4D4"/>
                <w:sz w:val="21"/>
                <w:szCs w:val="21"/>
              </w:rPr>
              <w:pPrChange w:id="6771" w:author="Donovan Goode [2]" w:date="2018-11-09T10:05:00Z">
                <w:pPr>
                  <w:shd w:val="clear" w:color="auto" w:fill="1E1E1E"/>
                  <w:spacing w:line="285" w:lineRule="atLeast"/>
                </w:pPr>
              </w:pPrChange>
            </w:pPr>
            <w:del w:id="67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187D563" w14:textId="77777777" w:rsidR="00ED1509" w:rsidRPr="007520B6" w:rsidDel="008B6AF4" w:rsidRDefault="00ED1509">
            <w:pPr>
              <w:pStyle w:val="Heading1Numbered"/>
              <w:rPr>
                <w:del w:id="6773" w:author="Donovan Goode [2]" w:date="2018-11-09T10:04:00Z"/>
                <w:rFonts w:ascii="Consolas" w:eastAsia="Times New Roman" w:hAnsi="Consolas" w:cs="Times New Roman"/>
                <w:color w:val="D4D4D4"/>
                <w:sz w:val="21"/>
                <w:szCs w:val="21"/>
              </w:rPr>
              <w:pPrChange w:id="6774" w:author="Donovan Goode [2]" w:date="2018-11-09T10:05:00Z">
                <w:pPr>
                  <w:shd w:val="clear" w:color="auto" w:fill="1E1E1E"/>
                  <w:spacing w:line="285" w:lineRule="atLeast"/>
                </w:pPr>
              </w:pPrChange>
            </w:pPr>
            <w:del w:id="67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3121454" w14:textId="77777777" w:rsidR="00ED1509" w:rsidRPr="007520B6" w:rsidDel="008B6AF4" w:rsidRDefault="00ED1509">
            <w:pPr>
              <w:pStyle w:val="Heading1Numbered"/>
              <w:rPr>
                <w:del w:id="6776" w:author="Donovan Goode [2]" w:date="2018-11-09T10:04:00Z"/>
                <w:rFonts w:ascii="Consolas" w:eastAsia="Times New Roman" w:hAnsi="Consolas" w:cs="Times New Roman"/>
                <w:color w:val="D4D4D4"/>
                <w:sz w:val="21"/>
                <w:szCs w:val="21"/>
              </w:rPr>
              <w:pPrChange w:id="6777" w:author="Donovan Goode [2]" w:date="2018-11-09T10:05:00Z">
                <w:pPr>
                  <w:shd w:val="clear" w:color="auto" w:fill="1E1E1E"/>
                  <w:spacing w:line="285" w:lineRule="atLeast"/>
                </w:pPr>
              </w:pPrChange>
            </w:pPr>
            <w:del w:id="67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7A29A6E" w14:textId="77777777" w:rsidR="00ED1509" w:rsidRPr="007520B6" w:rsidDel="008B6AF4" w:rsidRDefault="00ED1509">
            <w:pPr>
              <w:pStyle w:val="Heading1Numbered"/>
              <w:rPr>
                <w:del w:id="6779" w:author="Donovan Goode [2]" w:date="2018-11-09T10:04:00Z"/>
                <w:rFonts w:ascii="Consolas" w:eastAsia="Times New Roman" w:hAnsi="Consolas" w:cs="Times New Roman"/>
                <w:color w:val="D4D4D4"/>
                <w:sz w:val="21"/>
                <w:szCs w:val="21"/>
              </w:rPr>
              <w:pPrChange w:id="6780" w:author="Donovan Goode [2]" w:date="2018-11-09T10:05:00Z">
                <w:pPr>
                  <w:shd w:val="clear" w:color="auto" w:fill="1E1E1E"/>
                  <w:spacing w:line="285" w:lineRule="atLeast"/>
                </w:pPr>
              </w:pPrChange>
            </w:pPr>
            <w:del w:id="6781" w:author="Donovan Goode [2]" w:date="2018-11-09T10:04:00Z">
              <w:r w:rsidRPr="007520B6" w:rsidDel="008B6AF4">
                <w:rPr>
                  <w:rFonts w:ascii="Consolas" w:eastAsia="Times New Roman" w:hAnsi="Consolas" w:cs="Times New Roman"/>
                  <w:color w:val="D4D4D4"/>
                  <w:sz w:val="21"/>
                  <w:szCs w:val="21"/>
                </w:rPr>
                <w:delText xml:space="preserve">    }</w:delText>
              </w:r>
            </w:del>
          </w:p>
          <w:p w14:paraId="740B4579" w14:textId="77777777" w:rsidR="00ED1509" w:rsidRPr="007520B6" w:rsidDel="008B6AF4" w:rsidRDefault="00ED1509">
            <w:pPr>
              <w:pStyle w:val="Heading1Numbered"/>
              <w:rPr>
                <w:del w:id="6782" w:author="Donovan Goode [2]" w:date="2018-11-09T10:04:00Z"/>
                <w:rFonts w:ascii="Consolas" w:eastAsia="Times New Roman" w:hAnsi="Consolas" w:cs="Times New Roman"/>
                <w:color w:val="D4D4D4"/>
                <w:sz w:val="21"/>
                <w:szCs w:val="21"/>
              </w:rPr>
              <w:pPrChange w:id="6783" w:author="Donovan Goode [2]" w:date="2018-11-09T10:05:00Z">
                <w:pPr>
                  <w:shd w:val="clear" w:color="auto" w:fill="1E1E1E"/>
                  <w:spacing w:line="285" w:lineRule="atLeast"/>
                </w:pPr>
              </w:pPrChange>
            </w:pPr>
          </w:p>
          <w:p w14:paraId="6F753927" w14:textId="77777777" w:rsidR="00ED1509" w:rsidRPr="007520B6" w:rsidDel="008B6AF4" w:rsidRDefault="00ED1509">
            <w:pPr>
              <w:pStyle w:val="Heading1Numbered"/>
              <w:rPr>
                <w:del w:id="6784" w:author="Donovan Goode [2]" w:date="2018-11-09T10:04:00Z"/>
                <w:rFonts w:ascii="Consolas" w:eastAsia="Times New Roman" w:hAnsi="Consolas" w:cs="Times New Roman"/>
                <w:color w:val="D4D4D4"/>
                <w:sz w:val="21"/>
                <w:szCs w:val="21"/>
              </w:rPr>
              <w:pPrChange w:id="6785" w:author="Donovan Goode [2]" w:date="2018-11-09T10:05:00Z">
                <w:pPr>
                  <w:shd w:val="clear" w:color="auto" w:fill="1E1E1E"/>
                  <w:spacing w:line="285" w:lineRule="atLeast"/>
                </w:pPr>
              </w:pPrChange>
            </w:pPr>
            <w:del w:id="67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img.front.ie6altHide</w:delText>
              </w:r>
              <w:r w:rsidRPr="007520B6" w:rsidDel="008B6AF4">
                <w:rPr>
                  <w:rFonts w:ascii="Consolas" w:eastAsia="Times New Roman" w:hAnsi="Consolas" w:cs="Times New Roman"/>
                  <w:color w:val="D4D4D4"/>
                  <w:sz w:val="21"/>
                  <w:szCs w:val="21"/>
                </w:rPr>
                <w:delText xml:space="preserve"> {</w:delText>
              </w:r>
            </w:del>
          </w:p>
          <w:p w14:paraId="7F1E734B" w14:textId="77777777" w:rsidR="00ED1509" w:rsidRPr="007520B6" w:rsidDel="008B6AF4" w:rsidRDefault="00ED1509">
            <w:pPr>
              <w:pStyle w:val="Heading1Numbered"/>
              <w:rPr>
                <w:del w:id="6787" w:author="Donovan Goode [2]" w:date="2018-11-09T10:04:00Z"/>
                <w:rFonts w:ascii="Consolas" w:eastAsia="Times New Roman" w:hAnsi="Consolas" w:cs="Times New Roman"/>
                <w:color w:val="D4D4D4"/>
                <w:sz w:val="21"/>
                <w:szCs w:val="21"/>
              </w:rPr>
              <w:pPrChange w:id="6788" w:author="Donovan Goode [2]" w:date="2018-11-09T10:05:00Z">
                <w:pPr>
                  <w:shd w:val="clear" w:color="auto" w:fill="1E1E1E"/>
                  <w:spacing w:line="285" w:lineRule="atLeast"/>
                </w:pPr>
              </w:pPrChange>
            </w:pPr>
            <w:del w:id="67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E39F443" w14:textId="77777777" w:rsidR="00ED1509" w:rsidRPr="007520B6" w:rsidDel="008B6AF4" w:rsidRDefault="00ED1509">
            <w:pPr>
              <w:pStyle w:val="Heading1Numbered"/>
              <w:rPr>
                <w:del w:id="6790" w:author="Donovan Goode [2]" w:date="2018-11-09T10:04:00Z"/>
                <w:rFonts w:ascii="Consolas" w:eastAsia="Times New Roman" w:hAnsi="Consolas" w:cs="Times New Roman"/>
                <w:color w:val="D4D4D4"/>
                <w:sz w:val="21"/>
                <w:szCs w:val="21"/>
              </w:rPr>
              <w:pPrChange w:id="6791" w:author="Donovan Goode [2]" w:date="2018-11-09T10:05:00Z">
                <w:pPr>
                  <w:shd w:val="clear" w:color="auto" w:fill="1E1E1E"/>
                  <w:spacing w:line="285" w:lineRule="atLeast"/>
                </w:pPr>
              </w:pPrChange>
            </w:pPr>
            <w:del w:id="6792" w:author="Donovan Goode [2]" w:date="2018-11-09T10:04:00Z">
              <w:r w:rsidRPr="007520B6" w:rsidDel="008B6AF4">
                <w:rPr>
                  <w:rFonts w:ascii="Consolas" w:eastAsia="Times New Roman" w:hAnsi="Consolas" w:cs="Times New Roman"/>
                  <w:color w:val="D4D4D4"/>
                  <w:sz w:val="21"/>
                  <w:szCs w:val="21"/>
                </w:rPr>
                <w:delText xml:space="preserve">    }</w:delText>
              </w:r>
            </w:del>
          </w:p>
          <w:p w14:paraId="205C9D76" w14:textId="77777777" w:rsidR="00ED1509" w:rsidRPr="007520B6" w:rsidDel="008B6AF4" w:rsidRDefault="00ED1509">
            <w:pPr>
              <w:pStyle w:val="Heading1Numbered"/>
              <w:rPr>
                <w:del w:id="6793" w:author="Donovan Goode [2]" w:date="2018-11-09T10:04:00Z"/>
                <w:rFonts w:ascii="Consolas" w:eastAsia="Times New Roman" w:hAnsi="Consolas" w:cs="Times New Roman"/>
                <w:color w:val="D4D4D4"/>
                <w:sz w:val="21"/>
                <w:szCs w:val="21"/>
              </w:rPr>
              <w:pPrChange w:id="6794" w:author="Donovan Goode [2]" w:date="2018-11-09T10:05:00Z">
                <w:pPr>
                  <w:shd w:val="clear" w:color="auto" w:fill="1E1E1E"/>
                  <w:spacing w:line="285" w:lineRule="atLeast"/>
                </w:pPr>
              </w:pPrChange>
            </w:pPr>
          </w:p>
          <w:p w14:paraId="1C1179A8" w14:textId="77777777" w:rsidR="00ED1509" w:rsidRPr="007520B6" w:rsidDel="008B6AF4" w:rsidRDefault="00ED1509">
            <w:pPr>
              <w:pStyle w:val="Heading1Numbered"/>
              <w:rPr>
                <w:del w:id="6795" w:author="Donovan Goode [2]" w:date="2018-11-09T10:04:00Z"/>
                <w:rFonts w:ascii="Consolas" w:eastAsia="Times New Roman" w:hAnsi="Consolas" w:cs="Times New Roman"/>
                <w:color w:val="D4D4D4"/>
                <w:sz w:val="21"/>
                <w:szCs w:val="21"/>
              </w:rPr>
              <w:pPrChange w:id="6796" w:author="Donovan Goode [2]" w:date="2018-11-09T10:05:00Z">
                <w:pPr>
                  <w:shd w:val="clear" w:color="auto" w:fill="1E1E1E"/>
                  <w:spacing w:line="285" w:lineRule="atLeast"/>
                </w:pPr>
              </w:pPrChange>
            </w:pPr>
            <w:del w:id="67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li:hover img.front.ie6altHide</w:delText>
              </w:r>
              <w:r w:rsidRPr="007520B6" w:rsidDel="008B6AF4">
                <w:rPr>
                  <w:rFonts w:ascii="Consolas" w:eastAsia="Times New Roman" w:hAnsi="Consolas" w:cs="Times New Roman"/>
                  <w:color w:val="D4D4D4"/>
                  <w:sz w:val="21"/>
                  <w:szCs w:val="21"/>
                </w:rPr>
                <w:delText xml:space="preserve"> {</w:delText>
              </w:r>
            </w:del>
          </w:p>
          <w:p w14:paraId="6574E7F0" w14:textId="77777777" w:rsidR="00ED1509" w:rsidRPr="007520B6" w:rsidDel="008B6AF4" w:rsidRDefault="00ED1509">
            <w:pPr>
              <w:pStyle w:val="Heading1Numbered"/>
              <w:rPr>
                <w:del w:id="6798" w:author="Donovan Goode [2]" w:date="2018-11-09T10:04:00Z"/>
                <w:rFonts w:ascii="Consolas" w:eastAsia="Times New Roman" w:hAnsi="Consolas" w:cs="Times New Roman"/>
                <w:color w:val="D4D4D4"/>
                <w:sz w:val="21"/>
                <w:szCs w:val="21"/>
              </w:rPr>
              <w:pPrChange w:id="6799" w:author="Donovan Goode [2]" w:date="2018-11-09T10:05:00Z">
                <w:pPr>
                  <w:shd w:val="clear" w:color="auto" w:fill="1E1E1E"/>
                  <w:spacing w:line="285" w:lineRule="atLeast"/>
                </w:pPr>
              </w:pPrChange>
            </w:pPr>
            <w:del w:id="68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50F2CE15" w14:textId="77777777" w:rsidR="00ED1509" w:rsidRPr="007520B6" w:rsidDel="008B6AF4" w:rsidRDefault="00ED1509">
            <w:pPr>
              <w:pStyle w:val="Heading1Numbered"/>
              <w:rPr>
                <w:del w:id="6801" w:author="Donovan Goode [2]" w:date="2018-11-09T10:04:00Z"/>
                <w:rFonts w:ascii="Consolas" w:eastAsia="Times New Roman" w:hAnsi="Consolas" w:cs="Times New Roman"/>
                <w:color w:val="D4D4D4"/>
                <w:sz w:val="21"/>
                <w:szCs w:val="21"/>
              </w:rPr>
              <w:pPrChange w:id="6802" w:author="Donovan Goode [2]" w:date="2018-11-09T10:05:00Z">
                <w:pPr>
                  <w:shd w:val="clear" w:color="auto" w:fill="1E1E1E"/>
                  <w:spacing w:line="285" w:lineRule="atLeast"/>
                </w:pPr>
              </w:pPrChange>
            </w:pPr>
            <w:del w:id="6803" w:author="Donovan Goode [2]" w:date="2018-11-09T10:04:00Z">
              <w:r w:rsidRPr="007520B6" w:rsidDel="008B6AF4">
                <w:rPr>
                  <w:rFonts w:ascii="Consolas" w:eastAsia="Times New Roman" w:hAnsi="Consolas" w:cs="Times New Roman"/>
                  <w:color w:val="D4D4D4"/>
                  <w:sz w:val="21"/>
                  <w:szCs w:val="21"/>
                </w:rPr>
                <w:delText xml:space="preserve">    }</w:delText>
              </w:r>
            </w:del>
          </w:p>
          <w:p w14:paraId="0DD8EB0D" w14:textId="77777777" w:rsidR="00ED1509" w:rsidRPr="007520B6" w:rsidDel="008B6AF4" w:rsidRDefault="00ED1509">
            <w:pPr>
              <w:pStyle w:val="Heading1Numbered"/>
              <w:rPr>
                <w:del w:id="6804" w:author="Donovan Goode [2]" w:date="2018-11-09T10:04:00Z"/>
                <w:rFonts w:ascii="Consolas" w:eastAsia="Times New Roman" w:hAnsi="Consolas" w:cs="Times New Roman"/>
                <w:color w:val="D4D4D4"/>
                <w:sz w:val="21"/>
                <w:szCs w:val="21"/>
              </w:rPr>
              <w:pPrChange w:id="6805" w:author="Donovan Goode [2]" w:date="2018-11-09T10:05:00Z">
                <w:pPr>
                  <w:shd w:val="clear" w:color="auto" w:fill="1E1E1E"/>
                  <w:spacing w:line="285" w:lineRule="atLeast"/>
                </w:pPr>
              </w:pPrChange>
            </w:pPr>
          </w:p>
          <w:p w14:paraId="55BE0905" w14:textId="77777777" w:rsidR="00ED1509" w:rsidRPr="007520B6" w:rsidDel="008B6AF4" w:rsidRDefault="00ED1509">
            <w:pPr>
              <w:pStyle w:val="Heading1Numbered"/>
              <w:rPr>
                <w:del w:id="6806" w:author="Donovan Goode [2]" w:date="2018-11-09T10:04:00Z"/>
                <w:rFonts w:ascii="Consolas" w:eastAsia="Times New Roman" w:hAnsi="Consolas" w:cs="Times New Roman"/>
                <w:color w:val="D4D4D4"/>
                <w:sz w:val="21"/>
                <w:szCs w:val="21"/>
              </w:rPr>
              <w:pPrChange w:id="6807" w:author="Donovan Goode [2]" w:date="2018-11-09T10:05:00Z">
                <w:pPr>
                  <w:shd w:val="clear" w:color="auto" w:fill="1E1E1E"/>
                  <w:spacing w:line="285" w:lineRule="atLeast"/>
                </w:pPr>
              </w:pPrChange>
            </w:pPr>
            <w:del w:id="68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li:hover img.back.ie6altHide</w:delText>
              </w:r>
              <w:r w:rsidRPr="007520B6" w:rsidDel="008B6AF4">
                <w:rPr>
                  <w:rFonts w:ascii="Consolas" w:eastAsia="Times New Roman" w:hAnsi="Consolas" w:cs="Times New Roman"/>
                  <w:color w:val="D4D4D4"/>
                  <w:sz w:val="21"/>
                  <w:szCs w:val="21"/>
                </w:rPr>
                <w:delText xml:space="preserve"> {</w:delText>
              </w:r>
            </w:del>
          </w:p>
          <w:p w14:paraId="766CE09A" w14:textId="77777777" w:rsidR="00ED1509" w:rsidRPr="007520B6" w:rsidDel="008B6AF4" w:rsidRDefault="00ED1509">
            <w:pPr>
              <w:pStyle w:val="Heading1Numbered"/>
              <w:rPr>
                <w:del w:id="6809" w:author="Donovan Goode [2]" w:date="2018-11-09T10:04:00Z"/>
                <w:rFonts w:ascii="Consolas" w:eastAsia="Times New Roman" w:hAnsi="Consolas" w:cs="Times New Roman"/>
                <w:color w:val="D4D4D4"/>
                <w:sz w:val="21"/>
                <w:szCs w:val="21"/>
              </w:rPr>
              <w:pPrChange w:id="6810" w:author="Donovan Goode [2]" w:date="2018-11-09T10:05:00Z">
                <w:pPr>
                  <w:shd w:val="clear" w:color="auto" w:fill="1E1E1E"/>
                  <w:spacing w:line="285" w:lineRule="atLeast"/>
                </w:pPr>
              </w:pPrChange>
            </w:pPr>
            <w:del w:id="68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9F16157" w14:textId="77777777" w:rsidR="00ED1509" w:rsidRPr="007520B6" w:rsidDel="008B6AF4" w:rsidRDefault="00ED1509">
            <w:pPr>
              <w:pStyle w:val="Heading1Numbered"/>
              <w:rPr>
                <w:del w:id="6812" w:author="Donovan Goode [2]" w:date="2018-11-09T10:04:00Z"/>
                <w:rFonts w:ascii="Consolas" w:eastAsia="Times New Roman" w:hAnsi="Consolas" w:cs="Times New Roman"/>
                <w:color w:val="D4D4D4"/>
                <w:sz w:val="21"/>
                <w:szCs w:val="21"/>
              </w:rPr>
              <w:pPrChange w:id="6813" w:author="Donovan Goode [2]" w:date="2018-11-09T10:05:00Z">
                <w:pPr>
                  <w:shd w:val="clear" w:color="auto" w:fill="1E1E1E"/>
                  <w:spacing w:line="285" w:lineRule="atLeast"/>
                </w:pPr>
              </w:pPrChange>
            </w:pPr>
            <w:del w:id="6814" w:author="Donovan Goode [2]" w:date="2018-11-09T10:04:00Z">
              <w:r w:rsidRPr="007520B6" w:rsidDel="008B6AF4">
                <w:rPr>
                  <w:rFonts w:ascii="Consolas" w:eastAsia="Times New Roman" w:hAnsi="Consolas" w:cs="Times New Roman"/>
                  <w:color w:val="D4D4D4"/>
                  <w:sz w:val="21"/>
                  <w:szCs w:val="21"/>
                </w:rPr>
                <w:delText xml:space="preserve">    }</w:delText>
              </w:r>
            </w:del>
          </w:p>
          <w:p w14:paraId="4C3027F0" w14:textId="77777777" w:rsidR="00ED1509" w:rsidRPr="007520B6" w:rsidDel="008B6AF4" w:rsidRDefault="00ED1509">
            <w:pPr>
              <w:pStyle w:val="Heading1Numbered"/>
              <w:rPr>
                <w:del w:id="6815" w:author="Donovan Goode [2]" w:date="2018-11-09T10:04:00Z"/>
                <w:rFonts w:ascii="Consolas" w:eastAsia="Times New Roman" w:hAnsi="Consolas" w:cs="Times New Roman"/>
                <w:color w:val="D4D4D4"/>
                <w:sz w:val="21"/>
                <w:szCs w:val="21"/>
              </w:rPr>
              <w:pPrChange w:id="6816" w:author="Donovan Goode [2]" w:date="2018-11-09T10:05:00Z">
                <w:pPr>
                  <w:shd w:val="clear" w:color="auto" w:fill="1E1E1E"/>
                  <w:spacing w:line="285" w:lineRule="atLeast"/>
                </w:pPr>
              </w:pPrChange>
            </w:pPr>
          </w:p>
          <w:p w14:paraId="6E78FA27" w14:textId="77777777" w:rsidR="00ED1509" w:rsidRPr="007520B6" w:rsidDel="008B6AF4" w:rsidRDefault="00ED1509">
            <w:pPr>
              <w:pStyle w:val="Heading1Numbered"/>
              <w:rPr>
                <w:del w:id="6817" w:author="Donovan Goode [2]" w:date="2018-11-09T10:04:00Z"/>
                <w:rFonts w:ascii="Consolas" w:eastAsia="Times New Roman" w:hAnsi="Consolas" w:cs="Times New Roman"/>
                <w:color w:val="D4D4D4"/>
                <w:sz w:val="21"/>
                <w:szCs w:val="21"/>
              </w:rPr>
              <w:pPrChange w:id="6818" w:author="Donovan Goode [2]" w:date="2018-11-09T10:05:00Z">
                <w:pPr>
                  <w:shd w:val="clear" w:color="auto" w:fill="1E1E1E"/>
                  <w:spacing w:line="285" w:lineRule="atLeast"/>
                </w:pPr>
              </w:pPrChange>
            </w:pPr>
            <w:del w:id="68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li.roundabout-in-focus img.front.ie6altHide</w:delText>
              </w:r>
              <w:r w:rsidRPr="007520B6" w:rsidDel="008B6AF4">
                <w:rPr>
                  <w:rFonts w:ascii="Consolas" w:eastAsia="Times New Roman" w:hAnsi="Consolas" w:cs="Times New Roman"/>
                  <w:color w:val="D4D4D4"/>
                  <w:sz w:val="21"/>
                  <w:szCs w:val="21"/>
                </w:rPr>
                <w:delText xml:space="preserve"> {</w:delText>
              </w:r>
            </w:del>
          </w:p>
          <w:p w14:paraId="32218D73" w14:textId="77777777" w:rsidR="00ED1509" w:rsidRPr="007520B6" w:rsidDel="008B6AF4" w:rsidRDefault="00ED1509">
            <w:pPr>
              <w:pStyle w:val="Heading1Numbered"/>
              <w:rPr>
                <w:del w:id="6820" w:author="Donovan Goode [2]" w:date="2018-11-09T10:04:00Z"/>
                <w:rFonts w:ascii="Consolas" w:eastAsia="Times New Roman" w:hAnsi="Consolas" w:cs="Times New Roman"/>
                <w:color w:val="D4D4D4"/>
                <w:sz w:val="21"/>
                <w:szCs w:val="21"/>
              </w:rPr>
              <w:pPrChange w:id="6821" w:author="Donovan Goode [2]" w:date="2018-11-09T10:05:00Z">
                <w:pPr>
                  <w:shd w:val="clear" w:color="auto" w:fill="1E1E1E"/>
                  <w:spacing w:line="285" w:lineRule="atLeast"/>
                </w:pPr>
              </w:pPrChange>
            </w:pPr>
            <w:del w:id="68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4C3C422E" w14:textId="77777777" w:rsidR="00ED1509" w:rsidRPr="007520B6" w:rsidDel="008B6AF4" w:rsidRDefault="00ED1509">
            <w:pPr>
              <w:pStyle w:val="Heading1Numbered"/>
              <w:rPr>
                <w:del w:id="6823" w:author="Donovan Goode [2]" w:date="2018-11-09T10:04:00Z"/>
                <w:rFonts w:ascii="Consolas" w:eastAsia="Times New Roman" w:hAnsi="Consolas" w:cs="Times New Roman"/>
                <w:color w:val="D4D4D4"/>
                <w:sz w:val="21"/>
                <w:szCs w:val="21"/>
              </w:rPr>
              <w:pPrChange w:id="6824" w:author="Donovan Goode [2]" w:date="2018-11-09T10:05:00Z">
                <w:pPr>
                  <w:shd w:val="clear" w:color="auto" w:fill="1E1E1E"/>
                  <w:spacing w:line="285" w:lineRule="atLeast"/>
                </w:pPr>
              </w:pPrChange>
            </w:pPr>
            <w:del w:id="6825" w:author="Donovan Goode [2]" w:date="2018-11-09T10:04:00Z">
              <w:r w:rsidRPr="007520B6" w:rsidDel="008B6AF4">
                <w:rPr>
                  <w:rFonts w:ascii="Consolas" w:eastAsia="Times New Roman" w:hAnsi="Consolas" w:cs="Times New Roman"/>
                  <w:color w:val="D4D4D4"/>
                  <w:sz w:val="21"/>
                  <w:szCs w:val="21"/>
                </w:rPr>
                <w:delText xml:space="preserve">    }</w:delText>
              </w:r>
            </w:del>
          </w:p>
          <w:p w14:paraId="3EC3AA8A" w14:textId="77777777" w:rsidR="00ED1509" w:rsidRPr="007520B6" w:rsidDel="008B6AF4" w:rsidRDefault="00ED1509">
            <w:pPr>
              <w:pStyle w:val="Heading1Numbered"/>
              <w:rPr>
                <w:del w:id="6826" w:author="Donovan Goode [2]" w:date="2018-11-09T10:04:00Z"/>
                <w:rFonts w:ascii="Consolas" w:eastAsia="Times New Roman" w:hAnsi="Consolas" w:cs="Times New Roman"/>
                <w:color w:val="D4D4D4"/>
                <w:sz w:val="21"/>
                <w:szCs w:val="21"/>
              </w:rPr>
              <w:pPrChange w:id="6827" w:author="Donovan Goode [2]" w:date="2018-11-09T10:05:00Z">
                <w:pPr>
                  <w:shd w:val="clear" w:color="auto" w:fill="1E1E1E"/>
                  <w:spacing w:line="285" w:lineRule="atLeast"/>
                </w:pPr>
              </w:pPrChange>
            </w:pPr>
          </w:p>
          <w:p w14:paraId="73724313" w14:textId="77777777" w:rsidR="00ED1509" w:rsidRPr="007520B6" w:rsidDel="008B6AF4" w:rsidRDefault="00ED1509">
            <w:pPr>
              <w:pStyle w:val="Heading1Numbered"/>
              <w:rPr>
                <w:del w:id="6828" w:author="Donovan Goode [2]" w:date="2018-11-09T10:04:00Z"/>
                <w:rFonts w:ascii="Consolas" w:eastAsia="Times New Roman" w:hAnsi="Consolas" w:cs="Times New Roman"/>
                <w:color w:val="D4D4D4"/>
                <w:sz w:val="21"/>
                <w:szCs w:val="21"/>
              </w:rPr>
              <w:pPrChange w:id="6829" w:author="Donovan Goode [2]" w:date="2018-11-09T10:05:00Z">
                <w:pPr>
                  <w:shd w:val="clear" w:color="auto" w:fill="1E1E1E"/>
                  <w:spacing w:line="285" w:lineRule="atLeast"/>
                </w:pPr>
              </w:pPrChange>
            </w:pPr>
            <w:del w:id="68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li.roundabout-in-focus img.back.ie6altHide</w:delText>
              </w:r>
              <w:r w:rsidRPr="007520B6" w:rsidDel="008B6AF4">
                <w:rPr>
                  <w:rFonts w:ascii="Consolas" w:eastAsia="Times New Roman" w:hAnsi="Consolas" w:cs="Times New Roman"/>
                  <w:color w:val="D4D4D4"/>
                  <w:sz w:val="21"/>
                  <w:szCs w:val="21"/>
                </w:rPr>
                <w:delText xml:space="preserve"> {</w:delText>
              </w:r>
            </w:del>
          </w:p>
          <w:p w14:paraId="01843308" w14:textId="77777777" w:rsidR="00ED1509" w:rsidRPr="007520B6" w:rsidDel="008B6AF4" w:rsidRDefault="00ED1509">
            <w:pPr>
              <w:pStyle w:val="Heading1Numbered"/>
              <w:rPr>
                <w:del w:id="6831" w:author="Donovan Goode [2]" w:date="2018-11-09T10:04:00Z"/>
                <w:rFonts w:ascii="Consolas" w:eastAsia="Times New Roman" w:hAnsi="Consolas" w:cs="Times New Roman"/>
                <w:color w:val="D4D4D4"/>
                <w:sz w:val="21"/>
                <w:szCs w:val="21"/>
              </w:rPr>
              <w:pPrChange w:id="6832" w:author="Donovan Goode [2]" w:date="2018-11-09T10:05:00Z">
                <w:pPr>
                  <w:shd w:val="clear" w:color="auto" w:fill="1E1E1E"/>
                  <w:spacing w:line="285" w:lineRule="atLeast"/>
                </w:pPr>
              </w:pPrChange>
            </w:pPr>
            <w:del w:id="68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7A66896" w14:textId="77777777" w:rsidR="00ED1509" w:rsidRPr="007520B6" w:rsidDel="008B6AF4" w:rsidRDefault="00ED1509">
            <w:pPr>
              <w:pStyle w:val="Heading1Numbered"/>
              <w:rPr>
                <w:del w:id="6834" w:author="Donovan Goode [2]" w:date="2018-11-09T10:04:00Z"/>
                <w:rFonts w:ascii="Consolas" w:eastAsia="Times New Roman" w:hAnsi="Consolas" w:cs="Times New Roman"/>
                <w:color w:val="D4D4D4"/>
                <w:sz w:val="21"/>
                <w:szCs w:val="21"/>
              </w:rPr>
              <w:pPrChange w:id="6835" w:author="Donovan Goode [2]" w:date="2018-11-09T10:05:00Z">
                <w:pPr>
                  <w:shd w:val="clear" w:color="auto" w:fill="1E1E1E"/>
                  <w:spacing w:line="285" w:lineRule="atLeast"/>
                </w:pPr>
              </w:pPrChange>
            </w:pPr>
            <w:del w:id="6836" w:author="Donovan Goode [2]" w:date="2018-11-09T10:04:00Z">
              <w:r w:rsidRPr="007520B6" w:rsidDel="008B6AF4">
                <w:rPr>
                  <w:rFonts w:ascii="Consolas" w:eastAsia="Times New Roman" w:hAnsi="Consolas" w:cs="Times New Roman"/>
                  <w:color w:val="D4D4D4"/>
                  <w:sz w:val="21"/>
                  <w:szCs w:val="21"/>
                </w:rPr>
                <w:delText xml:space="preserve">    }</w:delText>
              </w:r>
            </w:del>
          </w:p>
          <w:p w14:paraId="5607228D" w14:textId="77777777" w:rsidR="00ED1509" w:rsidRPr="007520B6" w:rsidDel="008B6AF4" w:rsidRDefault="00ED1509">
            <w:pPr>
              <w:pStyle w:val="Heading1Numbered"/>
              <w:rPr>
                <w:del w:id="6837" w:author="Donovan Goode [2]" w:date="2018-11-09T10:04:00Z"/>
                <w:rFonts w:ascii="Consolas" w:eastAsia="Times New Roman" w:hAnsi="Consolas" w:cs="Times New Roman"/>
                <w:color w:val="D4D4D4"/>
                <w:sz w:val="21"/>
                <w:szCs w:val="21"/>
              </w:rPr>
              <w:pPrChange w:id="6838" w:author="Donovan Goode [2]" w:date="2018-11-09T10:05:00Z">
                <w:pPr>
                  <w:shd w:val="clear" w:color="auto" w:fill="1E1E1E"/>
                  <w:spacing w:after="240" w:line="285" w:lineRule="atLeast"/>
                </w:pPr>
              </w:pPrChange>
            </w:pPr>
          </w:p>
          <w:p w14:paraId="6AC55B47" w14:textId="77777777" w:rsidR="00ED1509" w:rsidRPr="007520B6" w:rsidDel="008B6AF4" w:rsidRDefault="00ED1509">
            <w:pPr>
              <w:pStyle w:val="Heading1Numbered"/>
              <w:rPr>
                <w:del w:id="6839" w:author="Donovan Goode [2]" w:date="2018-11-09T10:04:00Z"/>
                <w:rFonts w:ascii="Consolas" w:eastAsia="Times New Roman" w:hAnsi="Consolas" w:cs="Times New Roman"/>
                <w:color w:val="D4D4D4"/>
                <w:sz w:val="21"/>
                <w:szCs w:val="21"/>
              </w:rPr>
              <w:pPrChange w:id="6840" w:author="Donovan Goode [2]" w:date="2018-11-09T10:05:00Z">
                <w:pPr>
                  <w:shd w:val="clear" w:color="auto" w:fill="1E1E1E"/>
                  <w:spacing w:line="285" w:lineRule="atLeast"/>
                </w:pPr>
              </w:pPrChange>
            </w:pPr>
            <w:del w:id="68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w:delText>
              </w:r>
              <w:r w:rsidRPr="007520B6" w:rsidDel="008B6AF4">
                <w:rPr>
                  <w:rFonts w:ascii="Consolas" w:eastAsia="Times New Roman" w:hAnsi="Consolas" w:cs="Times New Roman"/>
                  <w:color w:val="D4D4D4"/>
                  <w:sz w:val="21"/>
                  <w:szCs w:val="21"/>
                </w:rPr>
                <w:delText xml:space="preserve"> {</w:delText>
              </w:r>
            </w:del>
          </w:p>
          <w:p w14:paraId="304BADC0" w14:textId="77777777" w:rsidR="00ED1509" w:rsidRPr="007520B6" w:rsidDel="008B6AF4" w:rsidRDefault="00ED1509">
            <w:pPr>
              <w:pStyle w:val="Heading1Numbered"/>
              <w:rPr>
                <w:del w:id="6842" w:author="Donovan Goode [2]" w:date="2018-11-09T10:04:00Z"/>
                <w:rFonts w:ascii="Consolas" w:eastAsia="Times New Roman" w:hAnsi="Consolas" w:cs="Times New Roman"/>
                <w:color w:val="D4D4D4"/>
                <w:sz w:val="21"/>
                <w:szCs w:val="21"/>
              </w:rPr>
              <w:pPrChange w:id="6843" w:author="Donovan Goode [2]" w:date="2018-11-09T10:05:00Z">
                <w:pPr>
                  <w:shd w:val="clear" w:color="auto" w:fill="1E1E1E"/>
                  <w:spacing w:line="285" w:lineRule="atLeast"/>
                </w:pPr>
              </w:pPrChange>
            </w:pPr>
            <w:del w:id="68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2557B6F" w14:textId="77777777" w:rsidR="00ED1509" w:rsidRPr="007520B6" w:rsidDel="008B6AF4" w:rsidRDefault="00ED1509">
            <w:pPr>
              <w:pStyle w:val="Heading1Numbered"/>
              <w:rPr>
                <w:del w:id="6845" w:author="Donovan Goode [2]" w:date="2018-11-09T10:04:00Z"/>
                <w:rFonts w:ascii="Consolas" w:eastAsia="Times New Roman" w:hAnsi="Consolas" w:cs="Times New Roman"/>
                <w:color w:val="D4D4D4"/>
                <w:sz w:val="21"/>
                <w:szCs w:val="21"/>
              </w:rPr>
              <w:pPrChange w:id="6846" w:author="Donovan Goode [2]" w:date="2018-11-09T10:05:00Z">
                <w:pPr>
                  <w:shd w:val="clear" w:color="auto" w:fill="1E1E1E"/>
                  <w:spacing w:line="285" w:lineRule="atLeast"/>
                </w:pPr>
              </w:pPrChange>
            </w:pPr>
            <w:del w:id="68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0.9em</w:delText>
              </w:r>
              <w:r w:rsidRPr="007520B6" w:rsidDel="008B6AF4">
                <w:rPr>
                  <w:rFonts w:ascii="Consolas" w:eastAsia="Times New Roman" w:hAnsi="Consolas" w:cs="Times New Roman"/>
                  <w:color w:val="D4D4D4"/>
                  <w:sz w:val="21"/>
                  <w:szCs w:val="21"/>
                </w:rPr>
                <w:delText>;</w:delText>
              </w:r>
            </w:del>
          </w:p>
          <w:p w14:paraId="046D459E" w14:textId="77777777" w:rsidR="00ED1509" w:rsidRPr="007520B6" w:rsidDel="008B6AF4" w:rsidRDefault="00ED1509">
            <w:pPr>
              <w:pStyle w:val="Heading1Numbered"/>
              <w:rPr>
                <w:del w:id="6848" w:author="Donovan Goode [2]" w:date="2018-11-09T10:04:00Z"/>
                <w:rFonts w:ascii="Consolas" w:eastAsia="Times New Roman" w:hAnsi="Consolas" w:cs="Times New Roman"/>
                <w:color w:val="D4D4D4"/>
                <w:sz w:val="21"/>
                <w:szCs w:val="21"/>
              </w:rPr>
              <w:pPrChange w:id="6849" w:author="Donovan Goode [2]" w:date="2018-11-09T10:05:00Z">
                <w:pPr>
                  <w:shd w:val="clear" w:color="auto" w:fill="1E1E1E"/>
                  <w:spacing w:line="285" w:lineRule="atLeast"/>
                </w:pPr>
              </w:pPrChange>
            </w:pPr>
            <w:del w:id="68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6F146E46" w14:textId="77777777" w:rsidR="00ED1509" w:rsidRPr="007520B6" w:rsidDel="008B6AF4" w:rsidRDefault="00ED1509">
            <w:pPr>
              <w:pStyle w:val="Heading1Numbered"/>
              <w:rPr>
                <w:del w:id="6851" w:author="Donovan Goode [2]" w:date="2018-11-09T10:04:00Z"/>
                <w:rFonts w:ascii="Consolas" w:eastAsia="Times New Roman" w:hAnsi="Consolas" w:cs="Times New Roman"/>
                <w:color w:val="D4D4D4"/>
                <w:sz w:val="21"/>
                <w:szCs w:val="21"/>
              </w:rPr>
              <w:pPrChange w:id="6852" w:author="Donovan Goode [2]" w:date="2018-11-09T10:05:00Z">
                <w:pPr>
                  <w:shd w:val="clear" w:color="auto" w:fill="1E1E1E"/>
                  <w:spacing w:line="285" w:lineRule="atLeast"/>
                </w:pPr>
              </w:pPrChange>
            </w:pPr>
            <w:del w:id="68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7DD77640" w14:textId="77777777" w:rsidR="00ED1509" w:rsidRPr="007520B6" w:rsidDel="008B6AF4" w:rsidRDefault="00ED1509">
            <w:pPr>
              <w:pStyle w:val="Heading1Numbered"/>
              <w:rPr>
                <w:del w:id="6854" w:author="Donovan Goode [2]" w:date="2018-11-09T10:04:00Z"/>
                <w:rFonts w:ascii="Consolas" w:eastAsia="Times New Roman" w:hAnsi="Consolas" w:cs="Times New Roman"/>
                <w:color w:val="D4D4D4"/>
                <w:sz w:val="21"/>
                <w:szCs w:val="21"/>
              </w:rPr>
              <w:pPrChange w:id="6855" w:author="Donovan Goode [2]" w:date="2018-11-09T10:05:00Z">
                <w:pPr>
                  <w:shd w:val="clear" w:color="auto" w:fill="1E1E1E"/>
                  <w:spacing w:line="285" w:lineRule="atLeast"/>
                </w:pPr>
              </w:pPrChange>
            </w:pPr>
            <w:del w:id="68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E07B25" w14:textId="77777777" w:rsidR="00ED1509" w:rsidRPr="007520B6" w:rsidDel="008B6AF4" w:rsidRDefault="00ED1509">
            <w:pPr>
              <w:pStyle w:val="Heading1Numbered"/>
              <w:rPr>
                <w:del w:id="6857" w:author="Donovan Goode [2]" w:date="2018-11-09T10:04:00Z"/>
                <w:rFonts w:ascii="Consolas" w:eastAsia="Times New Roman" w:hAnsi="Consolas" w:cs="Times New Roman"/>
                <w:color w:val="D4D4D4"/>
                <w:sz w:val="21"/>
                <w:szCs w:val="21"/>
              </w:rPr>
              <w:pPrChange w:id="6858" w:author="Donovan Goode [2]" w:date="2018-11-09T10:05:00Z">
                <w:pPr>
                  <w:shd w:val="clear" w:color="auto" w:fill="1E1E1E"/>
                  <w:spacing w:line="285" w:lineRule="atLeast"/>
                </w:pPr>
              </w:pPrChange>
            </w:pPr>
            <w:del w:id="68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305px</w:delText>
              </w:r>
              <w:r w:rsidRPr="007520B6" w:rsidDel="008B6AF4">
                <w:rPr>
                  <w:rFonts w:ascii="Consolas" w:eastAsia="Times New Roman" w:hAnsi="Consolas" w:cs="Times New Roman"/>
                  <w:color w:val="D4D4D4"/>
                  <w:sz w:val="21"/>
                  <w:szCs w:val="21"/>
                </w:rPr>
                <w:delText>;</w:delText>
              </w:r>
            </w:del>
          </w:p>
          <w:p w14:paraId="37E12B0F" w14:textId="77777777" w:rsidR="00ED1509" w:rsidRPr="007520B6" w:rsidDel="008B6AF4" w:rsidRDefault="00ED1509">
            <w:pPr>
              <w:pStyle w:val="Heading1Numbered"/>
              <w:rPr>
                <w:del w:id="6860" w:author="Donovan Goode [2]" w:date="2018-11-09T10:04:00Z"/>
                <w:rFonts w:ascii="Consolas" w:eastAsia="Times New Roman" w:hAnsi="Consolas" w:cs="Times New Roman"/>
                <w:color w:val="D4D4D4"/>
                <w:sz w:val="21"/>
                <w:szCs w:val="21"/>
              </w:rPr>
              <w:pPrChange w:id="6861" w:author="Donovan Goode [2]" w:date="2018-11-09T10:05:00Z">
                <w:pPr>
                  <w:shd w:val="clear" w:color="auto" w:fill="1E1E1E"/>
                  <w:spacing w:line="285" w:lineRule="atLeast"/>
                </w:pPr>
              </w:pPrChange>
            </w:pPr>
            <w:del w:id="68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543DB883" w14:textId="77777777" w:rsidR="00ED1509" w:rsidRPr="007520B6" w:rsidDel="008B6AF4" w:rsidRDefault="00ED1509">
            <w:pPr>
              <w:pStyle w:val="Heading1Numbered"/>
              <w:rPr>
                <w:del w:id="6863" w:author="Donovan Goode [2]" w:date="2018-11-09T10:04:00Z"/>
                <w:rFonts w:ascii="Consolas" w:eastAsia="Times New Roman" w:hAnsi="Consolas" w:cs="Times New Roman"/>
                <w:color w:val="D4D4D4"/>
                <w:sz w:val="21"/>
                <w:szCs w:val="21"/>
              </w:rPr>
              <w:pPrChange w:id="6864" w:author="Donovan Goode [2]" w:date="2018-11-09T10:05:00Z">
                <w:pPr>
                  <w:shd w:val="clear" w:color="auto" w:fill="1E1E1E"/>
                  <w:spacing w:line="285" w:lineRule="atLeast"/>
                </w:pPr>
              </w:pPrChange>
            </w:pPr>
            <w:del w:id="6865" w:author="Donovan Goode [2]" w:date="2018-11-09T10:04:00Z">
              <w:r w:rsidRPr="007520B6" w:rsidDel="008B6AF4">
                <w:rPr>
                  <w:rFonts w:ascii="Consolas" w:eastAsia="Times New Roman" w:hAnsi="Consolas" w:cs="Times New Roman"/>
                  <w:color w:val="D4D4D4"/>
                  <w:sz w:val="21"/>
                  <w:szCs w:val="21"/>
                </w:rPr>
                <w:delText xml:space="preserve">    }</w:delText>
              </w:r>
            </w:del>
          </w:p>
          <w:p w14:paraId="5EDC602A" w14:textId="77777777" w:rsidR="00ED1509" w:rsidRPr="007520B6" w:rsidDel="008B6AF4" w:rsidRDefault="00ED1509">
            <w:pPr>
              <w:pStyle w:val="Heading1Numbered"/>
              <w:rPr>
                <w:del w:id="6866" w:author="Donovan Goode [2]" w:date="2018-11-09T10:04:00Z"/>
                <w:rFonts w:ascii="Consolas" w:eastAsia="Times New Roman" w:hAnsi="Consolas" w:cs="Times New Roman"/>
                <w:color w:val="D4D4D4"/>
                <w:sz w:val="21"/>
                <w:szCs w:val="21"/>
              </w:rPr>
              <w:pPrChange w:id="6867" w:author="Donovan Goode [2]" w:date="2018-11-09T10:05:00Z">
                <w:pPr>
                  <w:shd w:val="clear" w:color="auto" w:fill="1E1E1E"/>
                  <w:spacing w:after="240" w:line="285" w:lineRule="atLeast"/>
                </w:pPr>
              </w:pPrChange>
            </w:pPr>
          </w:p>
          <w:p w14:paraId="47621EA6" w14:textId="77777777" w:rsidR="00ED1509" w:rsidRPr="007520B6" w:rsidDel="008B6AF4" w:rsidRDefault="00ED1509">
            <w:pPr>
              <w:pStyle w:val="Heading1Numbered"/>
              <w:rPr>
                <w:del w:id="6868" w:author="Donovan Goode [2]" w:date="2018-11-09T10:04:00Z"/>
                <w:rFonts w:ascii="Consolas" w:eastAsia="Times New Roman" w:hAnsi="Consolas" w:cs="Times New Roman"/>
                <w:color w:val="D4D4D4"/>
                <w:sz w:val="21"/>
                <w:szCs w:val="21"/>
              </w:rPr>
              <w:pPrChange w:id="6869" w:author="Donovan Goode [2]" w:date="2018-11-09T10:05:00Z">
                <w:pPr>
                  <w:shd w:val="clear" w:color="auto" w:fill="1E1E1E"/>
                  <w:spacing w:line="285" w:lineRule="atLeast"/>
                </w:pPr>
              </w:pPrChange>
            </w:pPr>
            <w:del w:id="68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#w3OrgBackground</w:delText>
              </w:r>
              <w:r w:rsidRPr="007520B6" w:rsidDel="008B6AF4">
                <w:rPr>
                  <w:rFonts w:ascii="Consolas" w:eastAsia="Times New Roman" w:hAnsi="Consolas" w:cs="Times New Roman"/>
                  <w:color w:val="D4D4D4"/>
                  <w:sz w:val="21"/>
                  <w:szCs w:val="21"/>
                </w:rPr>
                <w:delText xml:space="preserve"> {</w:delText>
              </w:r>
            </w:del>
          </w:p>
          <w:p w14:paraId="1A3E95A8" w14:textId="77777777" w:rsidR="00ED1509" w:rsidRPr="007520B6" w:rsidDel="008B6AF4" w:rsidRDefault="00ED1509">
            <w:pPr>
              <w:pStyle w:val="Heading1Numbered"/>
              <w:rPr>
                <w:del w:id="6871" w:author="Donovan Goode [2]" w:date="2018-11-09T10:04:00Z"/>
                <w:rFonts w:ascii="Consolas" w:eastAsia="Times New Roman" w:hAnsi="Consolas" w:cs="Times New Roman"/>
                <w:color w:val="D4D4D4"/>
                <w:sz w:val="21"/>
                <w:szCs w:val="21"/>
              </w:rPr>
              <w:pPrChange w:id="6872" w:author="Donovan Goode [2]" w:date="2018-11-09T10:05:00Z">
                <w:pPr>
                  <w:shd w:val="clear" w:color="auto" w:fill="1E1E1E"/>
                  <w:spacing w:line="285" w:lineRule="atLeast"/>
                </w:pPr>
              </w:pPrChange>
            </w:pPr>
            <w:del w:id="68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"https://www.opm.gov/images/w3p2Lines.png"</w:delText>
              </w:r>
              <w:r w:rsidRPr="007520B6" w:rsidDel="008B6AF4">
                <w:rPr>
                  <w:rFonts w:ascii="Consolas" w:eastAsia="Times New Roman" w:hAnsi="Consolas" w:cs="Times New Roman"/>
                  <w:color w:val="D4D4D4"/>
                  <w:sz w:val="21"/>
                  <w:szCs w:val="21"/>
                </w:rPr>
                <w:delText>);</w:delText>
              </w:r>
            </w:del>
          </w:p>
          <w:p w14:paraId="6E000F37" w14:textId="77777777" w:rsidR="00ED1509" w:rsidRPr="007520B6" w:rsidDel="008B6AF4" w:rsidRDefault="00ED1509">
            <w:pPr>
              <w:pStyle w:val="Heading1Numbered"/>
              <w:rPr>
                <w:del w:id="6874" w:author="Donovan Goode [2]" w:date="2018-11-09T10:04:00Z"/>
                <w:rFonts w:ascii="Consolas" w:eastAsia="Times New Roman" w:hAnsi="Consolas" w:cs="Times New Roman"/>
                <w:color w:val="D4D4D4"/>
                <w:sz w:val="21"/>
                <w:szCs w:val="21"/>
              </w:rPr>
              <w:pPrChange w:id="6875" w:author="Donovan Goode [2]" w:date="2018-11-09T10:05:00Z">
                <w:pPr>
                  <w:shd w:val="clear" w:color="auto" w:fill="1E1E1E"/>
                  <w:spacing w:line="285" w:lineRule="atLeast"/>
                </w:pPr>
              </w:pPrChange>
            </w:pPr>
            <w:del w:id="68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354B23C" w14:textId="77777777" w:rsidR="00ED1509" w:rsidRPr="007520B6" w:rsidDel="008B6AF4" w:rsidRDefault="00ED1509">
            <w:pPr>
              <w:pStyle w:val="Heading1Numbered"/>
              <w:rPr>
                <w:del w:id="6877" w:author="Donovan Goode [2]" w:date="2018-11-09T10:04:00Z"/>
                <w:rFonts w:ascii="Consolas" w:eastAsia="Times New Roman" w:hAnsi="Consolas" w:cs="Times New Roman"/>
                <w:color w:val="D4D4D4"/>
                <w:sz w:val="21"/>
                <w:szCs w:val="21"/>
              </w:rPr>
              <w:pPrChange w:id="6878" w:author="Donovan Goode [2]" w:date="2018-11-09T10:05:00Z">
                <w:pPr>
                  <w:shd w:val="clear" w:color="auto" w:fill="1E1E1E"/>
                  <w:spacing w:line="285" w:lineRule="atLeast"/>
                </w:pPr>
              </w:pPrChange>
            </w:pPr>
            <w:del w:id="68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3466803" w14:textId="77777777" w:rsidR="00ED1509" w:rsidRPr="007520B6" w:rsidDel="008B6AF4" w:rsidRDefault="00ED1509">
            <w:pPr>
              <w:pStyle w:val="Heading1Numbered"/>
              <w:rPr>
                <w:del w:id="6880" w:author="Donovan Goode [2]" w:date="2018-11-09T10:04:00Z"/>
                <w:rFonts w:ascii="Consolas" w:eastAsia="Times New Roman" w:hAnsi="Consolas" w:cs="Times New Roman"/>
                <w:color w:val="D4D4D4"/>
                <w:sz w:val="21"/>
                <w:szCs w:val="21"/>
              </w:rPr>
              <w:pPrChange w:id="6881" w:author="Donovan Goode [2]" w:date="2018-11-09T10:05:00Z">
                <w:pPr>
                  <w:shd w:val="clear" w:color="auto" w:fill="1E1E1E"/>
                  <w:spacing w:line="285" w:lineRule="atLeast"/>
                </w:pPr>
              </w:pPrChange>
            </w:pPr>
            <w:del w:id="68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F11081E" w14:textId="77777777" w:rsidR="00ED1509" w:rsidRPr="007520B6" w:rsidDel="008B6AF4" w:rsidRDefault="00ED1509">
            <w:pPr>
              <w:pStyle w:val="Heading1Numbered"/>
              <w:rPr>
                <w:del w:id="6883" w:author="Donovan Goode [2]" w:date="2018-11-09T10:04:00Z"/>
                <w:rFonts w:ascii="Consolas" w:eastAsia="Times New Roman" w:hAnsi="Consolas" w:cs="Times New Roman"/>
                <w:color w:val="D4D4D4"/>
                <w:sz w:val="21"/>
                <w:szCs w:val="21"/>
              </w:rPr>
              <w:pPrChange w:id="6884" w:author="Donovan Goode [2]" w:date="2018-11-09T10:05:00Z">
                <w:pPr>
                  <w:shd w:val="clear" w:color="auto" w:fill="1E1E1E"/>
                  <w:spacing w:line="285" w:lineRule="atLeast"/>
                </w:pPr>
              </w:pPrChange>
            </w:pPr>
            <w:del w:id="68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3B713640" w14:textId="77777777" w:rsidR="00ED1509" w:rsidRPr="007520B6" w:rsidDel="008B6AF4" w:rsidRDefault="00ED1509">
            <w:pPr>
              <w:pStyle w:val="Heading1Numbered"/>
              <w:rPr>
                <w:del w:id="6886" w:author="Donovan Goode [2]" w:date="2018-11-09T10:04:00Z"/>
                <w:rFonts w:ascii="Consolas" w:eastAsia="Times New Roman" w:hAnsi="Consolas" w:cs="Times New Roman"/>
                <w:color w:val="D4D4D4"/>
                <w:sz w:val="21"/>
                <w:szCs w:val="21"/>
              </w:rPr>
              <w:pPrChange w:id="6887" w:author="Donovan Goode [2]" w:date="2018-11-09T10:05:00Z">
                <w:pPr>
                  <w:shd w:val="clear" w:color="auto" w:fill="1E1E1E"/>
                  <w:spacing w:line="285" w:lineRule="atLeast"/>
                </w:pPr>
              </w:pPrChange>
            </w:pPr>
            <w:del w:id="68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13AF671" w14:textId="77777777" w:rsidR="00ED1509" w:rsidRPr="007520B6" w:rsidDel="008B6AF4" w:rsidRDefault="00ED1509">
            <w:pPr>
              <w:pStyle w:val="Heading1Numbered"/>
              <w:rPr>
                <w:del w:id="6889" w:author="Donovan Goode [2]" w:date="2018-11-09T10:04:00Z"/>
                <w:rFonts w:ascii="Consolas" w:eastAsia="Times New Roman" w:hAnsi="Consolas" w:cs="Times New Roman"/>
                <w:color w:val="D4D4D4"/>
                <w:sz w:val="21"/>
                <w:szCs w:val="21"/>
              </w:rPr>
              <w:pPrChange w:id="6890" w:author="Donovan Goode [2]" w:date="2018-11-09T10:05:00Z">
                <w:pPr>
                  <w:shd w:val="clear" w:color="auto" w:fill="1E1E1E"/>
                  <w:spacing w:line="285" w:lineRule="atLeast"/>
                </w:pPr>
              </w:pPrChange>
            </w:pPr>
            <w:del w:id="68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E0D0193" w14:textId="77777777" w:rsidR="00ED1509" w:rsidRPr="007520B6" w:rsidDel="008B6AF4" w:rsidRDefault="00ED1509">
            <w:pPr>
              <w:pStyle w:val="Heading1Numbered"/>
              <w:rPr>
                <w:del w:id="6892" w:author="Donovan Goode [2]" w:date="2018-11-09T10:04:00Z"/>
                <w:rFonts w:ascii="Consolas" w:eastAsia="Times New Roman" w:hAnsi="Consolas" w:cs="Times New Roman"/>
                <w:color w:val="D4D4D4"/>
                <w:sz w:val="21"/>
                <w:szCs w:val="21"/>
              </w:rPr>
              <w:pPrChange w:id="6893" w:author="Donovan Goode [2]" w:date="2018-11-09T10:05:00Z">
                <w:pPr>
                  <w:shd w:val="clear" w:color="auto" w:fill="1E1E1E"/>
                  <w:spacing w:line="285" w:lineRule="atLeast"/>
                </w:pPr>
              </w:pPrChange>
            </w:pPr>
            <w:del w:id="68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129px</w:delText>
              </w:r>
              <w:r w:rsidRPr="007520B6" w:rsidDel="008B6AF4">
                <w:rPr>
                  <w:rFonts w:ascii="Consolas" w:eastAsia="Times New Roman" w:hAnsi="Consolas" w:cs="Times New Roman"/>
                  <w:color w:val="D4D4D4"/>
                  <w:sz w:val="21"/>
                  <w:szCs w:val="21"/>
                </w:rPr>
                <w:delText>;</w:delText>
              </w:r>
            </w:del>
          </w:p>
          <w:p w14:paraId="64024AE7" w14:textId="77777777" w:rsidR="00ED1509" w:rsidRPr="007520B6" w:rsidDel="008B6AF4" w:rsidRDefault="00ED1509">
            <w:pPr>
              <w:pStyle w:val="Heading1Numbered"/>
              <w:rPr>
                <w:del w:id="6895" w:author="Donovan Goode [2]" w:date="2018-11-09T10:04:00Z"/>
                <w:rFonts w:ascii="Consolas" w:eastAsia="Times New Roman" w:hAnsi="Consolas" w:cs="Times New Roman"/>
                <w:color w:val="D4D4D4"/>
                <w:sz w:val="21"/>
                <w:szCs w:val="21"/>
              </w:rPr>
              <w:pPrChange w:id="6896" w:author="Donovan Goode [2]" w:date="2018-11-09T10:05:00Z">
                <w:pPr>
                  <w:shd w:val="clear" w:color="auto" w:fill="1E1E1E"/>
                  <w:spacing w:line="285" w:lineRule="atLeast"/>
                </w:pPr>
              </w:pPrChange>
            </w:pPr>
            <w:del w:id="6897" w:author="Donovan Goode [2]" w:date="2018-11-09T10:04:00Z">
              <w:r w:rsidRPr="007520B6" w:rsidDel="008B6AF4">
                <w:rPr>
                  <w:rFonts w:ascii="Consolas" w:eastAsia="Times New Roman" w:hAnsi="Consolas" w:cs="Times New Roman"/>
                  <w:color w:val="D4D4D4"/>
                  <w:sz w:val="21"/>
                  <w:szCs w:val="21"/>
                </w:rPr>
                <w:delText xml:space="preserve">    }</w:delText>
              </w:r>
            </w:del>
          </w:p>
          <w:p w14:paraId="470077CE" w14:textId="77777777" w:rsidR="00ED1509" w:rsidRPr="007520B6" w:rsidDel="008B6AF4" w:rsidRDefault="00ED1509">
            <w:pPr>
              <w:pStyle w:val="Heading1Numbered"/>
              <w:rPr>
                <w:del w:id="6898" w:author="Donovan Goode [2]" w:date="2018-11-09T10:04:00Z"/>
                <w:rFonts w:ascii="Consolas" w:eastAsia="Times New Roman" w:hAnsi="Consolas" w:cs="Times New Roman"/>
                <w:color w:val="D4D4D4"/>
                <w:sz w:val="21"/>
                <w:szCs w:val="21"/>
              </w:rPr>
              <w:pPrChange w:id="6899" w:author="Donovan Goode [2]" w:date="2018-11-09T10:05:00Z">
                <w:pPr>
                  <w:shd w:val="clear" w:color="auto" w:fill="1E1E1E"/>
                  <w:spacing w:line="285" w:lineRule="atLeast"/>
                </w:pPr>
              </w:pPrChange>
            </w:pPr>
          </w:p>
          <w:p w14:paraId="7800E549" w14:textId="77777777" w:rsidR="00ED1509" w:rsidRPr="007520B6" w:rsidDel="008B6AF4" w:rsidRDefault="00ED1509">
            <w:pPr>
              <w:pStyle w:val="Heading1Numbered"/>
              <w:rPr>
                <w:del w:id="6900" w:author="Donovan Goode [2]" w:date="2018-11-09T10:04:00Z"/>
                <w:rFonts w:ascii="Consolas" w:eastAsia="Times New Roman" w:hAnsi="Consolas" w:cs="Times New Roman"/>
                <w:color w:val="D4D4D4"/>
                <w:sz w:val="21"/>
                <w:szCs w:val="21"/>
              </w:rPr>
              <w:pPrChange w:id="6901" w:author="Donovan Goode [2]" w:date="2018-11-09T10:05:00Z">
                <w:pPr>
                  <w:shd w:val="clear" w:color="auto" w:fill="1E1E1E"/>
                  <w:spacing w:line="285" w:lineRule="atLeast"/>
                </w:pPr>
              </w:pPrChange>
            </w:pPr>
            <w:del w:id="69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w:delText>
              </w:r>
              <w:r w:rsidRPr="007520B6" w:rsidDel="008B6AF4">
                <w:rPr>
                  <w:rFonts w:ascii="Consolas" w:eastAsia="Times New Roman" w:hAnsi="Consolas" w:cs="Times New Roman"/>
                  <w:color w:val="D4D4D4"/>
                  <w:sz w:val="21"/>
                  <w:szCs w:val="21"/>
                </w:rPr>
                <w:delText xml:space="preserve"> {</w:delText>
              </w:r>
            </w:del>
          </w:p>
          <w:p w14:paraId="55691E59" w14:textId="77777777" w:rsidR="00ED1509" w:rsidRPr="007520B6" w:rsidDel="008B6AF4" w:rsidRDefault="00ED1509">
            <w:pPr>
              <w:pStyle w:val="Heading1Numbered"/>
              <w:rPr>
                <w:del w:id="6903" w:author="Donovan Goode [2]" w:date="2018-11-09T10:04:00Z"/>
                <w:rFonts w:ascii="Consolas" w:eastAsia="Times New Roman" w:hAnsi="Consolas" w:cs="Times New Roman"/>
                <w:color w:val="D4D4D4"/>
                <w:sz w:val="21"/>
                <w:szCs w:val="21"/>
              </w:rPr>
              <w:pPrChange w:id="6904" w:author="Donovan Goode [2]" w:date="2018-11-09T10:05:00Z">
                <w:pPr>
                  <w:shd w:val="clear" w:color="auto" w:fill="1E1E1E"/>
                  <w:spacing w:line="285" w:lineRule="atLeast"/>
                </w:pPr>
              </w:pPrChange>
            </w:pPr>
            <w:del w:id="69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CBE2DD9" w14:textId="77777777" w:rsidR="00ED1509" w:rsidRPr="007520B6" w:rsidDel="008B6AF4" w:rsidRDefault="00ED1509">
            <w:pPr>
              <w:pStyle w:val="Heading1Numbered"/>
              <w:rPr>
                <w:del w:id="6906" w:author="Donovan Goode [2]" w:date="2018-11-09T10:04:00Z"/>
                <w:rFonts w:ascii="Consolas" w:eastAsia="Times New Roman" w:hAnsi="Consolas" w:cs="Times New Roman"/>
                <w:color w:val="D4D4D4"/>
                <w:sz w:val="21"/>
                <w:szCs w:val="21"/>
              </w:rPr>
              <w:pPrChange w:id="6907" w:author="Donovan Goode [2]" w:date="2018-11-09T10:05:00Z">
                <w:pPr>
                  <w:shd w:val="clear" w:color="auto" w:fill="1E1E1E"/>
                  <w:spacing w:line="285" w:lineRule="atLeast"/>
                </w:pPr>
              </w:pPrChange>
            </w:pPr>
            <w:del w:id="69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63px</w:delText>
              </w:r>
              <w:r w:rsidRPr="007520B6" w:rsidDel="008B6AF4">
                <w:rPr>
                  <w:rFonts w:ascii="Consolas" w:eastAsia="Times New Roman" w:hAnsi="Consolas" w:cs="Times New Roman"/>
                  <w:color w:val="D4D4D4"/>
                  <w:sz w:val="21"/>
                  <w:szCs w:val="21"/>
                </w:rPr>
                <w:delText>;</w:delText>
              </w:r>
            </w:del>
          </w:p>
          <w:p w14:paraId="66F1BECA" w14:textId="77777777" w:rsidR="00ED1509" w:rsidRPr="007520B6" w:rsidDel="008B6AF4" w:rsidRDefault="00ED1509">
            <w:pPr>
              <w:pStyle w:val="Heading1Numbered"/>
              <w:rPr>
                <w:del w:id="6909" w:author="Donovan Goode [2]" w:date="2018-11-09T10:04:00Z"/>
                <w:rFonts w:ascii="Consolas" w:eastAsia="Times New Roman" w:hAnsi="Consolas" w:cs="Times New Roman"/>
                <w:color w:val="D4D4D4"/>
                <w:sz w:val="21"/>
                <w:szCs w:val="21"/>
              </w:rPr>
              <w:pPrChange w:id="6910" w:author="Donovan Goode [2]" w:date="2018-11-09T10:05:00Z">
                <w:pPr>
                  <w:shd w:val="clear" w:color="auto" w:fill="1E1E1E"/>
                  <w:spacing w:line="285" w:lineRule="atLeast"/>
                </w:pPr>
              </w:pPrChange>
            </w:pPr>
            <w:del w:id="69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33126DE" w14:textId="77777777" w:rsidR="00ED1509" w:rsidRPr="007520B6" w:rsidDel="008B6AF4" w:rsidRDefault="00ED1509">
            <w:pPr>
              <w:pStyle w:val="Heading1Numbered"/>
              <w:rPr>
                <w:del w:id="6912" w:author="Donovan Goode [2]" w:date="2018-11-09T10:04:00Z"/>
                <w:rFonts w:ascii="Consolas" w:eastAsia="Times New Roman" w:hAnsi="Consolas" w:cs="Times New Roman"/>
                <w:color w:val="D4D4D4"/>
                <w:sz w:val="21"/>
                <w:szCs w:val="21"/>
              </w:rPr>
              <w:pPrChange w:id="6913" w:author="Donovan Goode [2]" w:date="2018-11-09T10:05:00Z">
                <w:pPr>
                  <w:shd w:val="clear" w:color="auto" w:fill="1E1E1E"/>
                  <w:spacing w:line="285" w:lineRule="atLeast"/>
                </w:pPr>
              </w:pPrChange>
            </w:pPr>
            <w:del w:id="69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FAD0A88" w14:textId="77777777" w:rsidR="00ED1509" w:rsidRPr="007520B6" w:rsidDel="008B6AF4" w:rsidRDefault="00ED1509">
            <w:pPr>
              <w:pStyle w:val="Heading1Numbered"/>
              <w:rPr>
                <w:del w:id="6915" w:author="Donovan Goode [2]" w:date="2018-11-09T10:04:00Z"/>
                <w:rFonts w:ascii="Consolas" w:eastAsia="Times New Roman" w:hAnsi="Consolas" w:cs="Times New Roman"/>
                <w:color w:val="D4D4D4"/>
                <w:sz w:val="21"/>
                <w:szCs w:val="21"/>
              </w:rPr>
              <w:pPrChange w:id="6916" w:author="Donovan Goode [2]" w:date="2018-11-09T10:05:00Z">
                <w:pPr>
                  <w:shd w:val="clear" w:color="auto" w:fill="1E1E1E"/>
                  <w:spacing w:line="285" w:lineRule="atLeast"/>
                </w:pPr>
              </w:pPrChange>
            </w:pPr>
            <w:del w:id="69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5C79F539" w14:textId="77777777" w:rsidR="00ED1509" w:rsidRPr="007520B6" w:rsidDel="008B6AF4" w:rsidRDefault="00ED1509">
            <w:pPr>
              <w:pStyle w:val="Heading1Numbered"/>
              <w:rPr>
                <w:del w:id="6918" w:author="Donovan Goode [2]" w:date="2018-11-09T10:04:00Z"/>
                <w:rFonts w:ascii="Consolas" w:eastAsia="Times New Roman" w:hAnsi="Consolas" w:cs="Times New Roman"/>
                <w:color w:val="D4D4D4"/>
                <w:sz w:val="21"/>
                <w:szCs w:val="21"/>
              </w:rPr>
              <w:pPrChange w:id="6919" w:author="Donovan Goode [2]" w:date="2018-11-09T10:05:00Z">
                <w:pPr>
                  <w:shd w:val="clear" w:color="auto" w:fill="1E1E1E"/>
                  <w:spacing w:line="285" w:lineRule="atLeast"/>
                </w:pPr>
              </w:pPrChange>
            </w:pPr>
            <w:del w:id="6920" w:author="Donovan Goode [2]" w:date="2018-11-09T10:04:00Z">
              <w:r w:rsidRPr="007520B6" w:rsidDel="008B6AF4">
                <w:rPr>
                  <w:rFonts w:ascii="Consolas" w:eastAsia="Times New Roman" w:hAnsi="Consolas" w:cs="Times New Roman"/>
                  <w:color w:val="D4D4D4"/>
                  <w:sz w:val="21"/>
                  <w:szCs w:val="21"/>
                </w:rPr>
                <w:delText xml:space="preserve">    }</w:delText>
              </w:r>
            </w:del>
          </w:p>
          <w:p w14:paraId="4DC16240" w14:textId="77777777" w:rsidR="00ED1509" w:rsidRPr="007520B6" w:rsidDel="008B6AF4" w:rsidRDefault="00ED1509">
            <w:pPr>
              <w:pStyle w:val="Heading1Numbered"/>
              <w:rPr>
                <w:del w:id="6921" w:author="Donovan Goode [2]" w:date="2018-11-09T10:04:00Z"/>
                <w:rFonts w:ascii="Consolas" w:eastAsia="Times New Roman" w:hAnsi="Consolas" w:cs="Times New Roman"/>
                <w:color w:val="D4D4D4"/>
                <w:sz w:val="21"/>
                <w:szCs w:val="21"/>
              </w:rPr>
              <w:pPrChange w:id="6922" w:author="Donovan Goode [2]" w:date="2018-11-09T10:05:00Z">
                <w:pPr>
                  <w:shd w:val="clear" w:color="auto" w:fill="1E1E1E"/>
                  <w:spacing w:line="285" w:lineRule="atLeast"/>
                </w:pPr>
              </w:pPrChange>
            </w:pPr>
          </w:p>
          <w:p w14:paraId="0EE3033A" w14:textId="77777777" w:rsidR="00ED1509" w:rsidRPr="007520B6" w:rsidDel="008B6AF4" w:rsidRDefault="00ED1509">
            <w:pPr>
              <w:pStyle w:val="Heading1Numbered"/>
              <w:rPr>
                <w:del w:id="6923" w:author="Donovan Goode [2]" w:date="2018-11-09T10:04:00Z"/>
                <w:rFonts w:ascii="Consolas" w:eastAsia="Times New Roman" w:hAnsi="Consolas" w:cs="Times New Roman"/>
                <w:color w:val="D4D4D4"/>
                <w:sz w:val="21"/>
                <w:szCs w:val="21"/>
              </w:rPr>
              <w:pPrChange w:id="6924" w:author="Donovan Goode [2]" w:date="2018-11-09T10:05:00Z">
                <w:pPr>
                  <w:shd w:val="clear" w:color="auto" w:fill="1E1E1E"/>
                  <w:spacing w:line="285" w:lineRule="atLeast"/>
                </w:pPr>
              </w:pPrChange>
            </w:pPr>
            <w:del w:id="69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w:delText>
              </w:r>
              <w:r w:rsidRPr="007520B6" w:rsidDel="008B6AF4">
                <w:rPr>
                  <w:rFonts w:ascii="Consolas" w:eastAsia="Times New Roman" w:hAnsi="Consolas" w:cs="Times New Roman"/>
                  <w:color w:val="D4D4D4"/>
                  <w:sz w:val="21"/>
                  <w:szCs w:val="21"/>
                </w:rPr>
                <w:delText xml:space="preserve"> {</w:delText>
              </w:r>
            </w:del>
          </w:p>
          <w:p w14:paraId="35FF709C" w14:textId="77777777" w:rsidR="00ED1509" w:rsidRPr="007520B6" w:rsidDel="008B6AF4" w:rsidRDefault="00ED1509">
            <w:pPr>
              <w:pStyle w:val="Heading1Numbered"/>
              <w:rPr>
                <w:del w:id="6926" w:author="Donovan Goode [2]" w:date="2018-11-09T10:04:00Z"/>
                <w:rFonts w:ascii="Consolas" w:eastAsia="Times New Roman" w:hAnsi="Consolas" w:cs="Times New Roman"/>
                <w:color w:val="D4D4D4"/>
                <w:sz w:val="21"/>
                <w:szCs w:val="21"/>
              </w:rPr>
              <w:pPrChange w:id="6927" w:author="Donovan Goode [2]" w:date="2018-11-09T10:05:00Z">
                <w:pPr>
                  <w:shd w:val="clear" w:color="auto" w:fill="1E1E1E"/>
                  <w:spacing w:line="285" w:lineRule="atLeast"/>
                </w:pPr>
              </w:pPrChange>
            </w:pPr>
            <w:del w:id="69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38FCE6A" w14:textId="77777777" w:rsidR="00ED1509" w:rsidRPr="007520B6" w:rsidDel="008B6AF4" w:rsidRDefault="00ED1509">
            <w:pPr>
              <w:pStyle w:val="Heading1Numbered"/>
              <w:rPr>
                <w:del w:id="6929" w:author="Donovan Goode [2]" w:date="2018-11-09T10:04:00Z"/>
                <w:rFonts w:ascii="Consolas" w:eastAsia="Times New Roman" w:hAnsi="Consolas" w:cs="Times New Roman"/>
                <w:color w:val="D4D4D4"/>
                <w:sz w:val="21"/>
                <w:szCs w:val="21"/>
              </w:rPr>
              <w:pPrChange w:id="6930" w:author="Donovan Goode [2]" w:date="2018-11-09T10:05:00Z">
                <w:pPr>
                  <w:shd w:val="clear" w:color="auto" w:fill="1E1E1E"/>
                  <w:spacing w:line="285" w:lineRule="atLeast"/>
                </w:pPr>
              </w:pPrChange>
            </w:pPr>
            <w:del w:id="69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EEE85C2" w14:textId="77777777" w:rsidR="00ED1509" w:rsidRPr="007520B6" w:rsidDel="008B6AF4" w:rsidRDefault="00ED1509">
            <w:pPr>
              <w:pStyle w:val="Heading1Numbered"/>
              <w:rPr>
                <w:del w:id="6932" w:author="Donovan Goode [2]" w:date="2018-11-09T10:04:00Z"/>
                <w:rFonts w:ascii="Consolas" w:eastAsia="Times New Roman" w:hAnsi="Consolas" w:cs="Times New Roman"/>
                <w:color w:val="D4D4D4"/>
                <w:sz w:val="21"/>
                <w:szCs w:val="21"/>
              </w:rPr>
              <w:pPrChange w:id="6933" w:author="Donovan Goode [2]" w:date="2018-11-09T10:05:00Z">
                <w:pPr>
                  <w:shd w:val="clear" w:color="auto" w:fill="1E1E1E"/>
                  <w:spacing w:line="285" w:lineRule="atLeast"/>
                </w:pPr>
              </w:pPrChange>
            </w:pPr>
            <w:del w:id="69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7F8E47BA" w14:textId="77777777" w:rsidR="00ED1509" w:rsidRPr="007520B6" w:rsidDel="008B6AF4" w:rsidRDefault="00ED1509">
            <w:pPr>
              <w:pStyle w:val="Heading1Numbered"/>
              <w:rPr>
                <w:del w:id="6935" w:author="Donovan Goode [2]" w:date="2018-11-09T10:04:00Z"/>
                <w:rFonts w:ascii="Consolas" w:eastAsia="Times New Roman" w:hAnsi="Consolas" w:cs="Times New Roman"/>
                <w:color w:val="D4D4D4"/>
                <w:sz w:val="21"/>
                <w:szCs w:val="21"/>
              </w:rPr>
              <w:pPrChange w:id="6936" w:author="Donovan Goode [2]" w:date="2018-11-09T10:05:00Z">
                <w:pPr>
                  <w:shd w:val="clear" w:color="auto" w:fill="1E1E1E"/>
                  <w:spacing w:line="285" w:lineRule="atLeast"/>
                </w:pPr>
              </w:pPrChange>
            </w:pPr>
            <w:del w:id="69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166px</w:delText>
              </w:r>
              <w:r w:rsidRPr="007520B6" w:rsidDel="008B6AF4">
                <w:rPr>
                  <w:rFonts w:ascii="Consolas" w:eastAsia="Times New Roman" w:hAnsi="Consolas" w:cs="Times New Roman"/>
                  <w:color w:val="D4D4D4"/>
                  <w:sz w:val="21"/>
                  <w:szCs w:val="21"/>
                </w:rPr>
                <w:delText>;</w:delText>
              </w:r>
            </w:del>
          </w:p>
          <w:p w14:paraId="1062AC20" w14:textId="77777777" w:rsidR="00ED1509" w:rsidRPr="007520B6" w:rsidDel="008B6AF4" w:rsidRDefault="00ED1509">
            <w:pPr>
              <w:pStyle w:val="Heading1Numbered"/>
              <w:rPr>
                <w:del w:id="6938" w:author="Donovan Goode [2]" w:date="2018-11-09T10:04:00Z"/>
                <w:rFonts w:ascii="Consolas" w:eastAsia="Times New Roman" w:hAnsi="Consolas" w:cs="Times New Roman"/>
                <w:color w:val="D4D4D4"/>
                <w:sz w:val="21"/>
                <w:szCs w:val="21"/>
              </w:rPr>
              <w:pPrChange w:id="6939" w:author="Donovan Goode [2]" w:date="2018-11-09T10:05:00Z">
                <w:pPr>
                  <w:shd w:val="clear" w:color="auto" w:fill="1E1E1E"/>
                  <w:spacing w:line="285" w:lineRule="atLeast"/>
                </w:pPr>
              </w:pPrChange>
            </w:pPr>
            <w:del w:id="6940" w:author="Donovan Goode [2]" w:date="2018-11-09T10:04:00Z">
              <w:r w:rsidRPr="007520B6" w:rsidDel="008B6AF4">
                <w:rPr>
                  <w:rFonts w:ascii="Consolas" w:eastAsia="Times New Roman" w:hAnsi="Consolas" w:cs="Times New Roman"/>
                  <w:color w:val="D4D4D4"/>
                  <w:sz w:val="21"/>
                  <w:szCs w:val="21"/>
                </w:rPr>
                <w:delText xml:space="preserve">    }</w:delText>
              </w:r>
            </w:del>
          </w:p>
          <w:p w14:paraId="3471FD5A" w14:textId="77777777" w:rsidR="00ED1509" w:rsidRPr="007520B6" w:rsidDel="008B6AF4" w:rsidRDefault="00ED1509">
            <w:pPr>
              <w:pStyle w:val="Heading1Numbered"/>
              <w:rPr>
                <w:del w:id="6941" w:author="Donovan Goode [2]" w:date="2018-11-09T10:04:00Z"/>
                <w:rFonts w:ascii="Consolas" w:eastAsia="Times New Roman" w:hAnsi="Consolas" w:cs="Times New Roman"/>
                <w:color w:val="D4D4D4"/>
                <w:sz w:val="21"/>
                <w:szCs w:val="21"/>
              </w:rPr>
              <w:pPrChange w:id="6942" w:author="Donovan Goode [2]" w:date="2018-11-09T10:05:00Z">
                <w:pPr>
                  <w:shd w:val="clear" w:color="auto" w:fill="1E1E1E"/>
                  <w:spacing w:line="285" w:lineRule="atLeast"/>
                </w:pPr>
              </w:pPrChange>
            </w:pPr>
          </w:p>
          <w:p w14:paraId="1411223E" w14:textId="77777777" w:rsidR="00ED1509" w:rsidRPr="007520B6" w:rsidDel="008B6AF4" w:rsidRDefault="00ED1509">
            <w:pPr>
              <w:pStyle w:val="Heading1Numbered"/>
              <w:rPr>
                <w:del w:id="6943" w:author="Donovan Goode [2]" w:date="2018-11-09T10:04:00Z"/>
                <w:rFonts w:ascii="Consolas" w:eastAsia="Times New Roman" w:hAnsi="Consolas" w:cs="Times New Roman"/>
                <w:color w:val="D4D4D4"/>
                <w:sz w:val="21"/>
                <w:szCs w:val="21"/>
              </w:rPr>
              <w:pPrChange w:id="6944" w:author="Donovan Goode [2]" w:date="2018-11-09T10:05:00Z">
                <w:pPr>
                  <w:shd w:val="clear" w:color="auto" w:fill="1E1E1E"/>
                  <w:spacing w:line="285" w:lineRule="atLeast"/>
                </w:pPr>
              </w:pPrChange>
            </w:pPr>
            <w:del w:id="69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w:delText>
              </w:r>
              <w:r w:rsidRPr="007520B6" w:rsidDel="008B6AF4">
                <w:rPr>
                  <w:rFonts w:ascii="Consolas" w:eastAsia="Times New Roman" w:hAnsi="Consolas" w:cs="Times New Roman"/>
                  <w:color w:val="D4D4D4"/>
                  <w:sz w:val="21"/>
                  <w:szCs w:val="21"/>
                </w:rPr>
                <w:delText xml:space="preserve"> {</w:delText>
              </w:r>
            </w:del>
          </w:p>
          <w:p w14:paraId="705B4F01" w14:textId="77777777" w:rsidR="00ED1509" w:rsidRPr="007520B6" w:rsidDel="008B6AF4" w:rsidRDefault="00ED1509">
            <w:pPr>
              <w:pStyle w:val="Heading1Numbered"/>
              <w:rPr>
                <w:del w:id="6946" w:author="Donovan Goode [2]" w:date="2018-11-09T10:04:00Z"/>
                <w:rFonts w:ascii="Consolas" w:eastAsia="Times New Roman" w:hAnsi="Consolas" w:cs="Times New Roman"/>
                <w:color w:val="D4D4D4"/>
                <w:sz w:val="21"/>
                <w:szCs w:val="21"/>
              </w:rPr>
              <w:pPrChange w:id="6947" w:author="Donovan Goode [2]" w:date="2018-11-09T10:05:00Z">
                <w:pPr>
                  <w:shd w:val="clear" w:color="auto" w:fill="1E1E1E"/>
                  <w:spacing w:line="285" w:lineRule="atLeast"/>
                </w:pPr>
              </w:pPrChange>
            </w:pPr>
            <w:del w:id="69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79F2D930" w14:textId="77777777" w:rsidR="00ED1509" w:rsidRPr="007520B6" w:rsidDel="008B6AF4" w:rsidRDefault="00ED1509">
            <w:pPr>
              <w:pStyle w:val="Heading1Numbered"/>
              <w:rPr>
                <w:del w:id="6949" w:author="Donovan Goode [2]" w:date="2018-11-09T10:04:00Z"/>
                <w:rFonts w:ascii="Consolas" w:eastAsia="Times New Roman" w:hAnsi="Consolas" w:cs="Times New Roman"/>
                <w:color w:val="D4D4D4"/>
                <w:sz w:val="21"/>
                <w:szCs w:val="21"/>
              </w:rPr>
              <w:pPrChange w:id="6950" w:author="Donovan Goode [2]" w:date="2018-11-09T10:05:00Z">
                <w:pPr>
                  <w:shd w:val="clear" w:color="auto" w:fill="1E1E1E"/>
                  <w:spacing w:line="285" w:lineRule="atLeast"/>
                </w:pPr>
              </w:pPrChange>
            </w:pPr>
            <w:del w:id="69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139px</w:delText>
              </w:r>
              <w:r w:rsidRPr="007520B6" w:rsidDel="008B6AF4">
                <w:rPr>
                  <w:rFonts w:ascii="Consolas" w:eastAsia="Times New Roman" w:hAnsi="Consolas" w:cs="Times New Roman"/>
                  <w:color w:val="D4D4D4"/>
                  <w:sz w:val="21"/>
                  <w:szCs w:val="21"/>
                </w:rPr>
                <w:delText>;</w:delText>
              </w:r>
            </w:del>
          </w:p>
          <w:p w14:paraId="74830224" w14:textId="77777777" w:rsidR="00ED1509" w:rsidRPr="007520B6" w:rsidDel="008B6AF4" w:rsidRDefault="00ED1509">
            <w:pPr>
              <w:pStyle w:val="Heading1Numbered"/>
              <w:rPr>
                <w:del w:id="6952" w:author="Donovan Goode [2]" w:date="2018-11-09T10:04:00Z"/>
                <w:rFonts w:ascii="Consolas" w:eastAsia="Times New Roman" w:hAnsi="Consolas" w:cs="Times New Roman"/>
                <w:color w:val="D4D4D4"/>
                <w:sz w:val="21"/>
                <w:szCs w:val="21"/>
              </w:rPr>
              <w:pPrChange w:id="6953" w:author="Donovan Goode [2]" w:date="2018-11-09T10:05:00Z">
                <w:pPr>
                  <w:shd w:val="clear" w:color="auto" w:fill="1E1E1E"/>
                  <w:spacing w:line="285" w:lineRule="atLeast"/>
                </w:pPr>
              </w:pPrChange>
            </w:pPr>
            <w:del w:id="69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F61B15" w14:textId="77777777" w:rsidR="00ED1509" w:rsidRPr="007520B6" w:rsidDel="008B6AF4" w:rsidRDefault="00ED1509">
            <w:pPr>
              <w:pStyle w:val="Heading1Numbered"/>
              <w:rPr>
                <w:del w:id="6955" w:author="Donovan Goode [2]" w:date="2018-11-09T10:04:00Z"/>
                <w:rFonts w:ascii="Consolas" w:eastAsia="Times New Roman" w:hAnsi="Consolas" w:cs="Times New Roman"/>
                <w:color w:val="D4D4D4"/>
                <w:sz w:val="21"/>
                <w:szCs w:val="21"/>
              </w:rPr>
              <w:pPrChange w:id="6956" w:author="Donovan Goode [2]" w:date="2018-11-09T10:05:00Z">
                <w:pPr>
                  <w:shd w:val="clear" w:color="auto" w:fill="1E1E1E"/>
                  <w:spacing w:line="285" w:lineRule="atLeast"/>
                </w:pPr>
              </w:pPrChange>
            </w:pPr>
            <w:del w:id="69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79E625" w14:textId="77777777" w:rsidR="00ED1509" w:rsidRPr="007520B6" w:rsidDel="008B6AF4" w:rsidRDefault="00ED1509">
            <w:pPr>
              <w:pStyle w:val="Heading1Numbered"/>
              <w:rPr>
                <w:del w:id="6958" w:author="Donovan Goode [2]" w:date="2018-11-09T10:04:00Z"/>
                <w:rFonts w:ascii="Consolas" w:eastAsia="Times New Roman" w:hAnsi="Consolas" w:cs="Times New Roman"/>
                <w:color w:val="D4D4D4"/>
                <w:sz w:val="21"/>
                <w:szCs w:val="21"/>
              </w:rPr>
              <w:pPrChange w:id="6959" w:author="Donovan Goode [2]" w:date="2018-11-09T10:05:00Z">
                <w:pPr>
                  <w:shd w:val="clear" w:color="auto" w:fill="1E1E1E"/>
                  <w:spacing w:line="285" w:lineRule="atLeast"/>
                </w:pPr>
              </w:pPrChange>
            </w:pPr>
            <w:del w:id="69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4B7EFA66" w14:textId="77777777" w:rsidR="00ED1509" w:rsidRPr="007520B6" w:rsidDel="008B6AF4" w:rsidRDefault="00ED1509">
            <w:pPr>
              <w:pStyle w:val="Heading1Numbered"/>
              <w:rPr>
                <w:del w:id="6961" w:author="Donovan Goode [2]" w:date="2018-11-09T10:04:00Z"/>
                <w:rFonts w:ascii="Consolas" w:eastAsia="Times New Roman" w:hAnsi="Consolas" w:cs="Times New Roman"/>
                <w:color w:val="D4D4D4"/>
                <w:sz w:val="21"/>
                <w:szCs w:val="21"/>
              </w:rPr>
              <w:pPrChange w:id="6962" w:author="Donovan Goode [2]" w:date="2018-11-09T10:05:00Z">
                <w:pPr>
                  <w:shd w:val="clear" w:color="auto" w:fill="1E1E1E"/>
                  <w:spacing w:line="285" w:lineRule="atLeast"/>
                </w:pPr>
              </w:pPrChange>
            </w:pPr>
            <w:del w:id="6963" w:author="Donovan Goode [2]" w:date="2018-11-09T10:04:00Z">
              <w:r w:rsidRPr="007520B6" w:rsidDel="008B6AF4">
                <w:rPr>
                  <w:rFonts w:ascii="Consolas" w:eastAsia="Times New Roman" w:hAnsi="Consolas" w:cs="Times New Roman"/>
                  <w:color w:val="D4D4D4"/>
                  <w:sz w:val="21"/>
                  <w:szCs w:val="21"/>
                </w:rPr>
                <w:delText xml:space="preserve">    }</w:delText>
              </w:r>
            </w:del>
          </w:p>
          <w:p w14:paraId="6158F68A" w14:textId="77777777" w:rsidR="00ED1509" w:rsidRPr="007520B6" w:rsidDel="008B6AF4" w:rsidRDefault="00ED1509">
            <w:pPr>
              <w:pStyle w:val="Heading1Numbered"/>
              <w:rPr>
                <w:del w:id="6964" w:author="Donovan Goode [2]" w:date="2018-11-09T10:04:00Z"/>
                <w:rFonts w:ascii="Consolas" w:eastAsia="Times New Roman" w:hAnsi="Consolas" w:cs="Times New Roman"/>
                <w:color w:val="D4D4D4"/>
                <w:sz w:val="21"/>
                <w:szCs w:val="21"/>
              </w:rPr>
              <w:pPrChange w:id="6965" w:author="Donovan Goode [2]" w:date="2018-11-09T10:05:00Z">
                <w:pPr>
                  <w:shd w:val="clear" w:color="auto" w:fill="1E1E1E"/>
                  <w:spacing w:after="240" w:line="285" w:lineRule="atLeast"/>
                </w:pPr>
              </w:pPrChange>
            </w:pPr>
            <w:del w:id="6966" w:author="Donovan Goode [2]" w:date="2018-11-09T10:04:00Z">
              <w:r w:rsidRPr="007520B6" w:rsidDel="008B6AF4">
                <w:rPr>
                  <w:rFonts w:ascii="Consolas" w:eastAsia="Times New Roman" w:hAnsi="Consolas" w:cs="Times New Roman"/>
                  <w:color w:val="D4D4D4"/>
                  <w:sz w:val="21"/>
                  <w:szCs w:val="21"/>
                </w:rPr>
                <w:br/>
              </w:r>
              <w:r w:rsidRPr="007520B6" w:rsidDel="008B6AF4">
                <w:rPr>
                  <w:rFonts w:ascii="Consolas" w:eastAsia="Times New Roman" w:hAnsi="Consolas" w:cs="Times New Roman"/>
                  <w:color w:val="D4D4D4"/>
                  <w:sz w:val="21"/>
                  <w:szCs w:val="21"/>
                </w:rPr>
                <w:br/>
              </w:r>
              <w:r w:rsidRPr="007520B6" w:rsidDel="008B6AF4">
                <w:rPr>
                  <w:rFonts w:ascii="Consolas" w:eastAsia="Times New Roman" w:hAnsi="Consolas" w:cs="Times New Roman"/>
                  <w:color w:val="D4D4D4"/>
                  <w:sz w:val="21"/>
                  <w:szCs w:val="21"/>
                </w:rPr>
                <w:br/>
              </w:r>
            </w:del>
          </w:p>
          <w:p w14:paraId="2CF70405" w14:textId="77777777" w:rsidR="00ED1509" w:rsidRPr="007520B6" w:rsidDel="008B6AF4" w:rsidRDefault="00ED1509">
            <w:pPr>
              <w:pStyle w:val="Heading1Numbered"/>
              <w:rPr>
                <w:del w:id="6967" w:author="Donovan Goode [2]" w:date="2018-11-09T10:04:00Z"/>
                <w:rFonts w:ascii="Consolas" w:eastAsia="Times New Roman" w:hAnsi="Consolas" w:cs="Times New Roman"/>
                <w:color w:val="D4D4D4"/>
                <w:sz w:val="21"/>
                <w:szCs w:val="21"/>
              </w:rPr>
              <w:pPrChange w:id="6968" w:author="Donovan Goode [2]" w:date="2018-11-09T10:05:00Z">
                <w:pPr>
                  <w:shd w:val="clear" w:color="auto" w:fill="1E1E1E"/>
                  <w:spacing w:line="285" w:lineRule="atLeast"/>
                </w:pPr>
              </w:pPrChange>
            </w:pPr>
            <w:del w:id="69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a</w:delText>
              </w:r>
              <w:r w:rsidRPr="007520B6" w:rsidDel="008B6AF4">
                <w:rPr>
                  <w:rFonts w:ascii="Consolas" w:eastAsia="Times New Roman" w:hAnsi="Consolas" w:cs="Times New Roman"/>
                  <w:color w:val="D4D4D4"/>
                  <w:sz w:val="21"/>
                  <w:szCs w:val="21"/>
                </w:rPr>
                <w:delText xml:space="preserve"> {</w:delText>
              </w:r>
            </w:del>
          </w:p>
          <w:p w14:paraId="1B61FF46" w14:textId="77777777" w:rsidR="00ED1509" w:rsidRPr="007520B6" w:rsidDel="008B6AF4" w:rsidRDefault="00ED1509">
            <w:pPr>
              <w:pStyle w:val="Heading1Numbered"/>
              <w:rPr>
                <w:del w:id="6970" w:author="Donovan Goode [2]" w:date="2018-11-09T10:04:00Z"/>
                <w:rFonts w:ascii="Consolas" w:eastAsia="Times New Roman" w:hAnsi="Consolas" w:cs="Times New Roman"/>
                <w:color w:val="D4D4D4"/>
                <w:sz w:val="21"/>
                <w:szCs w:val="21"/>
              </w:rPr>
              <w:pPrChange w:id="6971" w:author="Donovan Goode [2]" w:date="2018-11-09T10:05:00Z">
                <w:pPr>
                  <w:shd w:val="clear" w:color="auto" w:fill="1E1E1E"/>
                  <w:spacing w:line="285" w:lineRule="atLeast"/>
                </w:pPr>
              </w:pPrChange>
            </w:pPr>
            <w:del w:id="69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198AD089" w14:textId="77777777" w:rsidR="00ED1509" w:rsidRPr="007520B6" w:rsidDel="008B6AF4" w:rsidRDefault="00ED1509">
            <w:pPr>
              <w:pStyle w:val="Heading1Numbered"/>
              <w:rPr>
                <w:del w:id="6973" w:author="Donovan Goode [2]" w:date="2018-11-09T10:04:00Z"/>
                <w:rFonts w:ascii="Consolas" w:eastAsia="Times New Roman" w:hAnsi="Consolas" w:cs="Times New Roman"/>
                <w:color w:val="D4D4D4"/>
                <w:sz w:val="21"/>
                <w:szCs w:val="21"/>
              </w:rPr>
              <w:pPrChange w:id="6974" w:author="Donovan Goode [2]" w:date="2018-11-09T10:05:00Z">
                <w:pPr>
                  <w:shd w:val="clear" w:color="auto" w:fill="1E1E1E"/>
                  <w:spacing w:line="285" w:lineRule="atLeast"/>
                </w:pPr>
              </w:pPrChange>
            </w:pPr>
            <w:del w:id="69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6EE2C5" w14:textId="77777777" w:rsidR="00ED1509" w:rsidRPr="007520B6" w:rsidDel="008B6AF4" w:rsidRDefault="00ED1509">
            <w:pPr>
              <w:pStyle w:val="Heading1Numbered"/>
              <w:rPr>
                <w:del w:id="6976" w:author="Donovan Goode [2]" w:date="2018-11-09T10:04:00Z"/>
                <w:rFonts w:ascii="Consolas" w:eastAsia="Times New Roman" w:hAnsi="Consolas" w:cs="Times New Roman"/>
                <w:color w:val="D4D4D4"/>
                <w:sz w:val="21"/>
                <w:szCs w:val="21"/>
              </w:rPr>
              <w:pPrChange w:id="6977" w:author="Donovan Goode [2]" w:date="2018-11-09T10:05:00Z">
                <w:pPr>
                  <w:shd w:val="clear" w:color="auto" w:fill="1E1E1E"/>
                  <w:spacing w:line="285" w:lineRule="atLeast"/>
                </w:pPr>
              </w:pPrChange>
            </w:pPr>
            <w:del w:id="69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21FE98F4" w14:textId="77777777" w:rsidR="00ED1509" w:rsidRPr="007520B6" w:rsidDel="008B6AF4" w:rsidRDefault="00ED1509">
            <w:pPr>
              <w:pStyle w:val="Heading1Numbered"/>
              <w:rPr>
                <w:del w:id="6979" w:author="Donovan Goode [2]" w:date="2018-11-09T10:04:00Z"/>
                <w:rFonts w:ascii="Consolas" w:eastAsia="Times New Roman" w:hAnsi="Consolas" w:cs="Times New Roman"/>
                <w:color w:val="D4D4D4"/>
                <w:sz w:val="21"/>
                <w:szCs w:val="21"/>
              </w:rPr>
              <w:pPrChange w:id="6980" w:author="Donovan Goode [2]" w:date="2018-11-09T10:05:00Z">
                <w:pPr>
                  <w:shd w:val="clear" w:color="auto" w:fill="1E1E1E"/>
                  <w:spacing w:line="285" w:lineRule="atLeast"/>
                </w:pPr>
              </w:pPrChange>
            </w:pPr>
            <w:del w:id="69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#74777a</w:delText>
              </w:r>
              <w:r w:rsidRPr="007520B6" w:rsidDel="008B6AF4">
                <w:rPr>
                  <w:rFonts w:ascii="Consolas" w:eastAsia="Times New Roman" w:hAnsi="Consolas" w:cs="Times New Roman"/>
                  <w:color w:val="D4D4D4"/>
                  <w:sz w:val="21"/>
                  <w:szCs w:val="21"/>
                </w:rPr>
                <w:delText>;</w:delText>
              </w:r>
            </w:del>
          </w:p>
          <w:p w14:paraId="3F3E8602" w14:textId="77777777" w:rsidR="00ED1509" w:rsidRPr="007520B6" w:rsidDel="008B6AF4" w:rsidRDefault="00ED1509">
            <w:pPr>
              <w:pStyle w:val="Heading1Numbered"/>
              <w:rPr>
                <w:del w:id="6982" w:author="Donovan Goode [2]" w:date="2018-11-09T10:04:00Z"/>
                <w:rFonts w:ascii="Consolas" w:eastAsia="Times New Roman" w:hAnsi="Consolas" w:cs="Times New Roman"/>
                <w:color w:val="D4D4D4"/>
                <w:sz w:val="21"/>
                <w:szCs w:val="21"/>
              </w:rPr>
              <w:pPrChange w:id="6983" w:author="Donovan Goode [2]" w:date="2018-11-09T10:05:00Z">
                <w:pPr>
                  <w:shd w:val="clear" w:color="auto" w:fill="1E1E1E"/>
                  <w:spacing w:line="285" w:lineRule="atLeast"/>
                </w:pPr>
              </w:pPrChange>
            </w:pPr>
            <w:del w:id="69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#8e9192</w:delText>
              </w:r>
              <w:r w:rsidRPr="007520B6" w:rsidDel="008B6AF4">
                <w:rPr>
                  <w:rFonts w:ascii="Consolas" w:eastAsia="Times New Roman" w:hAnsi="Consolas" w:cs="Times New Roman"/>
                  <w:color w:val="D4D4D4"/>
                  <w:sz w:val="21"/>
                  <w:szCs w:val="21"/>
                </w:rPr>
                <w:delText>;</w:delText>
              </w:r>
            </w:del>
          </w:p>
          <w:p w14:paraId="5CA7CB7F" w14:textId="77777777" w:rsidR="00ED1509" w:rsidRPr="007520B6" w:rsidDel="008B6AF4" w:rsidRDefault="00ED1509">
            <w:pPr>
              <w:pStyle w:val="Heading1Numbered"/>
              <w:rPr>
                <w:del w:id="6985" w:author="Donovan Goode [2]" w:date="2018-11-09T10:04:00Z"/>
                <w:rFonts w:ascii="Consolas" w:eastAsia="Times New Roman" w:hAnsi="Consolas" w:cs="Times New Roman"/>
                <w:color w:val="D4D4D4"/>
                <w:sz w:val="21"/>
                <w:szCs w:val="21"/>
              </w:rPr>
              <w:pPrChange w:id="6986" w:author="Donovan Goode [2]" w:date="2018-11-09T10:05:00Z">
                <w:pPr>
                  <w:shd w:val="clear" w:color="auto" w:fill="1E1E1E"/>
                  <w:spacing w:line="285" w:lineRule="atLeast"/>
                </w:pPr>
              </w:pPrChange>
            </w:pPr>
            <w:del w:id="69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w:delText>
              </w:r>
            </w:del>
          </w:p>
          <w:p w14:paraId="2C36BFFF" w14:textId="77777777" w:rsidR="00ED1509" w:rsidRPr="007520B6" w:rsidDel="008B6AF4" w:rsidRDefault="00ED1509">
            <w:pPr>
              <w:pStyle w:val="Heading1Numbered"/>
              <w:rPr>
                <w:del w:id="6988" w:author="Donovan Goode [2]" w:date="2018-11-09T10:04:00Z"/>
                <w:rFonts w:ascii="Consolas" w:eastAsia="Times New Roman" w:hAnsi="Consolas" w:cs="Times New Roman"/>
                <w:color w:val="D4D4D4"/>
                <w:sz w:val="21"/>
                <w:szCs w:val="21"/>
              </w:rPr>
              <w:pPrChange w:id="6989" w:author="Donovan Goode [2]" w:date="2018-11-09T10:05:00Z">
                <w:pPr>
                  <w:shd w:val="clear" w:color="auto" w:fill="1E1E1E"/>
                  <w:spacing w:line="285" w:lineRule="atLeast"/>
                </w:pPr>
              </w:pPrChange>
            </w:pPr>
          </w:p>
          <w:p w14:paraId="4B7072F3" w14:textId="77777777" w:rsidR="00ED1509" w:rsidRPr="007520B6" w:rsidDel="008B6AF4" w:rsidRDefault="00ED1509">
            <w:pPr>
              <w:pStyle w:val="Heading1Numbered"/>
              <w:rPr>
                <w:del w:id="6990" w:author="Donovan Goode [2]" w:date="2018-11-09T10:04:00Z"/>
                <w:rFonts w:ascii="Consolas" w:eastAsia="Times New Roman" w:hAnsi="Consolas" w:cs="Times New Roman"/>
                <w:color w:val="D4D4D4"/>
                <w:sz w:val="21"/>
                <w:szCs w:val="21"/>
              </w:rPr>
              <w:pPrChange w:id="6991" w:author="Donovan Goode [2]" w:date="2018-11-09T10:05:00Z">
                <w:pPr>
                  <w:shd w:val="clear" w:color="auto" w:fill="1E1E1E"/>
                  <w:spacing w:line="285" w:lineRule="atLeast"/>
                </w:pPr>
              </w:pPrChange>
            </w:pPr>
            <w:del w:id="6992" w:author="Donovan Goode [2]" w:date="2018-11-09T10:04:00Z">
              <w:r w:rsidRPr="007520B6" w:rsidDel="008B6AF4">
                <w:rPr>
                  <w:rFonts w:ascii="Consolas" w:eastAsia="Times New Roman" w:hAnsi="Consolas" w:cs="Times New Roman"/>
                  <w:color w:val="D4D4D4"/>
                  <w:sz w:val="21"/>
                  <w:szCs w:val="21"/>
                </w:rPr>
                <w:delText xml:space="preserve">    }</w:delText>
              </w:r>
            </w:del>
          </w:p>
          <w:p w14:paraId="33F6C1E6" w14:textId="77777777" w:rsidR="00ED1509" w:rsidRPr="007520B6" w:rsidDel="008B6AF4" w:rsidRDefault="00ED1509">
            <w:pPr>
              <w:pStyle w:val="Heading1Numbered"/>
              <w:rPr>
                <w:del w:id="6993" w:author="Donovan Goode [2]" w:date="2018-11-09T10:04:00Z"/>
                <w:rFonts w:ascii="Consolas" w:eastAsia="Times New Roman" w:hAnsi="Consolas" w:cs="Times New Roman"/>
                <w:color w:val="D4D4D4"/>
                <w:sz w:val="21"/>
                <w:szCs w:val="21"/>
              </w:rPr>
              <w:pPrChange w:id="6994" w:author="Donovan Goode [2]" w:date="2018-11-09T10:05:00Z">
                <w:pPr>
                  <w:shd w:val="clear" w:color="auto" w:fill="1E1E1E"/>
                  <w:spacing w:line="285" w:lineRule="atLeast"/>
                </w:pPr>
              </w:pPrChange>
            </w:pPr>
          </w:p>
          <w:p w14:paraId="1C79646E" w14:textId="77777777" w:rsidR="00ED1509" w:rsidRPr="007520B6" w:rsidDel="008B6AF4" w:rsidRDefault="00ED1509">
            <w:pPr>
              <w:pStyle w:val="Heading1Numbered"/>
              <w:rPr>
                <w:del w:id="6995" w:author="Donovan Goode [2]" w:date="2018-11-09T10:04:00Z"/>
                <w:rFonts w:ascii="Consolas" w:eastAsia="Times New Roman" w:hAnsi="Consolas" w:cs="Times New Roman"/>
                <w:color w:val="D4D4D4"/>
                <w:sz w:val="21"/>
                <w:szCs w:val="21"/>
              </w:rPr>
              <w:pPrChange w:id="6996" w:author="Donovan Goode [2]" w:date="2018-11-09T10:05:00Z">
                <w:pPr>
                  <w:shd w:val="clear" w:color="auto" w:fill="1E1E1E"/>
                  <w:spacing w:line="285" w:lineRule="atLeast"/>
                </w:pPr>
              </w:pPrChange>
            </w:pPr>
            <w:del w:id="69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 a</w:delText>
              </w:r>
              <w:r w:rsidRPr="007520B6" w:rsidDel="008B6AF4">
                <w:rPr>
                  <w:rFonts w:ascii="Consolas" w:eastAsia="Times New Roman" w:hAnsi="Consolas" w:cs="Times New Roman"/>
                  <w:color w:val="D4D4D4"/>
                  <w:sz w:val="21"/>
                  <w:szCs w:val="21"/>
                </w:rPr>
                <w:delText xml:space="preserve"> {</w:delText>
              </w:r>
            </w:del>
          </w:p>
          <w:p w14:paraId="780E9B8F" w14:textId="77777777" w:rsidR="00ED1509" w:rsidRPr="007520B6" w:rsidDel="008B6AF4" w:rsidRDefault="00ED1509">
            <w:pPr>
              <w:pStyle w:val="Heading1Numbered"/>
              <w:rPr>
                <w:del w:id="6998" w:author="Donovan Goode [2]" w:date="2018-11-09T10:04:00Z"/>
                <w:rFonts w:ascii="Consolas" w:eastAsia="Times New Roman" w:hAnsi="Consolas" w:cs="Times New Roman"/>
                <w:color w:val="D4D4D4"/>
                <w:sz w:val="21"/>
                <w:szCs w:val="21"/>
              </w:rPr>
              <w:pPrChange w:id="6999" w:author="Donovan Goode [2]" w:date="2018-11-09T10:05:00Z">
                <w:pPr>
                  <w:shd w:val="clear" w:color="auto" w:fill="1E1E1E"/>
                  <w:spacing w:line="285" w:lineRule="atLeast"/>
                </w:pPr>
              </w:pPrChange>
            </w:pPr>
            <w:del w:id="70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#e9c997</w:delText>
              </w:r>
              <w:r w:rsidRPr="007520B6" w:rsidDel="008B6AF4">
                <w:rPr>
                  <w:rFonts w:ascii="Consolas" w:eastAsia="Times New Roman" w:hAnsi="Consolas" w:cs="Times New Roman"/>
                  <w:color w:val="D4D4D4"/>
                  <w:sz w:val="21"/>
                  <w:szCs w:val="21"/>
                </w:rPr>
                <w:delText>;</w:delText>
              </w:r>
            </w:del>
          </w:p>
          <w:p w14:paraId="6372C7B7" w14:textId="77777777" w:rsidR="00ED1509" w:rsidRPr="007520B6" w:rsidDel="008B6AF4" w:rsidRDefault="00ED1509">
            <w:pPr>
              <w:pStyle w:val="Heading1Numbered"/>
              <w:rPr>
                <w:del w:id="7001" w:author="Donovan Goode [2]" w:date="2018-11-09T10:04:00Z"/>
                <w:rFonts w:ascii="Consolas" w:eastAsia="Times New Roman" w:hAnsi="Consolas" w:cs="Times New Roman"/>
                <w:color w:val="D4D4D4"/>
                <w:sz w:val="21"/>
                <w:szCs w:val="21"/>
              </w:rPr>
              <w:pPrChange w:id="7002" w:author="Donovan Goode [2]" w:date="2018-11-09T10:05:00Z">
                <w:pPr>
                  <w:shd w:val="clear" w:color="auto" w:fill="1E1E1E"/>
                  <w:spacing w:line="285" w:lineRule="atLeast"/>
                </w:pPr>
              </w:pPrChange>
            </w:pPr>
            <w:del w:id="7003" w:author="Donovan Goode [2]" w:date="2018-11-09T10:04:00Z">
              <w:r w:rsidRPr="007520B6" w:rsidDel="008B6AF4">
                <w:rPr>
                  <w:rFonts w:ascii="Consolas" w:eastAsia="Times New Roman" w:hAnsi="Consolas" w:cs="Times New Roman"/>
                  <w:color w:val="D4D4D4"/>
                  <w:sz w:val="21"/>
                  <w:szCs w:val="21"/>
                </w:rPr>
                <w:delText xml:space="preserve">    }</w:delText>
              </w:r>
            </w:del>
          </w:p>
          <w:p w14:paraId="4564A09B" w14:textId="77777777" w:rsidR="00ED1509" w:rsidRPr="007520B6" w:rsidDel="008B6AF4" w:rsidRDefault="00ED1509">
            <w:pPr>
              <w:pStyle w:val="Heading1Numbered"/>
              <w:rPr>
                <w:del w:id="7004" w:author="Donovan Goode [2]" w:date="2018-11-09T10:04:00Z"/>
                <w:rFonts w:ascii="Consolas" w:eastAsia="Times New Roman" w:hAnsi="Consolas" w:cs="Times New Roman"/>
                <w:color w:val="D4D4D4"/>
                <w:sz w:val="21"/>
                <w:szCs w:val="21"/>
              </w:rPr>
              <w:pPrChange w:id="7005" w:author="Donovan Goode [2]" w:date="2018-11-09T10:05:00Z">
                <w:pPr>
                  <w:shd w:val="clear" w:color="auto" w:fill="1E1E1E"/>
                  <w:spacing w:line="285" w:lineRule="atLeast"/>
                </w:pPr>
              </w:pPrChange>
            </w:pPr>
          </w:p>
          <w:p w14:paraId="40722E14" w14:textId="77777777" w:rsidR="00ED1509" w:rsidRPr="007520B6" w:rsidDel="008B6AF4" w:rsidRDefault="00ED1509">
            <w:pPr>
              <w:pStyle w:val="Heading1Numbered"/>
              <w:rPr>
                <w:del w:id="7006" w:author="Donovan Goode [2]" w:date="2018-11-09T10:04:00Z"/>
                <w:rFonts w:ascii="Consolas" w:eastAsia="Times New Roman" w:hAnsi="Consolas" w:cs="Times New Roman"/>
                <w:color w:val="D4D4D4"/>
                <w:sz w:val="21"/>
                <w:szCs w:val="21"/>
              </w:rPr>
              <w:pPrChange w:id="7007" w:author="Donovan Goode [2]" w:date="2018-11-09T10:05:00Z">
                <w:pPr>
                  <w:shd w:val="clear" w:color="auto" w:fill="1E1E1E"/>
                  <w:spacing w:line="285" w:lineRule="atLeast"/>
                </w:pPr>
              </w:pPrChange>
            </w:pPr>
            <w:del w:id="70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 a:hover,</w:delText>
              </w:r>
            </w:del>
          </w:p>
          <w:p w14:paraId="775E91F3" w14:textId="77777777" w:rsidR="00ED1509" w:rsidRPr="007520B6" w:rsidDel="008B6AF4" w:rsidRDefault="00ED1509">
            <w:pPr>
              <w:pStyle w:val="Heading1Numbered"/>
              <w:rPr>
                <w:del w:id="7009" w:author="Donovan Goode [2]" w:date="2018-11-09T10:04:00Z"/>
                <w:rFonts w:ascii="Consolas" w:eastAsia="Times New Roman" w:hAnsi="Consolas" w:cs="Times New Roman"/>
                <w:color w:val="D4D4D4"/>
                <w:sz w:val="21"/>
                <w:szCs w:val="21"/>
              </w:rPr>
              <w:pPrChange w:id="7010" w:author="Donovan Goode [2]" w:date="2018-11-09T10:05:00Z">
                <w:pPr>
                  <w:shd w:val="clear" w:color="auto" w:fill="1E1E1E"/>
                  <w:spacing w:line="285" w:lineRule="atLeast"/>
                </w:pPr>
              </w:pPrChange>
            </w:pPr>
            <w:del w:id="7011" w:author="Donovan Goode [2]" w:date="2018-11-09T10:04:00Z">
              <w:r w:rsidRPr="007520B6" w:rsidDel="008B6AF4">
                <w:rPr>
                  <w:rFonts w:ascii="Consolas" w:eastAsia="Times New Roman" w:hAnsi="Consolas" w:cs="Times New Roman"/>
                  <w:color w:val="D7BA7D"/>
                  <w:sz w:val="21"/>
                  <w:szCs w:val="21"/>
                </w:rPr>
                <w:delText xml:space="preserve">    #w3_orgchart_nav .section1 a.selected</w:delText>
              </w:r>
              <w:r w:rsidRPr="007520B6" w:rsidDel="008B6AF4">
                <w:rPr>
                  <w:rFonts w:ascii="Consolas" w:eastAsia="Times New Roman" w:hAnsi="Consolas" w:cs="Times New Roman"/>
                  <w:color w:val="D4D4D4"/>
                  <w:sz w:val="21"/>
                  <w:szCs w:val="21"/>
                </w:rPr>
                <w:delText xml:space="preserve"> {</w:delText>
              </w:r>
            </w:del>
          </w:p>
          <w:p w14:paraId="02120B92" w14:textId="77777777" w:rsidR="00ED1509" w:rsidRPr="007520B6" w:rsidDel="008B6AF4" w:rsidRDefault="00ED1509">
            <w:pPr>
              <w:pStyle w:val="Heading1Numbered"/>
              <w:rPr>
                <w:del w:id="7012" w:author="Donovan Goode [2]" w:date="2018-11-09T10:04:00Z"/>
                <w:rFonts w:ascii="Consolas" w:eastAsia="Times New Roman" w:hAnsi="Consolas" w:cs="Times New Roman"/>
                <w:color w:val="D4D4D4"/>
                <w:sz w:val="21"/>
                <w:szCs w:val="21"/>
              </w:rPr>
              <w:pPrChange w:id="7013" w:author="Donovan Goode [2]" w:date="2018-11-09T10:05:00Z">
                <w:pPr>
                  <w:shd w:val="clear" w:color="auto" w:fill="1E1E1E"/>
                  <w:spacing w:line="285" w:lineRule="atLeast"/>
                </w:pPr>
              </w:pPrChange>
            </w:pPr>
            <w:del w:id="70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#de9f44</w:delText>
              </w:r>
              <w:r w:rsidRPr="007520B6" w:rsidDel="008B6AF4">
                <w:rPr>
                  <w:rFonts w:ascii="Consolas" w:eastAsia="Times New Roman" w:hAnsi="Consolas" w:cs="Times New Roman"/>
                  <w:color w:val="D4D4D4"/>
                  <w:sz w:val="21"/>
                  <w:szCs w:val="21"/>
                </w:rPr>
                <w:delText>;</w:delText>
              </w:r>
            </w:del>
          </w:p>
          <w:p w14:paraId="09528FEC" w14:textId="77777777" w:rsidR="00ED1509" w:rsidRPr="007520B6" w:rsidDel="008B6AF4" w:rsidRDefault="00ED1509">
            <w:pPr>
              <w:pStyle w:val="Heading1Numbered"/>
              <w:rPr>
                <w:del w:id="7015" w:author="Donovan Goode [2]" w:date="2018-11-09T10:04:00Z"/>
                <w:rFonts w:ascii="Consolas" w:eastAsia="Times New Roman" w:hAnsi="Consolas" w:cs="Times New Roman"/>
                <w:color w:val="D4D4D4"/>
                <w:sz w:val="21"/>
                <w:szCs w:val="21"/>
              </w:rPr>
              <w:pPrChange w:id="7016" w:author="Donovan Goode [2]" w:date="2018-11-09T10:05:00Z">
                <w:pPr>
                  <w:shd w:val="clear" w:color="auto" w:fill="1E1E1E"/>
                  <w:spacing w:line="285" w:lineRule="atLeast"/>
                </w:pPr>
              </w:pPrChange>
            </w:pPr>
            <w:del w:id="70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3F6806D6" w14:textId="77777777" w:rsidR="00ED1509" w:rsidRPr="007520B6" w:rsidDel="008B6AF4" w:rsidRDefault="00ED1509">
            <w:pPr>
              <w:pStyle w:val="Heading1Numbered"/>
              <w:rPr>
                <w:del w:id="7018" w:author="Donovan Goode [2]" w:date="2018-11-09T10:04:00Z"/>
                <w:rFonts w:ascii="Consolas" w:eastAsia="Times New Roman" w:hAnsi="Consolas" w:cs="Times New Roman"/>
                <w:color w:val="D4D4D4"/>
                <w:sz w:val="21"/>
                <w:szCs w:val="21"/>
              </w:rPr>
              <w:pPrChange w:id="7019" w:author="Donovan Goode [2]" w:date="2018-11-09T10:05:00Z">
                <w:pPr>
                  <w:shd w:val="clear" w:color="auto" w:fill="1E1E1E"/>
                  <w:spacing w:line="285" w:lineRule="atLeast"/>
                </w:pPr>
              </w:pPrChange>
            </w:pPr>
            <w:del w:id="7020" w:author="Donovan Goode [2]" w:date="2018-11-09T10:04:00Z">
              <w:r w:rsidRPr="007520B6" w:rsidDel="008B6AF4">
                <w:rPr>
                  <w:rFonts w:ascii="Consolas" w:eastAsia="Times New Roman" w:hAnsi="Consolas" w:cs="Times New Roman"/>
                  <w:color w:val="D4D4D4"/>
                  <w:sz w:val="21"/>
                  <w:szCs w:val="21"/>
                </w:rPr>
                <w:delText xml:space="preserve">    }</w:delText>
              </w:r>
            </w:del>
          </w:p>
          <w:p w14:paraId="14DB0FC2" w14:textId="77777777" w:rsidR="00ED1509" w:rsidRPr="007520B6" w:rsidDel="008B6AF4" w:rsidRDefault="00ED1509">
            <w:pPr>
              <w:pStyle w:val="Heading1Numbered"/>
              <w:rPr>
                <w:del w:id="7021" w:author="Donovan Goode [2]" w:date="2018-11-09T10:04:00Z"/>
                <w:rFonts w:ascii="Consolas" w:eastAsia="Times New Roman" w:hAnsi="Consolas" w:cs="Times New Roman"/>
                <w:color w:val="D4D4D4"/>
                <w:sz w:val="21"/>
                <w:szCs w:val="21"/>
              </w:rPr>
              <w:pPrChange w:id="7022" w:author="Donovan Goode [2]" w:date="2018-11-09T10:05:00Z">
                <w:pPr>
                  <w:shd w:val="clear" w:color="auto" w:fill="1E1E1E"/>
                  <w:spacing w:after="240" w:line="285" w:lineRule="atLeast"/>
                </w:pPr>
              </w:pPrChange>
            </w:pPr>
          </w:p>
          <w:p w14:paraId="32F84FBB" w14:textId="77777777" w:rsidR="00ED1509" w:rsidRPr="007520B6" w:rsidDel="008B6AF4" w:rsidRDefault="00ED1509">
            <w:pPr>
              <w:pStyle w:val="Heading1Numbered"/>
              <w:rPr>
                <w:del w:id="7023" w:author="Donovan Goode [2]" w:date="2018-11-09T10:04:00Z"/>
                <w:rFonts w:ascii="Consolas" w:eastAsia="Times New Roman" w:hAnsi="Consolas" w:cs="Times New Roman"/>
                <w:color w:val="D4D4D4"/>
                <w:sz w:val="21"/>
                <w:szCs w:val="21"/>
              </w:rPr>
              <w:pPrChange w:id="7024" w:author="Donovan Goode [2]" w:date="2018-11-09T10:05:00Z">
                <w:pPr>
                  <w:shd w:val="clear" w:color="auto" w:fill="1E1E1E"/>
                  <w:spacing w:line="285" w:lineRule="atLeast"/>
                </w:pPr>
              </w:pPrChange>
            </w:pPr>
            <w:del w:id="70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 a</w:delText>
              </w:r>
              <w:r w:rsidRPr="007520B6" w:rsidDel="008B6AF4">
                <w:rPr>
                  <w:rFonts w:ascii="Consolas" w:eastAsia="Times New Roman" w:hAnsi="Consolas" w:cs="Times New Roman"/>
                  <w:color w:val="D4D4D4"/>
                  <w:sz w:val="21"/>
                  <w:szCs w:val="21"/>
                </w:rPr>
                <w:delText xml:space="preserve"> {</w:delText>
              </w:r>
            </w:del>
          </w:p>
          <w:p w14:paraId="7B1792FE" w14:textId="77777777" w:rsidR="00ED1509" w:rsidRPr="007520B6" w:rsidDel="008B6AF4" w:rsidRDefault="00ED1509">
            <w:pPr>
              <w:pStyle w:val="Heading1Numbered"/>
              <w:rPr>
                <w:del w:id="7026" w:author="Donovan Goode [2]" w:date="2018-11-09T10:04:00Z"/>
                <w:rFonts w:ascii="Consolas" w:eastAsia="Times New Roman" w:hAnsi="Consolas" w:cs="Times New Roman"/>
                <w:color w:val="D4D4D4"/>
                <w:sz w:val="21"/>
                <w:szCs w:val="21"/>
              </w:rPr>
              <w:pPrChange w:id="7027" w:author="Donovan Goode [2]" w:date="2018-11-09T10:05:00Z">
                <w:pPr>
                  <w:shd w:val="clear" w:color="auto" w:fill="1E1E1E"/>
                  <w:spacing w:line="285" w:lineRule="atLeast"/>
                </w:pPr>
              </w:pPrChange>
            </w:pPr>
            <w:del w:id="70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#7dcaed</w:delText>
              </w:r>
              <w:r w:rsidRPr="007520B6" w:rsidDel="008B6AF4">
                <w:rPr>
                  <w:rFonts w:ascii="Consolas" w:eastAsia="Times New Roman" w:hAnsi="Consolas" w:cs="Times New Roman"/>
                  <w:color w:val="D4D4D4"/>
                  <w:sz w:val="21"/>
                  <w:szCs w:val="21"/>
                </w:rPr>
                <w:delText>;</w:delText>
              </w:r>
            </w:del>
          </w:p>
          <w:p w14:paraId="526F2736" w14:textId="77777777" w:rsidR="00ED1509" w:rsidRPr="007520B6" w:rsidDel="008B6AF4" w:rsidRDefault="00ED1509">
            <w:pPr>
              <w:pStyle w:val="Heading1Numbered"/>
              <w:rPr>
                <w:del w:id="7029" w:author="Donovan Goode [2]" w:date="2018-11-09T10:04:00Z"/>
                <w:rFonts w:ascii="Consolas" w:eastAsia="Times New Roman" w:hAnsi="Consolas" w:cs="Times New Roman"/>
                <w:color w:val="D4D4D4"/>
                <w:sz w:val="21"/>
                <w:szCs w:val="21"/>
              </w:rPr>
              <w:pPrChange w:id="7030" w:author="Donovan Goode [2]" w:date="2018-11-09T10:05:00Z">
                <w:pPr>
                  <w:shd w:val="clear" w:color="auto" w:fill="1E1E1E"/>
                  <w:spacing w:line="285" w:lineRule="atLeast"/>
                </w:pPr>
              </w:pPrChange>
            </w:pPr>
            <w:del w:id="7031" w:author="Donovan Goode [2]" w:date="2018-11-09T10:04:00Z">
              <w:r w:rsidRPr="007520B6" w:rsidDel="008B6AF4">
                <w:rPr>
                  <w:rFonts w:ascii="Consolas" w:eastAsia="Times New Roman" w:hAnsi="Consolas" w:cs="Times New Roman"/>
                  <w:color w:val="D4D4D4"/>
                  <w:sz w:val="21"/>
                  <w:szCs w:val="21"/>
                </w:rPr>
                <w:delText xml:space="preserve">    }</w:delText>
              </w:r>
            </w:del>
          </w:p>
          <w:p w14:paraId="0D403616" w14:textId="77777777" w:rsidR="00ED1509" w:rsidRPr="007520B6" w:rsidDel="008B6AF4" w:rsidRDefault="00ED1509">
            <w:pPr>
              <w:pStyle w:val="Heading1Numbered"/>
              <w:rPr>
                <w:del w:id="7032" w:author="Donovan Goode [2]" w:date="2018-11-09T10:04:00Z"/>
                <w:rFonts w:ascii="Consolas" w:eastAsia="Times New Roman" w:hAnsi="Consolas" w:cs="Times New Roman"/>
                <w:color w:val="D4D4D4"/>
                <w:sz w:val="21"/>
                <w:szCs w:val="21"/>
              </w:rPr>
              <w:pPrChange w:id="7033" w:author="Donovan Goode [2]" w:date="2018-11-09T10:05:00Z">
                <w:pPr>
                  <w:shd w:val="clear" w:color="auto" w:fill="1E1E1E"/>
                  <w:spacing w:line="285" w:lineRule="atLeast"/>
                </w:pPr>
              </w:pPrChange>
            </w:pPr>
          </w:p>
          <w:p w14:paraId="736799F2" w14:textId="77777777" w:rsidR="00ED1509" w:rsidRPr="007520B6" w:rsidDel="008B6AF4" w:rsidRDefault="00ED1509">
            <w:pPr>
              <w:pStyle w:val="Heading1Numbered"/>
              <w:rPr>
                <w:del w:id="7034" w:author="Donovan Goode [2]" w:date="2018-11-09T10:04:00Z"/>
                <w:rFonts w:ascii="Consolas" w:eastAsia="Times New Roman" w:hAnsi="Consolas" w:cs="Times New Roman"/>
                <w:color w:val="D4D4D4"/>
                <w:sz w:val="21"/>
                <w:szCs w:val="21"/>
              </w:rPr>
              <w:pPrChange w:id="7035" w:author="Donovan Goode [2]" w:date="2018-11-09T10:05:00Z">
                <w:pPr>
                  <w:shd w:val="clear" w:color="auto" w:fill="1E1E1E"/>
                  <w:spacing w:line="285" w:lineRule="atLeast"/>
                </w:pPr>
              </w:pPrChange>
            </w:pPr>
            <w:del w:id="70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 a:hover,</w:delText>
              </w:r>
            </w:del>
          </w:p>
          <w:p w14:paraId="6889BC57" w14:textId="77777777" w:rsidR="00ED1509" w:rsidRPr="007520B6" w:rsidDel="008B6AF4" w:rsidRDefault="00ED1509">
            <w:pPr>
              <w:pStyle w:val="Heading1Numbered"/>
              <w:rPr>
                <w:del w:id="7037" w:author="Donovan Goode [2]" w:date="2018-11-09T10:04:00Z"/>
                <w:rFonts w:ascii="Consolas" w:eastAsia="Times New Roman" w:hAnsi="Consolas" w:cs="Times New Roman"/>
                <w:color w:val="D4D4D4"/>
                <w:sz w:val="21"/>
                <w:szCs w:val="21"/>
              </w:rPr>
              <w:pPrChange w:id="7038" w:author="Donovan Goode [2]" w:date="2018-11-09T10:05:00Z">
                <w:pPr>
                  <w:shd w:val="clear" w:color="auto" w:fill="1E1E1E"/>
                  <w:spacing w:line="285" w:lineRule="atLeast"/>
                </w:pPr>
              </w:pPrChange>
            </w:pPr>
            <w:del w:id="7039" w:author="Donovan Goode [2]" w:date="2018-11-09T10:04:00Z">
              <w:r w:rsidRPr="007520B6" w:rsidDel="008B6AF4">
                <w:rPr>
                  <w:rFonts w:ascii="Consolas" w:eastAsia="Times New Roman" w:hAnsi="Consolas" w:cs="Times New Roman"/>
                  <w:color w:val="D7BA7D"/>
                  <w:sz w:val="21"/>
                  <w:szCs w:val="21"/>
                </w:rPr>
                <w:delText xml:space="preserve">    #w3_orgchart_nav .section2 a.selected</w:delText>
              </w:r>
              <w:r w:rsidRPr="007520B6" w:rsidDel="008B6AF4">
                <w:rPr>
                  <w:rFonts w:ascii="Consolas" w:eastAsia="Times New Roman" w:hAnsi="Consolas" w:cs="Times New Roman"/>
                  <w:color w:val="D4D4D4"/>
                  <w:sz w:val="21"/>
                  <w:szCs w:val="21"/>
                </w:rPr>
                <w:delText xml:space="preserve"> {</w:delText>
              </w:r>
            </w:del>
          </w:p>
          <w:p w14:paraId="070B574F" w14:textId="77777777" w:rsidR="00ED1509" w:rsidRPr="007520B6" w:rsidDel="008B6AF4" w:rsidRDefault="00ED1509">
            <w:pPr>
              <w:pStyle w:val="Heading1Numbered"/>
              <w:rPr>
                <w:del w:id="7040" w:author="Donovan Goode [2]" w:date="2018-11-09T10:04:00Z"/>
                <w:rFonts w:ascii="Consolas" w:eastAsia="Times New Roman" w:hAnsi="Consolas" w:cs="Times New Roman"/>
                <w:color w:val="D4D4D4"/>
                <w:sz w:val="21"/>
                <w:szCs w:val="21"/>
              </w:rPr>
              <w:pPrChange w:id="7041" w:author="Donovan Goode [2]" w:date="2018-11-09T10:05:00Z">
                <w:pPr>
                  <w:shd w:val="clear" w:color="auto" w:fill="1E1E1E"/>
                  <w:spacing w:line="285" w:lineRule="atLeast"/>
                </w:pPr>
              </w:pPrChange>
            </w:pPr>
            <w:del w:id="70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#1ba0df</w:delText>
              </w:r>
              <w:r w:rsidRPr="007520B6" w:rsidDel="008B6AF4">
                <w:rPr>
                  <w:rFonts w:ascii="Consolas" w:eastAsia="Times New Roman" w:hAnsi="Consolas" w:cs="Times New Roman"/>
                  <w:color w:val="D4D4D4"/>
                  <w:sz w:val="21"/>
                  <w:szCs w:val="21"/>
                </w:rPr>
                <w:delText>;</w:delText>
              </w:r>
            </w:del>
          </w:p>
          <w:p w14:paraId="59213549" w14:textId="77777777" w:rsidR="00ED1509" w:rsidRPr="007520B6" w:rsidDel="008B6AF4" w:rsidRDefault="00ED1509">
            <w:pPr>
              <w:pStyle w:val="Heading1Numbered"/>
              <w:rPr>
                <w:del w:id="7043" w:author="Donovan Goode [2]" w:date="2018-11-09T10:04:00Z"/>
                <w:rFonts w:ascii="Consolas" w:eastAsia="Times New Roman" w:hAnsi="Consolas" w:cs="Times New Roman"/>
                <w:color w:val="D4D4D4"/>
                <w:sz w:val="21"/>
                <w:szCs w:val="21"/>
              </w:rPr>
              <w:pPrChange w:id="7044" w:author="Donovan Goode [2]" w:date="2018-11-09T10:05:00Z">
                <w:pPr>
                  <w:shd w:val="clear" w:color="auto" w:fill="1E1E1E"/>
                  <w:spacing w:line="285" w:lineRule="atLeast"/>
                </w:pPr>
              </w:pPrChange>
            </w:pPr>
            <w:del w:id="70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6A060536" w14:textId="77777777" w:rsidR="00ED1509" w:rsidRPr="007520B6" w:rsidDel="008B6AF4" w:rsidRDefault="00ED1509">
            <w:pPr>
              <w:pStyle w:val="Heading1Numbered"/>
              <w:rPr>
                <w:del w:id="7046" w:author="Donovan Goode [2]" w:date="2018-11-09T10:04:00Z"/>
                <w:rFonts w:ascii="Consolas" w:eastAsia="Times New Roman" w:hAnsi="Consolas" w:cs="Times New Roman"/>
                <w:color w:val="D4D4D4"/>
                <w:sz w:val="21"/>
                <w:szCs w:val="21"/>
              </w:rPr>
              <w:pPrChange w:id="7047" w:author="Donovan Goode [2]" w:date="2018-11-09T10:05:00Z">
                <w:pPr>
                  <w:shd w:val="clear" w:color="auto" w:fill="1E1E1E"/>
                  <w:spacing w:line="285" w:lineRule="atLeast"/>
                </w:pPr>
              </w:pPrChange>
            </w:pPr>
            <w:del w:id="7048" w:author="Donovan Goode [2]" w:date="2018-11-09T10:04:00Z">
              <w:r w:rsidRPr="007520B6" w:rsidDel="008B6AF4">
                <w:rPr>
                  <w:rFonts w:ascii="Consolas" w:eastAsia="Times New Roman" w:hAnsi="Consolas" w:cs="Times New Roman"/>
                  <w:color w:val="D4D4D4"/>
                  <w:sz w:val="21"/>
                  <w:szCs w:val="21"/>
                </w:rPr>
                <w:delText xml:space="preserve">    }</w:delText>
              </w:r>
            </w:del>
          </w:p>
          <w:p w14:paraId="0402E4B4" w14:textId="77777777" w:rsidR="00ED1509" w:rsidRPr="007520B6" w:rsidDel="008B6AF4" w:rsidRDefault="00ED1509">
            <w:pPr>
              <w:pStyle w:val="Heading1Numbered"/>
              <w:rPr>
                <w:del w:id="7049" w:author="Donovan Goode [2]" w:date="2018-11-09T10:04:00Z"/>
                <w:rFonts w:ascii="Consolas" w:eastAsia="Times New Roman" w:hAnsi="Consolas" w:cs="Times New Roman"/>
                <w:color w:val="D4D4D4"/>
                <w:sz w:val="21"/>
                <w:szCs w:val="21"/>
              </w:rPr>
              <w:pPrChange w:id="7050" w:author="Donovan Goode [2]" w:date="2018-11-09T10:05:00Z">
                <w:pPr>
                  <w:shd w:val="clear" w:color="auto" w:fill="1E1E1E"/>
                  <w:spacing w:line="285" w:lineRule="atLeast"/>
                </w:pPr>
              </w:pPrChange>
            </w:pPr>
          </w:p>
          <w:p w14:paraId="7E0C7912" w14:textId="77777777" w:rsidR="00ED1509" w:rsidRPr="007520B6" w:rsidDel="008B6AF4" w:rsidRDefault="00ED1509">
            <w:pPr>
              <w:pStyle w:val="Heading1Numbered"/>
              <w:rPr>
                <w:del w:id="7051" w:author="Donovan Goode [2]" w:date="2018-11-09T10:04:00Z"/>
                <w:rFonts w:ascii="Consolas" w:eastAsia="Times New Roman" w:hAnsi="Consolas" w:cs="Times New Roman"/>
                <w:color w:val="D4D4D4"/>
                <w:sz w:val="21"/>
                <w:szCs w:val="21"/>
              </w:rPr>
              <w:pPrChange w:id="7052" w:author="Donovan Goode [2]" w:date="2018-11-09T10:05:00Z">
                <w:pPr>
                  <w:shd w:val="clear" w:color="auto" w:fill="1E1E1E"/>
                  <w:spacing w:line="285" w:lineRule="atLeast"/>
                </w:pPr>
              </w:pPrChange>
            </w:pPr>
            <w:del w:id="70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 a</w:delText>
              </w:r>
              <w:r w:rsidRPr="007520B6" w:rsidDel="008B6AF4">
                <w:rPr>
                  <w:rFonts w:ascii="Consolas" w:eastAsia="Times New Roman" w:hAnsi="Consolas" w:cs="Times New Roman"/>
                  <w:color w:val="D4D4D4"/>
                  <w:sz w:val="21"/>
                  <w:szCs w:val="21"/>
                </w:rPr>
                <w:delText xml:space="preserve"> {</w:delText>
              </w:r>
            </w:del>
          </w:p>
          <w:p w14:paraId="3F8DA3C5" w14:textId="77777777" w:rsidR="00ED1509" w:rsidRPr="007520B6" w:rsidDel="008B6AF4" w:rsidRDefault="00ED1509">
            <w:pPr>
              <w:pStyle w:val="Heading1Numbered"/>
              <w:rPr>
                <w:del w:id="7054" w:author="Donovan Goode [2]" w:date="2018-11-09T10:04:00Z"/>
                <w:rFonts w:ascii="Consolas" w:eastAsia="Times New Roman" w:hAnsi="Consolas" w:cs="Times New Roman"/>
                <w:color w:val="D4D4D4"/>
                <w:sz w:val="21"/>
                <w:szCs w:val="21"/>
              </w:rPr>
              <w:pPrChange w:id="7055" w:author="Donovan Goode [2]" w:date="2018-11-09T10:05:00Z">
                <w:pPr>
                  <w:shd w:val="clear" w:color="auto" w:fill="1E1E1E"/>
                  <w:spacing w:line="285" w:lineRule="atLeast"/>
                </w:pPr>
              </w:pPrChange>
            </w:pPr>
            <w:del w:id="70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#c1e2a4</w:delText>
              </w:r>
              <w:r w:rsidRPr="007520B6" w:rsidDel="008B6AF4">
                <w:rPr>
                  <w:rFonts w:ascii="Consolas" w:eastAsia="Times New Roman" w:hAnsi="Consolas" w:cs="Times New Roman"/>
                  <w:color w:val="D4D4D4"/>
                  <w:sz w:val="21"/>
                  <w:szCs w:val="21"/>
                </w:rPr>
                <w:delText>;</w:delText>
              </w:r>
            </w:del>
          </w:p>
          <w:p w14:paraId="37D09CB3" w14:textId="77777777" w:rsidR="00ED1509" w:rsidRPr="007520B6" w:rsidDel="008B6AF4" w:rsidRDefault="00ED1509">
            <w:pPr>
              <w:pStyle w:val="Heading1Numbered"/>
              <w:rPr>
                <w:del w:id="7057" w:author="Donovan Goode [2]" w:date="2018-11-09T10:04:00Z"/>
                <w:rFonts w:ascii="Consolas" w:eastAsia="Times New Roman" w:hAnsi="Consolas" w:cs="Times New Roman"/>
                <w:color w:val="D4D4D4"/>
                <w:sz w:val="21"/>
                <w:szCs w:val="21"/>
              </w:rPr>
              <w:pPrChange w:id="7058" w:author="Donovan Goode [2]" w:date="2018-11-09T10:05:00Z">
                <w:pPr>
                  <w:shd w:val="clear" w:color="auto" w:fill="1E1E1E"/>
                  <w:spacing w:line="285" w:lineRule="atLeast"/>
                </w:pPr>
              </w:pPrChange>
            </w:pPr>
            <w:del w:id="70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w:delText>
              </w:r>
            </w:del>
          </w:p>
          <w:p w14:paraId="59185A97" w14:textId="77777777" w:rsidR="00ED1509" w:rsidRPr="007520B6" w:rsidDel="008B6AF4" w:rsidRDefault="00ED1509">
            <w:pPr>
              <w:pStyle w:val="Heading1Numbered"/>
              <w:rPr>
                <w:del w:id="7060" w:author="Donovan Goode [2]" w:date="2018-11-09T10:04:00Z"/>
                <w:rFonts w:ascii="Consolas" w:eastAsia="Times New Roman" w:hAnsi="Consolas" w:cs="Times New Roman"/>
                <w:color w:val="D4D4D4"/>
                <w:sz w:val="21"/>
                <w:szCs w:val="21"/>
              </w:rPr>
              <w:pPrChange w:id="7061" w:author="Donovan Goode [2]" w:date="2018-11-09T10:05:00Z">
                <w:pPr>
                  <w:shd w:val="clear" w:color="auto" w:fill="1E1E1E"/>
                  <w:spacing w:line="285" w:lineRule="atLeast"/>
                </w:pPr>
              </w:pPrChange>
            </w:pPr>
            <w:del w:id="7062" w:author="Donovan Goode [2]" w:date="2018-11-09T10:04:00Z">
              <w:r w:rsidRPr="007520B6" w:rsidDel="008B6AF4">
                <w:rPr>
                  <w:rFonts w:ascii="Consolas" w:eastAsia="Times New Roman" w:hAnsi="Consolas" w:cs="Times New Roman"/>
                  <w:color w:val="D4D4D4"/>
                  <w:sz w:val="21"/>
                  <w:szCs w:val="21"/>
                </w:rPr>
                <w:delText xml:space="preserve">    }</w:delText>
              </w:r>
            </w:del>
          </w:p>
          <w:p w14:paraId="16582B59" w14:textId="77777777" w:rsidR="00ED1509" w:rsidRPr="007520B6" w:rsidDel="008B6AF4" w:rsidRDefault="00ED1509">
            <w:pPr>
              <w:pStyle w:val="Heading1Numbered"/>
              <w:rPr>
                <w:del w:id="7063" w:author="Donovan Goode [2]" w:date="2018-11-09T10:04:00Z"/>
                <w:rFonts w:ascii="Consolas" w:eastAsia="Times New Roman" w:hAnsi="Consolas" w:cs="Times New Roman"/>
                <w:color w:val="D4D4D4"/>
                <w:sz w:val="21"/>
                <w:szCs w:val="21"/>
              </w:rPr>
              <w:pPrChange w:id="7064" w:author="Donovan Goode [2]" w:date="2018-11-09T10:05:00Z">
                <w:pPr>
                  <w:shd w:val="clear" w:color="auto" w:fill="1E1E1E"/>
                  <w:spacing w:line="285" w:lineRule="atLeast"/>
                </w:pPr>
              </w:pPrChange>
            </w:pPr>
          </w:p>
          <w:p w14:paraId="4F83BCAA" w14:textId="77777777" w:rsidR="00ED1509" w:rsidRPr="007520B6" w:rsidDel="008B6AF4" w:rsidRDefault="00ED1509">
            <w:pPr>
              <w:pStyle w:val="Heading1Numbered"/>
              <w:rPr>
                <w:del w:id="7065" w:author="Donovan Goode [2]" w:date="2018-11-09T10:04:00Z"/>
                <w:rFonts w:ascii="Consolas" w:eastAsia="Times New Roman" w:hAnsi="Consolas" w:cs="Times New Roman"/>
                <w:color w:val="D4D4D4"/>
                <w:sz w:val="21"/>
                <w:szCs w:val="21"/>
              </w:rPr>
              <w:pPrChange w:id="7066" w:author="Donovan Goode [2]" w:date="2018-11-09T10:05:00Z">
                <w:pPr>
                  <w:shd w:val="clear" w:color="auto" w:fill="1E1E1E"/>
                  <w:spacing w:line="285" w:lineRule="atLeast"/>
                </w:pPr>
              </w:pPrChange>
            </w:pPr>
            <w:del w:id="70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 a:hover,</w:delText>
              </w:r>
            </w:del>
          </w:p>
          <w:p w14:paraId="0BE99C9A" w14:textId="77777777" w:rsidR="00ED1509" w:rsidRPr="007520B6" w:rsidDel="008B6AF4" w:rsidRDefault="00ED1509">
            <w:pPr>
              <w:pStyle w:val="Heading1Numbered"/>
              <w:rPr>
                <w:del w:id="7068" w:author="Donovan Goode [2]" w:date="2018-11-09T10:04:00Z"/>
                <w:rFonts w:ascii="Consolas" w:eastAsia="Times New Roman" w:hAnsi="Consolas" w:cs="Times New Roman"/>
                <w:color w:val="D4D4D4"/>
                <w:sz w:val="21"/>
                <w:szCs w:val="21"/>
              </w:rPr>
              <w:pPrChange w:id="7069" w:author="Donovan Goode [2]" w:date="2018-11-09T10:05:00Z">
                <w:pPr>
                  <w:shd w:val="clear" w:color="auto" w:fill="1E1E1E"/>
                  <w:spacing w:line="285" w:lineRule="atLeast"/>
                </w:pPr>
              </w:pPrChange>
            </w:pPr>
            <w:del w:id="7070" w:author="Donovan Goode [2]" w:date="2018-11-09T10:04:00Z">
              <w:r w:rsidRPr="007520B6" w:rsidDel="008B6AF4">
                <w:rPr>
                  <w:rFonts w:ascii="Consolas" w:eastAsia="Times New Roman" w:hAnsi="Consolas" w:cs="Times New Roman"/>
                  <w:color w:val="D7BA7D"/>
                  <w:sz w:val="21"/>
                  <w:szCs w:val="21"/>
                </w:rPr>
                <w:delText xml:space="preserve">    #w3_orgchart_nav .section3 a.selected</w:delText>
              </w:r>
              <w:r w:rsidRPr="007520B6" w:rsidDel="008B6AF4">
                <w:rPr>
                  <w:rFonts w:ascii="Consolas" w:eastAsia="Times New Roman" w:hAnsi="Consolas" w:cs="Times New Roman"/>
                  <w:color w:val="D4D4D4"/>
                  <w:sz w:val="21"/>
                  <w:szCs w:val="21"/>
                </w:rPr>
                <w:delText xml:space="preserve"> {</w:delText>
              </w:r>
            </w:del>
          </w:p>
          <w:p w14:paraId="1C29876E" w14:textId="77777777" w:rsidR="00ED1509" w:rsidRPr="007520B6" w:rsidDel="008B6AF4" w:rsidRDefault="00ED1509">
            <w:pPr>
              <w:pStyle w:val="Heading1Numbered"/>
              <w:rPr>
                <w:del w:id="7071" w:author="Donovan Goode [2]" w:date="2018-11-09T10:04:00Z"/>
                <w:rFonts w:ascii="Consolas" w:eastAsia="Times New Roman" w:hAnsi="Consolas" w:cs="Times New Roman"/>
                <w:color w:val="D4D4D4"/>
                <w:sz w:val="21"/>
                <w:szCs w:val="21"/>
              </w:rPr>
              <w:pPrChange w:id="7072" w:author="Donovan Goode [2]" w:date="2018-11-09T10:05:00Z">
                <w:pPr>
                  <w:shd w:val="clear" w:color="auto" w:fill="1E1E1E"/>
                  <w:spacing w:line="285" w:lineRule="atLeast"/>
                </w:pPr>
              </w:pPrChange>
            </w:pPr>
            <w:del w:id="70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#95cc5c</w:delText>
              </w:r>
              <w:r w:rsidRPr="007520B6" w:rsidDel="008B6AF4">
                <w:rPr>
                  <w:rFonts w:ascii="Consolas" w:eastAsia="Times New Roman" w:hAnsi="Consolas" w:cs="Times New Roman"/>
                  <w:color w:val="D4D4D4"/>
                  <w:sz w:val="21"/>
                  <w:szCs w:val="21"/>
                </w:rPr>
                <w:delText>;</w:delText>
              </w:r>
            </w:del>
          </w:p>
          <w:p w14:paraId="003D4561" w14:textId="77777777" w:rsidR="00ED1509" w:rsidRPr="007520B6" w:rsidDel="008B6AF4" w:rsidRDefault="00ED1509">
            <w:pPr>
              <w:pStyle w:val="Heading1Numbered"/>
              <w:rPr>
                <w:del w:id="7074" w:author="Donovan Goode [2]" w:date="2018-11-09T10:04:00Z"/>
                <w:rFonts w:ascii="Consolas" w:eastAsia="Times New Roman" w:hAnsi="Consolas" w:cs="Times New Roman"/>
                <w:color w:val="D4D4D4"/>
                <w:sz w:val="21"/>
                <w:szCs w:val="21"/>
              </w:rPr>
              <w:pPrChange w:id="7075" w:author="Donovan Goode [2]" w:date="2018-11-09T10:05:00Z">
                <w:pPr>
                  <w:shd w:val="clear" w:color="auto" w:fill="1E1E1E"/>
                  <w:spacing w:line="285" w:lineRule="atLeast"/>
                </w:pPr>
              </w:pPrChange>
            </w:pPr>
            <w:del w:id="70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499B597A" w14:textId="77777777" w:rsidR="00ED1509" w:rsidRPr="007520B6" w:rsidDel="008B6AF4" w:rsidRDefault="00ED1509">
            <w:pPr>
              <w:pStyle w:val="Heading1Numbered"/>
              <w:rPr>
                <w:del w:id="7077" w:author="Donovan Goode [2]" w:date="2018-11-09T10:04:00Z"/>
                <w:rFonts w:ascii="Consolas" w:eastAsia="Times New Roman" w:hAnsi="Consolas" w:cs="Times New Roman"/>
                <w:color w:val="D4D4D4"/>
                <w:sz w:val="21"/>
                <w:szCs w:val="21"/>
              </w:rPr>
              <w:pPrChange w:id="7078" w:author="Donovan Goode [2]" w:date="2018-11-09T10:05:00Z">
                <w:pPr>
                  <w:shd w:val="clear" w:color="auto" w:fill="1E1E1E"/>
                  <w:spacing w:line="285" w:lineRule="atLeast"/>
                </w:pPr>
              </w:pPrChange>
            </w:pPr>
            <w:del w:id="7079" w:author="Donovan Goode [2]" w:date="2018-11-09T10:04:00Z">
              <w:r w:rsidRPr="007520B6" w:rsidDel="008B6AF4">
                <w:rPr>
                  <w:rFonts w:ascii="Consolas" w:eastAsia="Times New Roman" w:hAnsi="Consolas" w:cs="Times New Roman"/>
                  <w:color w:val="D4D4D4"/>
                  <w:sz w:val="21"/>
                  <w:szCs w:val="21"/>
                </w:rPr>
                <w:delText xml:space="preserve">    }</w:delText>
              </w:r>
            </w:del>
          </w:p>
          <w:p w14:paraId="67C482D9" w14:textId="77777777" w:rsidR="00ED1509" w:rsidRPr="007520B6" w:rsidDel="008B6AF4" w:rsidRDefault="00ED1509">
            <w:pPr>
              <w:pStyle w:val="Heading1Numbered"/>
              <w:rPr>
                <w:del w:id="7080" w:author="Donovan Goode [2]" w:date="2018-11-09T10:04:00Z"/>
                <w:rFonts w:ascii="Consolas" w:eastAsia="Times New Roman" w:hAnsi="Consolas" w:cs="Times New Roman"/>
                <w:color w:val="D4D4D4"/>
                <w:sz w:val="21"/>
                <w:szCs w:val="21"/>
              </w:rPr>
              <w:pPrChange w:id="7081" w:author="Donovan Goode [2]" w:date="2018-11-09T10:05:00Z">
                <w:pPr>
                  <w:shd w:val="clear" w:color="auto" w:fill="1E1E1E"/>
                  <w:spacing w:after="240" w:line="285" w:lineRule="atLeast"/>
                </w:pPr>
              </w:pPrChange>
            </w:pPr>
          </w:p>
          <w:p w14:paraId="78DCABC6" w14:textId="77777777" w:rsidR="00ED1509" w:rsidRPr="007520B6" w:rsidDel="008B6AF4" w:rsidRDefault="00ED1509">
            <w:pPr>
              <w:pStyle w:val="Heading1Numbered"/>
              <w:rPr>
                <w:del w:id="7082" w:author="Donovan Goode [2]" w:date="2018-11-09T10:04:00Z"/>
                <w:rFonts w:ascii="Consolas" w:eastAsia="Times New Roman" w:hAnsi="Consolas" w:cs="Times New Roman"/>
                <w:color w:val="D4D4D4"/>
                <w:sz w:val="21"/>
                <w:szCs w:val="21"/>
              </w:rPr>
              <w:pPrChange w:id="7083" w:author="Donovan Goode [2]" w:date="2018-11-09T10:05:00Z">
                <w:pPr>
                  <w:shd w:val="clear" w:color="auto" w:fill="1E1E1E"/>
                  <w:spacing w:line="285" w:lineRule="atLeast"/>
                </w:pPr>
              </w:pPrChange>
            </w:pPr>
            <w:del w:id="70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#w3_orgchart_pdf</w:delText>
              </w:r>
              <w:r w:rsidRPr="007520B6" w:rsidDel="008B6AF4">
                <w:rPr>
                  <w:rFonts w:ascii="Consolas" w:eastAsia="Times New Roman" w:hAnsi="Consolas" w:cs="Times New Roman"/>
                  <w:color w:val="D4D4D4"/>
                  <w:sz w:val="21"/>
                  <w:szCs w:val="21"/>
                </w:rPr>
                <w:delText xml:space="preserve"> {</w:delText>
              </w:r>
            </w:del>
          </w:p>
          <w:p w14:paraId="44B6CF2E" w14:textId="77777777" w:rsidR="00ED1509" w:rsidRPr="007520B6" w:rsidDel="008B6AF4" w:rsidRDefault="00ED1509">
            <w:pPr>
              <w:pStyle w:val="Heading1Numbered"/>
              <w:rPr>
                <w:del w:id="7085" w:author="Donovan Goode [2]" w:date="2018-11-09T10:04:00Z"/>
                <w:rFonts w:ascii="Consolas" w:eastAsia="Times New Roman" w:hAnsi="Consolas" w:cs="Times New Roman"/>
                <w:color w:val="D4D4D4"/>
                <w:sz w:val="21"/>
                <w:szCs w:val="21"/>
              </w:rPr>
              <w:pPrChange w:id="7086" w:author="Donovan Goode [2]" w:date="2018-11-09T10:05:00Z">
                <w:pPr>
                  <w:shd w:val="clear" w:color="auto" w:fill="1E1E1E"/>
                  <w:spacing w:line="285" w:lineRule="atLeast"/>
                </w:pPr>
              </w:pPrChange>
            </w:pPr>
            <w:del w:id="70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730px</w:delText>
              </w:r>
              <w:r w:rsidRPr="007520B6" w:rsidDel="008B6AF4">
                <w:rPr>
                  <w:rFonts w:ascii="Consolas" w:eastAsia="Times New Roman" w:hAnsi="Consolas" w:cs="Times New Roman"/>
                  <w:color w:val="D4D4D4"/>
                  <w:sz w:val="21"/>
                  <w:szCs w:val="21"/>
                </w:rPr>
                <w:delText>;</w:delText>
              </w:r>
            </w:del>
          </w:p>
          <w:p w14:paraId="3436E21E" w14:textId="77777777" w:rsidR="00ED1509" w:rsidRPr="007520B6" w:rsidDel="008B6AF4" w:rsidRDefault="00ED1509">
            <w:pPr>
              <w:pStyle w:val="Heading1Numbered"/>
              <w:rPr>
                <w:del w:id="7088" w:author="Donovan Goode [2]" w:date="2018-11-09T10:04:00Z"/>
                <w:rFonts w:ascii="Consolas" w:eastAsia="Times New Roman" w:hAnsi="Consolas" w:cs="Times New Roman"/>
                <w:color w:val="D4D4D4"/>
                <w:sz w:val="21"/>
                <w:szCs w:val="21"/>
              </w:rPr>
              <w:pPrChange w:id="7089" w:author="Donovan Goode [2]" w:date="2018-11-09T10:05:00Z">
                <w:pPr>
                  <w:shd w:val="clear" w:color="auto" w:fill="1E1E1E"/>
                  <w:spacing w:line="285" w:lineRule="atLeast"/>
                </w:pPr>
              </w:pPrChange>
            </w:pPr>
            <w:del w:id="70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88D5A89" w14:textId="77777777" w:rsidR="00ED1509" w:rsidRPr="007520B6" w:rsidDel="008B6AF4" w:rsidRDefault="00ED1509">
            <w:pPr>
              <w:pStyle w:val="Heading1Numbered"/>
              <w:rPr>
                <w:del w:id="7091" w:author="Donovan Goode [2]" w:date="2018-11-09T10:04:00Z"/>
                <w:rFonts w:ascii="Consolas" w:eastAsia="Times New Roman" w:hAnsi="Consolas" w:cs="Times New Roman"/>
                <w:color w:val="D4D4D4"/>
                <w:sz w:val="21"/>
                <w:szCs w:val="21"/>
              </w:rPr>
              <w:pPrChange w:id="7092" w:author="Donovan Goode [2]" w:date="2018-11-09T10:05:00Z">
                <w:pPr>
                  <w:shd w:val="clear" w:color="auto" w:fill="1E1E1E"/>
                  <w:spacing w:line="285" w:lineRule="atLeast"/>
                </w:pPr>
              </w:pPrChange>
            </w:pPr>
            <w:del w:id="70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313px</w:delText>
              </w:r>
              <w:r w:rsidRPr="007520B6" w:rsidDel="008B6AF4">
                <w:rPr>
                  <w:rFonts w:ascii="Consolas" w:eastAsia="Times New Roman" w:hAnsi="Consolas" w:cs="Times New Roman"/>
                  <w:color w:val="D4D4D4"/>
                  <w:sz w:val="21"/>
                  <w:szCs w:val="21"/>
                </w:rPr>
                <w:delText>;</w:delText>
              </w:r>
            </w:del>
          </w:p>
          <w:p w14:paraId="21D7181B" w14:textId="77777777" w:rsidR="00ED1509" w:rsidRPr="007520B6" w:rsidDel="008B6AF4" w:rsidRDefault="00ED1509">
            <w:pPr>
              <w:pStyle w:val="Heading1Numbered"/>
              <w:rPr>
                <w:del w:id="7094" w:author="Donovan Goode [2]" w:date="2018-11-09T10:04:00Z"/>
                <w:rFonts w:ascii="Consolas" w:eastAsia="Times New Roman" w:hAnsi="Consolas" w:cs="Times New Roman"/>
                <w:color w:val="D4D4D4"/>
                <w:sz w:val="21"/>
                <w:szCs w:val="21"/>
              </w:rPr>
              <w:pPrChange w:id="7095" w:author="Donovan Goode [2]" w:date="2018-11-09T10:05:00Z">
                <w:pPr>
                  <w:shd w:val="clear" w:color="auto" w:fill="1E1E1E"/>
                  <w:spacing w:line="285" w:lineRule="atLeast"/>
                </w:pPr>
              </w:pPrChange>
            </w:pPr>
            <w:del w:id="70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53C49195" w14:textId="77777777" w:rsidR="00ED1509" w:rsidRPr="007520B6" w:rsidDel="008B6AF4" w:rsidRDefault="00ED1509">
            <w:pPr>
              <w:pStyle w:val="Heading1Numbered"/>
              <w:rPr>
                <w:del w:id="7097" w:author="Donovan Goode [2]" w:date="2018-11-09T10:04:00Z"/>
                <w:rFonts w:ascii="Consolas" w:eastAsia="Times New Roman" w:hAnsi="Consolas" w:cs="Times New Roman"/>
                <w:color w:val="D4D4D4"/>
                <w:sz w:val="21"/>
                <w:szCs w:val="21"/>
              </w:rPr>
              <w:pPrChange w:id="7098" w:author="Donovan Goode [2]" w:date="2018-11-09T10:05:00Z">
                <w:pPr>
                  <w:shd w:val="clear" w:color="auto" w:fill="1E1E1E"/>
                  <w:spacing w:line="285" w:lineRule="atLeast"/>
                </w:pPr>
              </w:pPrChange>
            </w:pPr>
            <w:del w:id="7099" w:author="Donovan Goode [2]" w:date="2018-11-09T10:04:00Z">
              <w:r w:rsidRPr="007520B6" w:rsidDel="008B6AF4">
                <w:rPr>
                  <w:rFonts w:ascii="Consolas" w:eastAsia="Times New Roman" w:hAnsi="Consolas" w:cs="Times New Roman"/>
                  <w:color w:val="D4D4D4"/>
                  <w:sz w:val="21"/>
                  <w:szCs w:val="21"/>
                </w:rPr>
                <w:delText xml:space="preserve">    }</w:delText>
              </w:r>
            </w:del>
          </w:p>
          <w:p w14:paraId="3711EFCD" w14:textId="77777777" w:rsidR="00ED1509" w:rsidRPr="007520B6" w:rsidDel="008B6AF4" w:rsidRDefault="00ED1509">
            <w:pPr>
              <w:pStyle w:val="Heading1Numbered"/>
              <w:rPr>
                <w:del w:id="7100" w:author="Donovan Goode [2]" w:date="2018-11-09T10:04:00Z"/>
                <w:rFonts w:ascii="Consolas" w:eastAsia="Times New Roman" w:hAnsi="Consolas" w:cs="Times New Roman"/>
                <w:color w:val="D4D4D4"/>
                <w:sz w:val="21"/>
                <w:szCs w:val="21"/>
              </w:rPr>
              <w:pPrChange w:id="7101" w:author="Donovan Goode [2]" w:date="2018-11-09T10:05:00Z">
                <w:pPr>
                  <w:shd w:val="clear" w:color="auto" w:fill="1E1E1E"/>
                  <w:spacing w:line="285" w:lineRule="atLeast"/>
                </w:pPr>
              </w:pPrChange>
            </w:pPr>
          </w:p>
          <w:p w14:paraId="462949D0" w14:textId="77777777" w:rsidR="00ED1509" w:rsidRPr="007520B6" w:rsidDel="008B6AF4" w:rsidRDefault="00ED1509">
            <w:pPr>
              <w:pStyle w:val="Heading1Numbered"/>
              <w:rPr>
                <w:del w:id="7102" w:author="Donovan Goode [2]" w:date="2018-11-09T10:04:00Z"/>
                <w:rFonts w:ascii="Consolas" w:eastAsia="Times New Roman" w:hAnsi="Consolas" w:cs="Times New Roman"/>
                <w:color w:val="D4D4D4"/>
                <w:sz w:val="21"/>
                <w:szCs w:val="21"/>
              </w:rPr>
              <w:pPrChange w:id="7103" w:author="Donovan Goode [2]" w:date="2018-11-09T10:05:00Z">
                <w:pPr>
                  <w:shd w:val="clear" w:color="auto" w:fill="1E1E1E"/>
                  <w:spacing w:line="285" w:lineRule="atLeast"/>
                </w:pPr>
              </w:pPrChange>
            </w:pPr>
            <w:del w:id="71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#w3_orgchart_pdf img</w:delText>
              </w:r>
              <w:r w:rsidRPr="007520B6" w:rsidDel="008B6AF4">
                <w:rPr>
                  <w:rFonts w:ascii="Consolas" w:eastAsia="Times New Roman" w:hAnsi="Consolas" w:cs="Times New Roman"/>
                  <w:color w:val="D4D4D4"/>
                  <w:sz w:val="21"/>
                  <w:szCs w:val="21"/>
                </w:rPr>
                <w:delText xml:space="preserve"> {</w:delText>
              </w:r>
            </w:del>
          </w:p>
          <w:p w14:paraId="39018F33" w14:textId="77777777" w:rsidR="00ED1509" w:rsidRPr="007520B6" w:rsidDel="008B6AF4" w:rsidRDefault="00ED1509">
            <w:pPr>
              <w:pStyle w:val="Heading1Numbered"/>
              <w:rPr>
                <w:del w:id="7105" w:author="Donovan Goode [2]" w:date="2018-11-09T10:04:00Z"/>
                <w:rFonts w:ascii="Consolas" w:eastAsia="Times New Roman" w:hAnsi="Consolas" w:cs="Times New Roman"/>
                <w:color w:val="D4D4D4"/>
                <w:sz w:val="21"/>
                <w:szCs w:val="21"/>
              </w:rPr>
              <w:pPrChange w:id="7106" w:author="Donovan Goode [2]" w:date="2018-11-09T10:05:00Z">
                <w:pPr>
                  <w:shd w:val="clear" w:color="auto" w:fill="1E1E1E"/>
                  <w:spacing w:line="285" w:lineRule="atLeast"/>
                </w:pPr>
              </w:pPrChange>
            </w:pPr>
            <w:del w:id="71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BDF5AD1" w14:textId="77777777" w:rsidR="00ED1509" w:rsidRPr="007520B6" w:rsidDel="008B6AF4" w:rsidRDefault="00ED1509">
            <w:pPr>
              <w:pStyle w:val="Heading1Numbered"/>
              <w:rPr>
                <w:del w:id="7108" w:author="Donovan Goode [2]" w:date="2018-11-09T10:04:00Z"/>
                <w:rFonts w:ascii="Consolas" w:eastAsia="Times New Roman" w:hAnsi="Consolas" w:cs="Times New Roman"/>
                <w:color w:val="D4D4D4"/>
                <w:sz w:val="21"/>
                <w:szCs w:val="21"/>
              </w:rPr>
              <w:pPrChange w:id="7109" w:author="Donovan Goode [2]" w:date="2018-11-09T10:05:00Z">
                <w:pPr>
                  <w:shd w:val="clear" w:color="auto" w:fill="1E1E1E"/>
                  <w:spacing w:line="285" w:lineRule="atLeast"/>
                </w:pPr>
              </w:pPrChange>
            </w:pPr>
            <w:del w:id="7110" w:author="Donovan Goode [2]" w:date="2018-11-09T10:04:00Z">
              <w:r w:rsidRPr="007520B6" w:rsidDel="008B6AF4">
                <w:rPr>
                  <w:rFonts w:ascii="Consolas" w:eastAsia="Times New Roman" w:hAnsi="Consolas" w:cs="Times New Roman"/>
                  <w:color w:val="D4D4D4"/>
                  <w:sz w:val="21"/>
                  <w:szCs w:val="21"/>
                </w:rPr>
                <w:delText xml:space="preserve">    }</w:delText>
              </w:r>
            </w:del>
          </w:p>
          <w:p w14:paraId="12ABBBC0" w14:textId="77777777" w:rsidR="00ED1509" w:rsidRPr="007520B6" w:rsidDel="008B6AF4" w:rsidRDefault="00ED1509">
            <w:pPr>
              <w:pStyle w:val="Heading1Numbered"/>
              <w:rPr>
                <w:del w:id="7111" w:author="Donovan Goode [2]" w:date="2018-11-09T10:04:00Z"/>
                <w:rFonts w:ascii="Consolas" w:eastAsia="Times New Roman" w:hAnsi="Consolas" w:cs="Times New Roman"/>
                <w:color w:val="D4D4D4"/>
                <w:sz w:val="21"/>
                <w:szCs w:val="21"/>
              </w:rPr>
              <w:pPrChange w:id="7112" w:author="Donovan Goode [2]" w:date="2018-11-09T10:05:00Z">
                <w:pPr>
                  <w:shd w:val="clear" w:color="auto" w:fill="1E1E1E"/>
                  <w:spacing w:line="285" w:lineRule="atLeast"/>
                </w:pPr>
              </w:pPrChange>
            </w:pPr>
          </w:p>
          <w:p w14:paraId="614E7496" w14:textId="77777777" w:rsidR="00ED1509" w:rsidRPr="007520B6" w:rsidDel="008B6AF4" w:rsidRDefault="00ED1509">
            <w:pPr>
              <w:pStyle w:val="Heading1Numbered"/>
              <w:rPr>
                <w:del w:id="7113" w:author="Donovan Goode [2]" w:date="2018-11-09T10:04:00Z"/>
                <w:rFonts w:ascii="Consolas" w:eastAsia="Times New Roman" w:hAnsi="Consolas" w:cs="Times New Roman"/>
                <w:color w:val="D4D4D4"/>
                <w:sz w:val="21"/>
                <w:szCs w:val="21"/>
              </w:rPr>
              <w:pPrChange w:id="7114" w:author="Donovan Goode [2]" w:date="2018-11-09T10:05:00Z">
                <w:pPr>
                  <w:shd w:val="clear" w:color="auto" w:fill="1E1E1E"/>
                  <w:spacing w:line="285" w:lineRule="atLeast"/>
                </w:pPr>
              </w:pPrChange>
            </w:pPr>
            <w:del w:id="71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#w3_hover_sect</w:delText>
              </w:r>
              <w:r w:rsidRPr="007520B6" w:rsidDel="008B6AF4">
                <w:rPr>
                  <w:rFonts w:ascii="Consolas" w:eastAsia="Times New Roman" w:hAnsi="Consolas" w:cs="Times New Roman"/>
                  <w:color w:val="D4D4D4"/>
                  <w:sz w:val="21"/>
                  <w:szCs w:val="21"/>
                </w:rPr>
                <w:delText xml:space="preserve"> {</w:delText>
              </w:r>
            </w:del>
          </w:p>
          <w:p w14:paraId="19DB9568" w14:textId="77777777" w:rsidR="00ED1509" w:rsidRPr="007520B6" w:rsidDel="008B6AF4" w:rsidRDefault="00ED1509">
            <w:pPr>
              <w:pStyle w:val="Heading1Numbered"/>
              <w:rPr>
                <w:del w:id="7116" w:author="Donovan Goode [2]" w:date="2018-11-09T10:04:00Z"/>
                <w:rFonts w:ascii="Consolas" w:eastAsia="Times New Roman" w:hAnsi="Consolas" w:cs="Times New Roman"/>
                <w:color w:val="D4D4D4"/>
                <w:sz w:val="21"/>
                <w:szCs w:val="21"/>
              </w:rPr>
              <w:pPrChange w:id="7117" w:author="Donovan Goode [2]" w:date="2018-11-09T10:05:00Z">
                <w:pPr>
                  <w:shd w:val="clear" w:color="auto" w:fill="1E1E1E"/>
                  <w:spacing w:line="285" w:lineRule="atLeast"/>
                </w:pPr>
              </w:pPrChange>
            </w:pPr>
            <w:del w:id="71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7FF7460" w14:textId="77777777" w:rsidR="00ED1509" w:rsidRPr="007520B6" w:rsidDel="008B6AF4" w:rsidRDefault="00ED1509">
            <w:pPr>
              <w:pStyle w:val="Heading1Numbered"/>
              <w:rPr>
                <w:del w:id="7119" w:author="Donovan Goode [2]" w:date="2018-11-09T10:04:00Z"/>
                <w:rFonts w:ascii="Consolas" w:eastAsia="Times New Roman" w:hAnsi="Consolas" w:cs="Times New Roman"/>
                <w:color w:val="D4D4D4"/>
                <w:sz w:val="21"/>
                <w:szCs w:val="21"/>
              </w:rPr>
              <w:pPrChange w:id="7120" w:author="Donovan Goode [2]" w:date="2018-11-09T10:05:00Z">
                <w:pPr>
                  <w:shd w:val="clear" w:color="auto" w:fill="1E1E1E"/>
                  <w:spacing w:line="285" w:lineRule="atLeast"/>
                </w:pPr>
              </w:pPrChange>
            </w:pPr>
            <w:del w:id="71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276px</w:delText>
              </w:r>
              <w:r w:rsidRPr="007520B6" w:rsidDel="008B6AF4">
                <w:rPr>
                  <w:rFonts w:ascii="Consolas" w:eastAsia="Times New Roman" w:hAnsi="Consolas" w:cs="Times New Roman"/>
                  <w:color w:val="D4D4D4"/>
                  <w:sz w:val="21"/>
                  <w:szCs w:val="21"/>
                </w:rPr>
                <w:delText>;</w:delText>
              </w:r>
            </w:del>
          </w:p>
          <w:p w14:paraId="3E204631" w14:textId="77777777" w:rsidR="00ED1509" w:rsidRPr="007520B6" w:rsidDel="008B6AF4" w:rsidRDefault="00ED1509">
            <w:pPr>
              <w:pStyle w:val="Heading1Numbered"/>
              <w:rPr>
                <w:del w:id="7122" w:author="Donovan Goode [2]" w:date="2018-11-09T10:04:00Z"/>
                <w:rFonts w:ascii="Consolas" w:eastAsia="Times New Roman" w:hAnsi="Consolas" w:cs="Times New Roman"/>
                <w:color w:val="D4D4D4"/>
                <w:sz w:val="21"/>
                <w:szCs w:val="21"/>
              </w:rPr>
              <w:pPrChange w:id="7123" w:author="Donovan Goode [2]" w:date="2018-11-09T10:05:00Z">
                <w:pPr>
                  <w:shd w:val="clear" w:color="auto" w:fill="1E1E1E"/>
                  <w:spacing w:line="285" w:lineRule="atLeast"/>
                </w:pPr>
              </w:pPrChange>
            </w:pPr>
            <w:del w:id="71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7318BEE" w14:textId="77777777" w:rsidR="00ED1509" w:rsidRPr="007520B6" w:rsidDel="008B6AF4" w:rsidRDefault="00ED1509">
            <w:pPr>
              <w:pStyle w:val="Heading1Numbered"/>
              <w:rPr>
                <w:del w:id="7125" w:author="Donovan Goode [2]" w:date="2018-11-09T10:04:00Z"/>
                <w:rFonts w:ascii="Consolas" w:eastAsia="Times New Roman" w:hAnsi="Consolas" w:cs="Times New Roman"/>
                <w:color w:val="D4D4D4"/>
                <w:sz w:val="21"/>
                <w:szCs w:val="21"/>
              </w:rPr>
              <w:pPrChange w:id="7126" w:author="Donovan Goode [2]" w:date="2018-11-09T10:05:00Z">
                <w:pPr>
                  <w:shd w:val="clear" w:color="auto" w:fill="1E1E1E"/>
                  <w:spacing w:line="285" w:lineRule="atLeast"/>
                </w:pPr>
              </w:pPrChange>
            </w:pPr>
            <w:del w:id="71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83px</w:delText>
              </w:r>
              <w:r w:rsidRPr="007520B6" w:rsidDel="008B6AF4">
                <w:rPr>
                  <w:rFonts w:ascii="Consolas" w:eastAsia="Times New Roman" w:hAnsi="Consolas" w:cs="Times New Roman"/>
                  <w:color w:val="D4D4D4"/>
                  <w:sz w:val="21"/>
                  <w:szCs w:val="21"/>
                </w:rPr>
                <w:delText>;</w:delText>
              </w:r>
            </w:del>
          </w:p>
          <w:p w14:paraId="42D22A43" w14:textId="77777777" w:rsidR="00ED1509" w:rsidRPr="007520B6" w:rsidDel="008B6AF4" w:rsidRDefault="00ED1509">
            <w:pPr>
              <w:pStyle w:val="Heading1Numbered"/>
              <w:rPr>
                <w:del w:id="7128" w:author="Donovan Goode [2]" w:date="2018-11-09T10:04:00Z"/>
                <w:rFonts w:ascii="Consolas" w:eastAsia="Times New Roman" w:hAnsi="Consolas" w:cs="Times New Roman"/>
                <w:color w:val="D4D4D4"/>
                <w:sz w:val="21"/>
                <w:szCs w:val="21"/>
              </w:rPr>
              <w:pPrChange w:id="7129" w:author="Donovan Goode [2]" w:date="2018-11-09T10:05:00Z">
                <w:pPr>
                  <w:shd w:val="clear" w:color="auto" w:fill="1E1E1E"/>
                  <w:spacing w:line="285" w:lineRule="atLeast"/>
                </w:pPr>
              </w:pPrChange>
            </w:pPr>
            <w:del w:id="71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3AC2F79" w14:textId="77777777" w:rsidR="00ED1509" w:rsidRPr="007520B6" w:rsidDel="008B6AF4" w:rsidRDefault="00ED1509">
            <w:pPr>
              <w:pStyle w:val="Heading1Numbered"/>
              <w:rPr>
                <w:del w:id="7131" w:author="Donovan Goode [2]" w:date="2018-11-09T10:04:00Z"/>
                <w:rFonts w:ascii="Consolas" w:eastAsia="Times New Roman" w:hAnsi="Consolas" w:cs="Times New Roman"/>
                <w:color w:val="D4D4D4"/>
                <w:sz w:val="21"/>
                <w:szCs w:val="21"/>
              </w:rPr>
              <w:pPrChange w:id="7132" w:author="Donovan Goode [2]" w:date="2018-11-09T10:05:00Z">
                <w:pPr>
                  <w:shd w:val="clear" w:color="auto" w:fill="1E1E1E"/>
                  <w:spacing w:line="285" w:lineRule="atLeast"/>
                </w:pPr>
              </w:pPrChange>
            </w:pPr>
            <w:del w:id="7133" w:author="Donovan Goode [2]" w:date="2018-11-09T10:04:00Z">
              <w:r w:rsidRPr="007520B6" w:rsidDel="008B6AF4">
                <w:rPr>
                  <w:rFonts w:ascii="Consolas" w:eastAsia="Times New Roman" w:hAnsi="Consolas" w:cs="Times New Roman"/>
                  <w:color w:val="D4D4D4"/>
                  <w:sz w:val="21"/>
                  <w:szCs w:val="21"/>
                </w:rPr>
                <w:delText xml:space="preserve">    }</w:delText>
              </w:r>
            </w:del>
          </w:p>
          <w:p w14:paraId="4FA5F459" w14:textId="77777777" w:rsidR="00ED1509" w:rsidRPr="007520B6" w:rsidDel="008B6AF4" w:rsidRDefault="00ED1509">
            <w:pPr>
              <w:pStyle w:val="Heading1Numbered"/>
              <w:rPr>
                <w:del w:id="7134" w:author="Donovan Goode [2]" w:date="2018-11-09T10:04:00Z"/>
                <w:rFonts w:ascii="Consolas" w:eastAsia="Times New Roman" w:hAnsi="Consolas" w:cs="Times New Roman"/>
                <w:color w:val="D4D4D4"/>
                <w:sz w:val="21"/>
                <w:szCs w:val="21"/>
              </w:rPr>
              <w:pPrChange w:id="7135" w:author="Donovan Goode [2]" w:date="2018-11-09T10:05:00Z">
                <w:pPr>
                  <w:shd w:val="clear" w:color="auto" w:fill="1E1E1E"/>
                  <w:spacing w:line="285" w:lineRule="atLeast"/>
                </w:pPr>
              </w:pPrChange>
            </w:pPr>
          </w:p>
          <w:p w14:paraId="2C9BC76F" w14:textId="77777777" w:rsidR="00ED1509" w:rsidRPr="007520B6" w:rsidDel="008B6AF4" w:rsidRDefault="00ED1509">
            <w:pPr>
              <w:pStyle w:val="Heading1Numbered"/>
              <w:rPr>
                <w:del w:id="7136" w:author="Donovan Goode [2]" w:date="2018-11-09T10:04:00Z"/>
                <w:rFonts w:ascii="Consolas" w:eastAsia="Times New Roman" w:hAnsi="Consolas" w:cs="Times New Roman"/>
                <w:color w:val="D4D4D4"/>
                <w:sz w:val="21"/>
                <w:szCs w:val="21"/>
              </w:rPr>
              <w:pPrChange w:id="7137" w:author="Donovan Goode [2]" w:date="2018-11-09T10:05:00Z">
                <w:pPr>
                  <w:shd w:val="clear" w:color="auto" w:fill="1E1E1E"/>
                  <w:spacing w:line="285" w:lineRule="atLeast"/>
                </w:pPr>
              </w:pPrChange>
            </w:pPr>
            <w:del w:id="71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3b ----------- */</w:delText>
              </w:r>
            </w:del>
          </w:p>
          <w:p w14:paraId="6F3EC3A4" w14:textId="77777777" w:rsidR="00ED1509" w:rsidRPr="007520B6" w:rsidDel="008B6AF4" w:rsidRDefault="00ED1509">
            <w:pPr>
              <w:pStyle w:val="Heading1Numbered"/>
              <w:rPr>
                <w:del w:id="7139" w:author="Donovan Goode [2]" w:date="2018-11-09T10:04:00Z"/>
                <w:rFonts w:ascii="Consolas" w:eastAsia="Times New Roman" w:hAnsi="Consolas" w:cs="Times New Roman"/>
                <w:color w:val="D4D4D4"/>
                <w:sz w:val="21"/>
                <w:szCs w:val="21"/>
              </w:rPr>
              <w:pPrChange w:id="7140" w:author="Donovan Goode [2]" w:date="2018-11-09T10:05:00Z">
                <w:pPr>
                  <w:shd w:val="clear" w:color="auto" w:fill="1E1E1E"/>
                  <w:spacing w:line="285" w:lineRule="atLeast"/>
                </w:pPr>
              </w:pPrChange>
            </w:pPr>
          </w:p>
          <w:p w14:paraId="55E44E02" w14:textId="77777777" w:rsidR="00ED1509" w:rsidRPr="007520B6" w:rsidDel="008B6AF4" w:rsidRDefault="00ED1509">
            <w:pPr>
              <w:pStyle w:val="Heading1Numbered"/>
              <w:rPr>
                <w:del w:id="7141" w:author="Donovan Goode [2]" w:date="2018-11-09T10:04:00Z"/>
                <w:rFonts w:ascii="Consolas" w:eastAsia="Times New Roman" w:hAnsi="Consolas" w:cs="Times New Roman"/>
                <w:color w:val="D4D4D4"/>
                <w:sz w:val="21"/>
                <w:szCs w:val="21"/>
              </w:rPr>
              <w:pPrChange w:id="7142" w:author="Donovan Goode [2]" w:date="2018-11-09T10:05:00Z">
                <w:pPr>
                  <w:shd w:val="clear" w:color="auto" w:fill="1E1E1E"/>
                  <w:spacing w:line="285" w:lineRule="atLeast"/>
                </w:pPr>
              </w:pPrChange>
            </w:pPr>
            <w:del w:id="71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#slide3b</w:delText>
              </w:r>
              <w:r w:rsidRPr="007520B6" w:rsidDel="008B6AF4">
                <w:rPr>
                  <w:rFonts w:ascii="Consolas" w:eastAsia="Times New Roman" w:hAnsi="Consolas" w:cs="Times New Roman"/>
                  <w:color w:val="D4D4D4"/>
                  <w:sz w:val="21"/>
                  <w:szCs w:val="21"/>
                </w:rPr>
                <w:delText xml:space="preserve"> {</w:delText>
              </w:r>
            </w:del>
          </w:p>
          <w:p w14:paraId="32917E11" w14:textId="77777777" w:rsidR="00ED1509" w:rsidRPr="007520B6" w:rsidDel="008B6AF4" w:rsidRDefault="00ED1509">
            <w:pPr>
              <w:pStyle w:val="Heading1Numbered"/>
              <w:rPr>
                <w:del w:id="7144" w:author="Donovan Goode [2]" w:date="2018-11-09T10:04:00Z"/>
                <w:rFonts w:ascii="Consolas" w:eastAsia="Times New Roman" w:hAnsi="Consolas" w:cs="Times New Roman"/>
                <w:color w:val="D4D4D4"/>
                <w:sz w:val="21"/>
                <w:szCs w:val="21"/>
              </w:rPr>
              <w:pPrChange w:id="7145" w:author="Donovan Goode [2]" w:date="2018-11-09T10:05:00Z">
                <w:pPr>
                  <w:shd w:val="clear" w:color="auto" w:fill="1E1E1E"/>
                  <w:spacing w:line="285" w:lineRule="atLeast"/>
                </w:pPr>
              </w:pPrChange>
            </w:pPr>
            <w:del w:id="71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https://www.opm.gov/images/agency_exploration/org_background.jpg</w:delText>
              </w:r>
              <w:r w:rsidRPr="007520B6" w:rsidDel="008B6AF4">
                <w:rPr>
                  <w:rFonts w:ascii="Consolas" w:eastAsia="Times New Roman" w:hAnsi="Consolas" w:cs="Times New Roman"/>
                  <w:color w:val="D4D4D4"/>
                  <w:sz w:val="21"/>
                  <w:szCs w:val="21"/>
                </w:rPr>
                <w:delText>);</w:delText>
              </w:r>
            </w:del>
          </w:p>
          <w:p w14:paraId="129E15C4" w14:textId="77777777" w:rsidR="00ED1509" w:rsidRPr="007520B6" w:rsidDel="008B6AF4" w:rsidRDefault="00ED1509">
            <w:pPr>
              <w:pStyle w:val="Heading1Numbered"/>
              <w:rPr>
                <w:del w:id="7147" w:author="Donovan Goode [2]" w:date="2018-11-09T10:04:00Z"/>
                <w:rFonts w:ascii="Consolas" w:eastAsia="Times New Roman" w:hAnsi="Consolas" w:cs="Times New Roman"/>
                <w:color w:val="D4D4D4"/>
                <w:sz w:val="21"/>
                <w:szCs w:val="21"/>
              </w:rPr>
              <w:pPrChange w:id="7148" w:author="Donovan Goode [2]" w:date="2018-11-09T10:05:00Z">
                <w:pPr>
                  <w:shd w:val="clear" w:color="auto" w:fill="1E1E1E"/>
                  <w:spacing w:line="285" w:lineRule="atLeast"/>
                </w:pPr>
              </w:pPrChange>
            </w:pPr>
            <w:del w:id="71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5B5AD89" w14:textId="77777777" w:rsidR="00ED1509" w:rsidRPr="007520B6" w:rsidDel="008B6AF4" w:rsidRDefault="00ED1509">
            <w:pPr>
              <w:pStyle w:val="Heading1Numbered"/>
              <w:rPr>
                <w:del w:id="7150" w:author="Donovan Goode [2]" w:date="2018-11-09T10:04:00Z"/>
                <w:rFonts w:ascii="Consolas" w:eastAsia="Times New Roman" w:hAnsi="Consolas" w:cs="Times New Roman"/>
                <w:color w:val="D4D4D4"/>
                <w:sz w:val="21"/>
                <w:szCs w:val="21"/>
              </w:rPr>
              <w:pPrChange w:id="7151" w:author="Donovan Goode [2]" w:date="2018-11-09T10:05:00Z">
                <w:pPr>
                  <w:shd w:val="clear" w:color="auto" w:fill="1E1E1E"/>
                  <w:spacing w:line="285" w:lineRule="atLeast"/>
                </w:pPr>
              </w:pPrChange>
            </w:pPr>
            <w:del w:id="7152" w:author="Donovan Goode [2]" w:date="2018-11-09T10:04:00Z">
              <w:r w:rsidRPr="007520B6" w:rsidDel="008B6AF4">
                <w:rPr>
                  <w:rFonts w:ascii="Consolas" w:eastAsia="Times New Roman" w:hAnsi="Consolas" w:cs="Times New Roman"/>
                  <w:color w:val="D4D4D4"/>
                  <w:sz w:val="21"/>
                  <w:szCs w:val="21"/>
                </w:rPr>
                <w:delText xml:space="preserve">    }</w:delText>
              </w:r>
            </w:del>
          </w:p>
          <w:p w14:paraId="35CF367D" w14:textId="77777777" w:rsidR="00ED1509" w:rsidRPr="007520B6" w:rsidDel="008B6AF4" w:rsidRDefault="00ED1509">
            <w:pPr>
              <w:pStyle w:val="Heading1Numbered"/>
              <w:rPr>
                <w:del w:id="7153" w:author="Donovan Goode [2]" w:date="2018-11-09T10:04:00Z"/>
                <w:rFonts w:ascii="Consolas" w:eastAsia="Times New Roman" w:hAnsi="Consolas" w:cs="Times New Roman"/>
                <w:color w:val="D4D4D4"/>
                <w:sz w:val="21"/>
                <w:szCs w:val="21"/>
              </w:rPr>
              <w:pPrChange w:id="7154" w:author="Donovan Goode [2]" w:date="2018-11-09T10:05:00Z">
                <w:pPr>
                  <w:shd w:val="clear" w:color="auto" w:fill="1E1E1E"/>
                  <w:spacing w:line="285" w:lineRule="atLeast"/>
                </w:pPr>
              </w:pPrChange>
            </w:pPr>
          </w:p>
          <w:p w14:paraId="696A2B74" w14:textId="77777777" w:rsidR="00ED1509" w:rsidRPr="007520B6" w:rsidDel="008B6AF4" w:rsidRDefault="00ED1509">
            <w:pPr>
              <w:pStyle w:val="Heading1Numbered"/>
              <w:rPr>
                <w:del w:id="7155" w:author="Donovan Goode [2]" w:date="2018-11-09T10:04:00Z"/>
                <w:rFonts w:ascii="Consolas" w:eastAsia="Times New Roman" w:hAnsi="Consolas" w:cs="Times New Roman"/>
                <w:color w:val="D4D4D4"/>
                <w:sz w:val="21"/>
                <w:szCs w:val="21"/>
              </w:rPr>
              <w:pPrChange w:id="7156" w:author="Donovan Goode [2]" w:date="2018-11-09T10:05:00Z">
                <w:pPr>
                  <w:shd w:val="clear" w:color="auto" w:fill="1E1E1E"/>
                  <w:spacing w:line="285" w:lineRule="atLeast"/>
                </w:pPr>
              </w:pPrChange>
            </w:pPr>
            <w:del w:id="71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#widget3b div.next</w:delText>
              </w:r>
              <w:r w:rsidRPr="007520B6" w:rsidDel="008B6AF4">
                <w:rPr>
                  <w:rFonts w:ascii="Consolas" w:eastAsia="Times New Roman" w:hAnsi="Consolas" w:cs="Times New Roman"/>
                  <w:color w:val="D4D4D4"/>
                  <w:sz w:val="21"/>
                  <w:szCs w:val="21"/>
                </w:rPr>
                <w:delText xml:space="preserve"> {</w:delText>
              </w:r>
            </w:del>
          </w:p>
          <w:p w14:paraId="2911FD60" w14:textId="77777777" w:rsidR="00ED1509" w:rsidRPr="007520B6" w:rsidDel="008B6AF4" w:rsidRDefault="00ED1509">
            <w:pPr>
              <w:pStyle w:val="Heading1Numbered"/>
              <w:rPr>
                <w:del w:id="7158" w:author="Donovan Goode [2]" w:date="2018-11-09T10:04:00Z"/>
                <w:rFonts w:ascii="Consolas" w:eastAsia="Times New Roman" w:hAnsi="Consolas" w:cs="Times New Roman"/>
                <w:color w:val="D4D4D4"/>
                <w:sz w:val="21"/>
                <w:szCs w:val="21"/>
              </w:rPr>
              <w:pPrChange w:id="7159" w:author="Donovan Goode [2]" w:date="2018-11-09T10:05:00Z">
                <w:pPr>
                  <w:shd w:val="clear" w:color="auto" w:fill="1E1E1E"/>
                  <w:spacing w:line="285" w:lineRule="atLeast"/>
                </w:pPr>
              </w:pPrChange>
            </w:pPr>
            <w:del w:id="71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218px</w:delText>
              </w:r>
              <w:r w:rsidRPr="007520B6" w:rsidDel="008B6AF4">
                <w:rPr>
                  <w:rFonts w:ascii="Consolas" w:eastAsia="Times New Roman" w:hAnsi="Consolas" w:cs="Times New Roman"/>
                  <w:color w:val="D4D4D4"/>
                  <w:sz w:val="21"/>
                  <w:szCs w:val="21"/>
                </w:rPr>
                <w:delText>;</w:delText>
              </w:r>
            </w:del>
          </w:p>
          <w:p w14:paraId="3232057F" w14:textId="77777777" w:rsidR="00ED1509" w:rsidRPr="007520B6" w:rsidDel="008B6AF4" w:rsidRDefault="00ED1509">
            <w:pPr>
              <w:pStyle w:val="Heading1Numbered"/>
              <w:rPr>
                <w:del w:id="7161" w:author="Donovan Goode [2]" w:date="2018-11-09T10:04:00Z"/>
                <w:rFonts w:ascii="Consolas" w:eastAsia="Times New Roman" w:hAnsi="Consolas" w:cs="Times New Roman"/>
                <w:color w:val="D4D4D4"/>
                <w:sz w:val="21"/>
                <w:szCs w:val="21"/>
              </w:rPr>
              <w:pPrChange w:id="7162" w:author="Donovan Goode [2]" w:date="2018-11-09T10:05:00Z">
                <w:pPr>
                  <w:shd w:val="clear" w:color="auto" w:fill="1E1E1E"/>
                  <w:spacing w:line="285" w:lineRule="atLeast"/>
                </w:pPr>
              </w:pPrChange>
            </w:pPr>
            <w:del w:id="71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322px</w:delText>
              </w:r>
              <w:r w:rsidRPr="007520B6" w:rsidDel="008B6AF4">
                <w:rPr>
                  <w:rFonts w:ascii="Consolas" w:eastAsia="Times New Roman" w:hAnsi="Consolas" w:cs="Times New Roman"/>
                  <w:color w:val="D4D4D4"/>
                  <w:sz w:val="21"/>
                  <w:szCs w:val="21"/>
                </w:rPr>
                <w:delText>;</w:delText>
              </w:r>
            </w:del>
          </w:p>
          <w:p w14:paraId="4409A6C3" w14:textId="77777777" w:rsidR="00ED1509" w:rsidRPr="007520B6" w:rsidDel="008B6AF4" w:rsidRDefault="00ED1509">
            <w:pPr>
              <w:pStyle w:val="Heading1Numbered"/>
              <w:rPr>
                <w:del w:id="7164" w:author="Donovan Goode [2]" w:date="2018-11-09T10:04:00Z"/>
                <w:rFonts w:ascii="Consolas" w:eastAsia="Times New Roman" w:hAnsi="Consolas" w:cs="Times New Roman"/>
                <w:color w:val="D4D4D4"/>
                <w:sz w:val="21"/>
                <w:szCs w:val="21"/>
              </w:rPr>
              <w:pPrChange w:id="7165" w:author="Donovan Goode [2]" w:date="2018-11-09T10:05:00Z">
                <w:pPr>
                  <w:shd w:val="clear" w:color="auto" w:fill="1E1E1E"/>
                  <w:spacing w:line="285" w:lineRule="atLeast"/>
                </w:pPr>
              </w:pPrChange>
            </w:pPr>
            <w:del w:id="71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414F6793" w14:textId="77777777" w:rsidR="00ED1509" w:rsidRPr="007520B6" w:rsidDel="008B6AF4" w:rsidRDefault="00ED1509">
            <w:pPr>
              <w:pStyle w:val="Heading1Numbered"/>
              <w:rPr>
                <w:del w:id="7167" w:author="Donovan Goode [2]" w:date="2018-11-09T10:04:00Z"/>
                <w:rFonts w:ascii="Consolas" w:eastAsia="Times New Roman" w:hAnsi="Consolas" w:cs="Times New Roman"/>
                <w:color w:val="D4D4D4"/>
                <w:sz w:val="21"/>
                <w:szCs w:val="21"/>
              </w:rPr>
              <w:pPrChange w:id="7168" w:author="Donovan Goode [2]" w:date="2018-11-09T10:05:00Z">
                <w:pPr>
                  <w:shd w:val="clear" w:color="auto" w:fill="1E1E1E"/>
                  <w:spacing w:line="285" w:lineRule="atLeast"/>
                </w:pPr>
              </w:pPrChange>
            </w:pPr>
            <w:del w:id="7169" w:author="Donovan Goode [2]" w:date="2018-11-09T10:04:00Z">
              <w:r w:rsidRPr="007520B6" w:rsidDel="008B6AF4">
                <w:rPr>
                  <w:rFonts w:ascii="Consolas" w:eastAsia="Times New Roman" w:hAnsi="Consolas" w:cs="Times New Roman"/>
                  <w:color w:val="D4D4D4"/>
                  <w:sz w:val="21"/>
                  <w:szCs w:val="21"/>
                </w:rPr>
                <w:delText xml:space="preserve">    }</w:delText>
              </w:r>
            </w:del>
          </w:p>
          <w:p w14:paraId="1E4538FD" w14:textId="77777777" w:rsidR="00ED1509" w:rsidRPr="007520B6" w:rsidDel="008B6AF4" w:rsidRDefault="00ED1509">
            <w:pPr>
              <w:pStyle w:val="Heading1Numbered"/>
              <w:rPr>
                <w:del w:id="7170" w:author="Donovan Goode [2]" w:date="2018-11-09T10:04:00Z"/>
                <w:rFonts w:ascii="Consolas" w:eastAsia="Times New Roman" w:hAnsi="Consolas" w:cs="Times New Roman"/>
                <w:color w:val="D4D4D4"/>
                <w:sz w:val="21"/>
                <w:szCs w:val="21"/>
              </w:rPr>
              <w:pPrChange w:id="7171" w:author="Donovan Goode [2]" w:date="2018-11-09T10:05:00Z">
                <w:pPr>
                  <w:shd w:val="clear" w:color="auto" w:fill="1E1E1E"/>
                  <w:spacing w:after="240" w:line="285" w:lineRule="atLeast"/>
                </w:pPr>
              </w:pPrChange>
            </w:pPr>
          </w:p>
          <w:p w14:paraId="60A7F96E" w14:textId="77777777" w:rsidR="00ED1509" w:rsidRPr="007520B6" w:rsidDel="008B6AF4" w:rsidRDefault="00ED1509">
            <w:pPr>
              <w:pStyle w:val="Heading1Numbered"/>
              <w:rPr>
                <w:del w:id="7172" w:author="Donovan Goode [2]" w:date="2018-11-09T10:04:00Z"/>
                <w:rFonts w:ascii="Consolas" w:eastAsia="Times New Roman" w:hAnsi="Consolas" w:cs="Times New Roman"/>
                <w:color w:val="D4D4D4"/>
                <w:sz w:val="21"/>
                <w:szCs w:val="21"/>
              </w:rPr>
              <w:pPrChange w:id="7173" w:author="Donovan Goode [2]" w:date="2018-11-09T10:05:00Z">
                <w:pPr>
                  <w:shd w:val="clear" w:color="auto" w:fill="1E1E1E"/>
                  <w:spacing w:line="285" w:lineRule="atLeast"/>
                </w:pPr>
              </w:pPrChange>
            </w:pPr>
            <w:del w:id="71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4 (Facts and Figures)--------------------- */</w:delText>
              </w:r>
            </w:del>
          </w:p>
          <w:p w14:paraId="2718E1A8" w14:textId="77777777" w:rsidR="00ED1509" w:rsidRPr="007520B6" w:rsidDel="008B6AF4" w:rsidRDefault="00ED1509">
            <w:pPr>
              <w:pStyle w:val="Heading1Numbered"/>
              <w:rPr>
                <w:del w:id="7175" w:author="Donovan Goode [2]" w:date="2018-11-09T10:04:00Z"/>
                <w:rFonts w:ascii="Consolas" w:eastAsia="Times New Roman" w:hAnsi="Consolas" w:cs="Times New Roman"/>
                <w:color w:val="D4D4D4"/>
                <w:sz w:val="21"/>
                <w:szCs w:val="21"/>
              </w:rPr>
              <w:pPrChange w:id="7176" w:author="Donovan Goode [2]" w:date="2018-11-09T10:05:00Z">
                <w:pPr>
                  <w:shd w:val="clear" w:color="auto" w:fill="1E1E1E"/>
                  <w:spacing w:line="285" w:lineRule="atLeast"/>
                </w:pPr>
              </w:pPrChange>
            </w:pPr>
          </w:p>
          <w:p w14:paraId="0095A4B4" w14:textId="77777777" w:rsidR="00ED1509" w:rsidRPr="007520B6" w:rsidDel="008B6AF4" w:rsidRDefault="00ED1509">
            <w:pPr>
              <w:pStyle w:val="Heading1Numbered"/>
              <w:rPr>
                <w:del w:id="7177" w:author="Donovan Goode [2]" w:date="2018-11-09T10:04:00Z"/>
                <w:rFonts w:ascii="Consolas" w:eastAsia="Times New Roman" w:hAnsi="Consolas" w:cs="Times New Roman"/>
                <w:color w:val="D4D4D4"/>
                <w:sz w:val="21"/>
                <w:szCs w:val="21"/>
              </w:rPr>
              <w:pPrChange w:id="7178" w:author="Donovan Goode [2]" w:date="2018-11-09T10:05:00Z">
                <w:pPr>
                  <w:shd w:val="clear" w:color="auto" w:fill="1E1E1E"/>
                  <w:spacing w:line="285" w:lineRule="atLeast"/>
                </w:pPr>
              </w:pPrChange>
            </w:pPr>
            <w:del w:id="71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w:delText>
              </w:r>
            </w:del>
          </w:p>
          <w:p w14:paraId="07DC497D" w14:textId="77777777" w:rsidR="00ED1509" w:rsidRPr="007520B6" w:rsidDel="008B6AF4" w:rsidRDefault="00ED1509">
            <w:pPr>
              <w:pStyle w:val="Heading1Numbered"/>
              <w:rPr>
                <w:del w:id="7180" w:author="Donovan Goode [2]" w:date="2018-11-09T10:04:00Z"/>
                <w:rFonts w:ascii="Consolas" w:eastAsia="Times New Roman" w:hAnsi="Consolas" w:cs="Times New Roman"/>
                <w:color w:val="D4D4D4"/>
                <w:sz w:val="21"/>
                <w:szCs w:val="21"/>
              </w:rPr>
              <w:pPrChange w:id="7181" w:author="Donovan Goode [2]" w:date="2018-11-09T10:05:00Z">
                <w:pPr>
                  <w:shd w:val="clear" w:color="auto" w:fill="1E1E1E"/>
                  <w:spacing w:line="285" w:lineRule="atLeast"/>
                </w:pPr>
              </w:pPrChange>
            </w:pPr>
            <w:del w:id="7182" w:author="Donovan Goode [2]" w:date="2018-11-09T10:04:00Z">
              <w:r w:rsidRPr="007520B6" w:rsidDel="008B6AF4">
                <w:rPr>
                  <w:rFonts w:ascii="Consolas" w:eastAsia="Times New Roman" w:hAnsi="Consolas" w:cs="Times New Roman"/>
                  <w:color w:val="D7BA7D"/>
                  <w:sz w:val="21"/>
                  <w:szCs w:val="21"/>
                </w:rPr>
                <w:delText xml:space="preserve">    #widget4b</w:delText>
              </w:r>
              <w:r w:rsidRPr="007520B6" w:rsidDel="008B6AF4">
                <w:rPr>
                  <w:rFonts w:ascii="Consolas" w:eastAsia="Times New Roman" w:hAnsi="Consolas" w:cs="Times New Roman"/>
                  <w:color w:val="D4D4D4"/>
                  <w:sz w:val="21"/>
                  <w:szCs w:val="21"/>
                </w:rPr>
                <w:delText xml:space="preserve"> {</w:delText>
              </w:r>
            </w:del>
          </w:p>
          <w:p w14:paraId="28FBE773" w14:textId="77777777" w:rsidR="00ED1509" w:rsidRPr="007520B6" w:rsidDel="008B6AF4" w:rsidRDefault="00ED1509">
            <w:pPr>
              <w:pStyle w:val="Heading1Numbered"/>
              <w:rPr>
                <w:del w:id="7183" w:author="Donovan Goode [2]" w:date="2018-11-09T10:04:00Z"/>
                <w:rFonts w:ascii="Consolas" w:eastAsia="Times New Roman" w:hAnsi="Consolas" w:cs="Times New Roman"/>
                <w:color w:val="D4D4D4"/>
                <w:sz w:val="21"/>
                <w:szCs w:val="21"/>
              </w:rPr>
              <w:pPrChange w:id="7184" w:author="Donovan Goode [2]" w:date="2018-11-09T10:05:00Z">
                <w:pPr>
                  <w:shd w:val="clear" w:color="auto" w:fill="1E1E1E"/>
                  <w:spacing w:line="285" w:lineRule="atLeast"/>
                </w:pPr>
              </w:pPrChange>
            </w:pPr>
            <w:del w:id="71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2EAFE1B" w14:textId="77777777" w:rsidR="00ED1509" w:rsidRPr="007520B6" w:rsidDel="008B6AF4" w:rsidRDefault="00ED1509">
            <w:pPr>
              <w:pStyle w:val="Heading1Numbered"/>
              <w:rPr>
                <w:del w:id="7186" w:author="Donovan Goode [2]" w:date="2018-11-09T10:04:00Z"/>
                <w:rFonts w:ascii="Consolas" w:eastAsia="Times New Roman" w:hAnsi="Consolas" w:cs="Times New Roman"/>
                <w:color w:val="D4D4D4"/>
                <w:sz w:val="21"/>
                <w:szCs w:val="21"/>
              </w:rPr>
              <w:pPrChange w:id="7187" w:author="Donovan Goode [2]" w:date="2018-11-09T10:05:00Z">
                <w:pPr>
                  <w:shd w:val="clear" w:color="auto" w:fill="1E1E1E"/>
                  <w:spacing w:line="285" w:lineRule="atLeast"/>
                </w:pPr>
              </w:pPrChange>
            </w:pPr>
            <w:del w:id="7188" w:author="Donovan Goode [2]" w:date="2018-11-09T10:04:00Z">
              <w:r w:rsidRPr="007520B6" w:rsidDel="008B6AF4">
                <w:rPr>
                  <w:rFonts w:ascii="Consolas" w:eastAsia="Times New Roman" w:hAnsi="Consolas" w:cs="Times New Roman"/>
                  <w:color w:val="D4D4D4"/>
                  <w:sz w:val="21"/>
                  <w:szCs w:val="21"/>
                </w:rPr>
                <w:delText xml:space="preserve">    }</w:delText>
              </w:r>
            </w:del>
          </w:p>
          <w:p w14:paraId="6C233366" w14:textId="77777777" w:rsidR="00ED1509" w:rsidRPr="007520B6" w:rsidDel="008B6AF4" w:rsidRDefault="00ED1509">
            <w:pPr>
              <w:pStyle w:val="Heading1Numbered"/>
              <w:rPr>
                <w:del w:id="7189" w:author="Donovan Goode [2]" w:date="2018-11-09T10:04:00Z"/>
                <w:rFonts w:ascii="Consolas" w:eastAsia="Times New Roman" w:hAnsi="Consolas" w:cs="Times New Roman"/>
                <w:color w:val="D4D4D4"/>
                <w:sz w:val="21"/>
                <w:szCs w:val="21"/>
              </w:rPr>
              <w:pPrChange w:id="7190" w:author="Donovan Goode [2]" w:date="2018-11-09T10:05:00Z">
                <w:pPr>
                  <w:shd w:val="clear" w:color="auto" w:fill="1E1E1E"/>
                  <w:spacing w:line="285" w:lineRule="atLeast"/>
                </w:pPr>
              </w:pPrChange>
            </w:pPr>
          </w:p>
          <w:p w14:paraId="1D77D3A2" w14:textId="77777777" w:rsidR="00ED1509" w:rsidRPr="007520B6" w:rsidDel="008B6AF4" w:rsidRDefault="00ED1509">
            <w:pPr>
              <w:pStyle w:val="Heading1Numbered"/>
              <w:rPr>
                <w:del w:id="7191" w:author="Donovan Goode [2]" w:date="2018-11-09T10:04:00Z"/>
                <w:rFonts w:ascii="Consolas" w:eastAsia="Times New Roman" w:hAnsi="Consolas" w:cs="Times New Roman"/>
                <w:color w:val="D4D4D4"/>
                <w:sz w:val="21"/>
                <w:szCs w:val="21"/>
              </w:rPr>
              <w:pPrChange w:id="7192" w:author="Donovan Goode [2]" w:date="2018-11-09T10:05:00Z">
                <w:pPr>
                  <w:shd w:val="clear" w:color="auto" w:fill="1E1E1E"/>
                  <w:spacing w:line="285" w:lineRule="atLeast"/>
                </w:pPr>
              </w:pPrChange>
            </w:pPr>
            <w:del w:id="71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#slide4</w:delText>
              </w:r>
              <w:r w:rsidRPr="007520B6" w:rsidDel="008B6AF4">
                <w:rPr>
                  <w:rFonts w:ascii="Consolas" w:eastAsia="Times New Roman" w:hAnsi="Consolas" w:cs="Times New Roman"/>
                  <w:color w:val="D4D4D4"/>
                  <w:sz w:val="21"/>
                  <w:szCs w:val="21"/>
                </w:rPr>
                <w:delText xml:space="preserve"> {</w:delText>
              </w:r>
            </w:del>
          </w:p>
          <w:p w14:paraId="18FE9FD5" w14:textId="77777777" w:rsidR="00ED1509" w:rsidRPr="007520B6" w:rsidDel="008B6AF4" w:rsidRDefault="00ED1509">
            <w:pPr>
              <w:pStyle w:val="Heading1Numbered"/>
              <w:rPr>
                <w:del w:id="7194" w:author="Donovan Goode [2]" w:date="2018-11-09T10:04:00Z"/>
                <w:rFonts w:ascii="Consolas" w:eastAsia="Times New Roman" w:hAnsi="Consolas" w:cs="Times New Roman"/>
                <w:color w:val="D4D4D4"/>
                <w:sz w:val="21"/>
                <w:szCs w:val="21"/>
              </w:rPr>
              <w:pPrChange w:id="7195" w:author="Donovan Goode [2]" w:date="2018-11-09T10:05:00Z">
                <w:pPr>
                  <w:shd w:val="clear" w:color="auto" w:fill="1E1E1E"/>
                  <w:spacing w:line="285" w:lineRule="atLeast"/>
                </w:pPr>
              </w:pPrChange>
            </w:pPr>
            <w:del w:id="71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https://www.opm.gov/images/w4background.png</w:delText>
              </w:r>
              <w:r w:rsidRPr="007520B6" w:rsidDel="008B6AF4">
                <w:rPr>
                  <w:rFonts w:ascii="Consolas" w:eastAsia="Times New Roman" w:hAnsi="Consolas" w:cs="Times New Roman"/>
                  <w:color w:val="D4D4D4"/>
                  <w:sz w:val="21"/>
                  <w:szCs w:val="21"/>
                </w:rPr>
                <w:delText>);</w:delText>
              </w:r>
            </w:del>
          </w:p>
          <w:p w14:paraId="7B4667C5" w14:textId="77777777" w:rsidR="00ED1509" w:rsidRPr="007520B6" w:rsidDel="008B6AF4" w:rsidRDefault="00ED1509">
            <w:pPr>
              <w:pStyle w:val="Heading1Numbered"/>
              <w:rPr>
                <w:del w:id="7197" w:author="Donovan Goode [2]" w:date="2018-11-09T10:04:00Z"/>
                <w:rFonts w:ascii="Consolas" w:eastAsia="Times New Roman" w:hAnsi="Consolas" w:cs="Times New Roman"/>
                <w:color w:val="D4D4D4"/>
                <w:sz w:val="21"/>
                <w:szCs w:val="21"/>
              </w:rPr>
              <w:pPrChange w:id="7198" w:author="Donovan Goode [2]" w:date="2018-11-09T10:05:00Z">
                <w:pPr>
                  <w:shd w:val="clear" w:color="auto" w:fill="1E1E1E"/>
                  <w:spacing w:line="285" w:lineRule="atLeast"/>
                </w:pPr>
              </w:pPrChange>
            </w:pPr>
            <w:del w:id="71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707F603" w14:textId="77777777" w:rsidR="00ED1509" w:rsidRPr="007520B6" w:rsidDel="008B6AF4" w:rsidRDefault="00ED1509">
            <w:pPr>
              <w:pStyle w:val="Heading1Numbered"/>
              <w:rPr>
                <w:del w:id="7200" w:author="Donovan Goode [2]" w:date="2018-11-09T10:04:00Z"/>
                <w:rFonts w:ascii="Consolas" w:eastAsia="Times New Roman" w:hAnsi="Consolas" w:cs="Times New Roman"/>
                <w:color w:val="D4D4D4"/>
                <w:sz w:val="21"/>
                <w:szCs w:val="21"/>
              </w:rPr>
              <w:pPrChange w:id="7201" w:author="Donovan Goode [2]" w:date="2018-11-09T10:05:00Z">
                <w:pPr>
                  <w:shd w:val="clear" w:color="auto" w:fill="1E1E1E"/>
                  <w:spacing w:line="285" w:lineRule="atLeast"/>
                </w:pPr>
              </w:pPrChange>
            </w:pPr>
            <w:del w:id="7202" w:author="Donovan Goode [2]" w:date="2018-11-09T10:04:00Z">
              <w:r w:rsidRPr="007520B6" w:rsidDel="008B6AF4">
                <w:rPr>
                  <w:rFonts w:ascii="Consolas" w:eastAsia="Times New Roman" w:hAnsi="Consolas" w:cs="Times New Roman"/>
                  <w:color w:val="D4D4D4"/>
                  <w:sz w:val="21"/>
                  <w:szCs w:val="21"/>
                </w:rPr>
                <w:delText xml:space="preserve">    }</w:delText>
              </w:r>
            </w:del>
          </w:p>
          <w:p w14:paraId="6775BE42" w14:textId="77777777" w:rsidR="00ED1509" w:rsidRPr="007520B6" w:rsidDel="008B6AF4" w:rsidRDefault="00ED1509">
            <w:pPr>
              <w:pStyle w:val="Heading1Numbered"/>
              <w:rPr>
                <w:del w:id="7203" w:author="Donovan Goode [2]" w:date="2018-11-09T10:04:00Z"/>
                <w:rFonts w:ascii="Consolas" w:eastAsia="Times New Roman" w:hAnsi="Consolas" w:cs="Times New Roman"/>
                <w:color w:val="D4D4D4"/>
                <w:sz w:val="21"/>
                <w:szCs w:val="21"/>
              </w:rPr>
              <w:pPrChange w:id="7204" w:author="Donovan Goode [2]" w:date="2018-11-09T10:05:00Z">
                <w:pPr>
                  <w:shd w:val="clear" w:color="auto" w:fill="1E1E1E"/>
                  <w:spacing w:line="285" w:lineRule="atLeast"/>
                </w:pPr>
              </w:pPrChange>
            </w:pPr>
          </w:p>
          <w:p w14:paraId="2B10DCC5" w14:textId="77777777" w:rsidR="00ED1509" w:rsidRPr="007520B6" w:rsidDel="008B6AF4" w:rsidRDefault="00ED1509">
            <w:pPr>
              <w:pStyle w:val="Heading1Numbered"/>
              <w:rPr>
                <w:del w:id="7205" w:author="Donovan Goode [2]" w:date="2018-11-09T10:04:00Z"/>
                <w:rFonts w:ascii="Consolas" w:eastAsia="Times New Roman" w:hAnsi="Consolas" w:cs="Times New Roman"/>
                <w:color w:val="D4D4D4"/>
                <w:sz w:val="21"/>
                <w:szCs w:val="21"/>
              </w:rPr>
              <w:pPrChange w:id="7206" w:author="Donovan Goode [2]" w:date="2018-11-09T10:05:00Z">
                <w:pPr>
                  <w:shd w:val="clear" w:color="auto" w:fill="1E1E1E"/>
                  <w:spacing w:line="285" w:lineRule="atLeast"/>
                </w:pPr>
              </w:pPrChange>
            </w:pPr>
            <w:del w:id="72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#pagination4</w:delText>
              </w:r>
              <w:r w:rsidRPr="007520B6" w:rsidDel="008B6AF4">
                <w:rPr>
                  <w:rFonts w:ascii="Consolas" w:eastAsia="Times New Roman" w:hAnsi="Consolas" w:cs="Times New Roman"/>
                  <w:color w:val="D4D4D4"/>
                  <w:sz w:val="21"/>
                  <w:szCs w:val="21"/>
                </w:rPr>
                <w:delText xml:space="preserve"> {</w:delText>
              </w:r>
            </w:del>
          </w:p>
          <w:p w14:paraId="40F22F88" w14:textId="77777777" w:rsidR="00ED1509" w:rsidRPr="007520B6" w:rsidDel="008B6AF4" w:rsidRDefault="00ED1509">
            <w:pPr>
              <w:pStyle w:val="Heading1Numbered"/>
              <w:rPr>
                <w:del w:id="7208" w:author="Donovan Goode [2]" w:date="2018-11-09T10:04:00Z"/>
                <w:rFonts w:ascii="Consolas" w:eastAsia="Times New Roman" w:hAnsi="Consolas" w:cs="Times New Roman"/>
                <w:color w:val="D4D4D4"/>
                <w:sz w:val="21"/>
                <w:szCs w:val="21"/>
              </w:rPr>
              <w:pPrChange w:id="7209" w:author="Donovan Goode [2]" w:date="2018-11-09T10:05:00Z">
                <w:pPr>
                  <w:shd w:val="clear" w:color="auto" w:fill="1E1E1E"/>
                  <w:spacing w:line="285" w:lineRule="atLeast"/>
                </w:pPr>
              </w:pPrChange>
            </w:pPr>
            <w:del w:id="72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6165690" w14:textId="77777777" w:rsidR="00ED1509" w:rsidRPr="007520B6" w:rsidDel="008B6AF4" w:rsidRDefault="00ED1509">
            <w:pPr>
              <w:pStyle w:val="Heading1Numbered"/>
              <w:rPr>
                <w:del w:id="7211" w:author="Donovan Goode [2]" w:date="2018-11-09T10:04:00Z"/>
                <w:rFonts w:ascii="Consolas" w:eastAsia="Times New Roman" w:hAnsi="Consolas" w:cs="Times New Roman"/>
                <w:color w:val="D4D4D4"/>
                <w:sz w:val="21"/>
                <w:szCs w:val="21"/>
              </w:rPr>
              <w:pPrChange w:id="7212" w:author="Donovan Goode [2]" w:date="2018-11-09T10:05:00Z">
                <w:pPr>
                  <w:shd w:val="clear" w:color="auto" w:fill="1E1E1E"/>
                  <w:spacing w:line="285" w:lineRule="atLeast"/>
                </w:pPr>
              </w:pPrChange>
            </w:pPr>
            <w:del w:id="72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4203AA34" w14:textId="77777777" w:rsidR="00ED1509" w:rsidRPr="007520B6" w:rsidDel="008B6AF4" w:rsidRDefault="00ED1509">
            <w:pPr>
              <w:pStyle w:val="Heading1Numbered"/>
              <w:rPr>
                <w:del w:id="7214" w:author="Donovan Goode [2]" w:date="2018-11-09T10:04:00Z"/>
                <w:rFonts w:ascii="Consolas" w:eastAsia="Times New Roman" w:hAnsi="Consolas" w:cs="Times New Roman"/>
                <w:color w:val="D4D4D4"/>
                <w:sz w:val="21"/>
                <w:szCs w:val="21"/>
              </w:rPr>
              <w:pPrChange w:id="7215" w:author="Donovan Goode [2]" w:date="2018-11-09T10:05:00Z">
                <w:pPr>
                  <w:shd w:val="clear" w:color="auto" w:fill="1E1E1E"/>
                  <w:spacing w:line="285" w:lineRule="atLeast"/>
                </w:pPr>
              </w:pPrChange>
            </w:pPr>
            <w:del w:id="72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1A56934" w14:textId="77777777" w:rsidR="00ED1509" w:rsidRPr="007520B6" w:rsidDel="008B6AF4" w:rsidRDefault="00ED1509">
            <w:pPr>
              <w:pStyle w:val="Heading1Numbered"/>
              <w:rPr>
                <w:del w:id="7217" w:author="Donovan Goode [2]" w:date="2018-11-09T10:04:00Z"/>
                <w:rFonts w:ascii="Consolas" w:eastAsia="Times New Roman" w:hAnsi="Consolas" w:cs="Times New Roman"/>
                <w:color w:val="D4D4D4"/>
                <w:sz w:val="21"/>
                <w:szCs w:val="21"/>
              </w:rPr>
              <w:pPrChange w:id="7218" w:author="Donovan Goode [2]" w:date="2018-11-09T10:05:00Z">
                <w:pPr>
                  <w:shd w:val="clear" w:color="auto" w:fill="1E1E1E"/>
                  <w:spacing w:line="285" w:lineRule="atLeast"/>
                </w:pPr>
              </w:pPrChange>
            </w:pPr>
            <w:del w:id="72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w:delText>
              </w:r>
              <w:r w:rsidRPr="007520B6" w:rsidDel="008B6AF4">
                <w:rPr>
                  <w:rFonts w:ascii="Consolas" w:eastAsia="Times New Roman" w:hAnsi="Consolas" w:cs="Times New Roman"/>
                  <w:color w:val="D4D4D4"/>
                  <w:sz w:val="21"/>
                  <w:szCs w:val="21"/>
                </w:rPr>
                <w:delText>;</w:delText>
              </w:r>
            </w:del>
          </w:p>
          <w:p w14:paraId="61C1C156" w14:textId="77777777" w:rsidR="00ED1509" w:rsidRPr="007520B6" w:rsidDel="008B6AF4" w:rsidRDefault="00ED1509">
            <w:pPr>
              <w:pStyle w:val="Heading1Numbered"/>
              <w:rPr>
                <w:del w:id="7220" w:author="Donovan Goode [2]" w:date="2018-11-09T10:04:00Z"/>
                <w:rFonts w:ascii="Consolas" w:eastAsia="Times New Roman" w:hAnsi="Consolas" w:cs="Times New Roman"/>
                <w:color w:val="D4D4D4"/>
                <w:sz w:val="21"/>
                <w:szCs w:val="21"/>
              </w:rPr>
              <w:pPrChange w:id="7221" w:author="Donovan Goode [2]" w:date="2018-11-09T10:05:00Z">
                <w:pPr>
                  <w:shd w:val="clear" w:color="auto" w:fill="1E1E1E"/>
                  <w:spacing w:line="285" w:lineRule="atLeast"/>
                </w:pPr>
              </w:pPrChange>
            </w:pPr>
            <w:del w:id="7222" w:author="Donovan Goode [2]" w:date="2018-11-09T10:04:00Z">
              <w:r w:rsidRPr="007520B6" w:rsidDel="008B6AF4">
                <w:rPr>
                  <w:rFonts w:ascii="Consolas" w:eastAsia="Times New Roman" w:hAnsi="Consolas" w:cs="Times New Roman"/>
                  <w:color w:val="D4D4D4"/>
                  <w:sz w:val="21"/>
                  <w:szCs w:val="21"/>
                </w:rPr>
                <w:delText xml:space="preserve">    }</w:delText>
              </w:r>
            </w:del>
          </w:p>
          <w:p w14:paraId="6122EB17" w14:textId="77777777" w:rsidR="00ED1509" w:rsidRPr="007520B6" w:rsidDel="008B6AF4" w:rsidRDefault="00ED1509">
            <w:pPr>
              <w:pStyle w:val="Heading1Numbered"/>
              <w:rPr>
                <w:del w:id="7223" w:author="Donovan Goode [2]" w:date="2018-11-09T10:04:00Z"/>
                <w:rFonts w:ascii="Consolas" w:eastAsia="Times New Roman" w:hAnsi="Consolas" w:cs="Times New Roman"/>
                <w:color w:val="D4D4D4"/>
                <w:sz w:val="21"/>
                <w:szCs w:val="21"/>
              </w:rPr>
              <w:pPrChange w:id="7224" w:author="Donovan Goode [2]" w:date="2018-11-09T10:05:00Z">
                <w:pPr>
                  <w:shd w:val="clear" w:color="auto" w:fill="1E1E1E"/>
                  <w:spacing w:line="285" w:lineRule="atLeast"/>
                </w:pPr>
              </w:pPrChange>
            </w:pPr>
          </w:p>
          <w:p w14:paraId="13A1ABF2" w14:textId="77777777" w:rsidR="00ED1509" w:rsidRPr="007520B6" w:rsidDel="008B6AF4" w:rsidRDefault="00ED1509">
            <w:pPr>
              <w:pStyle w:val="Heading1Numbered"/>
              <w:rPr>
                <w:del w:id="7225" w:author="Donovan Goode [2]" w:date="2018-11-09T10:04:00Z"/>
                <w:rFonts w:ascii="Consolas" w:eastAsia="Times New Roman" w:hAnsi="Consolas" w:cs="Times New Roman"/>
                <w:color w:val="D4D4D4"/>
                <w:sz w:val="21"/>
                <w:szCs w:val="21"/>
              </w:rPr>
              <w:pPrChange w:id="7226" w:author="Donovan Goode [2]" w:date="2018-11-09T10:05:00Z">
                <w:pPr>
                  <w:shd w:val="clear" w:color="auto" w:fill="1E1E1E"/>
                  <w:spacing w:line="285" w:lineRule="atLeast"/>
                </w:pPr>
              </w:pPrChange>
            </w:pPr>
            <w:del w:id="72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w:delText>
              </w:r>
              <w:r w:rsidRPr="007520B6" w:rsidDel="008B6AF4">
                <w:rPr>
                  <w:rFonts w:ascii="Consolas" w:eastAsia="Times New Roman" w:hAnsi="Consolas" w:cs="Times New Roman"/>
                  <w:color w:val="D4D4D4"/>
                  <w:sz w:val="21"/>
                  <w:szCs w:val="21"/>
                </w:rPr>
                <w:delText xml:space="preserve"> {</w:delText>
              </w:r>
            </w:del>
          </w:p>
          <w:p w14:paraId="3C4E2D8B" w14:textId="77777777" w:rsidR="00ED1509" w:rsidRPr="007520B6" w:rsidDel="008B6AF4" w:rsidRDefault="00ED1509">
            <w:pPr>
              <w:pStyle w:val="Heading1Numbered"/>
              <w:rPr>
                <w:del w:id="7228" w:author="Donovan Goode [2]" w:date="2018-11-09T10:04:00Z"/>
                <w:rFonts w:ascii="Consolas" w:eastAsia="Times New Roman" w:hAnsi="Consolas" w:cs="Times New Roman"/>
                <w:color w:val="D4D4D4"/>
                <w:sz w:val="21"/>
                <w:szCs w:val="21"/>
              </w:rPr>
              <w:pPrChange w:id="7229" w:author="Donovan Goode [2]" w:date="2018-11-09T10:05:00Z">
                <w:pPr>
                  <w:shd w:val="clear" w:color="auto" w:fill="1E1E1E"/>
                  <w:spacing w:line="285" w:lineRule="atLeast"/>
                </w:pPr>
              </w:pPrChange>
            </w:pPr>
            <w:del w:id="72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340px</w:delText>
              </w:r>
              <w:r w:rsidRPr="007520B6" w:rsidDel="008B6AF4">
                <w:rPr>
                  <w:rFonts w:ascii="Consolas" w:eastAsia="Times New Roman" w:hAnsi="Consolas" w:cs="Times New Roman"/>
                  <w:color w:val="D4D4D4"/>
                  <w:sz w:val="21"/>
                  <w:szCs w:val="21"/>
                </w:rPr>
                <w:delText>;</w:delText>
              </w:r>
            </w:del>
          </w:p>
          <w:p w14:paraId="1E36040A" w14:textId="77777777" w:rsidR="00ED1509" w:rsidRPr="007520B6" w:rsidDel="008B6AF4" w:rsidRDefault="00ED1509">
            <w:pPr>
              <w:pStyle w:val="Heading1Numbered"/>
              <w:rPr>
                <w:del w:id="7231" w:author="Donovan Goode [2]" w:date="2018-11-09T10:04:00Z"/>
                <w:rFonts w:ascii="Consolas" w:eastAsia="Times New Roman" w:hAnsi="Consolas" w:cs="Times New Roman"/>
                <w:color w:val="D4D4D4"/>
                <w:sz w:val="21"/>
                <w:szCs w:val="21"/>
              </w:rPr>
              <w:pPrChange w:id="7232" w:author="Donovan Goode [2]" w:date="2018-11-09T10:05:00Z">
                <w:pPr>
                  <w:shd w:val="clear" w:color="auto" w:fill="1E1E1E"/>
                  <w:spacing w:line="285" w:lineRule="atLeast"/>
                </w:pPr>
              </w:pPrChange>
            </w:pPr>
            <w:del w:id="72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1945C59B" w14:textId="77777777" w:rsidR="00ED1509" w:rsidRPr="007520B6" w:rsidDel="008B6AF4" w:rsidRDefault="00ED1509">
            <w:pPr>
              <w:pStyle w:val="Heading1Numbered"/>
              <w:rPr>
                <w:del w:id="7234" w:author="Donovan Goode [2]" w:date="2018-11-09T10:04:00Z"/>
                <w:rFonts w:ascii="Consolas" w:eastAsia="Times New Roman" w:hAnsi="Consolas" w:cs="Times New Roman"/>
                <w:color w:val="D4D4D4"/>
                <w:sz w:val="21"/>
                <w:szCs w:val="21"/>
              </w:rPr>
              <w:pPrChange w:id="7235" w:author="Donovan Goode [2]" w:date="2018-11-09T10:05:00Z">
                <w:pPr>
                  <w:shd w:val="clear" w:color="auto" w:fill="1E1E1E"/>
                  <w:spacing w:line="285" w:lineRule="atLeast"/>
                </w:pPr>
              </w:pPrChange>
            </w:pPr>
            <w:del w:id="72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4BA9A36" w14:textId="77777777" w:rsidR="00ED1509" w:rsidRPr="007520B6" w:rsidDel="008B6AF4" w:rsidRDefault="00ED1509">
            <w:pPr>
              <w:pStyle w:val="Heading1Numbered"/>
              <w:rPr>
                <w:del w:id="7237" w:author="Donovan Goode [2]" w:date="2018-11-09T10:04:00Z"/>
                <w:rFonts w:ascii="Consolas" w:eastAsia="Times New Roman" w:hAnsi="Consolas" w:cs="Times New Roman"/>
                <w:color w:val="D4D4D4"/>
                <w:sz w:val="21"/>
                <w:szCs w:val="21"/>
              </w:rPr>
              <w:pPrChange w:id="7238" w:author="Donovan Goode [2]" w:date="2018-11-09T10:05:00Z">
                <w:pPr>
                  <w:shd w:val="clear" w:color="auto" w:fill="1E1E1E"/>
                  <w:spacing w:line="285" w:lineRule="atLeast"/>
                </w:pPr>
              </w:pPrChange>
            </w:pPr>
            <w:del w:id="72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25BAC75C" w14:textId="77777777" w:rsidR="00ED1509" w:rsidRPr="007520B6" w:rsidDel="008B6AF4" w:rsidRDefault="00ED1509">
            <w:pPr>
              <w:pStyle w:val="Heading1Numbered"/>
              <w:rPr>
                <w:del w:id="7240" w:author="Donovan Goode [2]" w:date="2018-11-09T10:04:00Z"/>
                <w:rFonts w:ascii="Consolas" w:eastAsia="Times New Roman" w:hAnsi="Consolas" w:cs="Times New Roman"/>
                <w:color w:val="D4D4D4"/>
                <w:sz w:val="21"/>
                <w:szCs w:val="21"/>
              </w:rPr>
              <w:pPrChange w:id="7241" w:author="Donovan Goode [2]" w:date="2018-11-09T10:05:00Z">
                <w:pPr>
                  <w:shd w:val="clear" w:color="auto" w:fill="1E1E1E"/>
                  <w:spacing w:line="285" w:lineRule="atLeast"/>
                </w:pPr>
              </w:pPrChange>
            </w:pPr>
            <w:del w:id="72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530px</w:delText>
              </w:r>
              <w:r w:rsidRPr="007520B6" w:rsidDel="008B6AF4">
                <w:rPr>
                  <w:rFonts w:ascii="Consolas" w:eastAsia="Times New Roman" w:hAnsi="Consolas" w:cs="Times New Roman"/>
                  <w:color w:val="D4D4D4"/>
                  <w:sz w:val="21"/>
                  <w:szCs w:val="21"/>
                </w:rPr>
                <w:delText>;</w:delText>
              </w:r>
            </w:del>
          </w:p>
          <w:p w14:paraId="097EE1AD" w14:textId="77777777" w:rsidR="00ED1509" w:rsidRPr="007520B6" w:rsidDel="008B6AF4" w:rsidRDefault="00ED1509">
            <w:pPr>
              <w:pStyle w:val="Heading1Numbered"/>
              <w:rPr>
                <w:del w:id="7243" w:author="Donovan Goode [2]" w:date="2018-11-09T10:04:00Z"/>
                <w:rFonts w:ascii="Consolas" w:eastAsia="Times New Roman" w:hAnsi="Consolas" w:cs="Times New Roman"/>
                <w:color w:val="D4D4D4"/>
                <w:sz w:val="21"/>
                <w:szCs w:val="21"/>
              </w:rPr>
              <w:pPrChange w:id="7244" w:author="Donovan Goode [2]" w:date="2018-11-09T10:05:00Z">
                <w:pPr>
                  <w:shd w:val="clear" w:color="auto" w:fill="1E1E1E"/>
                  <w:spacing w:line="285" w:lineRule="atLeast"/>
                </w:pPr>
              </w:pPrChange>
            </w:pPr>
            <w:del w:id="72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63A467BD" w14:textId="77777777" w:rsidR="00ED1509" w:rsidRPr="007520B6" w:rsidDel="008B6AF4" w:rsidRDefault="00ED1509">
            <w:pPr>
              <w:pStyle w:val="Heading1Numbered"/>
              <w:rPr>
                <w:del w:id="7246" w:author="Donovan Goode [2]" w:date="2018-11-09T10:04:00Z"/>
                <w:rFonts w:ascii="Consolas" w:eastAsia="Times New Roman" w:hAnsi="Consolas" w:cs="Times New Roman"/>
                <w:color w:val="D4D4D4"/>
                <w:sz w:val="21"/>
                <w:szCs w:val="21"/>
              </w:rPr>
              <w:pPrChange w:id="7247" w:author="Donovan Goode [2]" w:date="2018-11-09T10:05:00Z">
                <w:pPr>
                  <w:shd w:val="clear" w:color="auto" w:fill="1E1E1E"/>
                  <w:spacing w:line="285" w:lineRule="atLeast"/>
                </w:pPr>
              </w:pPrChange>
            </w:pPr>
            <w:del w:id="72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w:delText>
              </w:r>
              <w:r w:rsidRPr="007520B6" w:rsidDel="008B6AF4">
                <w:rPr>
                  <w:rFonts w:ascii="Consolas" w:eastAsia="Times New Roman" w:hAnsi="Consolas" w:cs="Times New Roman"/>
                  <w:color w:val="D4D4D4"/>
                  <w:sz w:val="21"/>
                  <w:szCs w:val="21"/>
                </w:rPr>
                <w:delText>;</w:delText>
              </w:r>
            </w:del>
          </w:p>
          <w:p w14:paraId="352C98D9" w14:textId="77777777" w:rsidR="00ED1509" w:rsidRPr="007520B6" w:rsidDel="008B6AF4" w:rsidRDefault="00ED1509">
            <w:pPr>
              <w:pStyle w:val="Heading1Numbered"/>
              <w:rPr>
                <w:del w:id="7249" w:author="Donovan Goode [2]" w:date="2018-11-09T10:04:00Z"/>
                <w:rFonts w:ascii="Consolas" w:eastAsia="Times New Roman" w:hAnsi="Consolas" w:cs="Times New Roman"/>
                <w:color w:val="D4D4D4"/>
                <w:sz w:val="21"/>
                <w:szCs w:val="21"/>
              </w:rPr>
              <w:pPrChange w:id="7250" w:author="Donovan Goode [2]" w:date="2018-11-09T10:05:00Z">
                <w:pPr>
                  <w:shd w:val="clear" w:color="auto" w:fill="1E1E1E"/>
                  <w:spacing w:line="285" w:lineRule="atLeast"/>
                </w:pPr>
              </w:pPrChange>
            </w:pPr>
            <w:del w:id="7251" w:author="Donovan Goode [2]" w:date="2018-11-09T10:04:00Z">
              <w:r w:rsidRPr="007520B6" w:rsidDel="008B6AF4">
                <w:rPr>
                  <w:rFonts w:ascii="Consolas" w:eastAsia="Times New Roman" w:hAnsi="Consolas" w:cs="Times New Roman"/>
                  <w:color w:val="D4D4D4"/>
                  <w:sz w:val="21"/>
                  <w:szCs w:val="21"/>
                </w:rPr>
                <w:delText xml:space="preserve">    }</w:delText>
              </w:r>
            </w:del>
          </w:p>
          <w:p w14:paraId="0AF098D9" w14:textId="77777777" w:rsidR="00ED1509" w:rsidRPr="007520B6" w:rsidDel="008B6AF4" w:rsidRDefault="00ED1509">
            <w:pPr>
              <w:pStyle w:val="Heading1Numbered"/>
              <w:rPr>
                <w:del w:id="7252" w:author="Donovan Goode [2]" w:date="2018-11-09T10:04:00Z"/>
                <w:rFonts w:ascii="Consolas" w:eastAsia="Times New Roman" w:hAnsi="Consolas" w:cs="Times New Roman"/>
                <w:color w:val="D4D4D4"/>
                <w:sz w:val="21"/>
                <w:szCs w:val="21"/>
              </w:rPr>
              <w:pPrChange w:id="7253" w:author="Donovan Goode [2]" w:date="2018-11-09T10:05:00Z">
                <w:pPr>
                  <w:shd w:val="clear" w:color="auto" w:fill="1E1E1E"/>
                  <w:spacing w:line="285" w:lineRule="atLeast"/>
                </w:pPr>
              </w:pPrChange>
            </w:pPr>
          </w:p>
          <w:p w14:paraId="4B247268" w14:textId="77777777" w:rsidR="00ED1509" w:rsidRPr="007520B6" w:rsidDel="008B6AF4" w:rsidRDefault="00ED1509">
            <w:pPr>
              <w:pStyle w:val="Heading1Numbered"/>
              <w:rPr>
                <w:del w:id="7254" w:author="Donovan Goode [2]" w:date="2018-11-09T10:04:00Z"/>
                <w:rFonts w:ascii="Consolas" w:eastAsia="Times New Roman" w:hAnsi="Consolas" w:cs="Times New Roman"/>
                <w:color w:val="D4D4D4"/>
                <w:sz w:val="21"/>
                <w:szCs w:val="21"/>
              </w:rPr>
              <w:pPrChange w:id="7255" w:author="Donovan Goode [2]" w:date="2018-11-09T10:05:00Z">
                <w:pPr>
                  <w:shd w:val="clear" w:color="auto" w:fill="1E1E1E"/>
                  <w:spacing w:line="285" w:lineRule="atLeast"/>
                </w:pPr>
              </w:pPrChange>
            </w:pPr>
            <w:del w:id="72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w:delText>
              </w:r>
            </w:del>
          </w:p>
          <w:p w14:paraId="5045D4C0" w14:textId="77777777" w:rsidR="00ED1509" w:rsidRPr="007520B6" w:rsidDel="008B6AF4" w:rsidRDefault="00ED1509">
            <w:pPr>
              <w:pStyle w:val="Heading1Numbered"/>
              <w:rPr>
                <w:del w:id="7257" w:author="Donovan Goode [2]" w:date="2018-11-09T10:04:00Z"/>
                <w:rFonts w:ascii="Consolas" w:eastAsia="Times New Roman" w:hAnsi="Consolas" w:cs="Times New Roman"/>
                <w:color w:val="D4D4D4"/>
                <w:sz w:val="21"/>
                <w:szCs w:val="21"/>
              </w:rPr>
              <w:pPrChange w:id="7258" w:author="Donovan Goode [2]" w:date="2018-11-09T10:05:00Z">
                <w:pPr>
                  <w:shd w:val="clear" w:color="auto" w:fill="1E1E1E"/>
                  <w:spacing w:line="285" w:lineRule="atLeast"/>
                </w:pPr>
              </w:pPrChange>
            </w:pPr>
            <w:del w:id="7259" w:author="Donovan Goode [2]" w:date="2018-11-09T10:04:00Z">
              <w:r w:rsidRPr="007520B6" w:rsidDel="008B6AF4">
                <w:rPr>
                  <w:rFonts w:ascii="Consolas" w:eastAsia="Times New Roman" w:hAnsi="Consolas" w:cs="Times New Roman"/>
                  <w:color w:val="D7BA7D"/>
                  <w:sz w:val="21"/>
                  <w:szCs w:val="21"/>
                </w:rPr>
                <w:delText xml:space="preserve">    #holder4b .ff</w:delText>
              </w:r>
              <w:r w:rsidRPr="007520B6" w:rsidDel="008B6AF4">
                <w:rPr>
                  <w:rFonts w:ascii="Consolas" w:eastAsia="Times New Roman" w:hAnsi="Consolas" w:cs="Times New Roman"/>
                  <w:color w:val="D4D4D4"/>
                  <w:sz w:val="21"/>
                  <w:szCs w:val="21"/>
                </w:rPr>
                <w:delText xml:space="preserve"> {</w:delText>
              </w:r>
            </w:del>
          </w:p>
          <w:p w14:paraId="21FFA2D8" w14:textId="77777777" w:rsidR="00ED1509" w:rsidRPr="007520B6" w:rsidDel="008B6AF4" w:rsidRDefault="00ED1509">
            <w:pPr>
              <w:pStyle w:val="Heading1Numbered"/>
              <w:rPr>
                <w:del w:id="7260" w:author="Donovan Goode [2]" w:date="2018-11-09T10:04:00Z"/>
                <w:rFonts w:ascii="Consolas" w:eastAsia="Times New Roman" w:hAnsi="Consolas" w:cs="Times New Roman"/>
                <w:color w:val="D4D4D4"/>
                <w:sz w:val="21"/>
                <w:szCs w:val="21"/>
              </w:rPr>
              <w:pPrChange w:id="7261" w:author="Donovan Goode [2]" w:date="2018-11-09T10:05:00Z">
                <w:pPr>
                  <w:shd w:val="clear" w:color="auto" w:fill="1E1E1E"/>
                  <w:spacing w:line="285" w:lineRule="atLeast"/>
                </w:pPr>
              </w:pPrChange>
            </w:pPr>
            <w:del w:id="72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716EAD2" w14:textId="77777777" w:rsidR="00ED1509" w:rsidRPr="007520B6" w:rsidDel="008B6AF4" w:rsidRDefault="00ED1509">
            <w:pPr>
              <w:pStyle w:val="Heading1Numbered"/>
              <w:rPr>
                <w:del w:id="7263" w:author="Donovan Goode [2]" w:date="2018-11-09T10:04:00Z"/>
                <w:rFonts w:ascii="Consolas" w:eastAsia="Times New Roman" w:hAnsi="Consolas" w:cs="Times New Roman"/>
                <w:color w:val="D4D4D4"/>
                <w:sz w:val="21"/>
                <w:szCs w:val="21"/>
              </w:rPr>
              <w:pPrChange w:id="7264" w:author="Donovan Goode [2]" w:date="2018-11-09T10:05:00Z">
                <w:pPr>
                  <w:shd w:val="clear" w:color="auto" w:fill="1E1E1E"/>
                  <w:spacing w:line="285" w:lineRule="atLeast"/>
                </w:pPr>
              </w:pPrChange>
            </w:pPr>
            <w:del w:id="72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530px</w:delText>
              </w:r>
              <w:r w:rsidRPr="007520B6" w:rsidDel="008B6AF4">
                <w:rPr>
                  <w:rFonts w:ascii="Consolas" w:eastAsia="Times New Roman" w:hAnsi="Consolas" w:cs="Times New Roman"/>
                  <w:color w:val="D4D4D4"/>
                  <w:sz w:val="21"/>
                  <w:szCs w:val="21"/>
                </w:rPr>
                <w:delText>;</w:delText>
              </w:r>
            </w:del>
          </w:p>
          <w:p w14:paraId="753B5686" w14:textId="77777777" w:rsidR="00ED1509" w:rsidRPr="007520B6" w:rsidDel="008B6AF4" w:rsidRDefault="00ED1509">
            <w:pPr>
              <w:pStyle w:val="Heading1Numbered"/>
              <w:rPr>
                <w:del w:id="7266" w:author="Donovan Goode [2]" w:date="2018-11-09T10:04:00Z"/>
                <w:rFonts w:ascii="Consolas" w:eastAsia="Times New Roman" w:hAnsi="Consolas" w:cs="Times New Roman"/>
                <w:color w:val="D4D4D4"/>
                <w:sz w:val="21"/>
                <w:szCs w:val="21"/>
              </w:rPr>
              <w:pPrChange w:id="7267" w:author="Donovan Goode [2]" w:date="2018-11-09T10:05:00Z">
                <w:pPr>
                  <w:shd w:val="clear" w:color="auto" w:fill="1E1E1E"/>
                  <w:spacing w:line="285" w:lineRule="atLeast"/>
                </w:pPr>
              </w:pPrChange>
            </w:pPr>
            <w:del w:id="72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00734387" w14:textId="77777777" w:rsidR="00ED1509" w:rsidRPr="007520B6" w:rsidDel="008B6AF4" w:rsidRDefault="00ED1509">
            <w:pPr>
              <w:pStyle w:val="Heading1Numbered"/>
              <w:rPr>
                <w:del w:id="7269" w:author="Donovan Goode [2]" w:date="2018-11-09T10:04:00Z"/>
                <w:rFonts w:ascii="Consolas" w:eastAsia="Times New Roman" w:hAnsi="Consolas" w:cs="Times New Roman"/>
                <w:color w:val="D4D4D4"/>
                <w:sz w:val="21"/>
                <w:szCs w:val="21"/>
              </w:rPr>
              <w:pPrChange w:id="7270" w:author="Donovan Goode [2]" w:date="2018-11-09T10:05:00Z">
                <w:pPr>
                  <w:shd w:val="clear" w:color="auto" w:fill="1E1E1E"/>
                  <w:spacing w:line="285" w:lineRule="atLeast"/>
                </w:pPr>
              </w:pPrChange>
            </w:pPr>
            <w:del w:id="72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F2346F" w14:textId="77777777" w:rsidR="00ED1509" w:rsidRPr="007520B6" w:rsidDel="008B6AF4" w:rsidRDefault="00ED1509">
            <w:pPr>
              <w:pStyle w:val="Heading1Numbered"/>
              <w:rPr>
                <w:del w:id="7272" w:author="Donovan Goode [2]" w:date="2018-11-09T10:04:00Z"/>
                <w:rFonts w:ascii="Consolas" w:eastAsia="Times New Roman" w:hAnsi="Consolas" w:cs="Times New Roman"/>
                <w:color w:val="D4D4D4"/>
                <w:sz w:val="21"/>
                <w:szCs w:val="21"/>
              </w:rPr>
              <w:pPrChange w:id="7273" w:author="Donovan Goode [2]" w:date="2018-11-09T10:05:00Z">
                <w:pPr>
                  <w:shd w:val="clear" w:color="auto" w:fill="1E1E1E"/>
                  <w:spacing w:line="285" w:lineRule="atLeast"/>
                </w:pPr>
              </w:pPrChange>
            </w:pPr>
            <w:del w:id="72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47px</w:delText>
              </w:r>
              <w:r w:rsidRPr="007520B6" w:rsidDel="008B6AF4">
                <w:rPr>
                  <w:rFonts w:ascii="Consolas" w:eastAsia="Times New Roman" w:hAnsi="Consolas" w:cs="Times New Roman"/>
                  <w:color w:val="D4D4D4"/>
                  <w:sz w:val="21"/>
                  <w:szCs w:val="21"/>
                </w:rPr>
                <w:delText>;</w:delText>
              </w:r>
            </w:del>
          </w:p>
          <w:p w14:paraId="46D26E7A" w14:textId="77777777" w:rsidR="00ED1509" w:rsidRPr="007520B6" w:rsidDel="008B6AF4" w:rsidRDefault="00ED1509">
            <w:pPr>
              <w:pStyle w:val="Heading1Numbered"/>
              <w:rPr>
                <w:del w:id="7275" w:author="Donovan Goode [2]" w:date="2018-11-09T10:04:00Z"/>
                <w:rFonts w:ascii="Consolas" w:eastAsia="Times New Roman" w:hAnsi="Consolas" w:cs="Times New Roman"/>
                <w:color w:val="D4D4D4"/>
                <w:sz w:val="21"/>
                <w:szCs w:val="21"/>
              </w:rPr>
              <w:pPrChange w:id="7276" w:author="Donovan Goode [2]" w:date="2018-11-09T10:05:00Z">
                <w:pPr>
                  <w:shd w:val="clear" w:color="auto" w:fill="1E1E1E"/>
                  <w:spacing w:line="285" w:lineRule="atLeast"/>
                </w:pPr>
              </w:pPrChange>
            </w:pPr>
            <w:del w:id="72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549px</w:delText>
              </w:r>
              <w:r w:rsidRPr="007520B6" w:rsidDel="008B6AF4">
                <w:rPr>
                  <w:rFonts w:ascii="Consolas" w:eastAsia="Times New Roman" w:hAnsi="Consolas" w:cs="Times New Roman"/>
                  <w:color w:val="D4D4D4"/>
                  <w:sz w:val="21"/>
                  <w:szCs w:val="21"/>
                </w:rPr>
                <w:delText>;</w:delText>
              </w:r>
            </w:del>
          </w:p>
          <w:p w14:paraId="11E50FB2" w14:textId="77777777" w:rsidR="00ED1509" w:rsidRPr="007520B6" w:rsidDel="008B6AF4" w:rsidRDefault="00ED1509">
            <w:pPr>
              <w:pStyle w:val="Heading1Numbered"/>
              <w:rPr>
                <w:del w:id="7278" w:author="Donovan Goode [2]" w:date="2018-11-09T10:04:00Z"/>
                <w:rFonts w:ascii="Consolas" w:eastAsia="Times New Roman" w:hAnsi="Consolas" w:cs="Times New Roman"/>
                <w:color w:val="D4D4D4"/>
                <w:sz w:val="21"/>
                <w:szCs w:val="21"/>
              </w:rPr>
              <w:pPrChange w:id="7279" w:author="Donovan Goode [2]" w:date="2018-11-09T10:05:00Z">
                <w:pPr>
                  <w:shd w:val="clear" w:color="auto" w:fill="1E1E1E"/>
                  <w:spacing w:line="285" w:lineRule="atLeast"/>
                </w:pPr>
              </w:pPrChange>
            </w:pPr>
            <w:del w:id="72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1B97DD2F" w14:textId="77777777" w:rsidR="00ED1509" w:rsidRPr="007520B6" w:rsidDel="008B6AF4" w:rsidRDefault="00ED1509">
            <w:pPr>
              <w:pStyle w:val="Heading1Numbered"/>
              <w:rPr>
                <w:del w:id="7281" w:author="Donovan Goode [2]" w:date="2018-11-09T10:04:00Z"/>
                <w:rFonts w:ascii="Consolas" w:eastAsia="Times New Roman" w:hAnsi="Consolas" w:cs="Times New Roman"/>
                <w:color w:val="D4D4D4"/>
                <w:sz w:val="21"/>
                <w:szCs w:val="21"/>
              </w:rPr>
              <w:pPrChange w:id="7282" w:author="Donovan Goode [2]" w:date="2018-11-09T10:05:00Z">
                <w:pPr>
                  <w:shd w:val="clear" w:color="auto" w:fill="1E1E1E"/>
                  <w:spacing w:line="285" w:lineRule="atLeast"/>
                </w:pPr>
              </w:pPrChange>
            </w:pPr>
          </w:p>
          <w:p w14:paraId="2C0D0C6C" w14:textId="77777777" w:rsidR="00ED1509" w:rsidRPr="007520B6" w:rsidDel="008B6AF4" w:rsidRDefault="00ED1509">
            <w:pPr>
              <w:pStyle w:val="Heading1Numbered"/>
              <w:rPr>
                <w:del w:id="7283" w:author="Donovan Goode [2]" w:date="2018-11-09T10:04:00Z"/>
                <w:rFonts w:ascii="Consolas" w:eastAsia="Times New Roman" w:hAnsi="Consolas" w:cs="Times New Roman"/>
                <w:color w:val="D4D4D4"/>
                <w:sz w:val="21"/>
                <w:szCs w:val="21"/>
              </w:rPr>
              <w:pPrChange w:id="7284" w:author="Donovan Goode [2]" w:date="2018-11-09T10:05:00Z">
                <w:pPr>
                  <w:shd w:val="clear" w:color="auto" w:fill="1E1E1E"/>
                  <w:spacing w:line="285" w:lineRule="atLeast"/>
                </w:pPr>
              </w:pPrChange>
            </w:pPr>
            <w:del w:id="7285" w:author="Donovan Goode [2]" w:date="2018-11-09T10:04:00Z">
              <w:r w:rsidRPr="007520B6" w:rsidDel="008B6AF4">
                <w:rPr>
                  <w:rFonts w:ascii="Consolas" w:eastAsia="Times New Roman" w:hAnsi="Consolas" w:cs="Times New Roman"/>
                  <w:color w:val="D4D4D4"/>
                  <w:sz w:val="21"/>
                  <w:szCs w:val="21"/>
                </w:rPr>
                <w:delText xml:space="preserve">    }</w:delText>
              </w:r>
            </w:del>
          </w:p>
          <w:p w14:paraId="0BA2557E" w14:textId="77777777" w:rsidR="00ED1509" w:rsidRPr="007520B6" w:rsidDel="008B6AF4" w:rsidRDefault="00ED1509">
            <w:pPr>
              <w:pStyle w:val="Heading1Numbered"/>
              <w:rPr>
                <w:del w:id="7286" w:author="Donovan Goode [2]" w:date="2018-11-09T10:04:00Z"/>
                <w:rFonts w:ascii="Consolas" w:eastAsia="Times New Roman" w:hAnsi="Consolas" w:cs="Times New Roman"/>
                <w:color w:val="D4D4D4"/>
                <w:sz w:val="21"/>
                <w:szCs w:val="21"/>
              </w:rPr>
              <w:pPrChange w:id="7287" w:author="Donovan Goode [2]" w:date="2018-11-09T10:05:00Z">
                <w:pPr>
                  <w:shd w:val="clear" w:color="auto" w:fill="1E1E1E"/>
                  <w:spacing w:line="285" w:lineRule="atLeast"/>
                </w:pPr>
              </w:pPrChange>
            </w:pPr>
          </w:p>
          <w:p w14:paraId="6DB67679" w14:textId="77777777" w:rsidR="00ED1509" w:rsidRPr="007520B6" w:rsidDel="008B6AF4" w:rsidRDefault="00ED1509">
            <w:pPr>
              <w:pStyle w:val="Heading1Numbered"/>
              <w:rPr>
                <w:del w:id="7288" w:author="Donovan Goode [2]" w:date="2018-11-09T10:04:00Z"/>
                <w:rFonts w:ascii="Consolas" w:eastAsia="Times New Roman" w:hAnsi="Consolas" w:cs="Times New Roman"/>
                <w:color w:val="D4D4D4"/>
                <w:sz w:val="21"/>
                <w:szCs w:val="21"/>
              </w:rPr>
              <w:pPrChange w:id="7289" w:author="Donovan Goode [2]" w:date="2018-11-09T10:05:00Z">
                <w:pPr>
                  <w:shd w:val="clear" w:color="auto" w:fill="1E1E1E"/>
                  <w:spacing w:line="285" w:lineRule="atLeast"/>
                </w:pPr>
              </w:pPrChange>
            </w:pPr>
            <w:del w:id="72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w:delText>
              </w:r>
              <w:r w:rsidRPr="007520B6" w:rsidDel="008B6AF4">
                <w:rPr>
                  <w:rFonts w:ascii="Consolas" w:eastAsia="Times New Roman" w:hAnsi="Consolas" w:cs="Times New Roman"/>
                  <w:color w:val="D4D4D4"/>
                  <w:sz w:val="21"/>
                  <w:szCs w:val="21"/>
                </w:rPr>
                <w:delText xml:space="preserve"> {</w:delText>
              </w:r>
            </w:del>
          </w:p>
          <w:p w14:paraId="0BEBE68A" w14:textId="77777777" w:rsidR="00ED1509" w:rsidRPr="007520B6" w:rsidDel="008B6AF4" w:rsidRDefault="00ED1509">
            <w:pPr>
              <w:pStyle w:val="Heading1Numbered"/>
              <w:rPr>
                <w:del w:id="7291" w:author="Donovan Goode [2]" w:date="2018-11-09T10:04:00Z"/>
                <w:rFonts w:ascii="Consolas" w:eastAsia="Times New Roman" w:hAnsi="Consolas" w:cs="Times New Roman"/>
                <w:color w:val="D4D4D4"/>
                <w:sz w:val="21"/>
                <w:szCs w:val="21"/>
              </w:rPr>
              <w:pPrChange w:id="7292" w:author="Donovan Goode [2]" w:date="2018-11-09T10:05:00Z">
                <w:pPr>
                  <w:shd w:val="clear" w:color="auto" w:fill="1E1E1E"/>
                  <w:spacing w:line="285" w:lineRule="atLeast"/>
                </w:pPr>
              </w:pPrChange>
            </w:pPr>
            <w:del w:id="72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3F7E2DE" w14:textId="77777777" w:rsidR="00ED1509" w:rsidRPr="007520B6" w:rsidDel="008B6AF4" w:rsidRDefault="00ED1509">
            <w:pPr>
              <w:pStyle w:val="Heading1Numbered"/>
              <w:rPr>
                <w:del w:id="7294" w:author="Donovan Goode [2]" w:date="2018-11-09T10:04:00Z"/>
                <w:rFonts w:ascii="Consolas" w:eastAsia="Times New Roman" w:hAnsi="Consolas" w:cs="Times New Roman"/>
                <w:color w:val="D4D4D4"/>
                <w:sz w:val="21"/>
                <w:szCs w:val="21"/>
              </w:rPr>
              <w:pPrChange w:id="7295" w:author="Donovan Goode [2]" w:date="2018-11-09T10:05:00Z">
                <w:pPr>
                  <w:shd w:val="clear" w:color="auto" w:fill="1E1E1E"/>
                  <w:spacing w:line="285" w:lineRule="atLeast"/>
                </w:pPr>
              </w:pPrChange>
            </w:pPr>
            <w:del w:id="72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07C75B55" w14:textId="77777777" w:rsidR="00ED1509" w:rsidRPr="007520B6" w:rsidDel="008B6AF4" w:rsidRDefault="00ED1509">
            <w:pPr>
              <w:pStyle w:val="Heading1Numbered"/>
              <w:rPr>
                <w:del w:id="7297" w:author="Donovan Goode [2]" w:date="2018-11-09T10:04:00Z"/>
                <w:rFonts w:ascii="Consolas" w:eastAsia="Times New Roman" w:hAnsi="Consolas" w:cs="Times New Roman"/>
                <w:color w:val="D4D4D4"/>
                <w:sz w:val="21"/>
                <w:szCs w:val="21"/>
              </w:rPr>
              <w:pPrChange w:id="7298" w:author="Donovan Goode [2]" w:date="2018-11-09T10:05:00Z">
                <w:pPr>
                  <w:shd w:val="clear" w:color="auto" w:fill="1E1E1E"/>
                  <w:spacing w:line="285" w:lineRule="atLeast"/>
                </w:pPr>
              </w:pPrChange>
            </w:pPr>
            <w:del w:id="7299" w:author="Donovan Goode [2]" w:date="2018-11-09T10:04:00Z">
              <w:r w:rsidRPr="007520B6" w:rsidDel="008B6AF4">
                <w:rPr>
                  <w:rFonts w:ascii="Consolas" w:eastAsia="Times New Roman" w:hAnsi="Consolas" w:cs="Times New Roman"/>
                  <w:color w:val="D4D4D4"/>
                  <w:sz w:val="21"/>
                  <w:szCs w:val="21"/>
                </w:rPr>
                <w:delText xml:space="preserve">    }</w:delText>
              </w:r>
            </w:del>
          </w:p>
          <w:p w14:paraId="060788F3" w14:textId="77777777" w:rsidR="00ED1509" w:rsidRPr="007520B6" w:rsidDel="008B6AF4" w:rsidRDefault="00ED1509">
            <w:pPr>
              <w:pStyle w:val="Heading1Numbered"/>
              <w:rPr>
                <w:del w:id="7300" w:author="Donovan Goode [2]" w:date="2018-11-09T10:04:00Z"/>
                <w:rFonts w:ascii="Consolas" w:eastAsia="Times New Roman" w:hAnsi="Consolas" w:cs="Times New Roman"/>
                <w:color w:val="D4D4D4"/>
                <w:sz w:val="21"/>
                <w:szCs w:val="21"/>
              </w:rPr>
              <w:pPrChange w:id="7301" w:author="Donovan Goode [2]" w:date="2018-11-09T10:05:00Z">
                <w:pPr>
                  <w:shd w:val="clear" w:color="auto" w:fill="1E1E1E"/>
                  <w:spacing w:line="285" w:lineRule="atLeast"/>
                </w:pPr>
              </w:pPrChange>
            </w:pPr>
          </w:p>
          <w:p w14:paraId="6A1D872D" w14:textId="77777777" w:rsidR="00ED1509" w:rsidRPr="007520B6" w:rsidDel="008B6AF4" w:rsidRDefault="00ED1509">
            <w:pPr>
              <w:pStyle w:val="Heading1Numbered"/>
              <w:rPr>
                <w:del w:id="7302" w:author="Donovan Goode [2]" w:date="2018-11-09T10:04:00Z"/>
                <w:rFonts w:ascii="Consolas" w:eastAsia="Times New Roman" w:hAnsi="Consolas" w:cs="Times New Roman"/>
                <w:color w:val="D4D4D4"/>
                <w:sz w:val="21"/>
                <w:szCs w:val="21"/>
              </w:rPr>
              <w:pPrChange w:id="7303" w:author="Donovan Goode [2]" w:date="2018-11-09T10:05:00Z">
                <w:pPr>
                  <w:shd w:val="clear" w:color="auto" w:fill="1E1E1E"/>
                  <w:spacing w:line="285" w:lineRule="atLeast"/>
                </w:pPr>
              </w:pPrChange>
            </w:pPr>
            <w:del w:id="73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.ff1</w:delText>
              </w:r>
              <w:r w:rsidRPr="007520B6" w:rsidDel="008B6AF4">
                <w:rPr>
                  <w:rFonts w:ascii="Consolas" w:eastAsia="Times New Roman" w:hAnsi="Consolas" w:cs="Times New Roman"/>
                  <w:color w:val="D4D4D4"/>
                  <w:sz w:val="21"/>
                  <w:szCs w:val="21"/>
                </w:rPr>
                <w:delText xml:space="preserve"> {</w:delText>
              </w:r>
            </w:del>
          </w:p>
          <w:p w14:paraId="09D7AC55" w14:textId="77777777" w:rsidR="00ED1509" w:rsidRPr="007520B6" w:rsidDel="008B6AF4" w:rsidRDefault="00ED1509">
            <w:pPr>
              <w:pStyle w:val="Heading1Numbered"/>
              <w:rPr>
                <w:del w:id="7305" w:author="Donovan Goode [2]" w:date="2018-11-09T10:04:00Z"/>
                <w:rFonts w:ascii="Consolas" w:eastAsia="Times New Roman" w:hAnsi="Consolas" w:cs="Times New Roman"/>
                <w:color w:val="D4D4D4"/>
                <w:sz w:val="21"/>
                <w:szCs w:val="21"/>
              </w:rPr>
              <w:pPrChange w:id="7306" w:author="Donovan Goode [2]" w:date="2018-11-09T10:05:00Z">
                <w:pPr>
                  <w:shd w:val="clear" w:color="auto" w:fill="1E1E1E"/>
                  <w:spacing w:line="285" w:lineRule="atLeast"/>
                </w:pPr>
              </w:pPrChange>
            </w:pPr>
            <w:del w:id="73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https://www.opm.gov/Banner/images/Spotlights/Spotlights_fevs.jpg</w:delText>
              </w:r>
              <w:r w:rsidRPr="007520B6" w:rsidDel="008B6AF4">
                <w:rPr>
                  <w:rFonts w:ascii="Consolas" w:eastAsia="Times New Roman" w:hAnsi="Consolas" w:cs="Times New Roman"/>
                  <w:color w:val="D4D4D4"/>
                  <w:sz w:val="21"/>
                  <w:szCs w:val="21"/>
                </w:rPr>
                <w:delText>);</w:delText>
              </w:r>
            </w:del>
          </w:p>
          <w:p w14:paraId="31FAEA55" w14:textId="77777777" w:rsidR="00ED1509" w:rsidRPr="007520B6" w:rsidDel="008B6AF4" w:rsidRDefault="00ED1509">
            <w:pPr>
              <w:pStyle w:val="Heading1Numbered"/>
              <w:rPr>
                <w:del w:id="7308" w:author="Donovan Goode [2]" w:date="2018-11-09T10:04:00Z"/>
                <w:rFonts w:ascii="Consolas" w:eastAsia="Times New Roman" w:hAnsi="Consolas" w:cs="Times New Roman"/>
                <w:color w:val="D4D4D4"/>
                <w:sz w:val="21"/>
                <w:szCs w:val="21"/>
              </w:rPr>
              <w:pPrChange w:id="7309" w:author="Donovan Goode [2]" w:date="2018-11-09T10:05:00Z">
                <w:pPr>
                  <w:shd w:val="clear" w:color="auto" w:fill="1E1E1E"/>
                  <w:spacing w:line="285" w:lineRule="atLeast"/>
                </w:pPr>
              </w:pPrChange>
            </w:pPr>
            <w:del w:id="73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1FC943A" w14:textId="77777777" w:rsidR="00ED1509" w:rsidRPr="007520B6" w:rsidDel="008B6AF4" w:rsidRDefault="00ED1509">
            <w:pPr>
              <w:pStyle w:val="Heading1Numbered"/>
              <w:rPr>
                <w:del w:id="7311" w:author="Donovan Goode [2]" w:date="2018-11-09T10:04:00Z"/>
                <w:rFonts w:ascii="Consolas" w:eastAsia="Times New Roman" w:hAnsi="Consolas" w:cs="Times New Roman"/>
                <w:color w:val="D4D4D4"/>
                <w:sz w:val="21"/>
                <w:szCs w:val="21"/>
              </w:rPr>
              <w:pPrChange w:id="7312" w:author="Donovan Goode [2]" w:date="2018-11-09T10:05:00Z">
                <w:pPr>
                  <w:shd w:val="clear" w:color="auto" w:fill="1E1E1E"/>
                  <w:spacing w:line="285" w:lineRule="atLeast"/>
                </w:pPr>
              </w:pPrChange>
            </w:pPr>
            <w:del w:id="7313" w:author="Donovan Goode [2]" w:date="2018-11-09T10:04:00Z">
              <w:r w:rsidRPr="007520B6" w:rsidDel="008B6AF4">
                <w:rPr>
                  <w:rFonts w:ascii="Consolas" w:eastAsia="Times New Roman" w:hAnsi="Consolas" w:cs="Times New Roman"/>
                  <w:color w:val="D4D4D4"/>
                  <w:sz w:val="21"/>
                  <w:szCs w:val="21"/>
                </w:rPr>
                <w:delText xml:space="preserve">    }</w:delText>
              </w:r>
            </w:del>
          </w:p>
          <w:p w14:paraId="51CF2446" w14:textId="77777777" w:rsidR="00ED1509" w:rsidRPr="007520B6" w:rsidDel="008B6AF4" w:rsidRDefault="00ED1509">
            <w:pPr>
              <w:pStyle w:val="Heading1Numbered"/>
              <w:rPr>
                <w:del w:id="7314" w:author="Donovan Goode [2]" w:date="2018-11-09T10:04:00Z"/>
                <w:rFonts w:ascii="Consolas" w:eastAsia="Times New Roman" w:hAnsi="Consolas" w:cs="Times New Roman"/>
                <w:color w:val="D4D4D4"/>
                <w:sz w:val="21"/>
                <w:szCs w:val="21"/>
              </w:rPr>
              <w:pPrChange w:id="7315" w:author="Donovan Goode [2]" w:date="2018-11-09T10:05:00Z">
                <w:pPr>
                  <w:shd w:val="clear" w:color="auto" w:fill="1E1E1E"/>
                  <w:spacing w:line="285" w:lineRule="atLeast"/>
                </w:pPr>
              </w:pPrChange>
            </w:pPr>
          </w:p>
          <w:p w14:paraId="12AF7BE9" w14:textId="77777777" w:rsidR="00ED1509" w:rsidRPr="007520B6" w:rsidDel="008B6AF4" w:rsidRDefault="00ED1509">
            <w:pPr>
              <w:pStyle w:val="Heading1Numbered"/>
              <w:rPr>
                <w:del w:id="7316" w:author="Donovan Goode [2]" w:date="2018-11-09T10:04:00Z"/>
                <w:rFonts w:ascii="Consolas" w:eastAsia="Times New Roman" w:hAnsi="Consolas" w:cs="Times New Roman"/>
                <w:color w:val="D4D4D4"/>
                <w:sz w:val="21"/>
                <w:szCs w:val="21"/>
              </w:rPr>
              <w:pPrChange w:id="7317" w:author="Donovan Goode [2]" w:date="2018-11-09T10:05:00Z">
                <w:pPr>
                  <w:shd w:val="clear" w:color="auto" w:fill="1E1E1E"/>
                  <w:spacing w:line="285" w:lineRule="atLeast"/>
                </w:pPr>
              </w:pPrChange>
            </w:pPr>
            <w:del w:id="73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.ff2</w:delText>
              </w:r>
              <w:r w:rsidRPr="007520B6" w:rsidDel="008B6AF4">
                <w:rPr>
                  <w:rFonts w:ascii="Consolas" w:eastAsia="Times New Roman" w:hAnsi="Consolas" w:cs="Times New Roman"/>
                  <w:color w:val="D4D4D4"/>
                  <w:sz w:val="21"/>
                  <w:szCs w:val="21"/>
                </w:rPr>
                <w:delText xml:space="preserve"> {</w:delText>
              </w:r>
            </w:del>
          </w:p>
          <w:p w14:paraId="71314207" w14:textId="77777777" w:rsidR="00ED1509" w:rsidRPr="007520B6" w:rsidDel="008B6AF4" w:rsidRDefault="00ED1509">
            <w:pPr>
              <w:pStyle w:val="Heading1Numbered"/>
              <w:rPr>
                <w:del w:id="7319" w:author="Donovan Goode [2]" w:date="2018-11-09T10:04:00Z"/>
                <w:rFonts w:ascii="Consolas" w:eastAsia="Times New Roman" w:hAnsi="Consolas" w:cs="Times New Roman"/>
                <w:color w:val="D4D4D4"/>
                <w:sz w:val="21"/>
                <w:szCs w:val="21"/>
              </w:rPr>
              <w:pPrChange w:id="7320" w:author="Donovan Goode [2]" w:date="2018-11-09T10:05:00Z">
                <w:pPr>
                  <w:shd w:val="clear" w:color="auto" w:fill="1E1E1E"/>
                  <w:spacing w:line="285" w:lineRule="atLeast"/>
                </w:pPr>
              </w:pPrChange>
            </w:pPr>
            <w:del w:id="73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https://www.opm.gov/Banner/images/Spotlights/Spotlights_pathways.jpg</w:delText>
              </w:r>
              <w:r w:rsidRPr="007520B6" w:rsidDel="008B6AF4">
                <w:rPr>
                  <w:rFonts w:ascii="Consolas" w:eastAsia="Times New Roman" w:hAnsi="Consolas" w:cs="Times New Roman"/>
                  <w:color w:val="D4D4D4"/>
                  <w:sz w:val="21"/>
                  <w:szCs w:val="21"/>
                </w:rPr>
                <w:delText>);</w:delText>
              </w:r>
            </w:del>
          </w:p>
          <w:p w14:paraId="09BF0314" w14:textId="77777777" w:rsidR="00ED1509" w:rsidRPr="007520B6" w:rsidDel="008B6AF4" w:rsidRDefault="00ED1509">
            <w:pPr>
              <w:pStyle w:val="Heading1Numbered"/>
              <w:rPr>
                <w:del w:id="7322" w:author="Donovan Goode [2]" w:date="2018-11-09T10:04:00Z"/>
                <w:rFonts w:ascii="Consolas" w:eastAsia="Times New Roman" w:hAnsi="Consolas" w:cs="Times New Roman"/>
                <w:color w:val="D4D4D4"/>
                <w:sz w:val="21"/>
                <w:szCs w:val="21"/>
              </w:rPr>
              <w:pPrChange w:id="7323" w:author="Donovan Goode [2]" w:date="2018-11-09T10:05:00Z">
                <w:pPr>
                  <w:shd w:val="clear" w:color="auto" w:fill="1E1E1E"/>
                  <w:spacing w:line="285" w:lineRule="atLeast"/>
                </w:pPr>
              </w:pPrChange>
            </w:pPr>
            <w:del w:id="73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FE5C58B" w14:textId="77777777" w:rsidR="00ED1509" w:rsidRPr="007520B6" w:rsidDel="008B6AF4" w:rsidRDefault="00ED1509">
            <w:pPr>
              <w:pStyle w:val="Heading1Numbered"/>
              <w:rPr>
                <w:del w:id="7325" w:author="Donovan Goode [2]" w:date="2018-11-09T10:04:00Z"/>
                <w:rFonts w:ascii="Consolas" w:eastAsia="Times New Roman" w:hAnsi="Consolas" w:cs="Times New Roman"/>
                <w:color w:val="D4D4D4"/>
                <w:sz w:val="21"/>
                <w:szCs w:val="21"/>
              </w:rPr>
              <w:pPrChange w:id="7326" w:author="Donovan Goode [2]" w:date="2018-11-09T10:05:00Z">
                <w:pPr>
                  <w:shd w:val="clear" w:color="auto" w:fill="1E1E1E"/>
                  <w:spacing w:line="285" w:lineRule="atLeast"/>
                </w:pPr>
              </w:pPrChange>
            </w:pPr>
            <w:del w:id="7327" w:author="Donovan Goode [2]" w:date="2018-11-09T10:04:00Z">
              <w:r w:rsidRPr="007520B6" w:rsidDel="008B6AF4">
                <w:rPr>
                  <w:rFonts w:ascii="Consolas" w:eastAsia="Times New Roman" w:hAnsi="Consolas" w:cs="Times New Roman"/>
                  <w:color w:val="D4D4D4"/>
                  <w:sz w:val="21"/>
                  <w:szCs w:val="21"/>
                </w:rPr>
                <w:delText xml:space="preserve">    }</w:delText>
              </w:r>
            </w:del>
          </w:p>
          <w:p w14:paraId="2CD856F0" w14:textId="77777777" w:rsidR="00ED1509" w:rsidRPr="007520B6" w:rsidDel="008B6AF4" w:rsidRDefault="00ED1509">
            <w:pPr>
              <w:pStyle w:val="Heading1Numbered"/>
              <w:rPr>
                <w:del w:id="7328" w:author="Donovan Goode [2]" w:date="2018-11-09T10:04:00Z"/>
                <w:rFonts w:ascii="Consolas" w:eastAsia="Times New Roman" w:hAnsi="Consolas" w:cs="Times New Roman"/>
                <w:color w:val="D4D4D4"/>
                <w:sz w:val="21"/>
                <w:szCs w:val="21"/>
              </w:rPr>
              <w:pPrChange w:id="7329" w:author="Donovan Goode [2]" w:date="2018-11-09T10:05:00Z">
                <w:pPr>
                  <w:shd w:val="clear" w:color="auto" w:fill="1E1E1E"/>
                  <w:spacing w:line="285" w:lineRule="atLeast"/>
                </w:pPr>
              </w:pPrChange>
            </w:pPr>
          </w:p>
          <w:p w14:paraId="028C0F55" w14:textId="77777777" w:rsidR="00ED1509" w:rsidRPr="007520B6" w:rsidDel="008B6AF4" w:rsidRDefault="00ED1509">
            <w:pPr>
              <w:pStyle w:val="Heading1Numbered"/>
              <w:rPr>
                <w:del w:id="7330" w:author="Donovan Goode [2]" w:date="2018-11-09T10:04:00Z"/>
                <w:rFonts w:ascii="Consolas" w:eastAsia="Times New Roman" w:hAnsi="Consolas" w:cs="Times New Roman"/>
                <w:color w:val="D4D4D4"/>
                <w:sz w:val="21"/>
                <w:szCs w:val="21"/>
              </w:rPr>
              <w:pPrChange w:id="7331" w:author="Donovan Goode [2]" w:date="2018-11-09T10:05:00Z">
                <w:pPr>
                  <w:shd w:val="clear" w:color="auto" w:fill="1E1E1E"/>
                  <w:spacing w:line="285" w:lineRule="atLeast"/>
                </w:pPr>
              </w:pPrChange>
            </w:pPr>
            <w:del w:id="73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.ff3</w:delText>
              </w:r>
              <w:r w:rsidRPr="007520B6" w:rsidDel="008B6AF4">
                <w:rPr>
                  <w:rFonts w:ascii="Consolas" w:eastAsia="Times New Roman" w:hAnsi="Consolas" w:cs="Times New Roman"/>
                  <w:color w:val="D4D4D4"/>
                  <w:sz w:val="21"/>
                  <w:szCs w:val="21"/>
                </w:rPr>
                <w:delText xml:space="preserve"> {</w:delText>
              </w:r>
            </w:del>
          </w:p>
          <w:p w14:paraId="5234D0B2" w14:textId="77777777" w:rsidR="00ED1509" w:rsidRPr="007520B6" w:rsidDel="008B6AF4" w:rsidRDefault="00ED1509">
            <w:pPr>
              <w:pStyle w:val="Heading1Numbered"/>
              <w:rPr>
                <w:del w:id="7333" w:author="Donovan Goode [2]" w:date="2018-11-09T10:04:00Z"/>
                <w:rFonts w:ascii="Consolas" w:eastAsia="Times New Roman" w:hAnsi="Consolas" w:cs="Times New Roman"/>
                <w:color w:val="D4D4D4"/>
                <w:sz w:val="21"/>
                <w:szCs w:val="21"/>
              </w:rPr>
              <w:pPrChange w:id="7334" w:author="Donovan Goode [2]" w:date="2018-11-09T10:05:00Z">
                <w:pPr>
                  <w:shd w:val="clear" w:color="auto" w:fill="1E1E1E"/>
                  <w:spacing w:line="285" w:lineRule="atLeast"/>
                </w:pPr>
              </w:pPrChange>
            </w:pPr>
            <w:del w:id="73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https://www.opm.gov/Banner/images/Spotlights/Spotlights_hru.jpg</w:delText>
              </w:r>
              <w:r w:rsidRPr="007520B6" w:rsidDel="008B6AF4">
                <w:rPr>
                  <w:rFonts w:ascii="Consolas" w:eastAsia="Times New Roman" w:hAnsi="Consolas" w:cs="Times New Roman"/>
                  <w:color w:val="D4D4D4"/>
                  <w:sz w:val="21"/>
                  <w:szCs w:val="21"/>
                </w:rPr>
                <w:delText>);</w:delText>
              </w:r>
            </w:del>
          </w:p>
          <w:p w14:paraId="4F372BEF" w14:textId="77777777" w:rsidR="00ED1509" w:rsidRPr="007520B6" w:rsidDel="008B6AF4" w:rsidRDefault="00ED1509">
            <w:pPr>
              <w:pStyle w:val="Heading1Numbered"/>
              <w:rPr>
                <w:del w:id="7336" w:author="Donovan Goode [2]" w:date="2018-11-09T10:04:00Z"/>
                <w:rFonts w:ascii="Consolas" w:eastAsia="Times New Roman" w:hAnsi="Consolas" w:cs="Times New Roman"/>
                <w:color w:val="D4D4D4"/>
                <w:sz w:val="21"/>
                <w:szCs w:val="21"/>
              </w:rPr>
              <w:pPrChange w:id="7337" w:author="Donovan Goode [2]" w:date="2018-11-09T10:05:00Z">
                <w:pPr>
                  <w:shd w:val="clear" w:color="auto" w:fill="1E1E1E"/>
                  <w:spacing w:line="285" w:lineRule="atLeast"/>
                </w:pPr>
              </w:pPrChange>
            </w:pPr>
            <w:del w:id="73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29D568E" w14:textId="77777777" w:rsidR="00ED1509" w:rsidRPr="007520B6" w:rsidDel="008B6AF4" w:rsidRDefault="00ED1509">
            <w:pPr>
              <w:pStyle w:val="Heading1Numbered"/>
              <w:rPr>
                <w:del w:id="7339" w:author="Donovan Goode [2]" w:date="2018-11-09T10:04:00Z"/>
                <w:rFonts w:ascii="Consolas" w:eastAsia="Times New Roman" w:hAnsi="Consolas" w:cs="Times New Roman"/>
                <w:color w:val="D4D4D4"/>
                <w:sz w:val="21"/>
                <w:szCs w:val="21"/>
              </w:rPr>
              <w:pPrChange w:id="7340" w:author="Donovan Goode [2]" w:date="2018-11-09T10:05:00Z">
                <w:pPr>
                  <w:shd w:val="clear" w:color="auto" w:fill="1E1E1E"/>
                  <w:spacing w:line="285" w:lineRule="atLeast"/>
                </w:pPr>
              </w:pPrChange>
            </w:pPr>
            <w:del w:id="7341" w:author="Donovan Goode [2]" w:date="2018-11-09T10:04:00Z">
              <w:r w:rsidRPr="007520B6" w:rsidDel="008B6AF4">
                <w:rPr>
                  <w:rFonts w:ascii="Consolas" w:eastAsia="Times New Roman" w:hAnsi="Consolas" w:cs="Times New Roman"/>
                  <w:color w:val="D4D4D4"/>
                  <w:sz w:val="21"/>
                  <w:szCs w:val="21"/>
                </w:rPr>
                <w:delText xml:space="preserve">    }</w:delText>
              </w:r>
            </w:del>
          </w:p>
          <w:p w14:paraId="390E3A30" w14:textId="77777777" w:rsidR="00ED1509" w:rsidRPr="007520B6" w:rsidDel="008B6AF4" w:rsidRDefault="00ED1509">
            <w:pPr>
              <w:pStyle w:val="Heading1Numbered"/>
              <w:rPr>
                <w:del w:id="7342" w:author="Donovan Goode [2]" w:date="2018-11-09T10:04:00Z"/>
                <w:rFonts w:ascii="Consolas" w:eastAsia="Times New Roman" w:hAnsi="Consolas" w:cs="Times New Roman"/>
                <w:color w:val="D4D4D4"/>
                <w:sz w:val="21"/>
                <w:szCs w:val="21"/>
              </w:rPr>
              <w:pPrChange w:id="7343" w:author="Donovan Goode [2]" w:date="2018-11-09T10:05:00Z">
                <w:pPr>
                  <w:shd w:val="clear" w:color="auto" w:fill="1E1E1E"/>
                  <w:spacing w:after="240" w:line="285" w:lineRule="atLeast"/>
                </w:pPr>
              </w:pPrChange>
            </w:pPr>
          </w:p>
          <w:p w14:paraId="71DB0A8B" w14:textId="77777777" w:rsidR="00ED1509" w:rsidRPr="007520B6" w:rsidDel="008B6AF4" w:rsidRDefault="00ED1509">
            <w:pPr>
              <w:pStyle w:val="Heading1Numbered"/>
              <w:rPr>
                <w:del w:id="7344" w:author="Donovan Goode [2]" w:date="2018-11-09T10:04:00Z"/>
                <w:rFonts w:ascii="Consolas" w:eastAsia="Times New Roman" w:hAnsi="Consolas" w:cs="Times New Roman"/>
                <w:color w:val="D4D4D4"/>
                <w:sz w:val="21"/>
                <w:szCs w:val="21"/>
              </w:rPr>
              <w:pPrChange w:id="7345" w:author="Donovan Goode [2]" w:date="2018-11-09T10:05:00Z">
                <w:pPr>
                  <w:shd w:val="clear" w:color="auto" w:fill="1E1E1E"/>
                  <w:spacing w:line="285" w:lineRule="atLeast"/>
                </w:pPr>
              </w:pPrChange>
            </w:pPr>
            <w:del w:id="73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.ff1</w:delText>
              </w:r>
              <w:r w:rsidRPr="007520B6" w:rsidDel="008B6AF4">
                <w:rPr>
                  <w:rFonts w:ascii="Consolas" w:eastAsia="Times New Roman" w:hAnsi="Consolas" w:cs="Times New Roman"/>
                  <w:color w:val="D4D4D4"/>
                  <w:sz w:val="21"/>
                  <w:szCs w:val="21"/>
                </w:rPr>
                <w:delText xml:space="preserve"> {</w:delText>
              </w:r>
            </w:del>
          </w:p>
          <w:p w14:paraId="7B305ECB" w14:textId="77777777" w:rsidR="00ED1509" w:rsidRPr="007520B6" w:rsidDel="008B6AF4" w:rsidRDefault="00ED1509">
            <w:pPr>
              <w:pStyle w:val="Heading1Numbered"/>
              <w:rPr>
                <w:del w:id="7347" w:author="Donovan Goode [2]" w:date="2018-11-09T10:04:00Z"/>
                <w:rFonts w:ascii="Consolas" w:eastAsia="Times New Roman" w:hAnsi="Consolas" w:cs="Times New Roman"/>
                <w:color w:val="D4D4D4"/>
                <w:sz w:val="21"/>
                <w:szCs w:val="21"/>
              </w:rPr>
              <w:pPrChange w:id="7348" w:author="Donovan Goode [2]" w:date="2018-11-09T10:05:00Z">
                <w:pPr>
                  <w:shd w:val="clear" w:color="auto" w:fill="1E1E1E"/>
                  <w:spacing w:line="285" w:lineRule="atLeast"/>
                </w:pPr>
              </w:pPrChange>
            </w:pPr>
            <w:del w:id="73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https://www.opm.gov/Banner/images/listgreen.png</w:delText>
              </w:r>
              <w:r w:rsidRPr="007520B6" w:rsidDel="008B6AF4">
                <w:rPr>
                  <w:rFonts w:ascii="Consolas" w:eastAsia="Times New Roman" w:hAnsi="Consolas" w:cs="Times New Roman"/>
                  <w:color w:val="D4D4D4"/>
                  <w:sz w:val="21"/>
                  <w:szCs w:val="21"/>
                </w:rPr>
                <w:delText>);</w:delText>
              </w:r>
            </w:del>
          </w:p>
          <w:p w14:paraId="09B18BF5" w14:textId="77777777" w:rsidR="00ED1509" w:rsidRPr="007520B6" w:rsidDel="008B6AF4" w:rsidRDefault="00ED1509">
            <w:pPr>
              <w:pStyle w:val="Heading1Numbered"/>
              <w:rPr>
                <w:del w:id="7350" w:author="Donovan Goode [2]" w:date="2018-11-09T10:04:00Z"/>
                <w:rFonts w:ascii="Consolas" w:eastAsia="Times New Roman" w:hAnsi="Consolas" w:cs="Times New Roman"/>
                <w:color w:val="D4D4D4"/>
                <w:sz w:val="21"/>
                <w:szCs w:val="21"/>
              </w:rPr>
              <w:pPrChange w:id="7351" w:author="Donovan Goode [2]" w:date="2018-11-09T10:05:00Z">
                <w:pPr>
                  <w:shd w:val="clear" w:color="auto" w:fill="1E1E1E"/>
                  <w:spacing w:line="285" w:lineRule="atLeast"/>
                </w:pPr>
              </w:pPrChange>
            </w:pPr>
            <w:del w:id="73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B52F35E" w14:textId="77777777" w:rsidR="00ED1509" w:rsidRPr="007520B6" w:rsidDel="008B6AF4" w:rsidRDefault="00ED1509">
            <w:pPr>
              <w:pStyle w:val="Heading1Numbered"/>
              <w:rPr>
                <w:del w:id="7353" w:author="Donovan Goode [2]" w:date="2018-11-09T10:04:00Z"/>
                <w:rFonts w:ascii="Consolas" w:eastAsia="Times New Roman" w:hAnsi="Consolas" w:cs="Times New Roman"/>
                <w:color w:val="D4D4D4"/>
                <w:sz w:val="21"/>
                <w:szCs w:val="21"/>
              </w:rPr>
              <w:pPrChange w:id="7354" w:author="Donovan Goode [2]" w:date="2018-11-09T10:05:00Z">
                <w:pPr>
                  <w:shd w:val="clear" w:color="auto" w:fill="1E1E1E"/>
                  <w:spacing w:line="285" w:lineRule="atLeast"/>
                </w:pPr>
              </w:pPrChange>
            </w:pPr>
            <w:del w:id="73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6px</w:delText>
              </w:r>
              <w:r w:rsidRPr="007520B6" w:rsidDel="008B6AF4">
                <w:rPr>
                  <w:rFonts w:ascii="Consolas" w:eastAsia="Times New Roman" w:hAnsi="Consolas" w:cs="Times New Roman"/>
                  <w:color w:val="D4D4D4"/>
                  <w:sz w:val="21"/>
                  <w:szCs w:val="21"/>
                </w:rPr>
                <w:delText>;</w:delText>
              </w:r>
            </w:del>
          </w:p>
          <w:p w14:paraId="384F5449" w14:textId="77777777" w:rsidR="00ED1509" w:rsidRPr="007520B6" w:rsidDel="008B6AF4" w:rsidRDefault="00ED1509">
            <w:pPr>
              <w:pStyle w:val="Heading1Numbered"/>
              <w:rPr>
                <w:del w:id="7356" w:author="Donovan Goode [2]" w:date="2018-11-09T10:04:00Z"/>
                <w:rFonts w:ascii="Consolas" w:eastAsia="Times New Roman" w:hAnsi="Consolas" w:cs="Times New Roman"/>
                <w:color w:val="D4D4D4"/>
                <w:sz w:val="21"/>
                <w:szCs w:val="21"/>
              </w:rPr>
              <w:pPrChange w:id="7357" w:author="Donovan Goode [2]" w:date="2018-11-09T10:05:00Z">
                <w:pPr>
                  <w:shd w:val="clear" w:color="auto" w:fill="1E1E1E"/>
                  <w:spacing w:line="285" w:lineRule="atLeast"/>
                </w:pPr>
              </w:pPrChange>
            </w:pPr>
            <w:del w:id="7358" w:author="Donovan Goode [2]" w:date="2018-11-09T10:04:00Z">
              <w:r w:rsidRPr="007520B6" w:rsidDel="008B6AF4">
                <w:rPr>
                  <w:rFonts w:ascii="Consolas" w:eastAsia="Times New Roman" w:hAnsi="Consolas" w:cs="Times New Roman"/>
                  <w:color w:val="D4D4D4"/>
                  <w:sz w:val="21"/>
                  <w:szCs w:val="21"/>
                </w:rPr>
                <w:delText xml:space="preserve">    }</w:delText>
              </w:r>
            </w:del>
          </w:p>
          <w:p w14:paraId="5661472A" w14:textId="77777777" w:rsidR="00ED1509" w:rsidRPr="007520B6" w:rsidDel="008B6AF4" w:rsidRDefault="00ED1509">
            <w:pPr>
              <w:pStyle w:val="Heading1Numbered"/>
              <w:rPr>
                <w:del w:id="7359" w:author="Donovan Goode [2]" w:date="2018-11-09T10:04:00Z"/>
                <w:rFonts w:ascii="Consolas" w:eastAsia="Times New Roman" w:hAnsi="Consolas" w:cs="Times New Roman"/>
                <w:color w:val="D4D4D4"/>
                <w:sz w:val="21"/>
                <w:szCs w:val="21"/>
              </w:rPr>
              <w:pPrChange w:id="7360" w:author="Donovan Goode [2]" w:date="2018-11-09T10:05:00Z">
                <w:pPr>
                  <w:shd w:val="clear" w:color="auto" w:fill="1E1E1E"/>
                  <w:spacing w:line="285" w:lineRule="atLeast"/>
                </w:pPr>
              </w:pPrChange>
            </w:pPr>
          </w:p>
          <w:p w14:paraId="6CF3FD82" w14:textId="77777777" w:rsidR="00ED1509" w:rsidRPr="007520B6" w:rsidDel="008B6AF4" w:rsidRDefault="00ED1509">
            <w:pPr>
              <w:pStyle w:val="Heading1Numbered"/>
              <w:rPr>
                <w:del w:id="7361" w:author="Donovan Goode [2]" w:date="2018-11-09T10:04:00Z"/>
                <w:rFonts w:ascii="Consolas" w:eastAsia="Times New Roman" w:hAnsi="Consolas" w:cs="Times New Roman"/>
                <w:color w:val="D4D4D4"/>
                <w:sz w:val="21"/>
                <w:szCs w:val="21"/>
              </w:rPr>
              <w:pPrChange w:id="7362" w:author="Donovan Goode [2]" w:date="2018-11-09T10:05:00Z">
                <w:pPr>
                  <w:shd w:val="clear" w:color="auto" w:fill="1E1E1E"/>
                  <w:spacing w:line="285" w:lineRule="atLeast"/>
                </w:pPr>
              </w:pPrChange>
            </w:pPr>
            <w:del w:id="73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.ff2</w:delText>
              </w:r>
              <w:r w:rsidRPr="007520B6" w:rsidDel="008B6AF4">
                <w:rPr>
                  <w:rFonts w:ascii="Consolas" w:eastAsia="Times New Roman" w:hAnsi="Consolas" w:cs="Times New Roman"/>
                  <w:color w:val="D4D4D4"/>
                  <w:sz w:val="21"/>
                  <w:szCs w:val="21"/>
                </w:rPr>
                <w:delText xml:space="preserve"> {</w:delText>
              </w:r>
            </w:del>
          </w:p>
          <w:p w14:paraId="6751499A" w14:textId="77777777" w:rsidR="00ED1509" w:rsidRPr="007520B6" w:rsidDel="008B6AF4" w:rsidRDefault="00ED1509">
            <w:pPr>
              <w:pStyle w:val="Heading1Numbered"/>
              <w:rPr>
                <w:del w:id="7364" w:author="Donovan Goode [2]" w:date="2018-11-09T10:04:00Z"/>
                <w:rFonts w:ascii="Consolas" w:eastAsia="Times New Roman" w:hAnsi="Consolas" w:cs="Times New Roman"/>
                <w:color w:val="D4D4D4"/>
                <w:sz w:val="21"/>
                <w:szCs w:val="21"/>
              </w:rPr>
              <w:pPrChange w:id="7365" w:author="Donovan Goode [2]" w:date="2018-11-09T10:05:00Z">
                <w:pPr>
                  <w:shd w:val="clear" w:color="auto" w:fill="1E1E1E"/>
                  <w:spacing w:line="285" w:lineRule="atLeast"/>
                </w:pPr>
              </w:pPrChange>
            </w:pPr>
            <w:del w:id="73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https://www.opm.gov/images/listblue.png</w:delText>
              </w:r>
              <w:r w:rsidRPr="007520B6" w:rsidDel="008B6AF4">
                <w:rPr>
                  <w:rFonts w:ascii="Consolas" w:eastAsia="Times New Roman" w:hAnsi="Consolas" w:cs="Times New Roman"/>
                  <w:color w:val="D4D4D4"/>
                  <w:sz w:val="21"/>
                  <w:szCs w:val="21"/>
                </w:rPr>
                <w:delText>);</w:delText>
              </w:r>
            </w:del>
          </w:p>
          <w:p w14:paraId="34819002" w14:textId="77777777" w:rsidR="00ED1509" w:rsidRPr="007520B6" w:rsidDel="008B6AF4" w:rsidRDefault="00ED1509">
            <w:pPr>
              <w:pStyle w:val="Heading1Numbered"/>
              <w:rPr>
                <w:del w:id="7367" w:author="Donovan Goode [2]" w:date="2018-11-09T10:04:00Z"/>
                <w:rFonts w:ascii="Consolas" w:eastAsia="Times New Roman" w:hAnsi="Consolas" w:cs="Times New Roman"/>
                <w:color w:val="D4D4D4"/>
                <w:sz w:val="21"/>
                <w:szCs w:val="21"/>
              </w:rPr>
              <w:pPrChange w:id="7368" w:author="Donovan Goode [2]" w:date="2018-11-09T10:05:00Z">
                <w:pPr>
                  <w:shd w:val="clear" w:color="auto" w:fill="1E1E1E"/>
                  <w:spacing w:line="285" w:lineRule="atLeast"/>
                </w:pPr>
              </w:pPrChange>
            </w:pPr>
            <w:del w:id="73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97E6841" w14:textId="77777777" w:rsidR="00ED1509" w:rsidRPr="007520B6" w:rsidDel="008B6AF4" w:rsidRDefault="00ED1509">
            <w:pPr>
              <w:pStyle w:val="Heading1Numbered"/>
              <w:rPr>
                <w:del w:id="7370" w:author="Donovan Goode [2]" w:date="2018-11-09T10:04:00Z"/>
                <w:rFonts w:ascii="Consolas" w:eastAsia="Times New Roman" w:hAnsi="Consolas" w:cs="Times New Roman"/>
                <w:color w:val="D4D4D4"/>
                <w:sz w:val="21"/>
                <w:szCs w:val="21"/>
              </w:rPr>
              <w:pPrChange w:id="7371" w:author="Donovan Goode [2]" w:date="2018-11-09T10:05:00Z">
                <w:pPr>
                  <w:shd w:val="clear" w:color="auto" w:fill="1E1E1E"/>
                  <w:spacing w:line="285" w:lineRule="atLeast"/>
                </w:pPr>
              </w:pPrChange>
            </w:pPr>
            <w:del w:id="73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6px</w:delText>
              </w:r>
              <w:r w:rsidRPr="007520B6" w:rsidDel="008B6AF4">
                <w:rPr>
                  <w:rFonts w:ascii="Consolas" w:eastAsia="Times New Roman" w:hAnsi="Consolas" w:cs="Times New Roman"/>
                  <w:color w:val="D4D4D4"/>
                  <w:sz w:val="21"/>
                  <w:szCs w:val="21"/>
                </w:rPr>
                <w:delText>;</w:delText>
              </w:r>
            </w:del>
          </w:p>
          <w:p w14:paraId="3172630D" w14:textId="77777777" w:rsidR="00ED1509" w:rsidRPr="007520B6" w:rsidDel="008B6AF4" w:rsidRDefault="00ED1509">
            <w:pPr>
              <w:pStyle w:val="Heading1Numbered"/>
              <w:rPr>
                <w:del w:id="7373" w:author="Donovan Goode [2]" w:date="2018-11-09T10:04:00Z"/>
                <w:rFonts w:ascii="Consolas" w:eastAsia="Times New Roman" w:hAnsi="Consolas" w:cs="Times New Roman"/>
                <w:color w:val="D4D4D4"/>
                <w:sz w:val="21"/>
                <w:szCs w:val="21"/>
              </w:rPr>
              <w:pPrChange w:id="7374" w:author="Donovan Goode [2]" w:date="2018-11-09T10:05:00Z">
                <w:pPr>
                  <w:shd w:val="clear" w:color="auto" w:fill="1E1E1E"/>
                  <w:spacing w:line="285" w:lineRule="atLeast"/>
                </w:pPr>
              </w:pPrChange>
            </w:pPr>
          </w:p>
          <w:p w14:paraId="0C4EB09C" w14:textId="77777777" w:rsidR="00ED1509" w:rsidRPr="007520B6" w:rsidDel="008B6AF4" w:rsidRDefault="00ED1509">
            <w:pPr>
              <w:pStyle w:val="Heading1Numbered"/>
              <w:rPr>
                <w:del w:id="7375" w:author="Donovan Goode [2]" w:date="2018-11-09T10:04:00Z"/>
                <w:rFonts w:ascii="Consolas" w:eastAsia="Times New Roman" w:hAnsi="Consolas" w:cs="Times New Roman"/>
                <w:color w:val="D4D4D4"/>
                <w:sz w:val="21"/>
                <w:szCs w:val="21"/>
              </w:rPr>
              <w:pPrChange w:id="7376" w:author="Donovan Goode [2]" w:date="2018-11-09T10:05:00Z">
                <w:pPr>
                  <w:shd w:val="clear" w:color="auto" w:fill="1E1E1E"/>
                  <w:spacing w:line="285" w:lineRule="atLeast"/>
                </w:pPr>
              </w:pPrChange>
            </w:pPr>
            <w:del w:id="7377" w:author="Donovan Goode [2]" w:date="2018-11-09T10:04:00Z">
              <w:r w:rsidRPr="007520B6" w:rsidDel="008B6AF4">
                <w:rPr>
                  <w:rFonts w:ascii="Consolas" w:eastAsia="Times New Roman" w:hAnsi="Consolas" w:cs="Times New Roman"/>
                  <w:color w:val="D4D4D4"/>
                  <w:sz w:val="21"/>
                  <w:szCs w:val="21"/>
                </w:rPr>
                <w:delText xml:space="preserve">    }</w:delText>
              </w:r>
            </w:del>
          </w:p>
          <w:p w14:paraId="41D9FDB4" w14:textId="77777777" w:rsidR="00ED1509" w:rsidRPr="007520B6" w:rsidDel="008B6AF4" w:rsidRDefault="00ED1509">
            <w:pPr>
              <w:pStyle w:val="Heading1Numbered"/>
              <w:rPr>
                <w:del w:id="7378" w:author="Donovan Goode [2]" w:date="2018-11-09T10:04:00Z"/>
                <w:rFonts w:ascii="Consolas" w:eastAsia="Times New Roman" w:hAnsi="Consolas" w:cs="Times New Roman"/>
                <w:color w:val="D4D4D4"/>
                <w:sz w:val="21"/>
                <w:szCs w:val="21"/>
              </w:rPr>
              <w:pPrChange w:id="7379" w:author="Donovan Goode [2]" w:date="2018-11-09T10:05:00Z">
                <w:pPr>
                  <w:shd w:val="clear" w:color="auto" w:fill="1E1E1E"/>
                  <w:spacing w:after="240" w:line="285" w:lineRule="atLeast"/>
                </w:pPr>
              </w:pPrChange>
            </w:pPr>
          </w:p>
          <w:p w14:paraId="62E6C299" w14:textId="77777777" w:rsidR="00ED1509" w:rsidRPr="007520B6" w:rsidDel="008B6AF4" w:rsidRDefault="00ED1509">
            <w:pPr>
              <w:pStyle w:val="Heading1Numbered"/>
              <w:rPr>
                <w:del w:id="7380" w:author="Donovan Goode [2]" w:date="2018-11-09T10:04:00Z"/>
                <w:rFonts w:ascii="Consolas" w:eastAsia="Times New Roman" w:hAnsi="Consolas" w:cs="Times New Roman"/>
                <w:color w:val="D4D4D4"/>
                <w:sz w:val="21"/>
                <w:szCs w:val="21"/>
              </w:rPr>
              <w:pPrChange w:id="7381" w:author="Donovan Goode [2]" w:date="2018-11-09T10:05:00Z">
                <w:pPr>
                  <w:shd w:val="clear" w:color="auto" w:fill="1E1E1E"/>
                  <w:spacing w:line="285" w:lineRule="atLeast"/>
                </w:pPr>
              </w:pPrChange>
            </w:pPr>
            <w:del w:id="73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w:delText>
              </w:r>
              <w:r w:rsidRPr="007520B6" w:rsidDel="008B6AF4">
                <w:rPr>
                  <w:rFonts w:ascii="Consolas" w:eastAsia="Times New Roman" w:hAnsi="Consolas" w:cs="Times New Roman"/>
                  <w:color w:val="D4D4D4"/>
                  <w:sz w:val="21"/>
                  <w:szCs w:val="21"/>
                </w:rPr>
                <w:delText xml:space="preserve"> {</w:delText>
              </w:r>
            </w:del>
          </w:p>
          <w:p w14:paraId="49C44A1D" w14:textId="77777777" w:rsidR="00ED1509" w:rsidRPr="007520B6" w:rsidDel="008B6AF4" w:rsidRDefault="00ED1509">
            <w:pPr>
              <w:pStyle w:val="Heading1Numbered"/>
              <w:rPr>
                <w:del w:id="7383" w:author="Donovan Goode [2]" w:date="2018-11-09T10:04:00Z"/>
                <w:rFonts w:ascii="Consolas" w:eastAsia="Times New Roman" w:hAnsi="Consolas" w:cs="Times New Roman"/>
                <w:color w:val="D4D4D4"/>
                <w:sz w:val="21"/>
                <w:szCs w:val="21"/>
              </w:rPr>
              <w:pPrChange w:id="7384" w:author="Donovan Goode [2]" w:date="2018-11-09T10:05:00Z">
                <w:pPr>
                  <w:shd w:val="clear" w:color="auto" w:fill="1E1E1E"/>
                  <w:spacing w:line="285" w:lineRule="atLeast"/>
                </w:pPr>
              </w:pPrChange>
            </w:pPr>
            <w:del w:id="73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https://www.opm.gov/images/listyellow.png</w:delText>
              </w:r>
              <w:r w:rsidRPr="007520B6" w:rsidDel="008B6AF4">
                <w:rPr>
                  <w:rFonts w:ascii="Consolas" w:eastAsia="Times New Roman" w:hAnsi="Consolas" w:cs="Times New Roman"/>
                  <w:color w:val="D4D4D4"/>
                  <w:sz w:val="21"/>
                  <w:szCs w:val="21"/>
                </w:rPr>
                <w:delText>);</w:delText>
              </w:r>
            </w:del>
          </w:p>
          <w:p w14:paraId="0A5C0EE8" w14:textId="77777777" w:rsidR="00ED1509" w:rsidRPr="007520B6" w:rsidDel="008B6AF4" w:rsidRDefault="00ED1509">
            <w:pPr>
              <w:pStyle w:val="Heading1Numbered"/>
              <w:rPr>
                <w:del w:id="7386" w:author="Donovan Goode [2]" w:date="2018-11-09T10:04:00Z"/>
                <w:rFonts w:ascii="Consolas" w:eastAsia="Times New Roman" w:hAnsi="Consolas" w:cs="Times New Roman"/>
                <w:color w:val="D4D4D4"/>
                <w:sz w:val="21"/>
                <w:szCs w:val="21"/>
              </w:rPr>
              <w:pPrChange w:id="7387" w:author="Donovan Goode [2]" w:date="2018-11-09T10:05:00Z">
                <w:pPr>
                  <w:shd w:val="clear" w:color="auto" w:fill="1E1E1E"/>
                  <w:spacing w:line="285" w:lineRule="atLeast"/>
                </w:pPr>
              </w:pPrChange>
            </w:pPr>
            <w:del w:id="73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8B4A1FE" w14:textId="77777777" w:rsidR="00ED1509" w:rsidRPr="007520B6" w:rsidDel="008B6AF4" w:rsidRDefault="00ED1509">
            <w:pPr>
              <w:pStyle w:val="Heading1Numbered"/>
              <w:rPr>
                <w:del w:id="7389" w:author="Donovan Goode [2]" w:date="2018-11-09T10:04:00Z"/>
                <w:rFonts w:ascii="Consolas" w:eastAsia="Times New Roman" w:hAnsi="Consolas" w:cs="Times New Roman"/>
                <w:color w:val="D4D4D4"/>
                <w:sz w:val="21"/>
                <w:szCs w:val="21"/>
              </w:rPr>
              <w:pPrChange w:id="7390" w:author="Donovan Goode [2]" w:date="2018-11-09T10:05:00Z">
                <w:pPr>
                  <w:shd w:val="clear" w:color="auto" w:fill="1E1E1E"/>
                  <w:spacing w:line="285" w:lineRule="atLeast"/>
                </w:pPr>
              </w:pPrChange>
            </w:pPr>
            <w:del w:id="7391" w:author="Donovan Goode [2]" w:date="2018-11-09T10:04:00Z">
              <w:r w:rsidRPr="007520B6" w:rsidDel="008B6AF4">
                <w:rPr>
                  <w:rFonts w:ascii="Consolas" w:eastAsia="Times New Roman" w:hAnsi="Consolas" w:cs="Times New Roman"/>
                  <w:color w:val="D4D4D4"/>
                  <w:sz w:val="21"/>
                  <w:szCs w:val="21"/>
                </w:rPr>
                <w:delText xml:space="preserve">    }</w:delText>
              </w:r>
            </w:del>
          </w:p>
          <w:p w14:paraId="14B73A3C" w14:textId="77777777" w:rsidR="00ED1509" w:rsidRPr="007520B6" w:rsidDel="008B6AF4" w:rsidRDefault="00ED1509">
            <w:pPr>
              <w:pStyle w:val="Heading1Numbered"/>
              <w:rPr>
                <w:del w:id="7392" w:author="Donovan Goode [2]" w:date="2018-11-09T10:04:00Z"/>
                <w:rFonts w:ascii="Consolas" w:eastAsia="Times New Roman" w:hAnsi="Consolas" w:cs="Times New Roman"/>
                <w:color w:val="D4D4D4"/>
                <w:sz w:val="21"/>
                <w:szCs w:val="21"/>
              </w:rPr>
              <w:pPrChange w:id="7393" w:author="Donovan Goode [2]" w:date="2018-11-09T10:05:00Z">
                <w:pPr>
                  <w:shd w:val="clear" w:color="auto" w:fill="1E1E1E"/>
                  <w:spacing w:line="285" w:lineRule="atLeast"/>
                </w:pPr>
              </w:pPrChange>
            </w:pPr>
          </w:p>
          <w:p w14:paraId="5441C2AC" w14:textId="77777777" w:rsidR="00ED1509" w:rsidRPr="007520B6" w:rsidDel="008B6AF4" w:rsidRDefault="00ED1509">
            <w:pPr>
              <w:pStyle w:val="Heading1Numbered"/>
              <w:rPr>
                <w:del w:id="7394" w:author="Donovan Goode [2]" w:date="2018-11-09T10:04:00Z"/>
                <w:rFonts w:ascii="Consolas" w:eastAsia="Times New Roman" w:hAnsi="Consolas" w:cs="Times New Roman"/>
                <w:color w:val="D4D4D4"/>
                <w:sz w:val="21"/>
                <w:szCs w:val="21"/>
              </w:rPr>
              <w:pPrChange w:id="7395" w:author="Donovan Goode [2]" w:date="2018-11-09T10:05:00Z">
                <w:pPr>
                  <w:shd w:val="clear" w:color="auto" w:fill="1E1E1E"/>
                  <w:spacing w:line="285" w:lineRule="atLeast"/>
                </w:pPr>
              </w:pPrChange>
            </w:pPr>
            <w:del w:id="73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.ff4</w:delText>
              </w:r>
              <w:r w:rsidRPr="007520B6" w:rsidDel="008B6AF4">
                <w:rPr>
                  <w:rFonts w:ascii="Consolas" w:eastAsia="Times New Roman" w:hAnsi="Consolas" w:cs="Times New Roman"/>
                  <w:color w:val="D4D4D4"/>
                  <w:sz w:val="21"/>
                  <w:szCs w:val="21"/>
                </w:rPr>
                <w:delText xml:space="preserve"> {</w:delText>
              </w:r>
            </w:del>
          </w:p>
          <w:p w14:paraId="79D62722" w14:textId="77777777" w:rsidR="00ED1509" w:rsidRPr="007520B6" w:rsidDel="008B6AF4" w:rsidRDefault="00ED1509">
            <w:pPr>
              <w:pStyle w:val="Heading1Numbered"/>
              <w:rPr>
                <w:del w:id="7397" w:author="Donovan Goode [2]" w:date="2018-11-09T10:04:00Z"/>
                <w:rFonts w:ascii="Consolas" w:eastAsia="Times New Roman" w:hAnsi="Consolas" w:cs="Times New Roman"/>
                <w:color w:val="D4D4D4"/>
                <w:sz w:val="21"/>
                <w:szCs w:val="21"/>
              </w:rPr>
              <w:pPrChange w:id="7398" w:author="Donovan Goode [2]" w:date="2018-11-09T10:05:00Z">
                <w:pPr>
                  <w:shd w:val="clear" w:color="auto" w:fill="1E1E1E"/>
                  <w:spacing w:line="285" w:lineRule="atLeast"/>
                </w:pPr>
              </w:pPrChange>
            </w:pPr>
            <w:del w:id="73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https://www.opm.gov/images/listred.png</w:delText>
              </w:r>
              <w:r w:rsidRPr="007520B6" w:rsidDel="008B6AF4">
                <w:rPr>
                  <w:rFonts w:ascii="Consolas" w:eastAsia="Times New Roman" w:hAnsi="Consolas" w:cs="Times New Roman"/>
                  <w:color w:val="D4D4D4"/>
                  <w:sz w:val="21"/>
                  <w:szCs w:val="21"/>
                </w:rPr>
                <w:delText>);</w:delText>
              </w:r>
            </w:del>
          </w:p>
          <w:p w14:paraId="27A83DB6" w14:textId="77777777" w:rsidR="00ED1509" w:rsidRPr="007520B6" w:rsidDel="008B6AF4" w:rsidRDefault="00ED1509">
            <w:pPr>
              <w:pStyle w:val="Heading1Numbered"/>
              <w:rPr>
                <w:del w:id="7400" w:author="Donovan Goode [2]" w:date="2018-11-09T10:04:00Z"/>
                <w:rFonts w:ascii="Consolas" w:eastAsia="Times New Roman" w:hAnsi="Consolas" w:cs="Times New Roman"/>
                <w:color w:val="D4D4D4"/>
                <w:sz w:val="21"/>
                <w:szCs w:val="21"/>
              </w:rPr>
              <w:pPrChange w:id="7401" w:author="Donovan Goode [2]" w:date="2018-11-09T10:05:00Z">
                <w:pPr>
                  <w:shd w:val="clear" w:color="auto" w:fill="1E1E1E"/>
                  <w:spacing w:line="285" w:lineRule="atLeast"/>
                </w:pPr>
              </w:pPrChange>
            </w:pPr>
            <w:del w:id="74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C543A6B" w14:textId="77777777" w:rsidR="00ED1509" w:rsidRPr="007520B6" w:rsidDel="008B6AF4" w:rsidRDefault="00ED1509">
            <w:pPr>
              <w:pStyle w:val="Heading1Numbered"/>
              <w:rPr>
                <w:del w:id="7403" w:author="Donovan Goode [2]" w:date="2018-11-09T10:04:00Z"/>
                <w:rFonts w:ascii="Consolas" w:eastAsia="Times New Roman" w:hAnsi="Consolas" w:cs="Times New Roman"/>
                <w:color w:val="D4D4D4"/>
                <w:sz w:val="21"/>
                <w:szCs w:val="21"/>
              </w:rPr>
              <w:pPrChange w:id="7404" w:author="Donovan Goode [2]" w:date="2018-11-09T10:05:00Z">
                <w:pPr>
                  <w:shd w:val="clear" w:color="auto" w:fill="1E1E1E"/>
                  <w:spacing w:line="285" w:lineRule="atLeast"/>
                </w:pPr>
              </w:pPrChange>
            </w:pPr>
            <w:del w:id="7405" w:author="Donovan Goode [2]" w:date="2018-11-09T10:04:00Z">
              <w:r w:rsidRPr="007520B6" w:rsidDel="008B6AF4">
                <w:rPr>
                  <w:rFonts w:ascii="Consolas" w:eastAsia="Times New Roman" w:hAnsi="Consolas" w:cs="Times New Roman"/>
                  <w:color w:val="D4D4D4"/>
                  <w:sz w:val="21"/>
                  <w:szCs w:val="21"/>
                </w:rPr>
                <w:delText xml:space="preserve">    }</w:delText>
              </w:r>
            </w:del>
          </w:p>
          <w:p w14:paraId="465209C4" w14:textId="77777777" w:rsidR="00ED1509" w:rsidRPr="007520B6" w:rsidDel="008B6AF4" w:rsidRDefault="00ED1509">
            <w:pPr>
              <w:pStyle w:val="Heading1Numbered"/>
              <w:rPr>
                <w:del w:id="7406" w:author="Donovan Goode [2]" w:date="2018-11-09T10:04:00Z"/>
                <w:rFonts w:ascii="Consolas" w:eastAsia="Times New Roman" w:hAnsi="Consolas" w:cs="Times New Roman"/>
                <w:color w:val="D4D4D4"/>
                <w:sz w:val="21"/>
                <w:szCs w:val="21"/>
              </w:rPr>
              <w:pPrChange w:id="7407" w:author="Donovan Goode [2]" w:date="2018-11-09T10:05:00Z">
                <w:pPr>
                  <w:shd w:val="clear" w:color="auto" w:fill="1E1E1E"/>
                  <w:spacing w:line="285" w:lineRule="atLeast"/>
                </w:pPr>
              </w:pPrChange>
            </w:pPr>
          </w:p>
          <w:p w14:paraId="544D7773" w14:textId="77777777" w:rsidR="00ED1509" w:rsidRPr="007520B6" w:rsidDel="008B6AF4" w:rsidRDefault="00ED1509">
            <w:pPr>
              <w:pStyle w:val="Heading1Numbered"/>
              <w:rPr>
                <w:del w:id="7408" w:author="Donovan Goode [2]" w:date="2018-11-09T10:04:00Z"/>
                <w:rFonts w:ascii="Consolas" w:eastAsia="Times New Roman" w:hAnsi="Consolas" w:cs="Times New Roman"/>
                <w:color w:val="D4D4D4"/>
                <w:sz w:val="21"/>
                <w:szCs w:val="21"/>
              </w:rPr>
              <w:pPrChange w:id="7409" w:author="Donovan Goode [2]" w:date="2018-11-09T10:05:00Z">
                <w:pPr>
                  <w:shd w:val="clear" w:color="auto" w:fill="1E1E1E"/>
                  <w:spacing w:line="285" w:lineRule="atLeast"/>
                </w:pPr>
              </w:pPrChange>
            </w:pPr>
            <w:del w:id="74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.row,</w:delText>
              </w:r>
            </w:del>
          </w:p>
          <w:p w14:paraId="3AEC490D" w14:textId="77777777" w:rsidR="00ED1509" w:rsidRPr="007520B6" w:rsidDel="008B6AF4" w:rsidRDefault="00ED1509">
            <w:pPr>
              <w:pStyle w:val="Heading1Numbered"/>
              <w:rPr>
                <w:del w:id="7411" w:author="Donovan Goode [2]" w:date="2018-11-09T10:04:00Z"/>
                <w:rFonts w:ascii="Consolas" w:eastAsia="Times New Roman" w:hAnsi="Consolas" w:cs="Times New Roman"/>
                <w:color w:val="D4D4D4"/>
                <w:sz w:val="21"/>
                <w:szCs w:val="21"/>
              </w:rPr>
              <w:pPrChange w:id="7412" w:author="Donovan Goode [2]" w:date="2018-11-09T10:05:00Z">
                <w:pPr>
                  <w:shd w:val="clear" w:color="auto" w:fill="1E1E1E"/>
                  <w:spacing w:line="285" w:lineRule="atLeast"/>
                </w:pPr>
              </w:pPrChange>
            </w:pPr>
            <w:del w:id="7413" w:author="Donovan Goode [2]" w:date="2018-11-09T10:04:00Z">
              <w:r w:rsidRPr="007520B6" w:rsidDel="008B6AF4">
                <w:rPr>
                  <w:rFonts w:ascii="Consolas" w:eastAsia="Times New Roman" w:hAnsi="Consolas" w:cs="Times New Roman"/>
                  <w:color w:val="D7BA7D"/>
                  <w:sz w:val="21"/>
                  <w:szCs w:val="21"/>
                </w:rPr>
                <w:delText xml:space="preserve">    #holder4b .ff .row</w:delText>
              </w:r>
              <w:r w:rsidRPr="007520B6" w:rsidDel="008B6AF4">
                <w:rPr>
                  <w:rFonts w:ascii="Consolas" w:eastAsia="Times New Roman" w:hAnsi="Consolas" w:cs="Times New Roman"/>
                  <w:color w:val="D4D4D4"/>
                  <w:sz w:val="21"/>
                  <w:szCs w:val="21"/>
                </w:rPr>
                <w:delText xml:space="preserve"> {</w:delText>
              </w:r>
            </w:del>
          </w:p>
          <w:p w14:paraId="15BB3C23" w14:textId="77777777" w:rsidR="00ED1509" w:rsidRPr="007520B6" w:rsidDel="008B6AF4" w:rsidRDefault="00ED1509">
            <w:pPr>
              <w:pStyle w:val="Heading1Numbered"/>
              <w:rPr>
                <w:del w:id="7414" w:author="Donovan Goode [2]" w:date="2018-11-09T10:04:00Z"/>
                <w:rFonts w:ascii="Consolas" w:eastAsia="Times New Roman" w:hAnsi="Consolas" w:cs="Times New Roman"/>
                <w:color w:val="D4D4D4"/>
                <w:sz w:val="21"/>
                <w:szCs w:val="21"/>
              </w:rPr>
              <w:pPrChange w:id="7415" w:author="Donovan Goode [2]" w:date="2018-11-09T10:05:00Z">
                <w:pPr>
                  <w:shd w:val="clear" w:color="auto" w:fill="1E1E1E"/>
                  <w:spacing w:line="285" w:lineRule="atLeast"/>
                </w:pPr>
              </w:pPrChange>
            </w:pPr>
            <w:del w:id="74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4AFEB7F9" w14:textId="77777777" w:rsidR="00ED1509" w:rsidRPr="007520B6" w:rsidDel="008B6AF4" w:rsidRDefault="00ED1509">
            <w:pPr>
              <w:pStyle w:val="Heading1Numbered"/>
              <w:rPr>
                <w:del w:id="7417" w:author="Donovan Goode [2]" w:date="2018-11-09T10:04:00Z"/>
                <w:rFonts w:ascii="Consolas" w:eastAsia="Times New Roman" w:hAnsi="Consolas" w:cs="Times New Roman"/>
                <w:color w:val="D4D4D4"/>
                <w:sz w:val="21"/>
                <w:szCs w:val="21"/>
              </w:rPr>
              <w:pPrChange w:id="7418" w:author="Donovan Goode [2]" w:date="2018-11-09T10:05:00Z">
                <w:pPr>
                  <w:shd w:val="clear" w:color="auto" w:fill="1E1E1E"/>
                  <w:spacing w:line="285" w:lineRule="atLeast"/>
                </w:pPr>
              </w:pPrChange>
            </w:pPr>
            <w:del w:id="74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57px</w:delText>
              </w:r>
              <w:r w:rsidRPr="007520B6" w:rsidDel="008B6AF4">
                <w:rPr>
                  <w:rFonts w:ascii="Consolas" w:eastAsia="Times New Roman" w:hAnsi="Consolas" w:cs="Times New Roman"/>
                  <w:color w:val="D4D4D4"/>
                  <w:sz w:val="21"/>
                  <w:szCs w:val="21"/>
                </w:rPr>
                <w:delText>;</w:delText>
              </w:r>
            </w:del>
          </w:p>
          <w:p w14:paraId="28E49A35" w14:textId="77777777" w:rsidR="00ED1509" w:rsidRPr="007520B6" w:rsidDel="008B6AF4" w:rsidRDefault="00ED1509">
            <w:pPr>
              <w:pStyle w:val="Heading1Numbered"/>
              <w:rPr>
                <w:del w:id="7420" w:author="Donovan Goode [2]" w:date="2018-11-09T10:04:00Z"/>
                <w:rFonts w:ascii="Consolas" w:eastAsia="Times New Roman" w:hAnsi="Consolas" w:cs="Times New Roman"/>
                <w:color w:val="D4D4D4"/>
                <w:sz w:val="21"/>
                <w:szCs w:val="21"/>
              </w:rPr>
              <w:pPrChange w:id="7421" w:author="Donovan Goode [2]" w:date="2018-11-09T10:05:00Z">
                <w:pPr>
                  <w:shd w:val="clear" w:color="auto" w:fill="1E1E1E"/>
                  <w:spacing w:line="285" w:lineRule="atLeast"/>
                </w:pPr>
              </w:pPrChange>
            </w:pPr>
            <w:del w:id="74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4FCB96B" w14:textId="77777777" w:rsidR="00ED1509" w:rsidRPr="007520B6" w:rsidDel="008B6AF4" w:rsidRDefault="00ED1509">
            <w:pPr>
              <w:pStyle w:val="Heading1Numbered"/>
              <w:rPr>
                <w:del w:id="7423" w:author="Donovan Goode [2]" w:date="2018-11-09T10:04:00Z"/>
                <w:rFonts w:ascii="Consolas" w:eastAsia="Times New Roman" w:hAnsi="Consolas" w:cs="Times New Roman"/>
                <w:color w:val="D4D4D4"/>
                <w:sz w:val="21"/>
                <w:szCs w:val="21"/>
              </w:rPr>
              <w:pPrChange w:id="7424" w:author="Donovan Goode [2]" w:date="2018-11-09T10:05:00Z">
                <w:pPr>
                  <w:shd w:val="clear" w:color="auto" w:fill="1E1E1E"/>
                  <w:spacing w:line="285" w:lineRule="atLeast"/>
                </w:pPr>
              </w:pPrChange>
            </w:pPr>
            <w:del w:id="74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E6239BA" w14:textId="77777777" w:rsidR="00ED1509" w:rsidRPr="007520B6" w:rsidDel="008B6AF4" w:rsidRDefault="00ED1509">
            <w:pPr>
              <w:pStyle w:val="Heading1Numbered"/>
              <w:rPr>
                <w:del w:id="7426" w:author="Donovan Goode [2]" w:date="2018-11-09T10:04:00Z"/>
                <w:rFonts w:ascii="Consolas" w:eastAsia="Times New Roman" w:hAnsi="Consolas" w:cs="Times New Roman"/>
                <w:color w:val="D4D4D4"/>
                <w:sz w:val="21"/>
                <w:szCs w:val="21"/>
              </w:rPr>
              <w:pPrChange w:id="7427" w:author="Donovan Goode [2]" w:date="2018-11-09T10:05:00Z">
                <w:pPr>
                  <w:shd w:val="clear" w:color="auto" w:fill="1E1E1E"/>
                  <w:spacing w:line="285" w:lineRule="atLeast"/>
                </w:pPr>
              </w:pPrChange>
            </w:pPr>
            <w:del w:id="7428" w:author="Donovan Goode [2]" w:date="2018-11-09T10:04:00Z">
              <w:r w:rsidRPr="007520B6" w:rsidDel="008B6AF4">
                <w:rPr>
                  <w:rFonts w:ascii="Consolas" w:eastAsia="Times New Roman" w:hAnsi="Consolas" w:cs="Times New Roman"/>
                  <w:color w:val="D4D4D4"/>
                  <w:sz w:val="21"/>
                  <w:szCs w:val="21"/>
                </w:rPr>
                <w:delText xml:space="preserve">    }</w:delText>
              </w:r>
            </w:del>
          </w:p>
          <w:p w14:paraId="294D7814" w14:textId="77777777" w:rsidR="00ED1509" w:rsidRPr="007520B6" w:rsidDel="008B6AF4" w:rsidRDefault="00ED1509">
            <w:pPr>
              <w:pStyle w:val="Heading1Numbered"/>
              <w:rPr>
                <w:del w:id="7429" w:author="Donovan Goode [2]" w:date="2018-11-09T10:04:00Z"/>
                <w:rFonts w:ascii="Consolas" w:eastAsia="Times New Roman" w:hAnsi="Consolas" w:cs="Times New Roman"/>
                <w:color w:val="D4D4D4"/>
                <w:sz w:val="21"/>
                <w:szCs w:val="21"/>
              </w:rPr>
              <w:pPrChange w:id="7430" w:author="Donovan Goode [2]" w:date="2018-11-09T10:05:00Z">
                <w:pPr>
                  <w:shd w:val="clear" w:color="auto" w:fill="1E1E1E"/>
                  <w:spacing w:line="285" w:lineRule="atLeast"/>
                </w:pPr>
              </w:pPrChange>
            </w:pPr>
          </w:p>
          <w:p w14:paraId="1C045323" w14:textId="77777777" w:rsidR="00ED1509" w:rsidRPr="007520B6" w:rsidDel="008B6AF4" w:rsidRDefault="00ED1509">
            <w:pPr>
              <w:pStyle w:val="Heading1Numbered"/>
              <w:rPr>
                <w:del w:id="7431" w:author="Donovan Goode [2]" w:date="2018-11-09T10:04:00Z"/>
                <w:rFonts w:ascii="Consolas" w:eastAsia="Times New Roman" w:hAnsi="Consolas" w:cs="Times New Roman"/>
                <w:color w:val="D4D4D4"/>
                <w:sz w:val="21"/>
                <w:szCs w:val="21"/>
              </w:rPr>
              <w:pPrChange w:id="7432" w:author="Donovan Goode [2]" w:date="2018-11-09T10:05:00Z">
                <w:pPr>
                  <w:shd w:val="clear" w:color="auto" w:fill="1E1E1E"/>
                  <w:spacing w:line="285" w:lineRule="atLeast"/>
                </w:pPr>
              </w:pPrChange>
            </w:pPr>
            <w:del w:id="74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.ff1 .row1,</w:delText>
              </w:r>
            </w:del>
          </w:p>
          <w:p w14:paraId="6CF61E35" w14:textId="77777777" w:rsidR="00ED1509" w:rsidRPr="007520B6" w:rsidDel="008B6AF4" w:rsidRDefault="00ED1509">
            <w:pPr>
              <w:pStyle w:val="Heading1Numbered"/>
              <w:rPr>
                <w:del w:id="7434" w:author="Donovan Goode [2]" w:date="2018-11-09T10:04:00Z"/>
                <w:rFonts w:ascii="Consolas" w:eastAsia="Times New Roman" w:hAnsi="Consolas" w:cs="Times New Roman"/>
                <w:color w:val="D4D4D4"/>
                <w:sz w:val="21"/>
                <w:szCs w:val="21"/>
              </w:rPr>
              <w:pPrChange w:id="7435" w:author="Donovan Goode [2]" w:date="2018-11-09T10:05:00Z">
                <w:pPr>
                  <w:shd w:val="clear" w:color="auto" w:fill="1E1E1E"/>
                  <w:spacing w:line="285" w:lineRule="atLeast"/>
                </w:pPr>
              </w:pPrChange>
            </w:pPr>
            <w:del w:id="7436" w:author="Donovan Goode [2]" w:date="2018-11-09T10:04:00Z">
              <w:r w:rsidRPr="007520B6" w:rsidDel="008B6AF4">
                <w:rPr>
                  <w:rFonts w:ascii="Consolas" w:eastAsia="Times New Roman" w:hAnsi="Consolas" w:cs="Times New Roman"/>
                  <w:color w:val="D7BA7D"/>
                  <w:sz w:val="21"/>
                  <w:szCs w:val="21"/>
                </w:rPr>
                <w:delText xml:space="preserve">    #holder4b .ff1 .row1</w:delText>
              </w:r>
              <w:r w:rsidRPr="007520B6" w:rsidDel="008B6AF4">
                <w:rPr>
                  <w:rFonts w:ascii="Consolas" w:eastAsia="Times New Roman" w:hAnsi="Consolas" w:cs="Times New Roman"/>
                  <w:color w:val="D4D4D4"/>
                  <w:sz w:val="21"/>
                  <w:szCs w:val="21"/>
                </w:rPr>
                <w:delText xml:space="preserve"> {</w:delText>
              </w:r>
            </w:del>
          </w:p>
          <w:p w14:paraId="38F1D5CF" w14:textId="77777777" w:rsidR="00ED1509" w:rsidRPr="007520B6" w:rsidDel="008B6AF4" w:rsidRDefault="00ED1509">
            <w:pPr>
              <w:pStyle w:val="Heading1Numbered"/>
              <w:rPr>
                <w:del w:id="7437" w:author="Donovan Goode [2]" w:date="2018-11-09T10:04:00Z"/>
                <w:rFonts w:ascii="Consolas" w:eastAsia="Times New Roman" w:hAnsi="Consolas" w:cs="Times New Roman"/>
                <w:color w:val="D4D4D4"/>
                <w:sz w:val="21"/>
                <w:szCs w:val="21"/>
              </w:rPr>
              <w:pPrChange w:id="7438" w:author="Donovan Goode [2]" w:date="2018-11-09T10:05:00Z">
                <w:pPr>
                  <w:shd w:val="clear" w:color="auto" w:fill="1E1E1E"/>
                  <w:spacing w:line="285" w:lineRule="atLeast"/>
                </w:pPr>
              </w:pPrChange>
            </w:pPr>
            <w:del w:id="74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30A43819" w14:textId="77777777" w:rsidR="00ED1509" w:rsidRPr="007520B6" w:rsidDel="008B6AF4" w:rsidRDefault="00ED1509">
            <w:pPr>
              <w:pStyle w:val="Heading1Numbered"/>
              <w:rPr>
                <w:del w:id="7440" w:author="Donovan Goode [2]" w:date="2018-11-09T10:04:00Z"/>
                <w:rFonts w:ascii="Consolas" w:eastAsia="Times New Roman" w:hAnsi="Consolas" w:cs="Times New Roman"/>
                <w:color w:val="D4D4D4"/>
                <w:sz w:val="21"/>
                <w:szCs w:val="21"/>
              </w:rPr>
              <w:pPrChange w:id="7441" w:author="Donovan Goode [2]" w:date="2018-11-09T10:05:00Z">
                <w:pPr>
                  <w:shd w:val="clear" w:color="auto" w:fill="1E1E1E"/>
                  <w:spacing w:line="285" w:lineRule="atLeast"/>
                </w:pPr>
              </w:pPrChange>
            </w:pPr>
            <w:del w:id="74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66px</w:delText>
              </w:r>
              <w:r w:rsidRPr="007520B6" w:rsidDel="008B6AF4">
                <w:rPr>
                  <w:rFonts w:ascii="Consolas" w:eastAsia="Times New Roman" w:hAnsi="Consolas" w:cs="Times New Roman"/>
                  <w:color w:val="D4D4D4"/>
                  <w:sz w:val="21"/>
                  <w:szCs w:val="21"/>
                </w:rPr>
                <w:delText>;</w:delText>
              </w:r>
            </w:del>
          </w:p>
          <w:p w14:paraId="2708DF04" w14:textId="77777777" w:rsidR="00ED1509" w:rsidRPr="007520B6" w:rsidDel="008B6AF4" w:rsidRDefault="00ED1509">
            <w:pPr>
              <w:pStyle w:val="Heading1Numbered"/>
              <w:rPr>
                <w:del w:id="7443" w:author="Donovan Goode [2]" w:date="2018-11-09T10:04:00Z"/>
                <w:rFonts w:ascii="Consolas" w:eastAsia="Times New Roman" w:hAnsi="Consolas" w:cs="Times New Roman"/>
                <w:color w:val="D4D4D4"/>
                <w:sz w:val="21"/>
                <w:szCs w:val="21"/>
              </w:rPr>
              <w:pPrChange w:id="7444" w:author="Donovan Goode [2]" w:date="2018-11-09T10:05:00Z">
                <w:pPr>
                  <w:shd w:val="clear" w:color="auto" w:fill="1E1E1E"/>
                  <w:spacing w:line="285" w:lineRule="atLeast"/>
                </w:pPr>
              </w:pPrChange>
            </w:pPr>
            <w:del w:id="74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A605E51" w14:textId="77777777" w:rsidR="00ED1509" w:rsidRPr="007520B6" w:rsidDel="008B6AF4" w:rsidRDefault="00ED1509">
            <w:pPr>
              <w:pStyle w:val="Heading1Numbered"/>
              <w:rPr>
                <w:del w:id="7446" w:author="Donovan Goode [2]" w:date="2018-11-09T10:04:00Z"/>
                <w:rFonts w:ascii="Consolas" w:eastAsia="Times New Roman" w:hAnsi="Consolas" w:cs="Times New Roman"/>
                <w:color w:val="D4D4D4"/>
                <w:sz w:val="21"/>
                <w:szCs w:val="21"/>
              </w:rPr>
              <w:pPrChange w:id="7447" w:author="Donovan Goode [2]" w:date="2018-11-09T10:05:00Z">
                <w:pPr>
                  <w:shd w:val="clear" w:color="auto" w:fill="1E1E1E"/>
                  <w:spacing w:line="285" w:lineRule="atLeast"/>
                </w:pPr>
              </w:pPrChange>
            </w:pPr>
            <w:del w:id="74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7E0F164C" w14:textId="77777777" w:rsidR="00ED1509" w:rsidRPr="007520B6" w:rsidDel="008B6AF4" w:rsidRDefault="00ED1509">
            <w:pPr>
              <w:pStyle w:val="Heading1Numbered"/>
              <w:rPr>
                <w:del w:id="7449" w:author="Donovan Goode [2]" w:date="2018-11-09T10:04:00Z"/>
                <w:rFonts w:ascii="Consolas" w:eastAsia="Times New Roman" w:hAnsi="Consolas" w:cs="Times New Roman"/>
                <w:color w:val="D4D4D4"/>
                <w:sz w:val="21"/>
                <w:szCs w:val="21"/>
              </w:rPr>
              <w:pPrChange w:id="7450" w:author="Donovan Goode [2]" w:date="2018-11-09T10:05:00Z">
                <w:pPr>
                  <w:shd w:val="clear" w:color="auto" w:fill="1E1E1E"/>
                  <w:spacing w:line="285" w:lineRule="atLeast"/>
                </w:pPr>
              </w:pPrChange>
            </w:pPr>
            <w:del w:id="7451" w:author="Donovan Goode [2]" w:date="2018-11-09T10:04:00Z">
              <w:r w:rsidRPr="007520B6" w:rsidDel="008B6AF4">
                <w:rPr>
                  <w:rFonts w:ascii="Consolas" w:eastAsia="Times New Roman" w:hAnsi="Consolas" w:cs="Times New Roman"/>
                  <w:color w:val="D4D4D4"/>
                  <w:sz w:val="21"/>
                  <w:szCs w:val="21"/>
                </w:rPr>
                <w:delText xml:space="preserve">    }</w:delText>
              </w:r>
            </w:del>
          </w:p>
          <w:p w14:paraId="23D76FC0" w14:textId="77777777" w:rsidR="00ED1509" w:rsidRPr="007520B6" w:rsidDel="008B6AF4" w:rsidRDefault="00ED1509">
            <w:pPr>
              <w:pStyle w:val="Heading1Numbered"/>
              <w:rPr>
                <w:del w:id="7452" w:author="Donovan Goode [2]" w:date="2018-11-09T10:04:00Z"/>
                <w:rFonts w:ascii="Consolas" w:eastAsia="Times New Roman" w:hAnsi="Consolas" w:cs="Times New Roman"/>
                <w:color w:val="D4D4D4"/>
                <w:sz w:val="21"/>
                <w:szCs w:val="21"/>
              </w:rPr>
              <w:pPrChange w:id="7453" w:author="Donovan Goode [2]" w:date="2018-11-09T10:05:00Z">
                <w:pPr>
                  <w:shd w:val="clear" w:color="auto" w:fill="1E1E1E"/>
                  <w:spacing w:line="285" w:lineRule="atLeast"/>
                </w:pPr>
              </w:pPrChange>
            </w:pPr>
          </w:p>
          <w:p w14:paraId="1AE6E242" w14:textId="77777777" w:rsidR="00ED1509" w:rsidRPr="007520B6" w:rsidDel="008B6AF4" w:rsidRDefault="00ED1509">
            <w:pPr>
              <w:pStyle w:val="Heading1Numbered"/>
              <w:rPr>
                <w:del w:id="7454" w:author="Donovan Goode [2]" w:date="2018-11-09T10:04:00Z"/>
                <w:rFonts w:ascii="Consolas" w:eastAsia="Times New Roman" w:hAnsi="Consolas" w:cs="Times New Roman"/>
                <w:color w:val="D4D4D4"/>
                <w:sz w:val="21"/>
                <w:szCs w:val="21"/>
              </w:rPr>
              <w:pPrChange w:id="7455" w:author="Donovan Goode [2]" w:date="2018-11-09T10:05:00Z">
                <w:pPr>
                  <w:shd w:val="clear" w:color="auto" w:fill="1E1E1E"/>
                  <w:spacing w:line="285" w:lineRule="atLeast"/>
                </w:pPr>
              </w:pPrChange>
            </w:pPr>
            <w:del w:id="74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.ff2 .row2,</w:delText>
              </w:r>
            </w:del>
          </w:p>
          <w:p w14:paraId="2682B8B9" w14:textId="77777777" w:rsidR="00ED1509" w:rsidRPr="007520B6" w:rsidDel="008B6AF4" w:rsidRDefault="00ED1509">
            <w:pPr>
              <w:pStyle w:val="Heading1Numbered"/>
              <w:rPr>
                <w:del w:id="7457" w:author="Donovan Goode [2]" w:date="2018-11-09T10:04:00Z"/>
                <w:rFonts w:ascii="Consolas" w:eastAsia="Times New Roman" w:hAnsi="Consolas" w:cs="Times New Roman"/>
                <w:color w:val="D4D4D4"/>
                <w:sz w:val="21"/>
                <w:szCs w:val="21"/>
              </w:rPr>
              <w:pPrChange w:id="7458" w:author="Donovan Goode [2]" w:date="2018-11-09T10:05:00Z">
                <w:pPr>
                  <w:shd w:val="clear" w:color="auto" w:fill="1E1E1E"/>
                  <w:spacing w:line="285" w:lineRule="atLeast"/>
                </w:pPr>
              </w:pPrChange>
            </w:pPr>
            <w:del w:id="7459" w:author="Donovan Goode [2]" w:date="2018-11-09T10:04:00Z">
              <w:r w:rsidRPr="007520B6" w:rsidDel="008B6AF4">
                <w:rPr>
                  <w:rFonts w:ascii="Consolas" w:eastAsia="Times New Roman" w:hAnsi="Consolas" w:cs="Times New Roman"/>
                  <w:color w:val="D7BA7D"/>
                  <w:sz w:val="21"/>
                  <w:szCs w:val="21"/>
                </w:rPr>
                <w:delText xml:space="preserve">    #holder4b .ff2 .row2</w:delText>
              </w:r>
              <w:r w:rsidRPr="007520B6" w:rsidDel="008B6AF4">
                <w:rPr>
                  <w:rFonts w:ascii="Consolas" w:eastAsia="Times New Roman" w:hAnsi="Consolas" w:cs="Times New Roman"/>
                  <w:color w:val="D4D4D4"/>
                  <w:sz w:val="21"/>
                  <w:szCs w:val="21"/>
                </w:rPr>
                <w:delText xml:space="preserve"> {</w:delText>
              </w:r>
            </w:del>
          </w:p>
          <w:p w14:paraId="7FF55444" w14:textId="77777777" w:rsidR="00ED1509" w:rsidRPr="007520B6" w:rsidDel="008B6AF4" w:rsidRDefault="00ED1509">
            <w:pPr>
              <w:pStyle w:val="Heading1Numbered"/>
              <w:rPr>
                <w:del w:id="7460" w:author="Donovan Goode [2]" w:date="2018-11-09T10:04:00Z"/>
                <w:rFonts w:ascii="Consolas" w:eastAsia="Times New Roman" w:hAnsi="Consolas" w:cs="Times New Roman"/>
                <w:color w:val="D4D4D4"/>
                <w:sz w:val="21"/>
                <w:szCs w:val="21"/>
              </w:rPr>
              <w:pPrChange w:id="7461" w:author="Donovan Goode [2]" w:date="2018-11-09T10:05:00Z">
                <w:pPr>
                  <w:shd w:val="clear" w:color="auto" w:fill="1E1E1E"/>
                  <w:spacing w:line="285" w:lineRule="atLeast"/>
                </w:pPr>
              </w:pPrChange>
            </w:pPr>
            <w:del w:id="74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01AEA45A" w14:textId="77777777" w:rsidR="00ED1509" w:rsidRPr="007520B6" w:rsidDel="008B6AF4" w:rsidRDefault="00ED1509">
            <w:pPr>
              <w:pStyle w:val="Heading1Numbered"/>
              <w:rPr>
                <w:del w:id="7463" w:author="Donovan Goode [2]" w:date="2018-11-09T10:04:00Z"/>
                <w:rFonts w:ascii="Consolas" w:eastAsia="Times New Roman" w:hAnsi="Consolas" w:cs="Times New Roman"/>
                <w:color w:val="D4D4D4"/>
                <w:sz w:val="21"/>
                <w:szCs w:val="21"/>
              </w:rPr>
              <w:pPrChange w:id="7464" w:author="Donovan Goode [2]" w:date="2018-11-09T10:05:00Z">
                <w:pPr>
                  <w:shd w:val="clear" w:color="auto" w:fill="1E1E1E"/>
                  <w:spacing w:line="285" w:lineRule="atLeast"/>
                </w:pPr>
              </w:pPrChange>
            </w:pPr>
            <w:del w:id="74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63px</w:delText>
              </w:r>
              <w:r w:rsidRPr="007520B6" w:rsidDel="008B6AF4">
                <w:rPr>
                  <w:rFonts w:ascii="Consolas" w:eastAsia="Times New Roman" w:hAnsi="Consolas" w:cs="Times New Roman"/>
                  <w:color w:val="D4D4D4"/>
                  <w:sz w:val="21"/>
                  <w:szCs w:val="21"/>
                </w:rPr>
                <w:delText>;</w:delText>
              </w:r>
            </w:del>
          </w:p>
          <w:p w14:paraId="23E3B6B0" w14:textId="77777777" w:rsidR="00ED1509" w:rsidRPr="007520B6" w:rsidDel="008B6AF4" w:rsidRDefault="00ED1509">
            <w:pPr>
              <w:pStyle w:val="Heading1Numbered"/>
              <w:rPr>
                <w:del w:id="7466" w:author="Donovan Goode [2]" w:date="2018-11-09T10:04:00Z"/>
                <w:rFonts w:ascii="Consolas" w:eastAsia="Times New Roman" w:hAnsi="Consolas" w:cs="Times New Roman"/>
                <w:color w:val="D4D4D4"/>
                <w:sz w:val="21"/>
                <w:szCs w:val="21"/>
              </w:rPr>
              <w:pPrChange w:id="7467" w:author="Donovan Goode [2]" w:date="2018-11-09T10:05:00Z">
                <w:pPr>
                  <w:shd w:val="clear" w:color="auto" w:fill="1E1E1E"/>
                  <w:spacing w:line="285" w:lineRule="atLeast"/>
                </w:pPr>
              </w:pPrChange>
            </w:pPr>
            <w:del w:id="74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1E434EF" w14:textId="77777777" w:rsidR="00ED1509" w:rsidRPr="007520B6" w:rsidDel="008B6AF4" w:rsidRDefault="00ED1509">
            <w:pPr>
              <w:pStyle w:val="Heading1Numbered"/>
              <w:rPr>
                <w:del w:id="7469" w:author="Donovan Goode [2]" w:date="2018-11-09T10:04:00Z"/>
                <w:rFonts w:ascii="Consolas" w:eastAsia="Times New Roman" w:hAnsi="Consolas" w:cs="Times New Roman"/>
                <w:color w:val="D4D4D4"/>
                <w:sz w:val="21"/>
                <w:szCs w:val="21"/>
              </w:rPr>
              <w:pPrChange w:id="7470" w:author="Donovan Goode [2]" w:date="2018-11-09T10:05:00Z">
                <w:pPr>
                  <w:shd w:val="clear" w:color="auto" w:fill="1E1E1E"/>
                  <w:spacing w:line="285" w:lineRule="atLeast"/>
                </w:pPr>
              </w:pPrChange>
            </w:pPr>
            <w:del w:id="74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5ACFB21A" w14:textId="77777777" w:rsidR="00ED1509" w:rsidRPr="007520B6" w:rsidDel="008B6AF4" w:rsidRDefault="00ED1509">
            <w:pPr>
              <w:pStyle w:val="Heading1Numbered"/>
              <w:rPr>
                <w:del w:id="7472" w:author="Donovan Goode [2]" w:date="2018-11-09T10:04:00Z"/>
                <w:rFonts w:ascii="Consolas" w:eastAsia="Times New Roman" w:hAnsi="Consolas" w:cs="Times New Roman"/>
                <w:color w:val="D4D4D4"/>
                <w:sz w:val="21"/>
                <w:szCs w:val="21"/>
              </w:rPr>
              <w:pPrChange w:id="7473" w:author="Donovan Goode [2]" w:date="2018-11-09T10:05:00Z">
                <w:pPr>
                  <w:shd w:val="clear" w:color="auto" w:fill="1E1E1E"/>
                  <w:spacing w:line="285" w:lineRule="atLeast"/>
                </w:pPr>
              </w:pPrChange>
            </w:pPr>
            <w:del w:id="7474" w:author="Donovan Goode [2]" w:date="2018-11-09T10:04:00Z">
              <w:r w:rsidRPr="007520B6" w:rsidDel="008B6AF4">
                <w:rPr>
                  <w:rFonts w:ascii="Consolas" w:eastAsia="Times New Roman" w:hAnsi="Consolas" w:cs="Times New Roman"/>
                  <w:color w:val="D4D4D4"/>
                  <w:sz w:val="21"/>
                  <w:szCs w:val="21"/>
                </w:rPr>
                <w:delText xml:space="preserve">    }</w:delText>
              </w:r>
            </w:del>
          </w:p>
          <w:p w14:paraId="6CF08442" w14:textId="77777777" w:rsidR="00ED1509" w:rsidRPr="007520B6" w:rsidDel="008B6AF4" w:rsidRDefault="00ED1509">
            <w:pPr>
              <w:pStyle w:val="Heading1Numbered"/>
              <w:rPr>
                <w:del w:id="7475" w:author="Donovan Goode [2]" w:date="2018-11-09T10:04:00Z"/>
                <w:rFonts w:ascii="Consolas" w:eastAsia="Times New Roman" w:hAnsi="Consolas" w:cs="Times New Roman"/>
                <w:color w:val="D4D4D4"/>
                <w:sz w:val="21"/>
                <w:szCs w:val="21"/>
              </w:rPr>
              <w:pPrChange w:id="7476" w:author="Donovan Goode [2]" w:date="2018-11-09T10:05:00Z">
                <w:pPr>
                  <w:shd w:val="clear" w:color="auto" w:fill="1E1E1E"/>
                  <w:spacing w:after="240" w:line="285" w:lineRule="atLeast"/>
                </w:pPr>
              </w:pPrChange>
            </w:pPr>
            <w:del w:id="7477" w:author="Donovan Goode [2]" w:date="2018-11-09T10:04:00Z">
              <w:r w:rsidRPr="007520B6" w:rsidDel="008B6AF4">
                <w:rPr>
                  <w:rFonts w:ascii="Consolas" w:eastAsia="Times New Roman" w:hAnsi="Consolas" w:cs="Times New Roman"/>
                  <w:color w:val="D4D4D4"/>
                  <w:sz w:val="21"/>
                  <w:szCs w:val="21"/>
                </w:rPr>
                <w:br/>
              </w:r>
            </w:del>
          </w:p>
          <w:p w14:paraId="620EB8A2" w14:textId="77777777" w:rsidR="00ED1509" w:rsidRPr="007520B6" w:rsidDel="008B6AF4" w:rsidRDefault="00ED1509">
            <w:pPr>
              <w:pStyle w:val="Heading1Numbered"/>
              <w:rPr>
                <w:del w:id="7478" w:author="Donovan Goode [2]" w:date="2018-11-09T10:04:00Z"/>
                <w:rFonts w:ascii="Consolas" w:eastAsia="Times New Roman" w:hAnsi="Consolas" w:cs="Times New Roman"/>
                <w:color w:val="D4D4D4"/>
                <w:sz w:val="21"/>
                <w:szCs w:val="21"/>
              </w:rPr>
              <w:pPrChange w:id="7479" w:author="Donovan Goode [2]" w:date="2018-11-09T10:05:00Z">
                <w:pPr>
                  <w:shd w:val="clear" w:color="auto" w:fill="1E1E1E"/>
                  <w:spacing w:line="285" w:lineRule="atLeast"/>
                </w:pPr>
              </w:pPrChange>
            </w:pPr>
            <w:del w:id="74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.number,</w:delText>
              </w:r>
            </w:del>
          </w:p>
          <w:p w14:paraId="69CE04FA" w14:textId="77777777" w:rsidR="00ED1509" w:rsidRPr="007520B6" w:rsidDel="008B6AF4" w:rsidRDefault="00ED1509">
            <w:pPr>
              <w:pStyle w:val="Heading1Numbered"/>
              <w:rPr>
                <w:del w:id="7481" w:author="Donovan Goode [2]" w:date="2018-11-09T10:04:00Z"/>
                <w:rFonts w:ascii="Consolas" w:eastAsia="Times New Roman" w:hAnsi="Consolas" w:cs="Times New Roman"/>
                <w:color w:val="D4D4D4"/>
                <w:sz w:val="21"/>
                <w:szCs w:val="21"/>
              </w:rPr>
              <w:pPrChange w:id="7482" w:author="Donovan Goode [2]" w:date="2018-11-09T10:05:00Z">
                <w:pPr>
                  <w:shd w:val="clear" w:color="auto" w:fill="1E1E1E"/>
                  <w:spacing w:line="285" w:lineRule="atLeast"/>
                </w:pPr>
              </w:pPrChange>
            </w:pPr>
            <w:del w:id="7483" w:author="Donovan Goode [2]" w:date="2018-11-09T10:04:00Z">
              <w:r w:rsidRPr="007520B6" w:rsidDel="008B6AF4">
                <w:rPr>
                  <w:rFonts w:ascii="Consolas" w:eastAsia="Times New Roman" w:hAnsi="Consolas" w:cs="Times New Roman"/>
                  <w:color w:val="D7BA7D"/>
                  <w:sz w:val="21"/>
                  <w:szCs w:val="21"/>
                </w:rPr>
                <w:delText xml:space="preserve">    #holder4b .ff .number</w:delText>
              </w:r>
              <w:r w:rsidRPr="007520B6" w:rsidDel="008B6AF4">
                <w:rPr>
                  <w:rFonts w:ascii="Consolas" w:eastAsia="Times New Roman" w:hAnsi="Consolas" w:cs="Times New Roman"/>
                  <w:color w:val="D4D4D4"/>
                  <w:sz w:val="21"/>
                  <w:szCs w:val="21"/>
                </w:rPr>
                <w:delText xml:space="preserve"> {</w:delText>
              </w:r>
            </w:del>
          </w:p>
          <w:p w14:paraId="1FA1DAC4" w14:textId="77777777" w:rsidR="00ED1509" w:rsidRPr="007520B6" w:rsidDel="008B6AF4" w:rsidRDefault="00ED1509">
            <w:pPr>
              <w:pStyle w:val="Heading1Numbered"/>
              <w:rPr>
                <w:del w:id="7484" w:author="Donovan Goode [2]" w:date="2018-11-09T10:04:00Z"/>
                <w:rFonts w:ascii="Consolas" w:eastAsia="Times New Roman" w:hAnsi="Consolas" w:cs="Times New Roman"/>
                <w:color w:val="D4D4D4"/>
                <w:sz w:val="21"/>
                <w:szCs w:val="21"/>
              </w:rPr>
              <w:pPrChange w:id="7485" w:author="Donovan Goode [2]" w:date="2018-11-09T10:05:00Z">
                <w:pPr>
                  <w:shd w:val="clear" w:color="auto" w:fill="1E1E1E"/>
                  <w:spacing w:line="285" w:lineRule="atLeast"/>
                </w:pPr>
              </w:pPrChange>
            </w:pPr>
            <w:del w:id="74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1F5252EB" w14:textId="77777777" w:rsidR="00ED1509" w:rsidRPr="007520B6" w:rsidDel="008B6AF4" w:rsidRDefault="00ED1509">
            <w:pPr>
              <w:pStyle w:val="Heading1Numbered"/>
              <w:rPr>
                <w:del w:id="7487" w:author="Donovan Goode [2]" w:date="2018-11-09T10:04:00Z"/>
                <w:rFonts w:ascii="Consolas" w:eastAsia="Times New Roman" w:hAnsi="Consolas" w:cs="Times New Roman"/>
                <w:color w:val="D4D4D4"/>
                <w:sz w:val="21"/>
                <w:szCs w:val="21"/>
              </w:rPr>
              <w:pPrChange w:id="7488" w:author="Donovan Goode [2]" w:date="2018-11-09T10:05:00Z">
                <w:pPr>
                  <w:shd w:val="clear" w:color="auto" w:fill="1E1E1E"/>
                  <w:spacing w:line="285" w:lineRule="atLeast"/>
                </w:pPr>
              </w:pPrChange>
            </w:pPr>
            <w:del w:id="74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443C050" w14:textId="77777777" w:rsidR="00ED1509" w:rsidRPr="007520B6" w:rsidDel="008B6AF4" w:rsidRDefault="00ED1509">
            <w:pPr>
              <w:pStyle w:val="Heading1Numbered"/>
              <w:rPr>
                <w:del w:id="7490" w:author="Donovan Goode [2]" w:date="2018-11-09T10:04:00Z"/>
                <w:rFonts w:ascii="Consolas" w:eastAsia="Times New Roman" w:hAnsi="Consolas" w:cs="Times New Roman"/>
                <w:color w:val="D4D4D4"/>
                <w:sz w:val="21"/>
                <w:szCs w:val="21"/>
              </w:rPr>
              <w:pPrChange w:id="7491" w:author="Donovan Goode [2]" w:date="2018-11-09T10:05:00Z">
                <w:pPr>
                  <w:shd w:val="clear" w:color="auto" w:fill="1E1E1E"/>
                  <w:spacing w:line="285" w:lineRule="atLeast"/>
                </w:pPr>
              </w:pPrChange>
            </w:pPr>
            <w:del w:id="74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63586B8" w14:textId="77777777" w:rsidR="00ED1509" w:rsidRPr="007520B6" w:rsidDel="008B6AF4" w:rsidRDefault="00ED1509">
            <w:pPr>
              <w:pStyle w:val="Heading1Numbered"/>
              <w:rPr>
                <w:del w:id="7493" w:author="Donovan Goode [2]" w:date="2018-11-09T10:04:00Z"/>
                <w:rFonts w:ascii="Consolas" w:eastAsia="Times New Roman" w:hAnsi="Consolas" w:cs="Times New Roman"/>
                <w:color w:val="D4D4D4"/>
                <w:sz w:val="21"/>
                <w:szCs w:val="21"/>
              </w:rPr>
              <w:pPrChange w:id="7494" w:author="Donovan Goode [2]" w:date="2018-11-09T10:05:00Z">
                <w:pPr>
                  <w:shd w:val="clear" w:color="auto" w:fill="1E1E1E"/>
                  <w:spacing w:line="285" w:lineRule="atLeast"/>
                </w:pPr>
              </w:pPrChange>
            </w:pPr>
            <w:del w:id="74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57px</w:delText>
              </w:r>
              <w:r w:rsidRPr="007520B6" w:rsidDel="008B6AF4">
                <w:rPr>
                  <w:rFonts w:ascii="Consolas" w:eastAsia="Times New Roman" w:hAnsi="Consolas" w:cs="Times New Roman"/>
                  <w:color w:val="D4D4D4"/>
                  <w:sz w:val="21"/>
                  <w:szCs w:val="21"/>
                </w:rPr>
                <w:delText>;</w:delText>
              </w:r>
            </w:del>
          </w:p>
          <w:p w14:paraId="6E7E0986" w14:textId="77777777" w:rsidR="00ED1509" w:rsidRPr="007520B6" w:rsidDel="008B6AF4" w:rsidRDefault="00ED1509">
            <w:pPr>
              <w:pStyle w:val="Heading1Numbered"/>
              <w:rPr>
                <w:del w:id="7496" w:author="Donovan Goode [2]" w:date="2018-11-09T10:04:00Z"/>
                <w:rFonts w:ascii="Consolas" w:eastAsia="Times New Roman" w:hAnsi="Consolas" w:cs="Times New Roman"/>
                <w:color w:val="D4D4D4"/>
                <w:sz w:val="21"/>
                <w:szCs w:val="21"/>
              </w:rPr>
              <w:pPrChange w:id="7497" w:author="Donovan Goode [2]" w:date="2018-11-09T10:05:00Z">
                <w:pPr>
                  <w:shd w:val="clear" w:color="auto" w:fill="1E1E1E"/>
                  <w:spacing w:line="285" w:lineRule="atLeast"/>
                </w:pPr>
              </w:pPrChange>
            </w:pPr>
            <w:del w:id="74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51px</w:delText>
              </w:r>
              <w:r w:rsidRPr="007520B6" w:rsidDel="008B6AF4">
                <w:rPr>
                  <w:rFonts w:ascii="Consolas" w:eastAsia="Times New Roman" w:hAnsi="Consolas" w:cs="Times New Roman"/>
                  <w:color w:val="D4D4D4"/>
                  <w:sz w:val="21"/>
                  <w:szCs w:val="21"/>
                </w:rPr>
                <w:delText>;</w:delText>
              </w:r>
            </w:del>
          </w:p>
          <w:p w14:paraId="74403ADC" w14:textId="77777777" w:rsidR="00ED1509" w:rsidRPr="007520B6" w:rsidDel="008B6AF4" w:rsidRDefault="00ED1509">
            <w:pPr>
              <w:pStyle w:val="Heading1Numbered"/>
              <w:rPr>
                <w:del w:id="7499" w:author="Donovan Goode [2]" w:date="2018-11-09T10:04:00Z"/>
                <w:rFonts w:ascii="Consolas" w:eastAsia="Times New Roman" w:hAnsi="Consolas" w:cs="Times New Roman"/>
                <w:color w:val="D4D4D4"/>
                <w:sz w:val="21"/>
                <w:szCs w:val="21"/>
              </w:rPr>
              <w:pPrChange w:id="7500" w:author="Donovan Goode [2]" w:date="2018-11-09T10:05:00Z">
                <w:pPr>
                  <w:shd w:val="clear" w:color="auto" w:fill="1E1E1E"/>
                  <w:spacing w:line="285" w:lineRule="atLeast"/>
                </w:pPr>
              </w:pPrChange>
            </w:pPr>
            <w:del w:id="7501" w:author="Donovan Goode [2]" w:date="2018-11-09T10:04:00Z">
              <w:r w:rsidRPr="007520B6" w:rsidDel="008B6AF4">
                <w:rPr>
                  <w:rFonts w:ascii="Consolas" w:eastAsia="Times New Roman" w:hAnsi="Consolas" w:cs="Times New Roman"/>
                  <w:color w:val="D4D4D4"/>
                  <w:sz w:val="21"/>
                  <w:szCs w:val="21"/>
                </w:rPr>
                <w:delText xml:space="preserve">    }</w:delText>
              </w:r>
            </w:del>
          </w:p>
          <w:p w14:paraId="5F1EFA63" w14:textId="77777777" w:rsidR="00ED1509" w:rsidRPr="007520B6" w:rsidDel="008B6AF4" w:rsidRDefault="00ED1509">
            <w:pPr>
              <w:pStyle w:val="Heading1Numbered"/>
              <w:rPr>
                <w:del w:id="7502" w:author="Donovan Goode [2]" w:date="2018-11-09T10:04:00Z"/>
                <w:rFonts w:ascii="Consolas" w:eastAsia="Times New Roman" w:hAnsi="Consolas" w:cs="Times New Roman"/>
                <w:color w:val="D4D4D4"/>
                <w:sz w:val="21"/>
                <w:szCs w:val="21"/>
              </w:rPr>
              <w:pPrChange w:id="7503" w:author="Donovan Goode [2]" w:date="2018-11-09T10:05:00Z">
                <w:pPr>
                  <w:shd w:val="clear" w:color="auto" w:fill="1E1E1E"/>
                  <w:spacing w:line="285" w:lineRule="atLeast"/>
                </w:pPr>
              </w:pPrChange>
            </w:pPr>
          </w:p>
          <w:p w14:paraId="42789A88" w14:textId="77777777" w:rsidR="00ED1509" w:rsidRPr="007520B6" w:rsidDel="008B6AF4" w:rsidRDefault="00ED1509">
            <w:pPr>
              <w:pStyle w:val="Heading1Numbered"/>
              <w:rPr>
                <w:del w:id="7504" w:author="Donovan Goode [2]" w:date="2018-11-09T10:04:00Z"/>
                <w:rFonts w:ascii="Consolas" w:eastAsia="Times New Roman" w:hAnsi="Consolas" w:cs="Times New Roman"/>
                <w:color w:val="D4D4D4"/>
                <w:sz w:val="21"/>
                <w:szCs w:val="21"/>
              </w:rPr>
              <w:pPrChange w:id="7505" w:author="Donovan Goode [2]" w:date="2018-11-09T10:05:00Z">
                <w:pPr>
                  <w:shd w:val="clear" w:color="auto" w:fill="1E1E1E"/>
                  <w:spacing w:line="285" w:lineRule="atLeast"/>
                </w:pPr>
              </w:pPrChange>
            </w:pPr>
            <w:del w:id="75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.description,</w:delText>
              </w:r>
            </w:del>
          </w:p>
          <w:p w14:paraId="27CD22D5" w14:textId="77777777" w:rsidR="00ED1509" w:rsidRPr="007520B6" w:rsidDel="008B6AF4" w:rsidRDefault="00ED1509">
            <w:pPr>
              <w:pStyle w:val="Heading1Numbered"/>
              <w:rPr>
                <w:del w:id="7507" w:author="Donovan Goode [2]" w:date="2018-11-09T10:04:00Z"/>
                <w:rFonts w:ascii="Consolas" w:eastAsia="Times New Roman" w:hAnsi="Consolas" w:cs="Times New Roman"/>
                <w:color w:val="D4D4D4"/>
                <w:sz w:val="21"/>
                <w:szCs w:val="21"/>
              </w:rPr>
              <w:pPrChange w:id="7508" w:author="Donovan Goode [2]" w:date="2018-11-09T10:05:00Z">
                <w:pPr>
                  <w:shd w:val="clear" w:color="auto" w:fill="1E1E1E"/>
                  <w:spacing w:line="285" w:lineRule="atLeast"/>
                </w:pPr>
              </w:pPrChange>
            </w:pPr>
            <w:del w:id="7509" w:author="Donovan Goode [2]" w:date="2018-11-09T10:04:00Z">
              <w:r w:rsidRPr="007520B6" w:rsidDel="008B6AF4">
                <w:rPr>
                  <w:rFonts w:ascii="Consolas" w:eastAsia="Times New Roman" w:hAnsi="Consolas" w:cs="Times New Roman"/>
                  <w:color w:val="D7BA7D"/>
                  <w:sz w:val="21"/>
                  <w:szCs w:val="21"/>
                </w:rPr>
                <w:delText xml:space="preserve">    #holder4b .ff .description</w:delText>
              </w:r>
              <w:r w:rsidRPr="007520B6" w:rsidDel="008B6AF4">
                <w:rPr>
                  <w:rFonts w:ascii="Consolas" w:eastAsia="Times New Roman" w:hAnsi="Consolas" w:cs="Times New Roman"/>
                  <w:color w:val="D4D4D4"/>
                  <w:sz w:val="21"/>
                  <w:szCs w:val="21"/>
                </w:rPr>
                <w:delText xml:space="preserve"> {</w:delText>
              </w:r>
            </w:del>
          </w:p>
          <w:p w14:paraId="03BE0D8A" w14:textId="77777777" w:rsidR="00ED1509" w:rsidRPr="007520B6" w:rsidDel="008B6AF4" w:rsidRDefault="00ED1509">
            <w:pPr>
              <w:pStyle w:val="Heading1Numbered"/>
              <w:rPr>
                <w:del w:id="7510" w:author="Donovan Goode [2]" w:date="2018-11-09T10:04:00Z"/>
                <w:rFonts w:ascii="Consolas" w:eastAsia="Times New Roman" w:hAnsi="Consolas" w:cs="Times New Roman"/>
                <w:color w:val="D4D4D4"/>
                <w:sz w:val="21"/>
                <w:szCs w:val="21"/>
              </w:rPr>
              <w:pPrChange w:id="7511" w:author="Donovan Goode [2]" w:date="2018-11-09T10:05:00Z">
                <w:pPr>
                  <w:shd w:val="clear" w:color="auto" w:fill="1E1E1E"/>
                  <w:spacing w:line="285" w:lineRule="atLeast"/>
                </w:pPr>
              </w:pPrChange>
            </w:pPr>
            <w:del w:id="75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D1A178A" w14:textId="77777777" w:rsidR="00ED1509" w:rsidRPr="007520B6" w:rsidDel="008B6AF4" w:rsidRDefault="00ED1509">
            <w:pPr>
              <w:pStyle w:val="Heading1Numbered"/>
              <w:rPr>
                <w:del w:id="7513" w:author="Donovan Goode [2]" w:date="2018-11-09T10:04:00Z"/>
                <w:rFonts w:ascii="Consolas" w:eastAsia="Times New Roman" w:hAnsi="Consolas" w:cs="Times New Roman"/>
                <w:color w:val="D4D4D4"/>
                <w:sz w:val="21"/>
                <w:szCs w:val="21"/>
              </w:rPr>
              <w:pPrChange w:id="7514" w:author="Donovan Goode [2]" w:date="2018-11-09T10:05:00Z">
                <w:pPr>
                  <w:shd w:val="clear" w:color="auto" w:fill="1E1E1E"/>
                  <w:spacing w:line="285" w:lineRule="atLeast"/>
                </w:pPr>
              </w:pPrChange>
            </w:pPr>
            <w:del w:id="75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5D05C9A5" w14:textId="77777777" w:rsidR="00ED1509" w:rsidRPr="007520B6" w:rsidDel="008B6AF4" w:rsidRDefault="00ED1509">
            <w:pPr>
              <w:pStyle w:val="Heading1Numbered"/>
              <w:rPr>
                <w:del w:id="7516" w:author="Donovan Goode [2]" w:date="2018-11-09T10:04:00Z"/>
                <w:rFonts w:ascii="Consolas" w:eastAsia="Times New Roman" w:hAnsi="Consolas" w:cs="Times New Roman"/>
                <w:color w:val="D4D4D4"/>
                <w:sz w:val="21"/>
                <w:szCs w:val="21"/>
              </w:rPr>
              <w:pPrChange w:id="7517" w:author="Donovan Goode [2]" w:date="2018-11-09T10:05:00Z">
                <w:pPr>
                  <w:shd w:val="clear" w:color="auto" w:fill="1E1E1E"/>
                  <w:spacing w:line="285" w:lineRule="atLeast"/>
                </w:pPr>
              </w:pPrChange>
            </w:pPr>
            <w:del w:id="75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4215A7D7" w14:textId="77777777" w:rsidR="00ED1509" w:rsidRPr="007520B6" w:rsidDel="008B6AF4" w:rsidRDefault="00ED1509">
            <w:pPr>
              <w:pStyle w:val="Heading1Numbered"/>
              <w:rPr>
                <w:del w:id="7519" w:author="Donovan Goode [2]" w:date="2018-11-09T10:04:00Z"/>
                <w:rFonts w:ascii="Consolas" w:eastAsia="Times New Roman" w:hAnsi="Consolas" w:cs="Times New Roman"/>
                <w:color w:val="D4D4D4"/>
                <w:sz w:val="21"/>
                <w:szCs w:val="21"/>
              </w:rPr>
              <w:pPrChange w:id="7520" w:author="Donovan Goode [2]" w:date="2018-11-09T10:05:00Z">
                <w:pPr>
                  <w:shd w:val="clear" w:color="auto" w:fill="1E1E1E"/>
                  <w:spacing w:line="285" w:lineRule="atLeast"/>
                </w:pPr>
              </w:pPrChange>
            </w:pPr>
            <w:del w:id="75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3D4C855" w14:textId="77777777" w:rsidR="00ED1509" w:rsidRPr="007520B6" w:rsidDel="008B6AF4" w:rsidRDefault="00ED1509">
            <w:pPr>
              <w:pStyle w:val="Heading1Numbered"/>
              <w:rPr>
                <w:del w:id="7522" w:author="Donovan Goode [2]" w:date="2018-11-09T10:04:00Z"/>
                <w:rFonts w:ascii="Consolas" w:eastAsia="Times New Roman" w:hAnsi="Consolas" w:cs="Times New Roman"/>
                <w:color w:val="D4D4D4"/>
                <w:sz w:val="21"/>
                <w:szCs w:val="21"/>
              </w:rPr>
              <w:pPrChange w:id="7523" w:author="Donovan Goode [2]" w:date="2018-11-09T10:05:00Z">
                <w:pPr>
                  <w:shd w:val="clear" w:color="auto" w:fill="1E1E1E"/>
                  <w:spacing w:line="285" w:lineRule="atLeast"/>
                </w:pPr>
              </w:pPrChange>
            </w:pPr>
            <w:del w:id="75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5164DEE" w14:textId="77777777" w:rsidR="00ED1509" w:rsidRPr="007520B6" w:rsidDel="008B6AF4" w:rsidRDefault="00ED1509">
            <w:pPr>
              <w:pStyle w:val="Heading1Numbered"/>
              <w:rPr>
                <w:del w:id="7525" w:author="Donovan Goode [2]" w:date="2018-11-09T10:04:00Z"/>
                <w:rFonts w:ascii="Consolas" w:eastAsia="Times New Roman" w:hAnsi="Consolas" w:cs="Times New Roman"/>
                <w:color w:val="D4D4D4"/>
                <w:sz w:val="21"/>
                <w:szCs w:val="21"/>
              </w:rPr>
              <w:pPrChange w:id="7526" w:author="Donovan Goode [2]" w:date="2018-11-09T10:05:00Z">
                <w:pPr>
                  <w:shd w:val="clear" w:color="auto" w:fill="1E1E1E"/>
                  <w:spacing w:line="285" w:lineRule="atLeast"/>
                </w:pPr>
              </w:pPrChange>
            </w:pPr>
            <w:del w:id="75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63B87043" w14:textId="77777777" w:rsidR="00ED1509" w:rsidRPr="007520B6" w:rsidDel="008B6AF4" w:rsidRDefault="00ED1509">
            <w:pPr>
              <w:pStyle w:val="Heading1Numbered"/>
              <w:rPr>
                <w:del w:id="7528" w:author="Donovan Goode [2]" w:date="2018-11-09T10:04:00Z"/>
                <w:rFonts w:ascii="Consolas" w:eastAsia="Times New Roman" w:hAnsi="Consolas" w:cs="Times New Roman"/>
                <w:color w:val="D4D4D4"/>
                <w:sz w:val="21"/>
                <w:szCs w:val="21"/>
              </w:rPr>
              <w:pPrChange w:id="7529" w:author="Donovan Goode [2]" w:date="2018-11-09T10:05:00Z">
                <w:pPr>
                  <w:shd w:val="clear" w:color="auto" w:fill="1E1E1E"/>
                  <w:spacing w:line="285" w:lineRule="atLeast"/>
                </w:pPr>
              </w:pPrChange>
            </w:pPr>
            <w:del w:id="75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w:delText>
              </w:r>
            </w:del>
          </w:p>
          <w:p w14:paraId="35B79B26" w14:textId="77777777" w:rsidR="00ED1509" w:rsidRPr="007520B6" w:rsidDel="008B6AF4" w:rsidRDefault="00ED1509">
            <w:pPr>
              <w:pStyle w:val="Heading1Numbered"/>
              <w:rPr>
                <w:del w:id="7531" w:author="Donovan Goode [2]" w:date="2018-11-09T10:04:00Z"/>
                <w:rFonts w:ascii="Consolas" w:eastAsia="Times New Roman" w:hAnsi="Consolas" w:cs="Times New Roman"/>
                <w:color w:val="D4D4D4"/>
                <w:sz w:val="21"/>
                <w:szCs w:val="21"/>
              </w:rPr>
              <w:pPrChange w:id="7532" w:author="Donovan Goode [2]" w:date="2018-11-09T10:05:00Z">
                <w:pPr>
                  <w:shd w:val="clear" w:color="auto" w:fill="1E1E1E"/>
                  <w:spacing w:line="285" w:lineRule="atLeast"/>
                </w:pPr>
              </w:pPrChange>
            </w:pPr>
            <w:del w:id="7533" w:author="Donovan Goode [2]" w:date="2018-11-09T10:04:00Z">
              <w:r w:rsidRPr="007520B6" w:rsidDel="008B6AF4">
                <w:rPr>
                  <w:rFonts w:ascii="Consolas" w:eastAsia="Times New Roman" w:hAnsi="Consolas" w:cs="Times New Roman"/>
                  <w:color w:val="D4D4D4"/>
                  <w:sz w:val="21"/>
                  <w:szCs w:val="21"/>
                </w:rPr>
                <w:delText xml:space="preserve">    }</w:delText>
              </w:r>
            </w:del>
          </w:p>
          <w:p w14:paraId="5FC7CE5B" w14:textId="77777777" w:rsidR="00ED1509" w:rsidRPr="007520B6" w:rsidDel="008B6AF4" w:rsidRDefault="00ED1509">
            <w:pPr>
              <w:pStyle w:val="Heading1Numbered"/>
              <w:rPr>
                <w:del w:id="7534" w:author="Donovan Goode [2]" w:date="2018-11-09T10:04:00Z"/>
                <w:rFonts w:ascii="Consolas" w:eastAsia="Times New Roman" w:hAnsi="Consolas" w:cs="Times New Roman"/>
                <w:color w:val="D4D4D4"/>
                <w:sz w:val="21"/>
                <w:szCs w:val="21"/>
              </w:rPr>
              <w:pPrChange w:id="7535" w:author="Donovan Goode [2]" w:date="2018-11-09T10:05:00Z">
                <w:pPr>
                  <w:shd w:val="clear" w:color="auto" w:fill="1E1E1E"/>
                  <w:spacing w:line="285" w:lineRule="atLeast"/>
                </w:pPr>
              </w:pPrChange>
            </w:pPr>
          </w:p>
          <w:p w14:paraId="0F4452D3" w14:textId="77777777" w:rsidR="00ED1509" w:rsidRPr="007520B6" w:rsidDel="008B6AF4" w:rsidRDefault="00ED1509">
            <w:pPr>
              <w:pStyle w:val="Heading1Numbered"/>
              <w:rPr>
                <w:del w:id="7536" w:author="Donovan Goode [2]" w:date="2018-11-09T10:04:00Z"/>
                <w:rFonts w:ascii="Consolas" w:eastAsia="Times New Roman" w:hAnsi="Consolas" w:cs="Times New Roman"/>
                <w:color w:val="D4D4D4"/>
                <w:sz w:val="21"/>
                <w:szCs w:val="21"/>
              </w:rPr>
              <w:pPrChange w:id="7537" w:author="Donovan Goode [2]" w:date="2018-11-09T10:05:00Z">
                <w:pPr>
                  <w:shd w:val="clear" w:color="auto" w:fill="1E1E1E"/>
                  <w:spacing w:line="285" w:lineRule="atLeast"/>
                </w:pPr>
              </w:pPrChange>
            </w:pPr>
            <w:del w:id="75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.row,</w:delText>
              </w:r>
            </w:del>
          </w:p>
          <w:p w14:paraId="4B2A335B" w14:textId="77777777" w:rsidR="00ED1509" w:rsidRPr="007520B6" w:rsidDel="008B6AF4" w:rsidRDefault="00ED1509">
            <w:pPr>
              <w:pStyle w:val="Heading1Numbered"/>
              <w:rPr>
                <w:del w:id="7539" w:author="Donovan Goode [2]" w:date="2018-11-09T10:04:00Z"/>
                <w:rFonts w:ascii="Consolas" w:eastAsia="Times New Roman" w:hAnsi="Consolas" w:cs="Times New Roman"/>
                <w:color w:val="D4D4D4"/>
                <w:sz w:val="21"/>
                <w:szCs w:val="21"/>
              </w:rPr>
              <w:pPrChange w:id="7540" w:author="Donovan Goode [2]" w:date="2018-11-09T10:05:00Z">
                <w:pPr>
                  <w:shd w:val="clear" w:color="auto" w:fill="1E1E1E"/>
                  <w:spacing w:line="285" w:lineRule="atLeast"/>
                </w:pPr>
              </w:pPrChange>
            </w:pPr>
            <w:del w:id="7541" w:author="Donovan Goode [2]" w:date="2018-11-09T10:04:00Z">
              <w:r w:rsidRPr="007520B6" w:rsidDel="008B6AF4">
                <w:rPr>
                  <w:rFonts w:ascii="Consolas" w:eastAsia="Times New Roman" w:hAnsi="Consolas" w:cs="Times New Roman"/>
                  <w:color w:val="D7BA7D"/>
                  <w:sz w:val="21"/>
                  <w:szCs w:val="21"/>
                </w:rPr>
                <w:delText xml:space="preserve">    #holder4b .ff .row</w:delText>
              </w:r>
              <w:r w:rsidRPr="007520B6" w:rsidDel="008B6AF4">
                <w:rPr>
                  <w:rFonts w:ascii="Consolas" w:eastAsia="Times New Roman" w:hAnsi="Consolas" w:cs="Times New Roman"/>
                  <w:color w:val="D4D4D4"/>
                  <w:sz w:val="21"/>
                  <w:szCs w:val="21"/>
                </w:rPr>
                <w:delText xml:space="preserve"> {</w:delText>
              </w:r>
            </w:del>
          </w:p>
          <w:p w14:paraId="2D010792" w14:textId="77777777" w:rsidR="00ED1509" w:rsidRPr="007520B6" w:rsidDel="008B6AF4" w:rsidRDefault="00ED1509">
            <w:pPr>
              <w:pStyle w:val="Heading1Numbered"/>
              <w:rPr>
                <w:del w:id="7542" w:author="Donovan Goode [2]" w:date="2018-11-09T10:04:00Z"/>
                <w:rFonts w:ascii="Consolas" w:eastAsia="Times New Roman" w:hAnsi="Consolas" w:cs="Times New Roman"/>
                <w:color w:val="D4D4D4"/>
                <w:sz w:val="21"/>
                <w:szCs w:val="21"/>
              </w:rPr>
              <w:pPrChange w:id="7543" w:author="Donovan Goode [2]" w:date="2018-11-09T10:05:00Z">
                <w:pPr>
                  <w:shd w:val="clear" w:color="auto" w:fill="1E1E1E"/>
                  <w:spacing w:line="285" w:lineRule="atLeast"/>
                </w:pPr>
              </w:pPrChange>
            </w:pPr>
            <w:del w:id="75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1B8C39E4" w14:textId="77777777" w:rsidR="00ED1509" w:rsidRPr="007520B6" w:rsidDel="008B6AF4" w:rsidRDefault="00ED1509">
            <w:pPr>
              <w:pStyle w:val="Heading1Numbered"/>
              <w:rPr>
                <w:del w:id="7545" w:author="Donovan Goode [2]" w:date="2018-11-09T10:04:00Z"/>
                <w:rFonts w:ascii="Consolas" w:eastAsia="Times New Roman" w:hAnsi="Consolas" w:cs="Times New Roman"/>
                <w:color w:val="D4D4D4"/>
                <w:sz w:val="21"/>
                <w:szCs w:val="21"/>
              </w:rPr>
              <w:pPrChange w:id="7546" w:author="Donovan Goode [2]" w:date="2018-11-09T10:05:00Z">
                <w:pPr>
                  <w:shd w:val="clear" w:color="auto" w:fill="1E1E1E"/>
                  <w:spacing w:line="285" w:lineRule="atLeast"/>
                </w:pPr>
              </w:pPrChange>
            </w:pPr>
            <w:del w:id="7547" w:author="Donovan Goode [2]" w:date="2018-11-09T10:04:00Z">
              <w:r w:rsidRPr="007520B6" w:rsidDel="008B6AF4">
                <w:rPr>
                  <w:rFonts w:ascii="Consolas" w:eastAsia="Times New Roman" w:hAnsi="Consolas" w:cs="Times New Roman"/>
                  <w:color w:val="D4D4D4"/>
                  <w:sz w:val="21"/>
                  <w:szCs w:val="21"/>
                </w:rPr>
                <w:delText xml:space="preserve">    }</w:delText>
              </w:r>
            </w:del>
          </w:p>
          <w:p w14:paraId="6D95AF1A" w14:textId="77777777" w:rsidR="00ED1509" w:rsidRPr="007520B6" w:rsidDel="008B6AF4" w:rsidRDefault="00ED1509">
            <w:pPr>
              <w:pStyle w:val="Heading1Numbered"/>
              <w:rPr>
                <w:del w:id="7548" w:author="Donovan Goode [2]" w:date="2018-11-09T10:04:00Z"/>
                <w:rFonts w:ascii="Consolas" w:eastAsia="Times New Roman" w:hAnsi="Consolas" w:cs="Times New Roman"/>
                <w:color w:val="D4D4D4"/>
                <w:sz w:val="21"/>
                <w:szCs w:val="21"/>
              </w:rPr>
              <w:pPrChange w:id="7549" w:author="Donovan Goode [2]" w:date="2018-11-09T10:05:00Z">
                <w:pPr>
                  <w:shd w:val="clear" w:color="auto" w:fill="1E1E1E"/>
                  <w:spacing w:line="285" w:lineRule="atLeast"/>
                </w:pPr>
              </w:pPrChange>
            </w:pPr>
          </w:p>
          <w:p w14:paraId="226B5908" w14:textId="77777777" w:rsidR="00ED1509" w:rsidRPr="007520B6" w:rsidDel="008B6AF4" w:rsidRDefault="00ED1509">
            <w:pPr>
              <w:pStyle w:val="Heading1Numbered"/>
              <w:rPr>
                <w:del w:id="7550" w:author="Donovan Goode [2]" w:date="2018-11-09T10:04:00Z"/>
                <w:rFonts w:ascii="Consolas" w:eastAsia="Times New Roman" w:hAnsi="Consolas" w:cs="Times New Roman"/>
                <w:color w:val="D4D4D4"/>
                <w:sz w:val="21"/>
                <w:szCs w:val="21"/>
              </w:rPr>
              <w:pPrChange w:id="7551" w:author="Donovan Goode [2]" w:date="2018-11-09T10:05:00Z">
                <w:pPr>
                  <w:shd w:val="clear" w:color="auto" w:fill="1E1E1E"/>
                  <w:spacing w:line="285" w:lineRule="atLeast"/>
                </w:pPr>
              </w:pPrChange>
            </w:pPr>
            <w:del w:id="75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.number,</w:delText>
              </w:r>
            </w:del>
          </w:p>
          <w:p w14:paraId="0B4340A1" w14:textId="77777777" w:rsidR="00ED1509" w:rsidRPr="007520B6" w:rsidDel="008B6AF4" w:rsidRDefault="00ED1509">
            <w:pPr>
              <w:pStyle w:val="Heading1Numbered"/>
              <w:rPr>
                <w:del w:id="7553" w:author="Donovan Goode [2]" w:date="2018-11-09T10:04:00Z"/>
                <w:rFonts w:ascii="Consolas" w:eastAsia="Times New Roman" w:hAnsi="Consolas" w:cs="Times New Roman"/>
                <w:color w:val="D4D4D4"/>
                <w:sz w:val="21"/>
                <w:szCs w:val="21"/>
              </w:rPr>
              <w:pPrChange w:id="7554" w:author="Donovan Goode [2]" w:date="2018-11-09T10:05:00Z">
                <w:pPr>
                  <w:shd w:val="clear" w:color="auto" w:fill="1E1E1E"/>
                  <w:spacing w:line="285" w:lineRule="atLeast"/>
                </w:pPr>
              </w:pPrChange>
            </w:pPr>
            <w:del w:id="7555" w:author="Donovan Goode [2]" w:date="2018-11-09T10:04:00Z">
              <w:r w:rsidRPr="007520B6" w:rsidDel="008B6AF4">
                <w:rPr>
                  <w:rFonts w:ascii="Consolas" w:eastAsia="Times New Roman" w:hAnsi="Consolas" w:cs="Times New Roman"/>
                  <w:color w:val="D7BA7D"/>
                  <w:sz w:val="21"/>
                  <w:szCs w:val="21"/>
                </w:rPr>
                <w:delText xml:space="preserve">    #holder4b .ff.ff1 .number</w:delText>
              </w:r>
              <w:r w:rsidRPr="007520B6" w:rsidDel="008B6AF4">
                <w:rPr>
                  <w:rFonts w:ascii="Consolas" w:eastAsia="Times New Roman" w:hAnsi="Consolas" w:cs="Times New Roman"/>
                  <w:color w:val="D4D4D4"/>
                  <w:sz w:val="21"/>
                  <w:szCs w:val="21"/>
                </w:rPr>
                <w:delText xml:space="preserve"> {</w:delText>
              </w:r>
            </w:del>
          </w:p>
          <w:p w14:paraId="2E132739" w14:textId="77777777" w:rsidR="00ED1509" w:rsidRPr="007520B6" w:rsidDel="008B6AF4" w:rsidRDefault="00ED1509">
            <w:pPr>
              <w:pStyle w:val="Heading1Numbered"/>
              <w:rPr>
                <w:del w:id="7556" w:author="Donovan Goode [2]" w:date="2018-11-09T10:04:00Z"/>
                <w:rFonts w:ascii="Consolas" w:eastAsia="Times New Roman" w:hAnsi="Consolas" w:cs="Times New Roman"/>
                <w:color w:val="D4D4D4"/>
                <w:sz w:val="21"/>
                <w:szCs w:val="21"/>
              </w:rPr>
              <w:pPrChange w:id="7557" w:author="Donovan Goode [2]" w:date="2018-11-09T10:05:00Z">
                <w:pPr>
                  <w:shd w:val="clear" w:color="auto" w:fill="1E1E1E"/>
                  <w:spacing w:line="285" w:lineRule="atLeast"/>
                </w:pPr>
              </w:pPrChange>
            </w:pPr>
            <w:del w:id="75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FD47B2B" w14:textId="77777777" w:rsidR="00ED1509" w:rsidRPr="007520B6" w:rsidDel="008B6AF4" w:rsidRDefault="00ED1509">
            <w:pPr>
              <w:pStyle w:val="Heading1Numbered"/>
              <w:rPr>
                <w:del w:id="7559" w:author="Donovan Goode [2]" w:date="2018-11-09T10:04:00Z"/>
                <w:rFonts w:ascii="Consolas" w:eastAsia="Times New Roman" w:hAnsi="Consolas" w:cs="Times New Roman"/>
                <w:color w:val="D4D4D4"/>
                <w:sz w:val="21"/>
                <w:szCs w:val="21"/>
              </w:rPr>
              <w:pPrChange w:id="7560" w:author="Donovan Goode [2]" w:date="2018-11-09T10:05:00Z">
                <w:pPr>
                  <w:shd w:val="clear" w:color="auto" w:fill="1E1E1E"/>
                  <w:spacing w:line="285" w:lineRule="atLeast"/>
                </w:pPr>
              </w:pPrChange>
            </w:pPr>
            <w:del w:id="75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0585E2B6" w14:textId="77777777" w:rsidR="00ED1509" w:rsidRPr="007520B6" w:rsidDel="008B6AF4" w:rsidRDefault="00ED1509">
            <w:pPr>
              <w:pStyle w:val="Heading1Numbered"/>
              <w:rPr>
                <w:del w:id="7562" w:author="Donovan Goode [2]" w:date="2018-11-09T10:04:00Z"/>
                <w:rFonts w:ascii="Consolas" w:eastAsia="Times New Roman" w:hAnsi="Consolas" w:cs="Times New Roman"/>
                <w:color w:val="D4D4D4"/>
                <w:sz w:val="21"/>
                <w:szCs w:val="21"/>
              </w:rPr>
              <w:pPrChange w:id="7563" w:author="Donovan Goode [2]" w:date="2018-11-09T10:05:00Z">
                <w:pPr>
                  <w:shd w:val="clear" w:color="auto" w:fill="1E1E1E"/>
                  <w:spacing w:line="285" w:lineRule="atLeast"/>
                </w:pPr>
              </w:pPrChange>
            </w:pPr>
            <w:del w:id="75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7C571B88" w14:textId="77777777" w:rsidR="00ED1509" w:rsidRPr="007520B6" w:rsidDel="008B6AF4" w:rsidRDefault="00ED1509">
            <w:pPr>
              <w:pStyle w:val="Heading1Numbered"/>
              <w:rPr>
                <w:del w:id="7565" w:author="Donovan Goode [2]" w:date="2018-11-09T10:04:00Z"/>
                <w:rFonts w:ascii="Consolas" w:eastAsia="Times New Roman" w:hAnsi="Consolas" w:cs="Times New Roman"/>
                <w:color w:val="D4D4D4"/>
                <w:sz w:val="21"/>
                <w:szCs w:val="21"/>
              </w:rPr>
              <w:pPrChange w:id="7566" w:author="Donovan Goode [2]" w:date="2018-11-09T10:05:00Z">
                <w:pPr>
                  <w:shd w:val="clear" w:color="auto" w:fill="1E1E1E"/>
                  <w:spacing w:line="285" w:lineRule="atLeast"/>
                </w:pPr>
              </w:pPrChange>
            </w:pPr>
            <w:del w:id="75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4C8322F" w14:textId="77777777" w:rsidR="00ED1509" w:rsidRPr="007520B6" w:rsidDel="008B6AF4" w:rsidRDefault="00ED1509">
            <w:pPr>
              <w:pStyle w:val="Heading1Numbered"/>
              <w:rPr>
                <w:del w:id="7568" w:author="Donovan Goode [2]" w:date="2018-11-09T10:04:00Z"/>
                <w:rFonts w:ascii="Consolas" w:eastAsia="Times New Roman" w:hAnsi="Consolas" w:cs="Times New Roman"/>
                <w:color w:val="D4D4D4"/>
                <w:sz w:val="21"/>
                <w:szCs w:val="21"/>
              </w:rPr>
              <w:pPrChange w:id="7569" w:author="Donovan Goode [2]" w:date="2018-11-09T10:05:00Z">
                <w:pPr>
                  <w:shd w:val="clear" w:color="auto" w:fill="1E1E1E"/>
                  <w:spacing w:line="285" w:lineRule="atLeast"/>
                </w:pPr>
              </w:pPrChange>
            </w:pPr>
            <w:del w:id="75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316px</w:delText>
              </w:r>
              <w:r w:rsidRPr="007520B6" w:rsidDel="008B6AF4">
                <w:rPr>
                  <w:rFonts w:ascii="Consolas" w:eastAsia="Times New Roman" w:hAnsi="Consolas" w:cs="Times New Roman"/>
                  <w:color w:val="D4D4D4"/>
                  <w:sz w:val="21"/>
                  <w:szCs w:val="21"/>
                </w:rPr>
                <w:delText>;</w:delText>
              </w:r>
            </w:del>
          </w:p>
          <w:p w14:paraId="7F39FFA0" w14:textId="77777777" w:rsidR="00ED1509" w:rsidRPr="007520B6" w:rsidDel="008B6AF4" w:rsidRDefault="00ED1509">
            <w:pPr>
              <w:pStyle w:val="Heading1Numbered"/>
              <w:rPr>
                <w:del w:id="7571" w:author="Donovan Goode [2]" w:date="2018-11-09T10:04:00Z"/>
                <w:rFonts w:ascii="Consolas" w:eastAsia="Times New Roman" w:hAnsi="Consolas" w:cs="Times New Roman"/>
                <w:color w:val="D4D4D4"/>
                <w:sz w:val="21"/>
                <w:szCs w:val="21"/>
              </w:rPr>
              <w:pPrChange w:id="7572" w:author="Donovan Goode [2]" w:date="2018-11-09T10:05:00Z">
                <w:pPr>
                  <w:shd w:val="clear" w:color="auto" w:fill="1E1E1E"/>
                  <w:spacing w:line="285" w:lineRule="atLeast"/>
                </w:pPr>
              </w:pPrChange>
            </w:pPr>
            <w:del w:id="7573" w:author="Donovan Goode [2]" w:date="2018-11-09T10:04:00Z">
              <w:r w:rsidRPr="007520B6" w:rsidDel="008B6AF4">
                <w:rPr>
                  <w:rFonts w:ascii="Consolas" w:eastAsia="Times New Roman" w:hAnsi="Consolas" w:cs="Times New Roman"/>
                  <w:color w:val="D4D4D4"/>
                  <w:sz w:val="21"/>
                  <w:szCs w:val="21"/>
                </w:rPr>
                <w:delText xml:space="preserve">    }</w:delText>
              </w:r>
            </w:del>
          </w:p>
          <w:p w14:paraId="6F10930F" w14:textId="77777777" w:rsidR="00ED1509" w:rsidRPr="007520B6" w:rsidDel="008B6AF4" w:rsidRDefault="00ED1509">
            <w:pPr>
              <w:pStyle w:val="Heading1Numbered"/>
              <w:rPr>
                <w:del w:id="7574" w:author="Donovan Goode [2]" w:date="2018-11-09T10:04:00Z"/>
                <w:rFonts w:ascii="Consolas" w:eastAsia="Times New Roman" w:hAnsi="Consolas" w:cs="Times New Roman"/>
                <w:color w:val="D4D4D4"/>
                <w:sz w:val="21"/>
                <w:szCs w:val="21"/>
              </w:rPr>
              <w:pPrChange w:id="7575" w:author="Donovan Goode [2]" w:date="2018-11-09T10:05:00Z">
                <w:pPr>
                  <w:shd w:val="clear" w:color="auto" w:fill="1E1E1E"/>
                  <w:spacing w:line="285" w:lineRule="atLeast"/>
                </w:pPr>
              </w:pPrChange>
            </w:pPr>
          </w:p>
          <w:p w14:paraId="69E6A30E" w14:textId="77777777" w:rsidR="00ED1509" w:rsidRPr="007520B6" w:rsidDel="008B6AF4" w:rsidRDefault="00ED1509">
            <w:pPr>
              <w:pStyle w:val="Heading1Numbered"/>
              <w:rPr>
                <w:del w:id="7576" w:author="Donovan Goode [2]" w:date="2018-11-09T10:04:00Z"/>
                <w:rFonts w:ascii="Consolas" w:eastAsia="Times New Roman" w:hAnsi="Consolas" w:cs="Times New Roman"/>
                <w:color w:val="D4D4D4"/>
                <w:sz w:val="21"/>
                <w:szCs w:val="21"/>
              </w:rPr>
              <w:pPrChange w:id="7577" w:author="Donovan Goode [2]" w:date="2018-11-09T10:05:00Z">
                <w:pPr>
                  <w:shd w:val="clear" w:color="auto" w:fill="1E1E1E"/>
                  <w:spacing w:line="285" w:lineRule="atLeast"/>
                </w:pPr>
              </w:pPrChange>
            </w:pPr>
            <w:del w:id="75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.row1,</w:delText>
              </w:r>
            </w:del>
          </w:p>
          <w:p w14:paraId="500A2C9F" w14:textId="77777777" w:rsidR="00ED1509" w:rsidRPr="007520B6" w:rsidDel="008B6AF4" w:rsidRDefault="00ED1509">
            <w:pPr>
              <w:pStyle w:val="Heading1Numbered"/>
              <w:rPr>
                <w:del w:id="7579" w:author="Donovan Goode [2]" w:date="2018-11-09T10:04:00Z"/>
                <w:rFonts w:ascii="Consolas" w:eastAsia="Times New Roman" w:hAnsi="Consolas" w:cs="Times New Roman"/>
                <w:color w:val="D4D4D4"/>
                <w:sz w:val="21"/>
                <w:szCs w:val="21"/>
              </w:rPr>
              <w:pPrChange w:id="7580" w:author="Donovan Goode [2]" w:date="2018-11-09T10:05:00Z">
                <w:pPr>
                  <w:shd w:val="clear" w:color="auto" w:fill="1E1E1E"/>
                  <w:spacing w:line="285" w:lineRule="atLeast"/>
                </w:pPr>
              </w:pPrChange>
            </w:pPr>
            <w:del w:id="7581" w:author="Donovan Goode [2]" w:date="2018-11-09T10:04:00Z">
              <w:r w:rsidRPr="007520B6" w:rsidDel="008B6AF4">
                <w:rPr>
                  <w:rFonts w:ascii="Consolas" w:eastAsia="Times New Roman" w:hAnsi="Consolas" w:cs="Times New Roman"/>
                  <w:color w:val="D7BA7D"/>
                  <w:sz w:val="21"/>
                  <w:szCs w:val="21"/>
                </w:rPr>
                <w:delText xml:space="preserve">    #holder4b .ff.ff1 .row1</w:delText>
              </w:r>
              <w:r w:rsidRPr="007520B6" w:rsidDel="008B6AF4">
                <w:rPr>
                  <w:rFonts w:ascii="Consolas" w:eastAsia="Times New Roman" w:hAnsi="Consolas" w:cs="Times New Roman"/>
                  <w:color w:val="D4D4D4"/>
                  <w:sz w:val="21"/>
                  <w:szCs w:val="21"/>
                </w:rPr>
                <w:delText xml:space="preserve"> {}</w:delText>
              </w:r>
            </w:del>
          </w:p>
          <w:p w14:paraId="315EB61D" w14:textId="77777777" w:rsidR="00ED1509" w:rsidRPr="007520B6" w:rsidDel="008B6AF4" w:rsidRDefault="00ED1509">
            <w:pPr>
              <w:pStyle w:val="Heading1Numbered"/>
              <w:rPr>
                <w:del w:id="7582" w:author="Donovan Goode [2]" w:date="2018-11-09T10:04:00Z"/>
                <w:rFonts w:ascii="Consolas" w:eastAsia="Times New Roman" w:hAnsi="Consolas" w:cs="Times New Roman"/>
                <w:color w:val="D4D4D4"/>
                <w:sz w:val="21"/>
                <w:szCs w:val="21"/>
              </w:rPr>
              <w:pPrChange w:id="7583" w:author="Donovan Goode [2]" w:date="2018-11-09T10:05:00Z">
                <w:pPr>
                  <w:shd w:val="clear" w:color="auto" w:fill="1E1E1E"/>
                  <w:spacing w:line="285" w:lineRule="atLeast"/>
                </w:pPr>
              </w:pPrChange>
            </w:pPr>
          </w:p>
          <w:p w14:paraId="197D5506" w14:textId="77777777" w:rsidR="00ED1509" w:rsidRPr="007520B6" w:rsidDel="008B6AF4" w:rsidRDefault="00ED1509">
            <w:pPr>
              <w:pStyle w:val="Heading1Numbered"/>
              <w:rPr>
                <w:del w:id="7584" w:author="Donovan Goode [2]" w:date="2018-11-09T10:04:00Z"/>
                <w:rFonts w:ascii="Consolas" w:eastAsia="Times New Roman" w:hAnsi="Consolas" w:cs="Times New Roman"/>
                <w:color w:val="D4D4D4"/>
                <w:sz w:val="21"/>
                <w:szCs w:val="21"/>
              </w:rPr>
              <w:pPrChange w:id="7585" w:author="Donovan Goode [2]" w:date="2018-11-09T10:05:00Z">
                <w:pPr>
                  <w:shd w:val="clear" w:color="auto" w:fill="1E1E1E"/>
                  <w:spacing w:line="285" w:lineRule="atLeast"/>
                </w:pPr>
              </w:pPrChange>
            </w:pPr>
            <w:del w:id="75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.row2,</w:delText>
              </w:r>
            </w:del>
          </w:p>
          <w:p w14:paraId="78337C87" w14:textId="77777777" w:rsidR="00ED1509" w:rsidRPr="007520B6" w:rsidDel="008B6AF4" w:rsidRDefault="00ED1509">
            <w:pPr>
              <w:pStyle w:val="Heading1Numbered"/>
              <w:rPr>
                <w:del w:id="7587" w:author="Donovan Goode [2]" w:date="2018-11-09T10:04:00Z"/>
                <w:rFonts w:ascii="Consolas" w:eastAsia="Times New Roman" w:hAnsi="Consolas" w:cs="Times New Roman"/>
                <w:color w:val="D4D4D4"/>
                <w:sz w:val="21"/>
                <w:szCs w:val="21"/>
              </w:rPr>
              <w:pPrChange w:id="7588" w:author="Donovan Goode [2]" w:date="2018-11-09T10:05:00Z">
                <w:pPr>
                  <w:shd w:val="clear" w:color="auto" w:fill="1E1E1E"/>
                  <w:spacing w:line="285" w:lineRule="atLeast"/>
                </w:pPr>
              </w:pPrChange>
            </w:pPr>
            <w:del w:id="7589" w:author="Donovan Goode [2]" w:date="2018-11-09T10:04:00Z">
              <w:r w:rsidRPr="007520B6" w:rsidDel="008B6AF4">
                <w:rPr>
                  <w:rFonts w:ascii="Consolas" w:eastAsia="Times New Roman" w:hAnsi="Consolas" w:cs="Times New Roman"/>
                  <w:color w:val="D7BA7D"/>
                  <w:sz w:val="21"/>
                  <w:szCs w:val="21"/>
                </w:rPr>
                <w:delText xml:space="preserve">    #holder4b .ff.ff1 .row2</w:delText>
              </w:r>
              <w:r w:rsidRPr="007520B6" w:rsidDel="008B6AF4">
                <w:rPr>
                  <w:rFonts w:ascii="Consolas" w:eastAsia="Times New Roman" w:hAnsi="Consolas" w:cs="Times New Roman"/>
                  <w:color w:val="D4D4D4"/>
                  <w:sz w:val="21"/>
                  <w:szCs w:val="21"/>
                </w:rPr>
                <w:delText xml:space="preserve"> {}</w:delText>
              </w:r>
            </w:del>
          </w:p>
          <w:p w14:paraId="6A3D2D78" w14:textId="77777777" w:rsidR="00ED1509" w:rsidRPr="007520B6" w:rsidDel="008B6AF4" w:rsidRDefault="00ED1509">
            <w:pPr>
              <w:pStyle w:val="Heading1Numbered"/>
              <w:rPr>
                <w:del w:id="7590" w:author="Donovan Goode [2]" w:date="2018-11-09T10:04:00Z"/>
                <w:rFonts w:ascii="Consolas" w:eastAsia="Times New Roman" w:hAnsi="Consolas" w:cs="Times New Roman"/>
                <w:color w:val="D4D4D4"/>
                <w:sz w:val="21"/>
                <w:szCs w:val="21"/>
              </w:rPr>
              <w:pPrChange w:id="7591" w:author="Donovan Goode [2]" w:date="2018-11-09T10:05:00Z">
                <w:pPr>
                  <w:shd w:val="clear" w:color="auto" w:fill="1E1E1E"/>
                  <w:spacing w:line="285" w:lineRule="atLeast"/>
                </w:pPr>
              </w:pPrChange>
            </w:pPr>
          </w:p>
          <w:p w14:paraId="48063A1F" w14:textId="77777777" w:rsidR="00ED1509" w:rsidRPr="007520B6" w:rsidDel="008B6AF4" w:rsidRDefault="00ED1509">
            <w:pPr>
              <w:pStyle w:val="Heading1Numbered"/>
              <w:rPr>
                <w:del w:id="7592" w:author="Donovan Goode [2]" w:date="2018-11-09T10:04:00Z"/>
                <w:rFonts w:ascii="Consolas" w:eastAsia="Times New Roman" w:hAnsi="Consolas" w:cs="Times New Roman"/>
                <w:color w:val="D4D4D4"/>
                <w:sz w:val="21"/>
                <w:szCs w:val="21"/>
              </w:rPr>
              <w:pPrChange w:id="7593" w:author="Donovan Goode [2]" w:date="2018-11-09T10:05:00Z">
                <w:pPr>
                  <w:shd w:val="clear" w:color="auto" w:fill="1E1E1E"/>
                  <w:spacing w:line="285" w:lineRule="atLeast"/>
                </w:pPr>
              </w:pPrChange>
            </w:pPr>
            <w:del w:id="75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.row3,</w:delText>
              </w:r>
            </w:del>
          </w:p>
          <w:p w14:paraId="31F095D3" w14:textId="77777777" w:rsidR="00ED1509" w:rsidRPr="007520B6" w:rsidDel="008B6AF4" w:rsidRDefault="00ED1509">
            <w:pPr>
              <w:pStyle w:val="Heading1Numbered"/>
              <w:rPr>
                <w:del w:id="7595" w:author="Donovan Goode [2]" w:date="2018-11-09T10:04:00Z"/>
                <w:rFonts w:ascii="Consolas" w:eastAsia="Times New Roman" w:hAnsi="Consolas" w:cs="Times New Roman"/>
                <w:color w:val="D4D4D4"/>
                <w:sz w:val="21"/>
                <w:szCs w:val="21"/>
              </w:rPr>
              <w:pPrChange w:id="7596" w:author="Donovan Goode [2]" w:date="2018-11-09T10:05:00Z">
                <w:pPr>
                  <w:shd w:val="clear" w:color="auto" w:fill="1E1E1E"/>
                  <w:spacing w:line="285" w:lineRule="atLeast"/>
                </w:pPr>
              </w:pPrChange>
            </w:pPr>
            <w:del w:id="7597" w:author="Donovan Goode [2]" w:date="2018-11-09T10:04:00Z">
              <w:r w:rsidRPr="007520B6" w:rsidDel="008B6AF4">
                <w:rPr>
                  <w:rFonts w:ascii="Consolas" w:eastAsia="Times New Roman" w:hAnsi="Consolas" w:cs="Times New Roman"/>
                  <w:color w:val="D7BA7D"/>
                  <w:sz w:val="21"/>
                  <w:szCs w:val="21"/>
                </w:rPr>
                <w:delText xml:space="preserve">    #holder4b .ff.ff1 .row3</w:delText>
              </w:r>
              <w:r w:rsidRPr="007520B6" w:rsidDel="008B6AF4">
                <w:rPr>
                  <w:rFonts w:ascii="Consolas" w:eastAsia="Times New Roman" w:hAnsi="Consolas" w:cs="Times New Roman"/>
                  <w:color w:val="D4D4D4"/>
                  <w:sz w:val="21"/>
                  <w:szCs w:val="21"/>
                </w:rPr>
                <w:delText xml:space="preserve"> {}</w:delText>
              </w:r>
            </w:del>
          </w:p>
          <w:p w14:paraId="75B07BF7" w14:textId="77777777" w:rsidR="00ED1509" w:rsidRPr="007520B6" w:rsidDel="008B6AF4" w:rsidRDefault="00ED1509">
            <w:pPr>
              <w:pStyle w:val="Heading1Numbered"/>
              <w:rPr>
                <w:del w:id="7598" w:author="Donovan Goode [2]" w:date="2018-11-09T10:04:00Z"/>
                <w:rFonts w:ascii="Consolas" w:eastAsia="Times New Roman" w:hAnsi="Consolas" w:cs="Times New Roman"/>
                <w:color w:val="D4D4D4"/>
                <w:sz w:val="21"/>
                <w:szCs w:val="21"/>
              </w:rPr>
              <w:pPrChange w:id="7599" w:author="Donovan Goode [2]" w:date="2018-11-09T10:05:00Z">
                <w:pPr>
                  <w:shd w:val="clear" w:color="auto" w:fill="1E1E1E"/>
                  <w:spacing w:line="285" w:lineRule="atLeast"/>
                </w:pPr>
              </w:pPrChange>
            </w:pPr>
          </w:p>
          <w:p w14:paraId="0E90BB67" w14:textId="77777777" w:rsidR="00ED1509" w:rsidRPr="007520B6" w:rsidDel="008B6AF4" w:rsidRDefault="00ED1509">
            <w:pPr>
              <w:pStyle w:val="Heading1Numbered"/>
              <w:rPr>
                <w:del w:id="7600" w:author="Donovan Goode [2]" w:date="2018-11-09T10:04:00Z"/>
                <w:rFonts w:ascii="Consolas" w:eastAsia="Times New Roman" w:hAnsi="Consolas" w:cs="Times New Roman"/>
                <w:color w:val="D4D4D4"/>
                <w:sz w:val="21"/>
                <w:szCs w:val="21"/>
              </w:rPr>
              <w:pPrChange w:id="7601" w:author="Donovan Goode [2]" w:date="2018-11-09T10:05:00Z">
                <w:pPr>
                  <w:shd w:val="clear" w:color="auto" w:fill="1E1E1E"/>
                  <w:spacing w:line="285" w:lineRule="atLeast"/>
                </w:pPr>
              </w:pPrChange>
            </w:pPr>
            <w:del w:id="76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.description,</w:delText>
              </w:r>
            </w:del>
          </w:p>
          <w:p w14:paraId="61721DE1" w14:textId="77777777" w:rsidR="00ED1509" w:rsidRPr="007520B6" w:rsidDel="008B6AF4" w:rsidRDefault="00ED1509">
            <w:pPr>
              <w:pStyle w:val="Heading1Numbered"/>
              <w:rPr>
                <w:del w:id="7603" w:author="Donovan Goode [2]" w:date="2018-11-09T10:04:00Z"/>
                <w:rFonts w:ascii="Consolas" w:eastAsia="Times New Roman" w:hAnsi="Consolas" w:cs="Times New Roman"/>
                <w:color w:val="D4D4D4"/>
                <w:sz w:val="21"/>
                <w:szCs w:val="21"/>
              </w:rPr>
              <w:pPrChange w:id="7604" w:author="Donovan Goode [2]" w:date="2018-11-09T10:05:00Z">
                <w:pPr>
                  <w:shd w:val="clear" w:color="auto" w:fill="1E1E1E"/>
                  <w:spacing w:line="285" w:lineRule="atLeast"/>
                </w:pPr>
              </w:pPrChange>
            </w:pPr>
            <w:del w:id="7605" w:author="Donovan Goode [2]" w:date="2018-11-09T10:04:00Z">
              <w:r w:rsidRPr="007520B6" w:rsidDel="008B6AF4">
                <w:rPr>
                  <w:rFonts w:ascii="Consolas" w:eastAsia="Times New Roman" w:hAnsi="Consolas" w:cs="Times New Roman"/>
                  <w:color w:val="D7BA7D"/>
                  <w:sz w:val="21"/>
                  <w:szCs w:val="21"/>
                </w:rPr>
                <w:delText xml:space="preserve">    #holder4b .ff.ff1 .description,</w:delText>
              </w:r>
            </w:del>
          </w:p>
          <w:p w14:paraId="71F13B2B" w14:textId="77777777" w:rsidR="00ED1509" w:rsidRPr="007520B6" w:rsidDel="008B6AF4" w:rsidRDefault="00ED1509">
            <w:pPr>
              <w:pStyle w:val="Heading1Numbered"/>
              <w:rPr>
                <w:del w:id="7606" w:author="Donovan Goode [2]" w:date="2018-11-09T10:04:00Z"/>
                <w:rFonts w:ascii="Consolas" w:eastAsia="Times New Roman" w:hAnsi="Consolas" w:cs="Times New Roman"/>
                <w:color w:val="D4D4D4"/>
                <w:sz w:val="21"/>
                <w:szCs w:val="21"/>
              </w:rPr>
              <w:pPrChange w:id="7607" w:author="Donovan Goode [2]" w:date="2018-11-09T10:05:00Z">
                <w:pPr>
                  <w:shd w:val="clear" w:color="auto" w:fill="1E1E1E"/>
                  <w:spacing w:line="285" w:lineRule="atLeast"/>
                </w:pPr>
              </w:pPrChange>
            </w:pPr>
            <w:del w:id="7608" w:author="Donovan Goode [2]" w:date="2018-11-09T10:04:00Z">
              <w:r w:rsidRPr="007520B6" w:rsidDel="008B6AF4">
                <w:rPr>
                  <w:rFonts w:ascii="Consolas" w:eastAsia="Times New Roman" w:hAnsi="Consolas" w:cs="Times New Roman"/>
                  <w:color w:val="D7BA7D"/>
                  <w:sz w:val="21"/>
                  <w:szCs w:val="21"/>
                </w:rPr>
                <w:delText xml:space="preserve">    #holder4 .ff.ff2 .description,</w:delText>
              </w:r>
            </w:del>
          </w:p>
          <w:p w14:paraId="4E77D92E" w14:textId="77777777" w:rsidR="00ED1509" w:rsidRPr="007520B6" w:rsidDel="008B6AF4" w:rsidRDefault="00ED1509">
            <w:pPr>
              <w:pStyle w:val="Heading1Numbered"/>
              <w:rPr>
                <w:del w:id="7609" w:author="Donovan Goode [2]" w:date="2018-11-09T10:04:00Z"/>
                <w:rFonts w:ascii="Consolas" w:eastAsia="Times New Roman" w:hAnsi="Consolas" w:cs="Times New Roman"/>
                <w:color w:val="D4D4D4"/>
                <w:sz w:val="21"/>
                <w:szCs w:val="21"/>
              </w:rPr>
              <w:pPrChange w:id="7610" w:author="Donovan Goode [2]" w:date="2018-11-09T10:05:00Z">
                <w:pPr>
                  <w:shd w:val="clear" w:color="auto" w:fill="1E1E1E"/>
                  <w:spacing w:line="285" w:lineRule="atLeast"/>
                </w:pPr>
              </w:pPrChange>
            </w:pPr>
            <w:del w:id="7611" w:author="Donovan Goode [2]" w:date="2018-11-09T10:04:00Z">
              <w:r w:rsidRPr="007520B6" w:rsidDel="008B6AF4">
                <w:rPr>
                  <w:rFonts w:ascii="Consolas" w:eastAsia="Times New Roman" w:hAnsi="Consolas" w:cs="Times New Roman"/>
                  <w:color w:val="D7BA7D"/>
                  <w:sz w:val="21"/>
                  <w:szCs w:val="21"/>
                </w:rPr>
                <w:delText xml:space="preserve">    #holder4b .ff.ff2 .description</w:delText>
              </w:r>
              <w:r w:rsidRPr="007520B6" w:rsidDel="008B6AF4">
                <w:rPr>
                  <w:rFonts w:ascii="Consolas" w:eastAsia="Times New Roman" w:hAnsi="Consolas" w:cs="Times New Roman"/>
                  <w:color w:val="D4D4D4"/>
                  <w:sz w:val="21"/>
                  <w:szCs w:val="21"/>
                </w:rPr>
                <w:delText xml:space="preserve"> {</w:delText>
              </w:r>
            </w:del>
          </w:p>
          <w:p w14:paraId="66D39D97" w14:textId="77777777" w:rsidR="00ED1509" w:rsidRPr="007520B6" w:rsidDel="008B6AF4" w:rsidRDefault="00ED1509">
            <w:pPr>
              <w:pStyle w:val="Heading1Numbered"/>
              <w:rPr>
                <w:del w:id="7612" w:author="Donovan Goode [2]" w:date="2018-11-09T10:04:00Z"/>
                <w:rFonts w:ascii="Consolas" w:eastAsia="Times New Roman" w:hAnsi="Consolas" w:cs="Times New Roman"/>
                <w:color w:val="D4D4D4"/>
                <w:sz w:val="21"/>
                <w:szCs w:val="21"/>
              </w:rPr>
              <w:pPrChange w:id="7613" w:author="Donovan Goode [2]" w:date="2018-11-09T10:05:00Z">
                <w:pPr>
                  <w:shd w:val="clear" w:color="auto" w:fill="1E1E1E"/>
                  <w:spacing w:line="285" w:lineRule="atLeast"/>
                </w:pPr>
              </w:pPrChange>
            </w:pPr>
            <w:del w:id="76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F518890" w14:textId="77777777" w:rsidR="00ED1509" w:rsidRPr="007520B6" w:rsidDel="008B6AF4" w:rsidRDefault="00ED1509">
            <w:pPr>
              <w:pStyle w:val="Heading1Numbered"/>
              <w:rPr>
                <w:del w:id="7615" w:author="Donovan Goode [2]" w:date="2018-11-09T10:04:00Z"/>
                <w:rFonts w:ascii="Consolas" w:eastAsia="Times New Roman" w:hAnsi="Consolas" w:cs="Times New Roman"/>
                <w:color w:val="D4D4D4"/>
                <w:sz w:val="21"/>
                <w:szCs w:val="21"/>
              </w:rPr>
              <w:pPrChange w:id="7616" w:author="Donovan Goode [2]" w:date="2018-11-09T10:05:00Z">
                <w:pPr>
                  <w:shd w:val="clear" w:color="auto" w:fill="1E1E1E"/>
                  <w:spacing w:line="285" w:lineRule="atLeast"/>
                </w:pPr>
              </w:pPrChange>
            </w:pPr>
            <w:del w:id="76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55F0ECEE" w14:textId="77777777" w:rsidR="00ED1509" w:rsidRPr="007520B6" w:rsidDel="008B6AF4" w:rsidRDefault="00ED1509">
            <w:pPr>
              <w:pStyle w:val="Heading1Numbered"/>
              <w:rPr>
                <w:del w:id="7618" w:author="Donovan Goode [2]" w:date="2018-11-09T10:04:00Z"/>
                <w:rFonts w:ascii="Consolas" w:eastAsia="Times New Roman" w:hAnsi="Consolas" w:cs="Times New Roman"/>
                <w:color w:val="D4D4D4"/>
                <w:sz w:val="21"/>
                <w:szCs w:val="21"/>
              </w:rPr>
              <w:pPrChange w:id="7619" w:author="Donovan Goode [2]" w:date="2018-11-09T10:05:00Z">
                <w:pPr>
                  <w:shd w:val="clear" w:color="auto" w:fill="1E1E1E"/>
                  <w:spacing w:line="285" w:lineRule="atLeast"/>
                </w:pPr>
              </w:pPrChange>
            </w:pPr>
            <w:del w:id="7620" w:author="Donovan Goode [2]" w:date="2018-11-09T10:04:00Z">
              <w:r w:rsidRPr="007520B6" w:rsidDel="008B6AF4">
                <w:rPr>
                  <w:rFonts w:ascii="Consolas" w:eastAsia="Times New Roman" w:hAnsi="Consolas" w:cs="Times New Roman"/>
                  <w:color w:val="D4D4D4"/>
                  <w:sz w:val="21"/>
                  <w:szCs w:val="21"/>
                </w:rPr>
                <w:delText xml:space="preserve">    }</w:delText>
              </w:r>
            </w:del>
          </w:p>
          <w:p w14:paraId="16BE4087" w14:textId="77777777" w:rsidR="00ED1509" w:rsidRPr="007520B6" w:rsidDel="008B6AF4" w:rsidRDefault="00ED1509">
            <w:pPr>
              <w:pStyle w:val="Heading1Numbered"/>
              <w:rPr>
                <w:del w:id="7621" w:author="Donovan Goode [2]" w:date="2018-11-09T10:04:00Z"/>
                <w:rFonts w:ascii="Consolas" w:eastAsia="Times New Roman" w:hAnsi="Consolas" w:cs="Times New Roman"/>
                <w:color w:val="D4D4D4"/>
                <w:sz w:val="21"/>
                <w:szCs w:val="21"/>
              </w:rPr>
              <w:pPrChange w:id="7622" w:author="Donovan Goode [2]" w:date="2018-11-09T10:05:00Z">
                <w:pPr>
                  <w:shd w:val="clear" w:color="auto" w:fill="1E1E1E"/>
                  <w:spacing w:line="285" w:lineRule="atLeast"/>
                </w:pPr>
              </w:pPrChange>
            </w:pPr>
          </w:p>
          <w:p w14:paraId="1BBE3B42" w14:textId="77777777" w:rsidR="00ED1509" w:rsidRPr="007520B6" w:rsidDel="008B6AF4" w:rsidRDefault="00ED1509">
            <w:pPr>
              <w:pStyle w:val="Heading1Numbered"/>
              <w:rPr>
                <w:del w:id="7623" w:author="Donovan Goode [2]" w:date="2018-11-09T10:04:00Z"/>
                <w:rFonts w:ascii="Consolas" w:eastAsia="Times New Roman" w:hAnsi="Consolas" w:cs="Times New Roman"/>
                <w:color w:val="D4D4D4"/>
                <w:sz w:val="21"/>
                <w:szCs w:val="21"/>
              </w:rPr>
              <w:pPrChange w:id="7624" w:author="Donovan Goode [2]" w:date="2018-11-09T10:05:00Z">
                <w:pPr>
                  <w:shd w:val="clear" w:color="auto" w:fill="1E1E1E"/>
                  <w:spacing w:line="285" w:lineRule="atLeast"/>
                </w:pPr>
              </w:pPrChange>
            </w:pPr>
            <w:del w:id="76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.number,</w:delText>
              </w:r>
            </w:del>
          </w:p>
          <w:p w14:paraId="6BF42000" w14:textId="77777777" w:rsidR="00ED1509" w:rsidRPr="007520B6" w:rsidDel="008B6AF4" w:rsidRDefault="00ED1509">
            <w:pPr>
              <w:pStyle w:val="Heading1Numbered"/>
              <w:rPr>
                <w:del w:id="7626" w:author="Donovan Goode [2]" w:date="2018-11-09T10:04:00Z"/>
                <w:rFonts w:ascii="Consolas" w:eastAsia="Times New Roman" w:hAnsi="Consolas" w:cs="Times New Roman"/>
                <w:color w:val="D4D4D4"/>
                <w:sz w:val="21"/>
                <w:szCs w:val="21"/>
              </w:rPr>
              <w:pPrChange w:id="7627" w:author="Donovan Goode [2]" w:date="2018-11-09T10:05:00Z">
                <w:pPr>
                  <w:shd w:val="clear" w:color="auto" w:fill="1E1E1E"/>
                  <w:spacing w:line="285" w:lineRule="atLeast"/>
                </w:pPr>
              </w:pPrChange>
            </w:pPr>
            <w:del w:id="7628" w:author="Donovan Goode [2]" w:date="2018-11-09T10:04:00Z">
              <w:r w:rsidRPr="007520B6" w:rsidDel="008B6AF4">
                <w:rPr>
                  <w:rFonts w:ascii="Consolas" w:eastAsia="Times New Roman" w:hAnsi="Consolas" w:cs="Times New Roman"/>
                  <w:color w:val="D7BA7D"/>
                  <w:sz w:val="21"/>
                  <w:szCs w:val="21"/>
                </w:rPr>
                <w:delText xml:space="preserve">    #holder4b .ff.ff2 .number</w:delText>
              </w:r>
              <w:r w:rsidRPr="007520B6" w:rsidDel="008B6AF4">
                <w:rPr>
                  <w:rFonts w:ascii="Consolas" w:eastAsia="Times New Roman" w:hAnsi="Consolas" w:cs="Times New Roman"/>
                  <w:color w:val="D4D4D4"/>
                  <w:sz w:val="21"/>
                  <w:szCs w:val="21"/>
                </w:rPr>
                <w:delText xml:space="preserve"> {</w:delText>
              </w:r>
            </w:del>
          </w:p>
          <w:p w14:paraId="0F7C95B7" w14:textId="77777777" w:rsidR="00ED1509" w:rsidRPr="007520B6" w:rsidDel="008B6AF4" w:rsidRDefault="00ED1509">
            <w:pPr>
              <w:pStyle w:val="Heading1Numbered"/>
              <w:rPr>
                <w:del w:id="7629" w:author="Donovan Goode [2]" w:date="2018-11-09T10:04:00Z"/>
                <w:rFonts w:ascii="Consolas" w:eastAsia="Times New Roman" w:hAnsi="Consolas" w:cs="Times New Roman"/>
                <w:color w:val="D4D4D4"/>
                <w:sz w:val="21"/>
                <w:szCs w:val="21"/>
              </w:rPr>
              <w:pPrChange w:id="7630" w:author="Donovan Goode [2]" w:date="2018-11-09T10:05:00Z">
                <w:pPr>
                  <w:shd w:val="clear" w:color="auto" w:fill="1E1E1E"/>
                  <w:spacing w:line="285" w:lineRule="atLeast"/>
                </w:pPr>
              </w:pPrChange>
            </w:pPr>
            <w:del w:id="76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39884EBE" w14:textId="77777777" w:rsidR="00ED1509" w:rsidRPr="007520B6" w:rsidDel="008B6AF4" w:rsidRDefault="00ED1509">
            <w:pPr>
              <w:pStyle w:val="Heading1Numbered"/>
              <w:rPr>
                <w:del w:id="7632" w:author="Donovan Goode [2]" w:date="2018-11-09T10:04:00Z"/>
                <w:rFonts w:ascii="Consolas" w:eastAsia="Times New Roman" w:hAnsi="Consolas" w:cs="Times New Roman"/>
                <w:color w:val="D4D4D4"/>
                <w:sz w:val="21"/>
                <w:szCs w:val="21"/>
              </w:rPr>
              <w:pPrChange w:id="7633" w:author="Donovan Goode [2]" w:date="2018-11-09T10:05:00Z">
                <w:pPr>
                  <w:shd w:val="clear" w:color="auto" w:fill="1E1E1E"/>
                  <w:spacing w:line="285" w:lineRule="atLeast"/>
                </w:pPr>
              </w:pPrChange>
            </w:pPr>
            <w:del w:id="76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3D41B0E1" w14:textId="77777777" w:rsidR="00ED1509" w:rsidRPr="007520B6" w:rsidDel="008B6AF4" w:rsidRDefault="00ED1509">
            <w:pPr>
              <w:pStyle w:val="Heading1Numbered"/>
              <w:rPr>
                <w:del w:id="7635" w:author="Donovan Goode [2]" w:date="2018-11-09T10:04:00Z"/>
                <w:rFonts w:ascii="Consolas" w:eastAsia="Times New Roman" w:hAnsi="Consolas" w:cs="Times New Roman"/>
                <w:color w:val="D4D4D4"/>
                <w:sz w:val="21"/>
                <w:szCs w:val="21"/>
              </w:rPr>
              <w:pPrChange w:id="7636" w:author="Donovan Goode [2]" w:date="2018-11-09T10:05:00Z">
                <w:pPr>
                  <w:shd w:val="clear" w:color="auto" w:fill="1E1E1E"/>
                  <w:spacing w:line="285" w:lineRule="atLeast"/>
                </w:pPr>
              </w:pPrChange>
            </w:pPr>
            <w:del w:id="76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1C2B8A1F" w14:textId="77777777" w:rsidR="00ED1509" w:rsidRPr="007520B6" w:rsidDel="008B6AF4" w:rsidRDefault="00ED1509">
            <w:pPr>
              <w:pStyle w:val="Heading1Numbered"/>
              <w:rPr>
                <w:del w:id="7638" w:author="Donovan Goode [2]" w:date="2018-11-09T10:04:00Z"/>
                <w:rFonts w:ascii="Consolas" w:eastAsia="Times New Roman" w:hAnsi="Consolas" w:cs="Times New Roman"/>
                <w:color w:val="D4D4D4"/>
                <w:sz w:val="21"/>
                <w:szCs w:val="21"/>
              </w:rPr>
              <w:pPrChange w:id="7639" w:author="Donovan Goode [2]" w:date="2018-11-09T10:05:00Z">
                <w:pPr>
                  <w:shd w:val="clear" w:color="auto" w:fill="1E1E1E"/>
                  <w:spacing w:line="285" w:lineRule="atLeast"/>
                </w:pPr>
              </w:pPrChange>
            </w:pPr>
            <w:del w:id="76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4D5E8DB2" w14:textId="77777777" w:rsidR="00ED1509" w:rsidRPr="007520B6" w:rsidDel="008B6AF4" w:rsidRDefault="00ED1509">
            <w:pPr>
              <w:pStyle w:val="Heading1Numbered"/>
              <w:rPr>
                <w:del w:id="7641" w:author="Donovan Goode [2]" w:date="2018-11-09T10:04:00Z"/>
                <w:rFonts w:ascii="Consolas" w:eastAsia="Times New Roman" w:hAnsi="Consolas" w:cs="Times New Roman"/>
                <w:color w:val="D4D4D4"/>
                <w:sz w:val="21"/>
                <w:szCs w:val="21"/>
              </w:rPr>
              <w:pPrChange w:id="7642" w:author="Donovan Goode [2]" w:date="2018-11-09T10:05:00Z">
                <w:pPr>
                  <w:shd w:val="clear" w:color="auto" w:fill="1E1E1E"/>
                  <w:spacing w:line="285" w:lineRule="atLeast"/>
                </w:pPr>
              </w:pPrChange>
            </w:pPr>
            <w:del w:id="76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316px</w:delText>
              </w:r>
              <w:r w:rsidRPr="007520B6" w:rsidDel="008B6AF4">
                <w:rPr>
                  <w:rFonts w:ascii="Consolas" w:eastAsia="Times New Roman" w:hAnsi="Consolas" w:cs="Times New Roman"/>
                  <w:color w:val="D4D4D4"/>
                  <w:sz w:val="21"/>
                  <w:szCs w:val="21"/>
                </w:rPr>
                <w:delText>;</w:delText>
              </w:r>
            </w:del>
          </w:p>
          <w:p w14:paraId="3F6EB59D" w14:textId="77777777" w:rsidR="00ED1509" w:rsidRPr="007520B6" w:rsidDel="008B6AF4" w:rsidRDefault="00ED1509">
            <w:pPr>
              <w:pStyle w:val="Heading1Numbered"/>
              <w:rPr>
                <w:del w:id="7644" w:author="Donovan Goode [2]" w:date="2018-11-09T10:04:00Z"/>
                <w:rFonts w:ascii="Consolas" w:eastAsia="Times New Roman" w:hAnsi="Consolas" w:cs="Times New Roman"/>
                <w:color w:val="D4D4D4"/>
                <w:sz w:val="21"/>
                <w:szCs w:val="21"/>
              </w:rPr>
              <w:pPrChange w:id="7645" w:author="Donovan Goode [2]" w:date="2018-11-09T10:05:00Z">
                <w:pPr>
                  <w:shd w:val="clear" w:color="auto" w:fill="1E1E1E"/>
                  <w:spacing w:line="285" w:lineRule="atLeast"/>
                </w:pPr>
              </w:pPrChange>
            </w:pPr>
            <w:del w:id="7646" w:author="Donovan Goode [2]" w:date="2018-11-09T10:04:00Z">
              <w:r w:rsidRPr="007520B6" w:rsidDel="008B6AF4">
                <w:rPr>
                  <w:rFonts w:ascii="Consolas" w:eastAsia="Times New Roman" w:hAnsi="Consolas" w:cs="Times New Roman"/>
                  <w:color w:val="D4D4D4"/>
                  <w:sz w:val="21"/>
                  <w:szCs w:val="21"/>
                </w:rPr>
                <w:delText xml:space="preserve">    }</w:delText>
              </w:r>
            </w:del>
          </w:p>
          <w:p w14:paraId="153A1A9C" w14:textId="77777777" w:rsidR="00ED1509" w:rsidRPr="007520B6" w:rsidDel="008B6AF4" w:rsidRDefault="00ED1509">
            <w:pPr>
              <w:pStyle w:val="Heading1Numbered"/>
              <w:rPr>
                <w:del w:id="7647" w:author="Donovan Goode [2]" w:date="2018-11-09T10:04:00Z"/>
                <w:rFonts w:ascii="Consolas" w:eastAsia="Times New Roman" w:hAnsi="Consolas" w:cs="Times New Roman"/>
                <w:color w:val="D4D4D4"/>
                <w:sz w:val="21"/>
                <w:szCs w:val="21"/>
              </w:rPr>
              <w:pPrChange w:id="7648" w:author="Donovan Goode [2]" w:date="2018-11-09T10:05:00Z">
                <w:pPr>
                  <w:shd w:val="clear" w:color="auto" w:fill="1E1E1E"/>
                  <w:spacing w:line="285" w:lineRule="atLeast"/>
                </w:pPr>
              </w:pPrChange>
            </w:pPr>
          </w:p>
          <w:p w14:paraId="711B8C97" w14:textId="77777777" w:rsidR="00ED1509" w:rsidRPr="007520B6" w:rsidDel="008B6AF4" w:rsidRDefault="00ED1509">
            <w:pPr>
              <w:pStyle w:val="Heading1Numbered"/>
              <w:rPr>
                <w:del w:id="7649" w:author="Donovan Goode [2]" w:date="2018-11-09T10:04:00Z"/>
                <w:rFonts w:ascii="Consolas" w:eastAsia="Times New Roman" w:hAnsi="Consolas" w:cs="Times New Roman"/>
                <w:color w:val="D4D4D4"/>
                <w:sz w:val="21"/>
                <w:szCs w:val="21"/>
              </w:rPr>
              <w:pPrChange w:id="7650" w:author="Donovan Goode [2]" w:date="2018-11-09T10:05:00Z">
                <w:pPr>
                  <w:shd w:val="clear" w:color="auto" w:fill="1E1E1E"/>
                  <w:spacing w:line="285" w:lineRule="atLeast"/>
                </w:pPr>
              </w:pPrChange>
            </w:pPr>
            <w:del w:id="76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.row1,</w:delText>
              </w:r>
            </w:del>
          </w:p>
          <w:p w14:paraId="48ED665B" w14:textId="77777777" w:rsidR="00ED1509" w:rsidRPr="007520B6" w:rsidDel="008B6AF4" w:rsidRDefault="00ED1509">
            <w:pPr>
              <w:pStyle w:val="Heading1Numbered"/>
              <w:rPr>
                <w:del w:id="7652" w:author="Donovan Goode [2]" w:date="2018-11-09T10:04:00Z"/>
                <w:rFonts w:ascii="Consolas" w:eastAsia="Times New Roman" w:hAnsi="Consolas" w:cs="Times New Roman"/>
                <w:color w:val="D4D4D4"/>
                <w:sz w:val="21"/>
                <w:szCs w:val="21"/>
              </w:rPr>
              <w:pPrChange w:id="7653" w:author="Donovan Goode [2]" w:date="2018-11-09T10:05:00Z">
                <w:pPr>
                  <w:shd w:val="clear" w:color="auto" w:fill="1E1E1E"/>
                  <w:spacing w:line="285" w:lineRule="atLeast"/>
                </w:pPr>
              </w:pPrChange>
            </w:pPr>
            <w:del w:id="7654" w:author="Donovan Goode [2]" w:date="2018-11-09T10:04:00Z">
              <w:r w:rsidRPr="007520B6" w:rsidDel="008B6AF4">
                <w:rPr>
                  <w:rFonts w:ascii="Consolas" w:eastAsia="Times New Roman" w:hAnsi="Consolas" w:cs="Times New Roman"/>
                  <w:color w:val="D7BA7D"/>
                  <w:sz w:val="21"/>
                  <w:szCs w:val="21"/>
                </w:rPr>
                <w:delText xml:space="preserve">    #holder4b .ff.ff2 .row1</w:delText>
              </w:r>
              <w:r w:rsidRPr="007520B6" w:rsidDel="008B6AF4">
                <w:rPr>
                  <w:rFonts w:ascii="Consolas" w:eastAsia="Times New Roman" w:hAnsi="Consolas" w:cs="Times New Roman"/>
                  <w:color w:val="D4D4D4"/>
                  <w:sz w:val="21"/>
                  <w:szCs w:val="21"/>
                </w:rPr>
                <w:delText xml:space="preserve"> {}</w:delText>
              </w:r>
            </w:del>
          </w:p>
          <w:p w14:paraId="567C814E" w14:textId="77777777" w:rsidR="00ED1509" w:rsidRPr="007520B6" w:rsidDel="008B6AF4" w:rsidRDefault="00ED1509">
            <w:pPr>
              <w:pStyle w:val="Heading1Numbered"/>
              <w:rPr>
                <w:del w:id="7655" w:author="Donovan Goode [2]" w:date="2018-11-09T10:04:00Z"/>
                <w:rFonts w:ascii="Consolas" w:eastAsia="Times New Roman" w:hAnsi="Consolas" w:cs="Times New Roman"/>
                <w:color w:val="D4D4D4"/>
                <w:sz w:val="21"/>
                <w:szCs w:val="21"/>
              </w:rPr>
              <w:pPrChange w:id="7656" w:author="Donovan Goode [2]" w:date="2018-11-09T10:05:00Z">
                <w:pPr>
                  <w:shd w:val="clear" w:color="auto" w:fill="1E1E1E"/>
                  <w:spacing w:line="285" w:lineRule="atLeast"/>
                </w:pPr>
              </w:pPrChange>
            </w:pPr>
          </w:p>
          <w:p w14:paraId="01797BC9" w14:textId="77777777" w:rsidR="00ED1509" w:rsidRPr="007520B6" w:rsidDel="008B6AF4" w:rsidRDefault="00ED1509">
            <w:pPr>
              <w:pStyle w:val="Heading1Numbered"/>
              <w:rPr>
                <w:del w:id="7657" w:author="Donovan Goode [2]" w:date="2018-11-09T10:04:00Z"/>
                <w:rFonts w:ascii="Consolas" w:eastAsia="Times New Roman" w:hAnsi="Consolas" w:cs="Times New Roman"/>
                <w:color w:val="D4D4D4"/>
                <w:sz w:val="21"/>
                <w:szCs w:val="21"/>
              </w:rPr>
              <w:pPrChange w:id="7658" w:author="Donovan Goode [2]" w:date="2018-11-09T10:05:00Z">
                <w:pPr>
                  <w:shd w:val="clear" w:color="auto" w:fill="1E1E1E"/>
                  <w:spacing w:line="285" w:lineRule="atLeast"/>
                </w:pPr>
              </w:pPrChange>
            </w:pPr>
            <w:del w:id="76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.row2,</w:delText>
              </w:r>
            </w:del>
          </w:p>
          <w:p w14:paraId="2C8E7775" w14:textId="77777777" w:rsidR="00ED1509" w:rsidRPr="007520B6" w:rsidDel="008B6AF4" w:rsidRDefault="00ED1509">
            <w:pPr>
              <w:pStyle w:val="Heading1Numbered"/>
              <w:rPr>
                <w:del w:id="7660" w:author="Donovan Goode [2]" w:date="2018-11-09T10:04:00Z"/>
                <w:rFonts w:ascii="Consolas" w:eastAsia="Times New Roman" w:hAnsi="Consolas" w:cs="Times New Roman"/>
                <w:color w:val="D4D4D4"/>
                <w:sz w:val="21"/>
                <w:szCs w:val="21"/>
              </w:rPr>
              <w:pPrChange w:id="7661" w:author="Donovan Goode [2]" w:date="2018-11-09T10:05:00Z">
                <w:pPr>
                  <w:shd w:val="clear" w:color="auto" w:fill="1E1E1E"/>
                  <w:spacing w:line="285" w:lineRule="atLeast"/>
                </w:pPr>
              </w:pPrChange>
            </w:pPr>
            <w:del w:id="7662" w:author="Donovan Goode [2]" w:date="2018-11-09T10:04:00Z">
              <w:r w:rsidRPr="007520B6" w:rsidDel="008B6AF4">
                <w:rPr>
                  <w:rFonts w:ascii="Consolas" w:eastAsia="Times New Roman" w:hAnsi="Consolas" w:cs="Times New Roman"/>
                  <w:color w:val="D7BA7D"/>
                  <w:sz w:val="21"/>
                  <w:szCs w:val="21"/>
                </w:rPr>
                <w:delText xml:space="preserve">    #holder4b .ff.ff2 .row2</w:delText>
              </w:r>
              <w:r w:rsidRPr="007520B6" w:rsidDel="008B6AF4">
                <w:rPr>
                  <w:rFonts w:ascii="Consolas" w:eastAsia="Times New Roman" w:hAnsi="Consolas" w:cs="Times New Roman"/>
                  <w:color w:val="D4D4D4"/>
                  <w:sz w:val="21"/>
                  <w:szCs w:val="21"/>
                </w:rPr>
                <w:delText xml:space="preserve"> {}</w:delText>
              </w:r>
            </w:del>
          </w:p>
          <w:p w14:paraId="70898823" w14:textId="77777777" w:rsidR="00ED1509" w:rsidRPr="007520B6" w:rsidDel="008B6AF4" w:rsidRDefault="00ED1509">
            <w:pPr>
              <w:pStyle w:val="Heading1Numbered"/>
              <w:rPr>
                <w:del w:id="7663" w:author="Donovan Goode [2]" w:date="2018-11-09T10:04:00Z"/>
                <w:rFonts w:ascii="Consolas" w:eastAsia="Times New Roman" w:hAnsi="Consolas" w:cs="Times New Roman"/>
                <w:color w:val="D4D4D4"/>
                <w:sz w:val="21"/>
                <w:szCs w:val="21"/>
              </w:rPr>
              <w:pPrChange w:id="7664" w:author="Donovan Goode [2]" w:date="2018-11-09T10:05:00Z">
                <w:pPr>
                  <w:shd w:val="clear" w:color="auto" w:fill="1E1E1E"/>
                  <w:spacing w:line="285" w:lineRule="atLeast"/>
                </w:pPr>
              </w:pPrChange>
            </w:pPr>
          </w:p>
          <w:p w14:paraId="67389ABD" w14:textId="77777777" w:rsidR="00ED1509" w:rsidRPr="007520B6" w:rsidDel="008B6AF4" w:rsidRDefault="00ED1509">
            <w:pPr>
              <w:pStyle w:val="Heading1Numbered"/>
              <w:rPr>
                <w:del w:id="7665" w:author="Donovan Goode [2]" w:date="2018-11-09T10:04:00Z"/>
                <w:rFonts w:ascii="Consolas" w:eastAsia="Times New Roman" w:hAnsi="Consolas" w:cs="Times New Roman"/>
                <w:color w:val="D4D4D4"/>
                <w:sz w:val="21"/>
                <w:szCs w:val="21"/>
              </w:rPr>
              <w:pPrChange w:id="7666" w:author="Donovan Goode [2]" w:date="2018-11-09T10:05:00Z">
                <w:pPr>
                  <w:shd w:val="clear" w:color="auto" w:fill="1E1E1E"/>
                  <w:spacing w:line="285" w:lineRule="atLeast"/>
                </w:pPr>
              </w:pPrChange>
            </w:pPr>
            <w:del w:id="76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.row3,</w:delText>
              </w:r>
            </w:del>
          </w:p>
          <w:p w14:paraId="01953C2D" w14:textId="77777777" w:rsidR="00ED1509" w:rsidRPr="007520B6" w:rsidDel="008B6AF4" w:rsidRDefault="00ED1509">
            <w:pPr>
              <w:pStyle w:val="Heading1Numbered"/>
              <w:rPr>
                <w:del w:id="7668" w:author="Donovan Goode [2]" w:date="2018-11-09T10:04:00Z"/>
                <w:rFonts w:ascii="Consolas" w:eastAsia="Times New Roman" w:hAnsi="Consolas" w:cs="Times New Roman"/>
                <w:color w:val="D4D4D4"/>
                <w:sz w:val="21"/>
                <w:szCs w:val="21"/>
              </w:rPr>
              <w:pPrChange w:id="7669" w:author="Donovan Goode [2]" w:date="2018-11-09T10:05:00Z">
                <w:pPr>
                  <w:shd w:val="clear" w:color="auto" w:fill="1E1E1E"/>
                  <w:spacing w:line="285" w:lineRule="atLeast"/>
                </w:pPr>
              </w:pPrChange>
            </w:pPr>
            <w:del w:id="7670" w:author="Donovan Goode [2]" w:date="2018-11-09T10:04:00Z">
              <w:r w:rsidRPr="007520B6" w:rsidDel="008B6AF4">
                <w:rPr>
                  <w:rFonts w:ascii="Consolas" w:eastAsia="Times New Roman" w:hAnsi="Consolas" w:cs="Times New Roman"/>
                  <w:color w:val="D7BA7D"/>
                  <w:sz w:val="21"/>
                  <w:szCs w:val="21"/>
                </w:rPr>
                <w:delText xml:space="preserve">    #holder4b .ff.ff2 .row3</w:delText>
              </w:r>
              <w:r w:rsidRPr="007520B6" w:rsidDel="008B6AF4">
                <w:rPr>
                  <w:rFonts w:ascii="Consolas" w:eastAsia="Times New Roman" w:hAnsi="Consolas" w:cs="Times New Roman"/>
                  <w:color w:val="D4D4D4"/>
                  <w:sz w:val="21"/>
                  <w:szCs w:val="21"/>
                </w:rPr>
                <w:delText xml:space="preserve"> {}</w:delText>
              </w:r>
            </w:del>
          </w:p>
          <w:p w14:paraId="553232F5" w14:textId="77777777" w:rsidR="00ED1509" w:rsidRPr="007520B6" w:rsidDel="008B6AF4" w:rsidRDefault="00ED1509">
            <w:pPr>
              <w:pStyle w:val="Heading1Numbered"/>
              <w:rPr>
                <w:del w:id="7671" w:author="Donovan Goode [2]" w:date="2018-11-09T10:04:00Z"/>
                <w:rFonts w:ascii="Consolas" w:eastAsia="Times New Roman" w:hAnsi="Consolas" w:cs="Times New Roman"/>
                <w:color w:val="D4D4D4"/>
                <w:sz w:val="21"/>
                <w:szCs w:val="21"/>
              </w:rPr>
              <w:pPrChange w:id="7672" w:author="Donovan Goode [2]" w:date="2018-11-09T10:05:00Z">
                <w:pPr>
                  <w:shd w:val="clear" w:color="auto" w:fill="1E1E1E"/>
                  <w:spacing w:after="240" w:line="285" w:lineRule="atLeast"/>
                </w:pPr>
              </w:pPrChange>
            </w:pPr>
          </w:p>
          <w:p w14:paraId="01D9CC15" w14:textId="77777777" w:rsidR="00ED1509" w:rsidRPr="007520B6" w:rsidDel="008B6AF4" w:rsidRDefault="00ED1509">
            <w:pPr>
              <w:pStyle w:val="Heading1Numbered"/>
              <w:rPr>
                <w:del w:id="7673" w:author="Donovan Goode [2]" w:date="2018-11-09T10:04:00Z"/>
                <w:rFonts w:ascii="Consolas" w:eastAsia="Times New Roman" w:hAnsi="Consolas" w:cs="Times New Roman"/>
                <w:color w:val="D4D4D4"/>
                <w:sz w:val="21"/>
                <w:szCs w:val="21"/>
              </w:rPr>
              <w:pPrChange w:id="7674" w:author="Donovan Goode [2]" w:date="2018-11-09T10:05:00Z">
                <w:pPr>
                  <w:shd w:val="clear" w:color="auto" w:fill="1E1E1E"/>
                  <w:spacing w:line="285" w:lineRule="atLeast"/>
                </w:pPr>
              </w:pPrChange>
            </w:pPr>
            <w:del w:id="76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.small,</w:delText>
              </w:r>
            </w:del>
          </w:p>
          <w:p w14:paraId="1B76EFDD" w14:textId="77777777" w:rsidR="00ED1509" w:rsidRPr="007520B6" w:rsidDel="008B6AF4" w:rsidRDefault="00ED1509">
            <w:pPr>
              <w:pStyle w:val="Heading1Numbered"/>
              <w:rPr>
                <w:del w:id="7676" w:author="Donovan Goode [2]" w:date="2018-11-09T10:04:00Z"/>
                <w:rFonts w:ascii="Consolas" w:eastAsia="Times New Roman" w:hAnsi="Consolas" w:cs="Times New Roman"/>
                <w:color w:val="D4D4D4"/>
                <w:sz w:val="21"/>
                <w:szCs w:val="21"/>
              </w:rPr>
              <w:pPrChange w:id="7677" w:author="Donovan Goode [2]" w:date="2018-11-09T10:05:00Z">
                <w:pPr>
                  <w:shd w:val="clear" w:color="auto" w:fill="1E1E1E"/>
                  <w:spacing w:line="285" w:lineRule="atLeast"/>
                </w:pPr>
              </w:pPrChange>
            </w:pPr>
            <w:del w:id="7678" w:author="Donovan Goode [2]" w:date="2018-11-09T10:04:00Z">
              <w:r w:rsidRPr="007520B6" w:rsidDel="008B6AF4">
                <w:rPr>
                  <w:rFonts w:ascii="Consolas" w:eastAsia="Times New Roman" w:hAnsi="Consolas" w:cs="Times New Roman"/>
                  <w:color w:val="D7BA7D"/>
                  <w:sz w:val="21"/>
                  <w:szCs w:val="21"/>
                </w:rPr>
                <w:delText xml:space="preserve">    #holder4b .ff3 .small</w:delText>
              </w:r>
              <w:r w:rsidRPr="007520B6" w:rsidDel="008B6AF4">
                <w:rPr>
                  <w:rFonts w:ascii="Consolas" w:eastAsia="Times New Roman" w:hAnsi="Consolas" w:cs="Times New Roman"/>
                  <w:color w:val="D4D4D4"/>
                  <w:sz w:val="21"/>
                  <w:szCs w:val="21"/>
                </w:rPr>
                <w:delText xml:space="preserve"> {</w:delText>
              </w:r>
            </w:del>
          </w:p>
          <w:p w14:paraId="3CDCA789" w14:textId="77777777" w:rsidR="00ED1509" w:rsidRPr="007520B6" w:rsidDel="008B6AF4" w:rsidRDefault="00ED1509">
            <w:pPr>
              <w:pStyle w:val="Heading1Numbered"/>
              <w:rPr>
                <w:del w:id="7679" w:author="Donovan Goode [2]" w:date="2018-11-09T10:04:00Z"/>
                <w:rFonts w:ascii="Consolas" w:eastAsia="Times New Roman" w:hAnsi="Consolas" w:cs="Times New Roman"/>
                <w:color w:val="D4D4D4"/>
                <w:sz w:val="21"/>
                <w:szCs w:val="21"/>
              </w:rPr>
              <w:pPrChange w:id="7680" w:author="Donovan Goode [2]" w:date="2018-11-09T10:05:00Z">
                <w:pPr>
                  <w:shd w:val="clear" w:color="auto" w:fill="1E1E1E"/>
                  <w:spacing w:line="285" w:lineRule="atLeast"/>
                </w:pPr>
              </w:pPrChange>
            </w:pPr>
            <w:del w:id="76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0.5em</w:delText>
              </w:r>
              <w:r w:rsidRPr="007520B6" w:rsidDel="008B6AF4">
                <w:rPr>
                  <w:rFonts w:ascii="Consolas" w:eastAsia="Times New Roman" w:hAnsi="Consolas" w:cs="Times New Roman"/>
                  <w:color w:val="D4D4D4"/>
                  <w:sz w:val="21"/>
                  <w:szCs w:val="21"/>
                </w:rPr>
                <w:delText>;</w:delText>
              </w:r>
            </w:del>
          </w:p>
          <w:p w14:paraId="781410BA" w14:textId="77777777" w:rsidR="00ED1509" w:rsidRPr="007520B6" w:rsidDel="008B6AF4" w:rsidRDefault="00ED1509">
            <w:pPr>
              <w:pStyle w:val="Heading1Numbered"/>
              <w:rPr>
                <w:del w:id="7682" w:author="Donovan Goode [2]" w:date="2018-11-09T10:04:00Z"/>
                <w:rFonts w:ascii="Consolas" w:eastAsia="Times New Roman" w:hAnsi="Consolas" w:cs="Times New Roman"/>
                <w:color w:val="D4D4D4"/>
                <w:sz w:val="21"/>
                <w:szCs w:val="21"/>
              </w:rPr>
              <w:pPrChange w:id="7683" w:author="Donovan Goode [2]" w:date="2018-11-09T10:05:00Z">
                <w:pPr>
                  <w:shd w:val="clear" w:color="auto" w:fill="1E1E1E"/>
                  <w:spacing w:line="285" w:lineRule="atLeast"/>
                </w:pPr>
              </w:pPrChange>
            </w:pPr>
            <w:del w:id="7684" w:author="Donovan Goode [2]" w:date="2018-11-09T10:04:00Z">
              <w:r w:rsidRPr="007520B6" w:rsidDel="008B6AF4">
                <w:rPr>
                  <w:rFonts w:ascii="Consolas" w:eastAsia="Times New Roman" w:hAnsi="Consolas" w:cs="Times New Roman"/>
                  <w:color w:val="D4D4D4"/>
                  <w:sz w:val="21"/>
                  <w:szCs w:val="21"/>
                </w:rPr>
                <w:delText xml:space="preserve">    }</w:delText>
              </w:r>
            </w:del>
          </w:p>
          <w:p w14:paraId="34D2A73B" w14:textId="77777777" w:rsidR="00ED1509" w:rsidRPr="007520B6" w:rsidDel="008B6AF4" w:rsidRDefault="00ED1509">
            <w:pPr>
              <w:pStyle w:val="Heading1Numbered"/>
              <w:rPr>
                <w:del w:id="7685" w:author="Donovan Goode [2]" w:date="2018-11-09T10:04:00Z"/>
                <w:rFonts w:ascii="Consolas" w:eastAsia="Times New Roman" w:hAnsi="Consolas" w:cs="Times New Roman"/>
                <w:color w:val="D4D4D4"/>
                <w:sz w:val="21"/>
                <w:szCs w:val="21"/>
              </w:rPr>
              <w:pPrChange w:id="7686" w:author="Donovan Goode [2]" w:date="2018-11-09T10:05:00Z">
                <w:pPr>
                  <w:shd w:val="clear" w:color="auto" w:fill="1E1E1E"/>
                  <w:spacing w:line="285" w:lineRule="atLeast"/>
                </w:pPr>
              </w:pPrChange>
            </w:pPr>
          </w:p>
          <w:p w14:paraId="10665F6C" w14:textId="77777777" w:rsidR="00ED1509" w:rsidRPr="007520B6" w:rsidDel="008B6AF4" w:rsidRDefault="00ED1509">
            <w:pPr>
              <w:pStyle w:val="Heading1Numbered"/>
              <w:rPr>
                <w:del w:id="7687" w:author="Donovan Goode [2]" w:date="2018-11-09T10:04:00Z"/>
                <w:rFonts w:ascii="Consolas" w:eastAsia="Times New Roman" w:hAnsi="Consolas" w:cs="Times New Roman"/>
                <w:color w:val="D4D4D4"/>
                <w:sz w:val="21"/>
                <w:szCs w:val="21"/>
              </w:rPr>
              <w:pPrChange w:id="7688" w:author="Donovan Goode [2]" w:date="2018-11-09T10:05:00Z">
                <w:pPr>
                  <w:shd w:val="clear" w:color="auto" w:fill="1E1E1E"/>
                  <w:spacing w:line="285" w:lineRule="atLeast"/>
                </w:pPr>
              </w:pPrChange>
            </w:pPr>
            <w:del w:id="76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.number,</w:delText>
              </w:r>
            </w:del>
          </w:p>
          <w:p w14:paraId="426775AC" w14:textId="77777777" w:rsidR="00ED1509" w:rsidRPr="007520B6" w:rsidDel="008B6AF4" w:rsidRDefault="00ED1509">
            <w:pPr>
              <w:pStyle w:val="Heading1Numbered"/>
              <w:rPr>
                <w:del w:id="7690" w:author="Donovan Goode [2]" w:date="2018-11-09T10:04:00Z"/>
                <w:rFonts w:ascii="Consolas" w:eastAsia="Times New Roman" w:hAnsi="Consolas" w:cs="Times New Roman"/>
                <w:color w:val="D4D4D4"/>
                <w:sz w:val="21"/>
                <w:szCs w:val="21"/>
              </w:rPr>
              <w:pPrChange w:id="7691" w:author="Donovan Goode [2]" w:date="2018-11-09T10:05:00Z">
                <w:pPr>
                  <w:shd w:val="clear" w:color="auto" w:fill="1E1E1E"/>
                  <w:spacing w:line="285" w:lineRule="atLeast"/>
                </w:pPr>
              </w:pPrChange>
            </w:pPr>
            <w:del w:id="7692" w:author="Donovan Goode [2]" w:date="2018-11-09T10:04:00Z">
              <w:r w:rsidRPr="007520B6" w:rsidDel="008B6AF4">
                <w:rPr>
                  <w:rFonts w:ascii="Consolas" w:eastAsia="Times New Roman" w:hAnsi="Consolas" w:cs="Times New Roman"/>
                  <w:color w:val="D7BA7D"/>
                  <w:sz w:val="21"/>
                  <w:szCs w:val="21"/>
                </w:rPr>
                <w:delText xml:space="preserve">    #holder4b .ff3 .number</w:delText>
              </w:r>
              <w:r w:rsidRPr="007520B6" w:rsidDel="008B6AF4">
                <w:rPr>
                  <w:rFonts w:ascii="Consolas" w:eastAsia="Times New Roman" w:hAnsi="Consolas" w:cs="Times New Roman"/>
                  <w:color w:val="D4D4D4"/>
                  <w:sz w:val="21"/>
                  <w:szCs w:val="21"/>
                </w:rPr>
                <w:delText xml:space="preserve"> {</w:delText>
              </w:r>
            </w:del>
          </w:p>
          <w:p w14:paraId="161A0D3F" w14:textId="77777777" w:rsidR="00ED1509" w:rsidRPr="007520B6" w:rsidDel="008B6AF4" w:rsidRDefault="00ED1509">
            <w:pPr>
              <w:pStyle w:val="Heading1Numbered"/>
              <w:rPr>
                <w:del w:id="7693" w:author="Donovan Goode [2]" w:date="2018-11-09T10:04:00Z"/>
                <w:rFonts w:ascii="Consolas" w:eastAsia="Times New Roman" w:hAnsi="Consolas" w:cs="Times New Roman"/>
                <w:color w:val="D4D4D4"/>
                <w:sz w:val="21"/>
                <w:szCs w:val="21"/>
              </w:rPr>
              <w:pPrChange w:id="7694" w:author="Donovan Goode [2]" w:date="2018-11-09T10:05:00Z">
                <w:pPr>
                  <w:shd w:val="clear" w:color="auto" w:fill="1E1E1E"/>
                  <w:spacing w:line="285" w:lineRule="atLeast"/>
                </w:pPr>
              </w:pPrChange>
            </w:pPr>
            <w:del w:id="76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007AE17D" w14:textId="77777777" w:rsidR="00ED1509" w:rsidRPr="007520B6" w:rsidDel="008B6AF4" w:rsidRDefault="00ED1509">
            <w:pPr>
              <w:pStyle w:val="Heading1Numbered"/>
              <w:rPr>
                <w:del w:id="7696" w:author="Donovan Goode [2]" w:date="2018-11-09T10:04:00Z"/>
                <w:rFonts w:ascii="Consolas" w:eastAsia="Times New Roman" w:hAnsi="Consolas" w:cs="Times New Roman"/>
                <w:color w:val="D4D4D4"/>
                <w:sz w:val="21"/>
                <w:szCs w:val="21"/>
              </w:rPr>
              <w:pPrChange w:id="7697" w:author="Donovan Goode [2]" w:date="2018-11-09T10:05:00Z">
                <w:pPr>
                  <w:shd w:val="clear" w:color="auto" w:fill="1E1E1E"/>
                  <w:spacing w:line="285" w:lineRule="atLeast"/>
                </w:pPr>
              </w:pPrChange>
            </w:pPr>
            <w:del w:id="7698" w:author="Donovan Goode [2]" w:date="2018-11-09T10:04:00Z">
              <w:r w:rsidRPr="007520B6" w:rsidDel="008B6AF4">
                <w:rPr>
                  <w:rFonts w:ascii="Consolas" w:eastAsia="Times New Roman" w:hAnsi="Consolas" w:cs="Times New Roman"/>
                  <w:color w:val="D4D4D4"/>
                  <w:sz w:val="21"/>
                  <w:szCs w:val="21"/>
                </w:rPr>
                <w:delText xml:space="preserve">    }</w:delText>
              </w:r>
            </w:del>
          </w:p>
          <w:p w14:paraId="05292359" w14:textId="77777777" w:rsidR="00ED1509" w:rsidRPr="007520B6" w:rsidDel="008B6AF4" w:rsidRDefault="00ED1509">
            <w:pPr>
              <w:pStyle w:val="Heading1Numbered"/>
              <w:rPr>
                <w:del w:id="7699" w:author="Donovan Goode [2]" w:date="2018-11-09T10:04:00Z"/>
                <w:rFonts w:ascii="Consolas" w:eastAsia="Times New Roman" w:hAnsi="Consolas" w:cs="Times New Roman"/>
                <w:color w:val="D4D4D4"/>
                <w:sz w:val="21"/>
                <w:szCs w:val="21"/>
              </w:rPr>
              <w:pPrChange w:id="7700" w:author="Donovan Goode [2]" w:date="2018-11-09T10:05:00Z">
                <w:pPr>
                  <w:shd w:val="clear" w:color="auto" w:fill="1E1E1E"/>
                  <w:spacing w:line="285" w:lineRule="atLeast"/>
                </w:pPr>
              </w:pPrChange>
            </w:pPr>
          </w:p>
          <w:p w14:paraId="163DC3E2" w14:textId="77777777" w:rsidR="00ED1509" w:rsidRPr="007520B6" w:rsidDel="008B6AF4" w:rsidRDefault="00ED1509">
            <w:pPr>
              <w:pStyle w:val="Heading1Numbered"/>
              <w:rPr>
                <w:del w:id="7701" w:author="Donovan Goode [2]" w:date="2018-11-09T10:04:00Z"/>
                <w:rFonts w:ascii="Consolas" w:eastAsia="Times New Roman" w:hAnsi="Consolas" w:cs="Times New Roman"/>
                <w:color w:val="D4D4D4"/>
                <w:sz w:val="21"/>
                <w:szCs w:val="21"/>
              </w:rPr>
              <w:pPrChange w:id="7702" w:author="Donovan Goode [2]" w:date="2018-11-09T10:05:00Z">
                <w:pPr>
                  <w:shd w:val="clear" w:color="auto" w:fill="1E1E1E"/>
                  <w:spacing w:line="285" w:lineRule="atLeast"/>
                </w:pPr>
              </w:pPrChange>
            </w:pPr>
            <w:del w:id="77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.description,</w:delText>
              </w:r>
            </w:del>
          </w:p>
          <w:p w14:paraId="5A907D10" w14:textId="77777777" w:rsidR="00ED1509" w:rsidRPr="007520B6" w:rsidDel="008B6AF4" w:rsidRDefault="00ED1509">
            <w:pPr>
              <w:pStyle w:val="Heading1Numbered"/>
              <w:rPr>
                <w:del w:id="7704" w:author="Donovan Goode [2]" w:date="2018-11-09T10:04:00Z"/>
                <w:rFonts w:ascii="Consolas" w:eastAsia="Times New Roman" w:hAnsi="Consolas" w:cs="Times New Roman"/>
                <w:color w:val="D4D4D4"/>
                <w:sz w:val="21"/>
                <w:szCs w:val="21"/>
              </w:rPr>
              <w:pPrChange w:id="7705" w:author="Donovan Goode [2]" w:date="2018-11-09T10:05:00Z">
                <w:pPr>
                  <w:shd w:val="clear" w:color="auto" w:fill="1E1E1E"/>
                  <w:spacing w:line="285" w:lineRule="atLeast"/>
                </w:pPr>
              </w:pPrChange>
            </w:pPr>
            <w:del w:id="7706" w:author="Donovan Goode [2]" w:date="2018-11-09T10:04:00Z">
              <w:r w:rsidRPr="007520B6" w:rsidDel="008B6AF4">
                <w:rPr>
                  <w:rFonts w:ascii="Consolas" w:eastAsia="Times New Roman" w:hAnsi="Consolas" w:cs="Times New Roman"/>
                  <w:color w:val="D7BA7D"/>
                  <w:sz w:val="21"/>
                  <w:szCs w:val="21"/>
                </w:rPr>
                <w:delText xml:space="preserve">    #holder4b .ff3 .description</w:delText>
              </w:r>
              <w:r w:rsidRPr="007520B6" w:rsidDel="008B6AF4">
                <w:rPr>
                  <w:rFonts w:ascii="Consolas" w:eastAsia="Times New Roman" w:hAnsi="Consolas" w:cs="Times New Roman"/>
                  <w:color w:val="D4D4D4"/>
                  <w:sz w:val="21"/>
                  <w:szCs w:val="21"/>
                </w:rPr>
                <w:delText xml:space="preserve"> {</w:delText>
              </w:r>
            </w:del>
          </w:p>
          <w:p w14:paraId="741AC614" w14:textId="77777777" w:rsidR="00ED1509" w:rsidRPr="007520B6" w:rsidDel="008B6AF4" w:rsidRDefault="00ED1509">
            <w:pPr>
              <w:pStyle w:val="Heading1Numbered"/>
              <w:rPr>
                <w:del w:id="7707" w:author="Donovan Goode [2]" w:date="2018-11-09T10:04:00Z"/>
                <w:rFonts w:ascii="Consolas" w:eastAsia="Times New Roman" w:hAnsi="Consolas" w:cs="Times New Roman"/>
                <w:color w:val="D4D4D4"/>
                <w:sz w:val="21"/>
                <w:szCs w:val="21"/>
              </w:rPr>
              <w:pPrChange w:id="7708" w:author="Donovan Goode [2]" w:date="2018-11-09T10:05:00Z">
                <w:pPr>
                  <w:shd w:val="clear" w:color="auto" w:fill="1E1E1E"/>
                  <w:spacing w:line="285" w:lineRule="atLeast"/>
                </w:pPr>
              </w:pPrChange>
            </w:pPr>
            <w:del w:id="77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253px</w:delText>
              </w:r>
              <w:r w:rsidRPr="007520B6" w:rsidDel="008B6AF4">
                <w:rPr>
                  <w:rFonts w:ascii="Consolas" w:eastAsia="Times New Roman" w:hAnsi="Consolas" w:cs="Times New Roman"/>
                  <w:color w:val="D4D4D4"/>
                  <w:sz w:val="21"/>
                  <w:szCs w:val="21"/>
                </w:rPr>
                <w:delText>;</w:delText>
              </w:r>
            </w:del>
          </w:p>
          <w:p w14:paraId="422DD591" w14:textId="77777777" w:rsidR="00ED1509" w:rsidRPr="007520B6" w:rsidDel="008B6AF4" w:rsidRDefault="00ED1509">
            <w:pPr>
              <w:pStyle w:val="Heading1Numbered"/>
              <w:rPr>
                <w:del w:id="7710" w:author="Donovan Goode [2]" w:date="2018-11-09T10:04:00Z"/>
                <w:rFonts w:ascii="Consolas" w:eastAsia="Times New Roman" w:hAnsi="Consolas" w:cs="Times New Roman"/>
                <w:color w:val="D4D4D4"/>
                <w:sz w:val="21"/>
                <w:szCs w:val="21"/>
              </w:rPr>
              <w:pPrChange w:id="7711" w:author="Donovan Goode [2]" w:date="2018-11-09T10:05:00Z">
                <w:pPr>
                  <w:shd w:val="clear" w:color="auto" w:fill="1E1E1E"/>
                  <w:spacing w:line="285" w:lineRule="atLeast"/>
                </w:pPr>
              </w:pPrChange>
            </w:pPr>
            <w:del w:id="7712" w:author="Donovan Goode [2]" w:date="2018-11-09T10:04:00Z">
              <w:r w:rsidRPr="007520B6" w:rsidDel="008B6AF4">
                <w:rPr>
                  <w:rFonts w:ascii="Consolas" w:eastAsia="Times New Roman" w:hAnsi="Consolas" w:cs="Times New Roman"/>
                  <w:color w:val="D4D4D4"/>
                  <w:sz w:val="21"/>
                  <w:szCs w:val="21"/>
                </w:rPr>
                <w:delText xml:space="preserve">    }</w:delText>
              </w:r>
            </w:del>
          </w:p>
          <w:p w14:paraId="7366EF85" w14:textId="77777777" w:rsidR="00ED1509" w:rsidRPr="007520B6" w:rsidDel="008B6AF4" w:rsidRDefault="00ED1509">
            <w:pPr>
              <w:pStyle w:val="Heading1Numbered"/>
              <w:rPr>
                <w:del w:id="7713" w:author="Donovan Goode [2]" w:date="2018-11-09T10:04:00Z"/>
                <w:rFonts w:ascii="Consolas" w:eastAsia="Times New Roman" w:hAnsi="Consolas" w:cs="Times New Roman"/>
                <w:color w:val="D4D4D4"/>
                <w:sz w:val="21"/>
                <w:szCs w:val="21"/>
              </w:rPr>
              <w:pPrChange w:id="7714" w:author="Donovan Goode [2]" w:date="2018-11-09T10:05:00Z">
                <w:pPr>
                  <w:shd w:val="clear" w:color="auto" w:fill="1E1E1E"/>
                  <w:spacing w:line="285" w:lineRule="atLeast"/>
                </w:pPr>
              </w:pPrChange>
            </w:pPr>
          </w:p>
          <w:p w14:paraId="4EFFA4F8" w14:textId="77777777" w:rsidR="00ED1509" w:rsidRPr="007520B6" w:rsidDel="008B6AF4" w:rsidRDefault="00ED1509">
            <w:pPr>
              <w:pStyle w:val="Heading1Numbered"/>
              <w:rPr>
                <w:del w:id="7715" w:author="Donovan Goode [2]" w:date="2018-11-09T10:04:00Z"/>
                <w:rFonts w:ascii="Consolas" w:eastAsia="Times New Roman" w:hAnsi="Consolas" w:cs="Times New Roman"/>
                <w:color w:val="D4D4D4"/>
                <w:sz w:val="21"/>
                <w:szCs w:val="21"/>
              </w:rPr>
              <w:pPrChange w:id="7716" w:author="Donovan Goode [2]" w:date="2018-11-09T10:05:00Z">
                <w:pPr>
                  <w:shd w:val="clear" w:color="auto" w:fill="1E1E1E"/>
                  <w:spacing w:line="285" w:lineRule="atLeast"/>
                </w:pPr>
              </w:pPrChange>
            </w:pPr>
            <w:del w:id="77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.row2 .description,</w:delText>
              </w:r>
            </w:del>
          </w:p>
          <w:p w14:paraId="4068AE69" w14:textId="77777777" w:rsidR="00ED1509" w:rsidRPr="007520B6" w:rsidDel="008B6AF4" w:rsidRDefault="00ED1509">
            <w:pPr>
              <w:pStyle w:val="Heading1Numbered"/>
              <w:rPr>
                <w:del w:id="7718" w:author="Donovan Goode [2]" w:date="2018-11-09T10:04:00Z"/>
                <w:rFonts w:ascii="Consolas" w:eastAsia="Times New Roman" w:hAnsi="Consolas" w:cs="Times New Roman"/>
                <w:color w:val="D4D4D4"/>
                <w:sz w:val="21"/>
                <w:szCs w:val="21"/>
              </w:rPr>
              <w:pPrChange w:id="7719" w:author="Donovan Goode [2]" w:date="2018-11-09T10:05:00Z">
                <w:pPr>
                  <w:shd w:val="clear" w:color="auto" w:fill="1E1E1E"/>
                  <w:spacing w:line="285" w:lineRule="atLeast"/>
                </w:pPr>
              </w:pPrChange>
            </w:pPr>
            <w:del w:id="7720" w:author="Donovan Goode [2]" w:date="2018-11-09T10:04:00Z">
              <w:r w:rsidRPr="007520B6" w:rsidDel="008B6AF4">
                <w:rPr>
                  <w:rFonts w:ascii="Consolas" w:eastAsia="Times New Roman" w:hAnsi="Consolas" w:cs="Times New Roman"/>
                  <w:color w:val="D7BA7D"/>
                  <w:sz w:val="21"/>
                  <w:szCs w:val="21"/>
                </w:rPr>
                <w:delText xml:space="preserve">    #holder4b .ff3 .row2 .description</w:delText>
              </w:r>
              <w:r w:rsidRPr="007520B6" w:rsidDel="008B6AF4">
                <w:rPr>
                  <w:rFonts w:ascii="Consolas" w:eastAsia="Times New Roman" w:hAnsi="Consolas" w:cs="Times New Roman"/>
                  <w:color w:val="D4D4D4"/>
                  <w:sz w:val="21"/>
                  <w:szCs w:val="21"/>
                </w:rPr>
                <w:delText xml:space="preserve"> {}</w:delText>
              </w:r>
            </w:del>
          </w:p>
          <w:p w14:paraId="0AF7D6B4" w14:textId="77777777" w:rsidR="00ED1509" w:rsidRPr="007520B6" w:rsidDel="008B6AF4" w:rsidRDefault="00ED1509">
            <w:pPr>
              <w:pStyle w:val="Heading1Numbered"/>
              <w:rPr>
                <w:del w:id="7721" w:author="Donovan Goode [2]" w:date="2018-11-09T10:04:00Z"/>
                <w:rFonts w:ascii="Consolas" w:eastAsia="Times New Roman" w:hAnsi="Consolas" w:cs="Times New Roman"/>
                <w:color w:val="D4D4D4"/>
                <w:sz w:val="21"/>
                <w:szCs w:val="21"/>
              </w:rPr>
              <w:pPrChange w:id="7722" w:author="Donovan Goode [2]" w:date="2018-11-09T10:05:00Z">
                <w:pPr>
                  <w:shd w:val="clear" w:color="auto" w:fill="1E1E1E"/>
                  <w:spacing w:line="285" w:lineRule="atLeast"/>
                </w:pPr>
              </w:pPrChange>
            </w:pPr>
          </w:p>
          <w:p w14:paraId="60F461B9" w14:textId="77777777" w:rsidR="00ED1509" w:rsidRPr="007520B6" w:rsidDel="008B6AF4" w:rsidRDefault="00ED1509">
            <w:pPr>
              <w:pStyle w:val="Heading1Numbered"/>
              <w:rPr>
                <w:del w:id="7723" w:author="Donovan Goode [2]" w:date="2018-11-09T10:04:00Z"/>
                <w:rFonts w:ascii="Consolas" w:eastAsia="Times New Roman" w:hAnsi="Consolas" w:cs="Times New Roman"/>
                <w:color w:val="D4D4D4"/>
                <w:sz w:val="21"/>
                <w:szCs w:val="21"/>
              </w:rPr>
              <w:pPrChange w:id="7724" w:author="Donovan Goode [2]" w:date="2018-11-09T10:05:00Z">
                <w:pPr>
                  <w:shd w:val="clear" w:color="auto" w:fill="1E1E1E"/>
                  <w:spacing w:line="285" w:lineRule="atLeast"/>
                </w:pPr>
              </w:pPrChange>
            </w:pPr>
            <w:del w:id="77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.row4 .number,</w:delText>
              </w:r>
            </w:del>
          </w:p>
          <w:p w14:paraId="1A55E81A" w14:textId="77777777" w:rsidR="00ED1509" w:rsidRPr="007520B6" w:rsidDel="008B6AF4" w:rsidRDefault="00ED1509">
            <w:pPr>
              <w:pStyle w:val="Heading1Numbered"/>
              <w:rPr>
                <w:del w:id="7726" w:author="Donovan Goode [2]" w:date="2018-11-09T10:04:00Z"/>
                <w:rFonts w:ascii="Consolas" w:eastAsia="Times New Roman" w:hAnsi="Consolas" w:cs="Times New Roman"/>
                <w:color w:val="D4D4D4"/>
                <w:sz w:val="21"/>
                <w:szCs w:val="21"/>
              </w:rPr>
              <w:pPrChange w:id="7727" w:author="Donovan Goode [2]" w:date="2018-11-09T10:05:00Z">
                <w:pPr>
                  <w:shd w:val="clear" w:color="auto" w:fill="1E1E1E"/>
                  <w:spacing w:line="285" w:lineRule="atLeast"/>
                </w:pPr>
              </w:pPrChange>
            </w:pPr>
            <w:del w:id="7728" w:author="Donovan Goode [2]" w:date="2018-11-09T10:04:00Z">
              <w:r w:rsidRPr="007520B6" w:rsidDel="008B6AF4">
                <w:rPr>
                  <w:rFonts w:ascii="Consolas" w:eastAsia="Times New Roman" w:hAnsi="Consolas" w:cs="Times New Roman"/>
                  <w:color w:val="D7BA7D"/>
                  <w:sz w:val="21"/>
                  <w:szCs w:val="21"/>
                </w:rPr>
                <w:delText xml:space="preserve">    #holder4b .ff3 .row4 .number</w:delText>
              </w:r>
              <w:r w:rsidRPr="007520B6" w:rsidDel="008B6AF4">
                <w:rPr>
                  <w:rFonts w:ascii="Consolas" w:eastAsia="Times New Roman" w:hAnsi="Consolas" w:cs="Times New Roman"/>
                  <w:color w:val="D4D4D4"/>
                  <w:sz w:val="21"/>
                  <w:szCs w:val="21"/>
                </w:rPr>
                <w:delText xml:space="preserve"> {</w:delText>
              </w:r>
            </w:del>
          </w:p>
          <w:p w14:paraId="6CB5E484" w14:textId="77777777" w:rsidR="00ED1509" w:rsidRPr="007520B6" w:rsidDel="008B6AF4" w:rsidRDefault="00ED1509">
            <w:pPr>
              <w:pStyle w:val="Heading1Numbered"/>
              <w:rPr>
                <w:del w:id="7729" w:author="Donovan Goode [2]" w:date="2018-11-09T10:04:00Z"/>
                <w:rFonts w:ascii="Consolas" w:eastAsia="Times New Roman" w:hAnsi="Consolas" w:cs="Times New Roman"/>
                <w:color w:val="D4D4D4"/>
                <w:sz w:val="21"/>
                <w:szCs w:val="21"/>
              </w:rPr>
              <w:pPrChange w:id="7730" w:author="Donovan Goode [2]" w:date="2018-11-09T10:05:00Z">
                <w:pPr>
                  <w:shd w:val="clear" w:color="auto" w:fill="1E1E1E"/>
                  <w:spacing w:line="285" w:lineRule="atLeast"/>
                </w:pPr>
              </w:pPrChange>
            </w:pPr>
            <w:del w:id="77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293px</w:delText>
              </w:r>
              <w:r w:rsidRPr="007520B6" w:rsidDel="008B6AF4">
                <w:rPr>
                  <w:rFonts w:ascii="Consolas" w:eastAsia="Times New Roman" w:hAnsi="Consolas" w:cs="Times New Roman"/>
                  <w:color w:val="D4D4D4"/>
                  <w:sz w:val="21"/>
                  <w:szCs w:val="21"/>
                </w:rPr>
                <w:delText>;</w:delText>
              </w:r>
            </w:del>
          </w:p>
          <w:p w14:paraId="190C8934" w14:textId="77777777" w:rsidR="00ED1509" w:rsidRPr="007520B6" w:rsidDel="008B6AF4" w:rsidRDefault="00ED1509">
            <w:pPr>
              <w:pStyle w:val="Heading1Numbered"/>
              <w:rPr>
                <w:del w:id="7732" w:author="Donovan Goode [2]" w:date="2018-11-09T10:04:00Z"/>
                <w:rFonts w:ascii="Consolas" w:eastAsia="Times New Roman" w:hAnsi="Consolas" w:cs="Times New Roman"/>
                <w:color w:val="D4D4D4"/>
                <w:sz w:val="21"/>
                <w:szCs w:val="21"/>
              </w:rPr>
              <w:pPrChange w:id="7733" w:author="Donovan Goode [2]" w:date="2018-11-09T10:05:00Z">
                <w:pPr>
                  <w:shd w:val="clear" w:color="auto" w:fill="1E1E1E"/>
                  <w:spacing w:line="285" w:lineRule="atLeast"/>
                </w:pPr>
              </w:pPrChange>
            </w:pPr>
            <w:del w:id="7734" w:author="Donovan Goode [2]" w:date="2018-11-09T10:04:00Z">
              <w:r w:rsidRPr="007520B6" w:rsidDel="008B6AF4">
                <w:rPr>
                  <w:rFonts w:ascii="Consolas" w:eastAsia="Times New Roman" w:hAnsi="Consolas" w:cs="Times New Roman"/>
                  <w:color w:val="D4D4D4"/>
                  <w:sz w:val="21"/>
                  <w:szCs w:val="21"/>
                </w:rPr>
                <w:delText xml:space="preserve">    }</w:delText>
              </w:r>
            </w:del>
          </w:p>
          <w:p w14:paraId="10F83D13" w14:textId="77777777" w:rsidR="00ED1509" w:rsidRPr="007520B6" w:rsidDel="008B6AF4" w:rsidRDefault="00ED1509">
            <w:pPr>
              <w:pStyle w:val="Heading1Numbered"/>
              <w:rPr>
                <w:del w:id="7735" w:author="Donovan Goode [2]" w:date="2018-11-09T10:04:00Z"/>
                <w:rFonts w:ascii="Consolas" w:eastAsia="Times New Roman" w:hAnsi="Consolas" w:cs="Times New Roman"/>
                <w:color w:val="D4D4D4"/>
                <w:sz w:val="21"/>
                <w:szCs w:val="21"/>
              </w:rPr>
              <w:pPrChange w:id="7736" w:author="Donovan Goode [2]" w:date="2018-11-09T10:05:00Z">
                <w:pPr>
                  <w:shd w:val="clear" w:color="auto" w:fill="1E1E1E"/>
                  <w:spacing w:line="285" w:lineRule="atLeast"/>
                </w:pPr>
              </w:pPrChange>
            </w:pPr>
          </w:p>
          <w:p w14:paraId="1E4BC9B0" w14:textId="77777777" w:rsidR="00ED1509" w:rsidRPr="007520B6" w:rsidDel="008B6AF4" w:rsidRDefault="00ED1509">
            <w:pPr>
              <w:pStyle w:val="Heading1Numbered"/>
              <w:rPr>
                <w:del w:id="7737" w:author="Donovan Goode [2]" w:date="2018-11-09T10:04:00Z"/>
                <w:rFonts w:ascii="Consolas" w:eastAsia="Times New Roman" w:hAnsi="Consolas" w:cs="Times New Roman"/>
                <w:color w:val="D4D4D4"/>
                <w:sz w:val="21"/>
                <w:szCs w:val="21"/>
              </w:rPr>
              <w:pPrChange w:id="7738" w:author="Donovan Goode [2]" w:date="2018-11-09T10:05:00Z">
                <w:pPr>
                  <w:shd w:val="clear" w:color="auto" w:fill="1E1E1E"/>
                  <w:spacing w:line="285" w:lineRule="atLeast"/>
                </w:pPr>
              </w:pPrChange>
            </w:pPr>
            <w:del w:id="77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.row4 .description,</w:delText>
              </w:r>
            </w:del>
          </w:p>
          <w:p w14:paraId="5C8518DD" w14:textId="77777777" w:rsidR="00ED1509" w:rsidRPr="007520B6" w:rsidDel="008B6AF4" w:rsidRDefault="00ED1509">
            <w:pPr>
              <w:pStyle w:val="Heading1Numbered"/>
              <w:rPr>
                <w:del w:id="7740" w:author="Donovan Goode [2]" w:date="2018-11-09T10:04:00Z"/>
                <w:rFonts w:ascii="Consolas" w:eastAsia="Times New Roman" w:hAnsi="Consolas" w:cs="Times New Roman"/>
                <w:color w:val="D4D4D4"/>
                <w:sz w:val="21"/>
                <w:szCs w:val="21"/>
              </w:rPr>
              <w:pPrChange w:id="7741" w:author="Donovan Goode [2]" w:date="2018-11-09T10:05:00Z">
                <w:pPr>
                  <w:shd w:val="clear" w:color="auto" w:fill="1E1E1E"/>
                  <w:spacing w:line="285" w:lineRule="atLeast"/>
                </w:pPr>
              </w:pPrChange>
            </w:pPr>
            <w:del w:id="7742" w:author="Donovan Goode [2]" w:date="2018-11-09T10:04:00Z">
              <w:r w:rsidRPr="007520B6" w:rsidDel="008B6AF4">
                <w:rPr>
                  <w:rFonts w:ascii="Consolas" w:eastAsia="Times New Roman" w:hAnsi="Consolas" w:cs="Times New Roman"/>
                  <w:color w:val="D7BA7D"/>
                  <w:sz w:val="21"/>
                  <w:szCs w:val="21"/>
                </w:rPr>
                <w:delText xml:space="preserve">    #holder4b .ff3 .row4 .description</w:delText>
              </w:r>
              <w:r w:rsidRPr="007520B6" w:rsidDel="008B6AF4">
                <w:rPr>
                  <w:rFonts w:ascii="Consolas" w:eastAsia="Times New Roman" w:hAnsi="Consolas" w:cs="Times New Roman"/>
                  <w:color w:val="D4D4D4"/>
                  <w:sz w:val="21"/>
                  <w:szCs w:val="21"/>
                </w:rPr>
                <w:delText xml:space="preserve"> {</w:delText>
              </w:r>
            </w:del>
          </w:p>
          <w:p w14:paraId="7917AB67" w14:textId="77777777" w:rsidR="00ED1509" w:rsidRPr="007520B6" w:rsidDel="008B6AF4" w:rsidRDefault="00ED1509">
            <w:pPr>
              <w:pStyle w:val="Heading1Numbered"/>
              <w:rPr>
                <w:del w:id="7743" w:author="Donovan Goode [2]" w:date="2018-11-09T10:04:00Z"/>
                <w:rFonts w:ascii="Consolas" w:eastAsia="Times New Roman" w:hAnsi="Consolas" w:cs="Times New Roman"/>
                <w:color w:val="D4D4D4"/>
                <w:sz w:val="21"/>
                <w:szCs w:val="21"/>
              </w:rPr>
              <w:pPrChange w:id="7744" w:author="Donovan Goode [2]" w:date="2018-11-09T10:05:00Z">
                <w:pPr>
                  <w:shd w:val="clear" w:color="auto" w:fill="1E1E1E"/>
                  <w:spacing w:line="285" w:lineRule="atLeast"/>
                </w:pPr>
              </w:pPrChange>
            </w:pPr>
            <w:del w:id="77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223px</w:delText>
              </w:r>
              <w:r w:rsidRPr="007520B6" w:rsidDel="008B6AF4">
                <w:rPr>
                  <w:rFonts w:ascii="Consolas" w:eastAsia="Times New Roman" w:hAnsi="Consolas" w:cs="Times New Roman"/>
                  <w:color w:val="D4D4D4"/>
                  <w:sz w:val="21"/>
                  <w:szCs w:val="21"/>
                </w:rPr>
                <w:delText>;</w:delText>
              </w:r>
            </w:del>
          </w:p>
          <w:p w14:paraId="1C177572" w14:textId="77777777" w:rsidR="00ED1509" w:rsidRPr="007520B6" w:rsidDel="008B6AF4" w:rsidRDefault="00ED1509">
            <w:pPr>
              <w:pStyle w:val="Heading1Numbered"/>
              <w:rPr>
                <w:del w:id="7746" w:author="Donovan Goode [2]" w:date="2018-11-09T10:04:00Z"/>
                <w:rFonts w:ascii="Consolas" w:eastAsia="Times New Roman" w:hAnsi="Consolas" w:cs="Times New Roman"/>
                <w:color w:val="D4D4D4"/>
                <w:sz w:val="21"/>
                <w:szCs w:val="21"/>
              </w:rPr>
              <w:pPrChange w:id="7747" w:author="Donovan Goode [2]" w:date="2018-11-09T10:05:00Z">
                <w:pPr>
                  <w:shd w:val="clear" w:color="auto" w:fill="1E1E1E"/>
                  <w:spacing w:line="285" w:lineRule="atLeast"/>
                </w:pPr>
              </w:pPrChange>
            </w:pPr>
            <w:del w:id="7748" w:author="Donovan Goode [2]" w:date="2018-11-09T10:04:00Z">
              <w:r w:rsidRPr="007520B6" w:rsidDel="008B6AF4">
                <w:rPr>
                  <w:rFonts w:ascii="Consolas" w:eastAsia="Times New Roman" w:hAnsi="Consolas" w:cs="Times New Roman"/>
                  <w:color w:val="D4D4D4"/>
                  <w:sz w:val="21"/>
                  <w:szCs w:val="21"/>
                </w:rPr>
                <w:delText xml:space="preserve">    }</w:delText>
              </w:r>
            </w:del>
          </w:p>
          <w:p w14:paraId="4B0166F6" w14:textId="77777777" w:rsidR="00ED1509" w:rsidRPr="007520B6" w:rsidDel="008B6AF4" w:rsidRDefault="00ED1509">
            <w:pPr>
              <w:pStyle w:val="Heading1Numbered"/>
              <w:rPr>
                <w:del w:id="7749" w:author="Donovan Goode [2]" w:date="2018-11-09T10:04:00Z"/>
                <w:rFonts w:ascii="Consolas" w:eastAsia="Times New Roman" w:hAnsi="Consolas" w:cs="Times New Roman"/>
                <w:color w:val="D4D4D4"/>
                <w:sz w:val="21"/>
                <w:szCs w:val="21"/>
              </w:rPr>
              <w:pPrChange w:id="7750" w:author="Donovan Goode [2]" w:date="2018-11-09T10:05:00Z">
                <w:pPr>
                  <w:shd w:val="clear" w:color="auto" w:fill="1E1E1E"/>
                  <w:spacing w:line="285" w:lineRule="atLeast"/>
                </w:pPr>
              </w:pPrChange>
            </w:pPr>
          </w:p>
          <w:p w14:paraId="0FD7CF53" w14:textId="77777777" w:rsidR="00ED1509" w:rsidRPr="007520B6" w:rsidDel="008B6AF4" w:rsidRDefault="00ED1509">
            <w:pPr>
              <w:pStyle w:val="Heading1Numbered"/>
              <w:rPr>
                <w:del w:id="7751" w:author="Donovan Goode [2]" w:date="2018-11-09T10:04:00Z"/>
                <w:rFonts w:ascii="Consolas" w:eastAsia="Times New Roman" w:hAnsi="Consolas" w:cs="Times New Roman"/>
                <w:color w:val="D4D4D4"/>
                <w:sz w:val="21"/>
                <w:szCs w:val="21"/>
              </w:rPr>
              <w:pPrChange w:id="7752" w:author="Donovan Goode [2]" w:date="2018-11-09T10:05:00Z">
                <w:pPr>
                  <w:shd w:val="clear" w:color="auto" w:fill="1E1E1E"/>
                  <w:spacing w:line="285" w:lineRule="atLeast"/>
                </w:pPr>
              </w:pPrChange>
            </w:pPr>
            <w:del w:id="77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.number,</w:delText>
              </w:r>
            </w:del>
          </w:p>
          <w:p w14:paraId="65396277" w14:textId="77777777" w:rsidR="00ED1509" w:rsidRPr="007520B6" w:rsidDel="008B6AF4" w:rsidRDefault="00ED1509">
            <w:pPr>
              <w:pStyle w:val="Heading1Numbered"/>
              <w:rPr>
                <w:del w:id="7754" w:author="Donovan Goode [2]" w:date="2018-11-09T10:04:00Z"/>
                <w:rFonts w:ascii="Consolas" w:eastAsia="Times New Roman" w:hAnsi="Consolas" w:cs="Times New Roman"/>
                <w:color w:val="D4D4D4"/>
                <w:sz w:val="21"/>
                <w:szCs w:val="21"/>
              </w:rPr>
              <w:pPrChange w:id="7755" w:author="Donovan Goode [2]" w:date="2018-11-09T10:05:00Z">
                <w:pPr>
                  <w:shd w:val="clear" w:color="auto" w:fill="1E1E1E"/>
                  <w:spacing w:line="285" w:lineRule="atLeast"/>
                </w:pPr>
              </w:pPrChange>
            </w:pPr>
            <w:del w:id="7756" w:author="Donovan Goode [2]" w:date="2018-11-09T10:04:00Z">
              <w:r w:rsidRPr="007520B6" w:rsidDel="008B6AF4">
                <w:rPr>
                  <w:rFonts w:ascii="Consolas" w:eastAsia="Times New Roman" w:hAnsi="Consolas" w:cs="Times New Roman"/>
                  <w:color w:val="D7BA7D"/>
                  <w:sz w:val="21"/>
                  <w:szCs w:val="21"/>
                </w:rPr>
                <w:delText xml:space="preserve">    #holder4b .ff .number</w:delText>
              </w:r>
              <w:r w:rsidRPr="007520B6" w:rsidDel="008B6AF4">
                <w:rPr>
                  <w:rFonts w:ascii="Consolas" w:eastAsia="Times New Roman" w:hAnsi="Consolas" w:cs="Times New Roman"/>
                  <w:color w:val="D4D4D4"/>
                  <w:sz w:val="21"/>
                  <w:szCs w:val="21"/>
                </w:rPr>
                <w:delText xml:space="preserve"> {</w:delText>
              </w:r>
            </w:del>
          </w:p>
          <w:p w14:paraId="65835BBA" w14:textId="77777777" w:rsidR="00ED1509" w:rsidRPr="007520B6" w:rsidDel="008B6AF4" w:rsidRDefault="00ED1509">
            <w:pPr>
              <w:pStyle w:val="Heading1Numbered"/>
              <w:rPr>
                <w:del w:id="7757" w:author="Donovan Goode [2]" w:date="2018-11-09T10:04:00Z"/>
                <w:rFonts w:ascii="Consolas" w:eastAsia="Times New Roman" w:hAnsi="Consolas" w:cs="Times New Roman"/>
                <w:color w:val="D4D4D4"/>
                <w:sz w:val="21"/>
                <w:szCs w:val="21"/>
              </w:rPr>
              <w:pPrChange w:id="7758" w:author="Donovan Goode [2]" w:date="2018-11-09T10:05:00Z">
                <w:pPr>
                  <w:shd w:val="clear" w:color="auto" w:fill="1E1E1E"/>
                  <w:spacing w:line="285" w:lineRule="atLeast"/>
                </w:pPr>
              </w:pPrChange>
            </w:pPr>
            <w:del w:id="77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262px</w:delText>
              </w:r>
              <w:r w:rsidRPr="007520B6" w:rsidDel="008B6AF4">
                <w:rPr>
                  <w:rFonts w:ascii="Consolas" w:eastAsia="Times New Roman" w:hAnsi="Consolas" w:cs="Times New Roman"/>
                  <w:color w:val="D4D4D4"/>
                  <w:sz w:val="21"/>
                  <w:szCs w:val="21"/>
                </w:rPr>
                <w:delText>;</w:delText>
              </w:r>
            </w:del>
          </w:p>
          <w:p w14:paraId="7B62C901" w14:textId="77777777" w:rsidR="00ED1509" w:rsidRPr="007520B6" w:rsidDel="008B6AF4" w:rsidRDefault="00ED1509">
            <w:pPr>
              <w:pStyle w:val="Heading1Numbered"/>
              <w:rPr>
                <w:del w:id="7760" w:author="Donovan Goode [2]" w:date="2018-11-09T10:04:00Z"/>
                <w:rFonts w:ascii="Consolas" w:eastAsia="Times New Roman" w:hAnsi="Consolas" w:cs="Times New Roman"/>
                <w:color w:val="D4D4D4"/>
                <w:sz w:val="21"/>
                <w:szCs w:val="21"/>
              </w:rPr>
              <w:pPrChange w:id="7761" w:author="Donovan Goode [2]" w:date="2018-11-09T10:05:00Z">
                <w:pPr>
                  <w:shd w:val="clear" w:color="auto" w:fill="1E1E1E"/>
                  <w:spacing w:line="285" w:lineRule="atLeast"/>
                </w:pPr>
              </w:pPrChange>
            </w:pPr>
            <w:del w:id="7762" w:author="Donovan Goode [2]" w:date="2018-11-09T10:04:00Z">
              <w:r w:rsidRPr="007520B6" w:rsidDel="008B6AF4">
                <w:rPr>
                  <w:rFonts w:ascii="Consolas" w:eastAsia="Times New Roman" w:hAnsi="Consolas" w:cs="Times New Roman"/>
                  <w:color w:val="D4D4D4"/>
                  <w:sz w:val="21"/>
                  <w:szCs w:val="21"/>
                </w:rPr>
                <w:delText xml:space="preserve">    }</w:delText>
              </w:r>
            </w:del>
          </w:p>
          <w:p w14:paraId="17C634C9" w14:textId="77777777" w:rsidR="00ED1509" w:rsidRPr="007520B6" w:rsidDel="008B6AF4" w:rsidRDefault="00ED1509">
            <w:pPr>
              <w:pStyle w:val="Heading1Numbered"/>
              <w:rPr>
                <w:del w:id="7763" w:author="Donovan Goode [2]" w:date="2018-11-09T10:04:00Z"/>
                <w:rFonts w:ascii="Consolas" w:eastAsia="Times New Roman" w:hAnsi="Consolas" w:cs="Times New Roman"/>
                <w:color w:val="D4D4D4"/>
                <w:sz w:val="21"/>
                <w:szCs w:val="21"/>
              </w:rPr>
              <w:pPrChange w:id="7764" w:author="Donovan Goode [2]" w:date="2018-11-09T10:05:00Z">
                <w:pPr>
                  <w:shd w:val="clear" w:color="auto" w:fill="1E1E1E"/>
                  <w:spacing w:line="285" w:lineRule="atLeast"/>
                </w:pPr>
              </w:pPrChange>
            </w:pPr>
          </w:p>
          <w:p w14:paraId="29E3BB98" w14:textId="77777777" w:rsidR="00ED1509" w:rsidRPr="007520B6" w:rsidDel="008B6AF4" w:rsidRDefault="00ED1509">
            <w:pPr>
              <w:pStyle w:val="Heading1Numbered"/>
              <w:rPr>
                <w:del w:id="7765" w:author="Donovan Goode [2]" w:date="2018-11-09T10:04:00Z"/>
                <w:rFonts w:ascii="Consolas" w:eastAsia="Times New Roman" w:hAnsi="Consolas" w:cs="Times New Roman"/>
                <w:color w:val="D4D4D4"/>
                <w:sz w:val="21"/>
                <w:szCs w:val="21"/>
              </w:rPr>
              <w:pPrChange w:id="7766" w:author="Donovan Goode [2]" w:date="2018-11-09T10:05:00Z">
                <w:pPr>
                  <w:shd w:val="clear" w:color="auto" w:fill="1E1E1E"/>
                  <w:spacing w:line="285" w:lineRule="atLeast"/>
                </w:pPr>
              </w:pPrChange>
            </w:pPr>
            <w:del w:id="77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.ff4 .number,</w:delText>
              </w:r>
            </w:del>
          </w:p>
          <w:p w14:paraId="20A06F04" w14:textId="77777777" w:rsidR="00ED1509" w:rsidRPr="007520B6" w:rsidDel="008B6AF4" w:rsidRDefault="00ED1509">
            <w:pPr>
              <w:pStyle w:val="Heading1Numbered"/>
              <w:rPr>
                <w:del w:id="7768" w:author="Donovan Goode [2]" w:date="2018-11-09T10:04:00Z"/>
                <w:rFonts w:ascii="Consolas" w:eastAsia="Times New Roman" w:hAnsi="Consolas" w:cs="Times New Roman"/>
                <w:color w:val="D4D4D4"/>
                <w:sz w:val="21"/>
                <w:szCs w:val="21"/>
              </w:rPr>
              <w:pPrChange w:id="7769" w:author="Donovan Goode [2]" w:date="2018-11-09T10:05:00Z">
                <w:pPr>
                  <w:shd w:val="clear" w:color="auto" w:fill="1E1E1E"/>
                  <w:spacing w:line="285" w:lineRule="atLeast"/>
                </w:pPr>
              </w:pPrChange>
            </w:pPr>
            <w:del w:id="7770" w:author="Donovan Goode [2]" w:date="2018-11-09T10:04:00Z">
              <w:r w:rsidRPr="007520B6" w:rsidDel="008B6AF4">
                <w:rPr>
                  <w:rFonts w:ascii="Consolas" w:eastAsia="Times New Roman" w:hAnsi="Consolas" w:cs="Times New Roman"/>
                  <w:color w:val="D7BA7D"/>
                  <w:sz w:val="21"/>
                  <w:szCs w:val="21"/>
                </w:rPr>
                <w:delText xml:space="preserve">    #holder4b .ff4 .number</w:delText>
              </w:r>
              <w:r w:rsidRPr="007520B6" w:rsidDel="008B6AF4">
                <w:rPr>
                  <w:rFonts w:ascii="Consolas" w:eastAsia="Times New Roman" w:hAnsi="Consolas" w:cs="Times New Roman"/>
                  <w:color w:val="D4D4D4"/>
                  <w:sz w:val="21"/>
                  <w:szCs w:val="21"/>
                </w:rPr>
                <w:delText xml:space="preserve"> {</w:delText>
              </w:r>
            </w:del>
          </w:p>
          <w:p w14:paraId="45CFBA27" w14:textId="77777777" w:rsidR="00ED1509" w:rsidRPr="007520B6" w:rsidDel="008B6AF4" w:rsidRDefault="00ED1509">
            <w:pPr>
              <w:pStyle w:val="Heading1Numbered"/>
              <w:rPr>
                <w:del w:id="7771" w:author="Donovan Goode [2]" w:date="2018-11-09T10:04:00Z"/>
                <w:rFonts w:ascii="Consolas" w:eastAsia="Times New Roman" w:hAnsi="Consolas" w:cs="Times New Roman"/>
                <w:color w:val="D4D4D4"/>
                <w:sz w:val="21"/>
                <w:szCs w:val="21"/>
              </w:rPr>
              <w:pPrChange w:id="7772" w:author="Donovan Goode [2]" w:date="2018-11-09T10:05:00Z">
                <w:pPr>
                  <w:shd w:val="clear" w:color="auto" w:fill="1E1E1E"/>
                  <w:spacing w:line="285" w:lineRule="atLeast"/>
                </w:pPr>
              </w:pPrChange>
            </w:pPr>
            <w:del w:id="77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310px</w:delText>
              </w:r>
              <w:r w:rsidRPr="007520B6" w:rsidDel="008B6AF4">
                <w:rPr>
                  <w:rFonts w:ascii="Consolas" w:eastAsia="Times New Roman" w:hAnsi="Consolas" w:cs="Times New Roman"/>
                  <w:color w:val="D4D4D4"/>
                  <w:sz w:val="21"/>
                  <w:szCs w:val="21"/>
                </w:rPr>
                <w:delText>;</w:delText>
              </w:r>
            </w:del>
          </w:p>
          <w:p w14:paraId="4D2551DE" w14:textId="77777777" w:rsidR="00ED1509" w:rsidRPr="007520B6" w:rsidDel="008B6AF4" w:rsidRDefault="00ED1509">
            <w:pPr>
              <w:pStyle w:val="Heading1Numbered"/>
              <w:rPr>
                <w:del w:id="7774" w:author="Donovan Goode [2]" w:date="2018-11-09T10:04:00Z"/>
                <w:rFonts w:ascii="Consolas" w:eastAsia="Times New Roman" w:hAnsi="Consolas" w:cs="Times New Roman"/>
                <w:color w:val="D4D4D4"/>
                <w:sz w:val="21"/>
                <w:szCs w:val="21"/>
              </w:rPr>
              <w:pPrChange w:id="7775" w:author="Donovan Goode [2]" w:date="2018-11-09T10:05:00Z">
                <w:pPr>
                  <w:shd w:val="clear" w:color="auto" w:fill="1E1E1E"/>
                  <w:spacing w:line="285" w:lineRule="atLeast"/>
                </w:pPr>
              </w:pPrChange>
            </w:pPr>
            <w:del w:id="7776" w:author="Donovan Goode [2]" w:date="2018-11-09T10:04:00Z">
              <w:r w:rsidRPr="007520B6" w:rsidDel="008B6AF4">
                <w:rPr>
                  <w:rFonts w:ascii="Consolas" w:eastAsia="Times New Roman" w:hAnsi="Consolas" w:cs="Times New Roman"/>
                  <w:color w:val="D4D4D4"/>
                  <w:sz w:val="21"/>
                  <w:szCs w:val="21"/>
                </w:rPr>
                <w:delText xml:space="preserve">    }</w:delText>
              </w:r>
            </w:del>
          </w:p>
          <w:p w14:paraId="2BC29A7A" w14:textId="77777777" w:rsidR="00ED1509" w:rsidRPr="007520B6" w:rsidDel="008B6AF4" w:rsidRDefault="00ED1509">
            <w:pPr>
              <w:pStyle w:val="Heading1Numbered"/>
              <w:rPr>
                <w:del w:id="7777" w:author="Donovan Goode [2]" w:date="2018-11-09T10:04:00Z"/>
                <w:rFonts w:ascii="Consolas" w:eastAsia="Times New Roman" w:hAnsi="Consolas" w:cs="Times New Roman"/>
                <w:color w:val="D4D4D4"/>
                <w:sz w:val="21"/>
                <w:szCs w:val="21"/>
              </w:rPr>
              <w:pPrChange w:id="7778" w:author="Donovan Goode [2]" w:date="2018-11-09T10:05:00Z">
                <w:pPr>
                  <w:shd w:val="clear" w:color="auto" w:fill="1E1E1E"/>
                  <w:spacing w:after="240" w:line="285" w:lineRule="atLeast"/>
                </w:pPr>
              </w:pPrChange>
            </w:pPr>
          </w:p>
          <w:p w14:paraId="63ACF237" w14:textId="77777777" w:rsidR="00ED1509" w:rsidRPr="007520B6" w:rsidDel="008B6AF4" w:rsidRDefault="00ED1509">
            <w:pPr>
              <w:pStyle w:val="Heading1Numbered"/>
              <w:rPr>
                <w:del w:id="7779" w:author="Donovan Goode [2]" w:date="2018-11-09T10:04:00Z"/>
                <w:rFonts w:ascii="Consolas" w:eastAsia="Times New Roman" w:hAnsi="Consolas" w:cs="Times New Roman"/>
                <w:color w:val="D4D4D4"/>
                <w:sz w:val="21"/>
                <w:szCs w:val="21"/>
              </w:rPr>
              <w:pPrChange w:id="7780" w:author="Donovan Goode [2]" w:date="2018-11-09T10:05:00Z">
                <w:pPr>
                  <w:shd w:val="clear" w:color="auto" w:fill="1E1E1E"/>
                  <w:spacing w:line="285" w:lineRule="atLeast"/>
                </w:pPr>
              </w:pPrChange>
            </w:pPr>
            <w:del w:id="77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w:delText>
              </w:r>
              <w:r w:rsidRPr="007520B6" w:rsidDel="008B6AF4">
                <w:rPr>
                  <w:rFonts w:ascii="Consolas" w:eastAsia="Times New Roman" w:hAnsi="Consolas" w:cs="Times New Roman"/>
                  <w:color w:val="D4D4D4"/>
                  <w:sz w:val="21"/>
                  <w:szCs w:val="21"/>
                </w:rPr>
                <w:delText xml:space="preserve"> {</w:delText>
              </w:r>
            </w:del>
          </w:p>
          <w:p w14:paraId="7CD51526" w14:textId="77777777" w:rsidR="00ED1509" w:rsidRPr="007520B6" w:rsidDel="008B6AF4" w:rsidRDefault="00ED1509">
            <w:pPr>
              <w:pStyle w:val="Heading1Numbered"/>
              <w:rPr>
                <w:del w:id="7782" w:author="Donovan Goode [2]" w:date="2018-11-09T10:04:00Z"/>
                <w:rFonts w:ascii="Consolas" w:eastAsia="Times New Roman" w:hAnsi="Consolas" w:cs="Times New Roman"/>
                <w:color w:val="D4D4D4"/>
                <w:sz w:val="21"/>
                <w:szCs w:val="21"/>
              </w:rPr>
              <w:pPrChange w:id="7783" w:author="Donovan Goode [2]" w:date="2018-11-09T10:05:00Z">
                <w:pPr>
                  <w:shd w:val="clear" w:color="auto" w:fill="1E1E1E"/>
                  <w:spacing w:line="285" w:lineRule="atLeast"/>
                </w:pPr>
              </w:pPrChange>
            </w:pPr>
            <w:del w:id="77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15994599" w14:textId="77777777" w:rsidR="00ED1509" w:rsidRPr="007520B6" w:rsidDel="008B6AF4" w:rsidRDefault="00ED1509">
            <w:pPr>
              <w:pStyle w:val="Heading1Numbered"/>
              <w:rPr>
                <w:del w:id="7785" w:author="Donovan Goode [2]" w:date="2018-11-09T10:04:00Z"/>
                <w:rFonts w:ascii="Consolas" w:eastAsia="Times New Roman" w:hAnsi="Consolas" w:cs="Times New Roman"/>
                <w:color w:val="D4D4D4"/>
                <w:sz w:val="21"/>
                <w:szCs w:val="21"/>
              </w:rPr>
              <w:pPrChange w:id="7786" w:author="Donovan Goode [2]" w:date="2018-11-09T10:05:00Z">
                <w:pPr>
                  <w:shd w:val="clear" w:color="auto" w:fill="1E1E1E"/>
                  <w:spacing w:line="285" w:lineRule="atLeast"/>
                </w:pPr>
              </w:pPrChange>
            </w:pPr>
            <w:del w:id="77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340FBC8C" w14:textId="77777777" w:rsidR="00ED1509" w:rsidRPr="007520B6" w:rsidDel="008B6AF4" w:rsidRDefault="00ED1509">
            <w:pPr>
              <w:pStyle w:val="Heading1Numbered"/>
              <w:rPr>
                <w:del w:id="7788" w:author="Donovan Goode [2]" w:date="2018-11-09T10:04:00Z"/>
                <w:rFonts w:ascii="Consolas" w:eastAsia="Times New Roman" w:hAnsi="Consolas" w:cs="Times New Roman"/>
                <w:color w:val="D4D4D4"/>
                <w:sz w:val="21"/>
                <w:szCs w:val="21"/>
              </w:rPr>
              <w:pPrChange w:id="7789" w:author="Donovan Goode [2]" w:date="2018-11-09T10:05:00Z">
                <w:pPr>
                  <w:shd w:val="clear" w:color="auto" w:fill="1E1E1E"/>
                  <w:spacing w:line="285" w:lineRule="atLeast"/>
                </w:pPr>
              </w:pPrChange>
            </w:pPr>
            <w:del w:id="77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AC12904" w14:textId="77777777" w:rsidR="00ED1509" w:rsidRPr="007520B6" w:rsidDel="008B6AF4" w:rsidRDefault="00ED1509">
            <w:pPr>
              <w:pStyle w:val="Heading1Numbered"/>
              <w:rPr>
                <w:del w:id="7791" w:author="Donovan Goode [2]" w:date="2018-11-09T10:04:00Z"/>
                <w:rFonts w:ascii="Consolas" w:eastAsia="Times New Roman" w:hAnsi="Consolas" w:cs="Times New Roman"/>
                <w:color w:val="D4D4D4"/>
                <w:sz w:val="21"/>
                <w:szCs w:val="21"/>
              </w:rPr>
              <w:pPrChange w:id="7792" w:author="Donovan Goode [2]" w:date="2018-11-09T10:05:00Z">
                <w:pPr>
                  <w:shd w:val="clear" w:color="auto" w:fill="1E1E1E"/>
                  <w:spacing w:line="285" w:lineRule="atLeast"/>
                </w:pPr>
              </w:pPrChange>
            </w:pPr>
            <w:del w:id="77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3F4F5658" w14:textId="77777777" w:rsidR="00ED1509" w:rsidRPr="007520B6" w:rsidDel="008B6AF4" w:rsidRDefault="00ED1509">
            <w:pPr>
              <w:pStyle w:val="Heading1Numbered"/>
              <w:rPr>
                <w:del w:id="7794" w:author="Donovan Goode [2]" w:date="2018-11-09T10:04:00Z"/>
                <w:rFonts w:ascii="Consolas" w:eastAsia="Times New Roman" w:hAnsi="Consolas" w:cs="Times New Roman"/>
                <w:color w:val="D4D4D4"/>
                <w:sz w:val="21"/>
                <w:szCs w:val="21"/>
              </w:rPr>
              <w:pPrChange w:id="7795" w:author="Donovan Goode [2]" w:date="2018-11-09T10:05:00Z">
                <w:pPr>
                  <w:shd w:val="clear" w:color="auto" w:fill="1E1E1E"/>
                  <w:spacing w:line="285" w:lineRule="atLeast"/>
                </w:pPr>
              </w:pPrChange>
            </w:pPr>
            <w:del w:id="77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229px</w:delText>
              </w:r>
              <w:r w:rsidRPr="007520B6" w:rsidDel="008B6AF4">
                <w:rPr>
                  <w:rFonts w:ascii="Consolas" w:eastAsia="Times New Roman" w:hAnsi="Consolas" w:cs="Times New Roman"/>
                  <w:color w:val="D4D4D4"/>
                  <w:sz w:val="21"/>
                  <w:szCs w:val="21"/>
                </w:rPr>
                <w:delText>;</w:delText>
              </w:r>
            </w:del>
          </w:p>
          <w:p w14:paraId="61B04A47" w14:textId="77777777" w:rsidR="00ED1509" w:rsidRPr="007520B6" w:rsidDel="008B6AF4" w:rsidRDefault="00ED1509">
            <w:pPr>
              <w:pStyle w:val="Heading1Numbered"/>
              <w:rPr>
                <w:del w:id="7797" w:author="Donovan Goode [2]" w:date="2018-11-09T10:04:00Z"/>
                <w:rFonts w:ascii="Consolas" w:eastAsia="Times New Roman" w:hAnsi="Consolas" w:cs="Times New Roman"/>
                <w:color w:val="D4D4D4"/>
                <w:sz w:val="21"/>
                <w:szCs w:val="21"/>
              </w:rPr>
              <w:pPrChange w:id="7798" w:author="Donovan Goode [2]" w:date="2018-11-09T10:05:00Z">
                <w:pPr>
                  <w:shd w:val="clear" w:color="auto" w:fill="1E1E1E"/>
                  <w:spacing w:line="285" w:lineRule="atLeast"/>
                </w:pPr>
              </w:pPrChange>
            </w:pPr>
            <w:del w:id="77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.7em</w:delText>
              </w:r>
              <w:r w:rsidRPr="007520B6" w:rsidDel="008B6AF4">
                <w:rPr>
                  <w:rFonts w:ascii="Consolas" w:eastAsia="Times New Roman" w:hAnsi="Consolas" w:cs="Times New Roman"/>
                  <w:color w:val="D4D4D4"/>
                  <w:sz w:val="21"/>
                  <w:szCs w:val="21"/>
                </w:rPr>
                <w:delText>;</w:delText>
              </w:r>
            </w:del>
          </w:p>
          <w:p w14:paraId="431E7D9A" w14:textId="77777777" w:rsidR="00ED1509" w:rsidRPr="007520B6" w:rsidDel="008B6AF4" w:rsidRDefault="00ED1509">
            <w:pPr>
              <w:pStyle w:val="Heading1Numbered"/>
              <w:rPr>
                <w:del w:id="7800" w:author="Donovan Goode [2]" w:date="2018-11-09T10:04:00Z"/>
                <w:rFonts w:ascii="Consolas" w:eastAsia="Times New Roman" w:hAnsi="Consolas" w:cs="Times New Roman"/>
                <w:color w:val="D4D4D4"/>
                <w:sz w:val="21"/>
                <w:szCs w:val="21"/>
              </w:rPr>
              <w:pPrChange w:id="7801" w:author="Donovan Goode [2]" w:date="2018-11-09T10:05:00Z">
                <w:pPr>
                  <w:shd w:val="clear" w:color="auto" w:fill="1E1E1E"/>
                  <w:spacing w:line="285" w:lineRule="atLeast"/>
                </w:pPr>
              </w:pPrChange>
            </w:pPr>
            <w:del w:id="78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03C567CC" w14:textId="77777777" w:rsidR="00ED1509" w:rsidRPr="007520B6" w:rsidDel="008B6AF4" w:rsidRDefault="00ED1509">
            <w:pPr>
              <w:pStyle w:val="Heading1Numbered"/>
              <w:rPr>
                <w:del w:id="7803" w:author="Donovan Goode [2]" w:date="2018-11-09T10:04:00Z"/>
                <w:rFonts w:ascii="Consolas" w:eastAsia="Times New Roman" w:hAnsi="Consolas" w:cs="Times New Roman"/>
                <w:color w:val="D4D4D4"/>
                <w:sz w:val="21"/>
                <w:szCs w:val="21"/>
              </w:rPr>
              <w:pPrChange w:id="7804" w:author="Donovan Goode [2]" w:date="2018-11-09T10:05:00Z">
                <w:pPr>
                  <w:shd w:val="clear" w:color="auto" w:fill="1E1E1E"/>
                  <w:spacing w:line="285" w:lineRule="atLeast"/>
                </w:pPr>
              </w:pPrChange>
            </w:pPr>
            <w:del w:id="7805" w:author="Donovan Goode [2]" w:date="2018-11-09T10:04:00Z">
              <w:r w:rsidRPr="007520B6" w:rsidDel="008B6AF4">
                <w:rPr>
                  <w:rFonts w:ascii="Consolas" w:eastAsia="Times New Roman" w:hAnsi="Consolas" w:cs="Times New Roman"/>
                  <w:color w:val="D4D4D4"/>
                  <w:sz w:val="21"/>
                  <w:szCs w:val="21"/>
                </w:rPr>
                <w:delText xml:space="preserve">    }</w:delText>
              </w:r>
            </w:del>
          </w:p>
          <w:p w14:paraId="472BB156" w14:textId="77777777" w:rsidR="00ED1509" w:rsidRPr="007520B6" w:rsidDel="008B6AF4" w:rsidRDefault="00ED1509">
            <w:pPr>
              <w:pStyle w:val="Heading1Numbered"/>
              <w:rPr>
                <w:del w:id="7806" w:author="Donovan Goode [2]" w:date="2018-11-09T10:04:00Z"/>
                <w:rFonts w:ascii="Consolas" w:eastAsia="Times New Roman" w:hAnsi="Consolas" w:cs="Times New Roman"/>
                <w:color w:val="D4D4D4"/>
                <w:sz w:val="21"/>
                <w:szCs w:val="21"/>
              </w:rPr>
              <w:pPrChange w:id="7807" w:author="Donovan Goode [2]" w:date="2018-11-09T10:05:00Z">
                <w:pPr>
                  <w:shd w:val="clear" w:color="auto" w:fill="1E1E1E"/>
                  <w:spacing w:line="285" w:lineRule="atLeast"/>
                </w:pPr>
              </w:pPrChange>
            </w:pPr>
          </w:p>
          <w:p w14:paraId="723EFADE" w14:textId="77777777" w:rsidR="00ED1509" w:rsidRPr="007520B6" w:rsidDel="008B6AF4" w:rsidRDefault="00ED1509">
            <w:pPr>
              <w:pStyle w:val="Heading1Numbered"/>
              <w:rPr>
                <w:del w:id="7808" w:author="Donovan Goode [2]" w:date="2018-11-09T10:04:00Z"/>
                <w:rFonts w:ascii="Consolas" w:eastAsia="Times New Roman" w:hAnsi="Consolas" w:cs="Times New Roman"/>
                <w:color w:val="D4D4D4"/>
                <w:sz w:val="21"/>
                <w:szCs w:val="21"/>
              </w:rPr>
              <w:pPrChange w:id="7809" w:author="Donovan Goode [2]" w:date="2018-11-09T10:05:00Z">
                <w:pPr>
                  <w:shd w:val="clear" w:color="auto" w:fill="1E1E1E"/>
                  <w:spacing w:line="285" w:lineRule="atLeast"/>
                </w:pPr>
              </w:pPrChange>
            </w:pPr>
            <w:del w:id="78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w:delText>
              </w:r>
              <w:r w:rsidRPr="007520B6" w:rsidDel="008B6AF4">
                <w:rPr>
                  <w:rFonts w:ascii="Consolas" w:eastAsia="Times New Roman" w:hAnsi="Consolas" w:cs="Times New Roman"/>
                  <w:color w:val="D4D4D4"/>
                  <w:sz w:val="21"/>
                  <w:szCs w:val="21"/>
                </w:rPr>
                <w:delText xml:space="preserve"> {</w:delText>
              </w:r>
            </w:del>
          </w:p>
          <w:p w14:paraId="752B138D" w14:textId="77777777" w:rsidR="00ED1509" w:rsidRPr="007520B6" w:rsidDel="008B6AF4" w:rsidRDefault="00ED1509">
            <w:pPr>
              <w:pStyle w:val="Heading1Numbered"/>
              <w:rPr>
                <w:del w:id="7811" w:author="Donovan Goode [2]" w:date="2018-11-09T10:04:00Z"/>
                <w:rFonts w:ascii="Consolas" w:eastAsia="Times New Roman" w:hAnsi="Consolas" w:cs="Times New Roman"/>
                <w:color w:val="D4D4D4"/>
                <w:sz w:val="21"/>
                <w:szCs w:val="21"/>
              </w:rPr>
              <w:pPrChange w:id="7812" w:author="Donovan Goode [2]" w:date="2018-11-09T10:05:00Z">
                <w:pPr>
                  <w:shd w:val="clear" w:color="auto" w:fill="1E1E1E"/>
                  <w:spacing w:line="285" w:lineRule="atLeast"/>
                </w:pPr>
              </w:pPrChange>
            </w:pPr>
            <w:del w:id="78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09A00A3" w14:textId="77777777" w:rsidR="00ED1509" w:rsidRPr="007520B6" w:rsidDel="008B6AF4" w:rsidRDefault="00ED1509">
            <w:pPr>
              <w:pStyle w:val="Heading1Numbered"/>
              <w:rPr>
                <w:del w:id="7814" w:author="Donovan Goode [2]" w:date="2018-11-09T10:04:00Z"/>
                <w:rFonts w:ascii="Consolas" w:eastAsia="Times New Roman" w:hAnsi="Consolas" w:cs="Times New Roman"/>
                <w:color w:val="D4D4D4"/>
                <w:sz w:val="21"/>
                <w:szCs w:val="21"/>
              </w:rPr>
              <w:pPrChange w:id="7815" w:author="Donovan Goode [2]" w:date="2018-11-09T10:05:00Z">
                <w:pPr>
                  <w:shd w:val="clear" w:color="auto" w:fill="1E1E1E"/>
                  <w:spacing w:line="285" w:lineRule="atLeast"/>
                </w:pPr>
              </w:pPrChange>
            </w:pPr>
            <w:del w:id="7816" w:author="Donovan Goode [2]" w:date="2018-11-09T10:04:00Z">
              <w:r w:rsidRPr="007520B6" w:rsidDel="008B6AF4">
                <w:rPr>
                  <w:rFonts w:ascii="Consolas" w:eastAsia="Times New Roman" w:hAnsi="Consolas" w:cs="Times New Roman"/>
                  <w:color w:val="D4D4D4"/>
                  <w:sz w:val="21"/>
                  <w:szCs w:val="21"/>
                </w:rPr>
                <w:delText xml:space="preserve">    }</w:delText>
              </w:r>
            </w:del>
          </w:p>
          <w:p w14:paraId="7F171CCA" w14:textId="77777777" w:rsidR="00ED1509" w:rsidRPr="007520B6" w:rsidDel="008B6AF4" w:rsidRDefault="00ED1509">
            <w:pPr>
              <w:pStyle w:val="Heading1Numbered"/>
              <w:rPr>
                <w:del w:id="7817" w:author="Donovan Goode [2]" w:date="2018-11-09T10:04:00Z"/>
                <w:rFonts w:ascii="Consolas" w:eastAsia="Times New Roman" w:hAnsi="Consolas" w:cs="Times New Roman"/>
                <w:color w:val="D4D4D4"/>
                <w:sz w:val="21"/>
                <w:szCs w:val="21"/>
              </w:rPr>
              <w:pPrChange w:id="7818" w:author="Donovan Goode [2]" w:date="2018-11-09T10:05:00Z">
                <w:pPr>
                  <w:shd w:val="clear" w:color="auto" w:fill="1E1E1E"/>
                  <w:spacing w:line="285" w:lineRule="atLeast"/>
                </w:pPr>
              </w:pPrChange>
            </w:pPr>
          </w:p>
          <w:p w14:paraId="34B87EB3" w14:textId="77777777" w:rsidR="00ED1509" w:rsidRPr="007520B6" w:rsidDel="008B6AF4" w:rsidRDefault="00ED1509">
            <w:pPr>
              <w:pStyle w:val="Heading1Numbered"/>
              <w:rPr>
                <w:del w:id="7819" w:author="Donovan Goode [2]" w:date="2018-11-09T10:04:00Z"/>
                <w:rFonts w:ascii="Consolas" w:eastAsia="Times New Roman" w:hAnsi="Consolas" w:cs="Times New Roman"/>
                <w:color w:val="D4D4D4"/>
                <w:sz w:val="21"/>
                <w:szCs w:val="21"/>
              </w:rPr>
              <w:pPrChange w:id="7820" w:author="Donovan Goode [2]" w:date="2018-11-09T10:05:00Z">
                <w:pPr>
                  <w:shd w:val="clear" w:color="auto" w:fill="1E1E1E"/>
                  <w:spacing w:line="285" w:lineRule="atLeast"/>
                </w:pPr>
              </w:pPrChange>
            </w:pPr>
            <w:del w:id="78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 h2,</w:delText>
              </w:r>
            </w:del>
          </w:p>
          <w:p w14:paraId="24E162AF" w14:textId="77777777" w:rsidR="00ED1509" w:rsidRPr="007520B6" w:rsidDel="008B6AF4" w:rsidRDefault="00ED1509">
            <w:pPr>
              <w:pStyle w:val="Heading1Numbered"/>
              <w:rPr>
                <w:del w:id="7822" w:author="Donovan Goode [2]" w:date="2018-11-09T10:04:00Z"/>
                <w:rFonts w:ascii="Consolas" w:eastAsia="Times New Roman" w:hAnsi="Consolas" w:cs="Times New Roman"/>
                <w:color w:val="D4D4D4"/>
                <w:sz w:val="21"/>
                <w:szCs w:val="21"/>
              </w:rPr>
              <w:pPrChange w:id="7823" w:author="Donovan Goode [2]" w:date="2018-11-09T10:05:00Z">
                <w:pPr>
                  <w:shd w:val="clear" w:color="auto" w:fill="1E1E1E"/>
                  <w:spacing w:line="285" w:lineRule="atLeast"/>
                </w:pPr>
              </w:pPrChange>
            </w:pPr>
            <w:del w:id="7824" w:author="Donovan Goode [2]" w:date="2018-11-09T10:04:00Z">
              <w:r w:rsidRPr="007520B6" w:rsidDel="008B6AF4">
                <w:rPr>
                  <w:rFonts w:ascii="Consolas" w:eastAsia="Times New Roman" w:hAnsi="Consolas" w:cs="Times New Roman"/>
                  <w:color w:val="D7BA7D"/>
                  <w:sz w:val="21"/>
                  <w:szCs w:val="21"/>
                </w:rPr>
                <w:delText xml:space="preserve">    #w4b_text div</w:delText>
              </w:r>
              <w:r w:rsidRPr="007520B6" w:rsidDel="008B6AF4">
                <w:rPr>
                  <w:rFonts w:ascii="Consolas" w:eastAsia="Times New Roman" w:hAnsi="Consolas" w:cs="Times New Roman"/>
                  <w:color w:val="D4D4D4"/>
                  <w:sz w:val="21"/>
                  <w:szCs w:val="21"/>
                </w:rPr>
                <w:delText xml:space="preserve"> {</w:delText>
              </w:r>
            </w:del>
          </w:p>
          <w:p w14:paraId="75939C40" w14:textId="77777777" w:rsidR="00ED1509" w:rsidRPr="007520B6" w:rsidDel="008B6AF4" w:rsidRDefault="00ED1509">
            <w:pPr>
              <w:pStyle w:val="Heading1Numbered"/>
              <w:rPr>
                <w:del w:id="7825" w:author="Donovan Goode [2]" w:date="2018-11-09T10:04:00Z"/>
                <w:rFonts w:ascii="Consolas" w:eastAsia="Times New Roman" w:hAnsi="Consolas" w:cs="Times New Roman"/>
                <w:color w:val="D4D4D4"/>
                <w:sz w:val="21"/>
                <w:szCs w:val="21"/>
              </w:rPr>
              <w:pPrChange w:id="7826" w:author="Donovan Goode [2]" w:date="2018-11-09T10:05:00Z">
                <w:pPr>
                  <w:shd w:val="clear" w:color="auto" w:fill="1E1E1E"/>
                  <w:spacing w:line="285" w:lineRule="atLeast"/>
                </w:pPr>
              </w:pPrChange>
            </w:pPr>
            <w:del w:id="78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3ADE4ACC" w14:textId="77777777" w:rsidR="00ED1509" w:rsidRPr="007520B6" w:rsidDel="008B6AF4" w:rsidRDefault="00ED1509">
            <w:pPr>
              <w:pStyle w:val="Heading1Numbered"/>
              <w:rPr>
                <w:del w:id="7828" w:author="Donovan Goode [2]" w:date="2018-11-09T10:04:00Z"/>
                <w:rFonts w:ascii="Consolas" w:eastAsia="Times New Roman" w:hAnsi="Consolas" w:cs="Times New Roman"/>
                <w:color w:val="D4D4D4"/>
                <w:sz w:val="21"/>
                <w:szCs w:val="21"/>
              </w:rPr>
              <w:pPrChange w:id="7829" w:author="Donovan Goode [2]" w:date="2018-11-09T10:05:00Z">
                <w:pPr>
                  <w:shd w:val="clear" w:color="auto" w:fill="1E1E1E"/>
                  <w:spacing w:line="285" w:lineRule="atLeast"/>
                </w:pPr>
              </w:pPrChange>
            </w:pPr>
            <w:del w:id="78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7CE83E36" w14:textId="77777777" w:rsidR="00ED1509" w:rsidRPr="007520B6" w:rsidDel="008B6AF4" w:rsidRDefault="00ED1509">
            <w:pPr>
              <w:pStyle w:val="Heading1Numbered"/>
              <w:rPr>
                <w:del w:id="7831" w:author="Donovan Goode [2]" w:date="2018-11-09T10:04:00Z"/>
                <w:rFonts w:ascii="Consolas" w:eastAsia="Times New Roman" w:hAnsi="Consolas" w:cs="Times New Roman"/>
                <w:color w:val="D4D4D4"/>
                <w:sz w:val="21"/>
                <w:szCs w:val="21"/>
              </w:rPr>
              <w:pPrChange w:id="7832" w:author="Donovan Goode [2]" w:date="2018-11-09T10:05:00Z">
                <w:pPr>
                  <w:shd w:val="clear" w:color="auto" w:fill="1E1E1E"/>
                  <w:spacing w:line="285" w:lineRule="atLeast"/>
                </w:pPr>
              </w:pPrChange>
            </w:pPr>
            <w:del w:id="7833" w:author="Donovan Goode [2]" w:date="2018-11-09T10:04:00Z">
              <w:r w:rsidRPr="007520B6" w:rsidDel="008B6AF4">
                <w:rPr>
                  <w:rFonts w:ascii="Consolas" w:eastAsia="Times New Roman" w:hAnsi="Consolas" w:cs="Times New Roman"/>
                  <w:color w:val="D4D4D4"/>
                  <w:sz w:val="21"/>
                  <w:szCs w:val="21"/>
                </w:rPr>
                <w:delText xml:space="preserve">    }</w:delText>
              </w:r>
            </w:del>
          </w:p>
          <w:p w14:paraId="74A7901B" w14:textId="77777777" w:rsidR="00ED1509" w:rsidRPr="007520B6" w:rsidDel="008B6AF4" w:rsidRDefault="00ED1509">
            <w:pPr>
              <w:pStyle w:val="Heading1Numbered"/>
              <w:rPr>
                <w:del w:id="7834" w:author="Donovan Goode [2]" w:date="2018-11-09T10:04:00Z"/>
                <w:rFonts w:ascii="Consolas" w:eastAsia="Times New Roman" w:hAnsi="Consolas" w:cs="Times New Roman"/>
                <w:color w:val="D4D4D4"/>
                <w:sz w:val="21"/>
                <w:szCs w:val="21"/>
              </w:rPr>
              <w:pPrChange w:id="7835" w:author="Donovan Goode [2]" w:date="2018-11-09T10:05:00Z">
                <w:pPr>
                  <w:shd w:val="clear" w:color="auto" w:fill="1E1E1E"/>
                  <w:spacing w:line="285" w:lineRule="atLeast"/>
                </w:pPr>
              </w:pPrChange>
            </w:pPr>
          </w:p>
          <w:p w14:paraId="5B504AA0" w14:textId="77777777" w:rsidR="00ED1509" w:rsidRPr="007520B6" w:rsidDel="008B6AF4" w:rsidRDefault="00ED1509">
            <w:pPr>
              <w:pStyle w:val="Heading1Numbered"/>
              <w:rPr>
                <w:del w:id="7836" w:author="Donovan Goode [2]" w:date="2018-11-09T10:04:00Z"/>
                <w:rFonts w:ascii="Consolas" w:eastAsia="Times New Roman" w:hAnsi="Consolas" w:cs="Times New Roman"/>
                <w:color w:val="D4D4D4"/>
                <w:sz w:val="21"/>
                <w:szCs w:val="21"/>
              </w:rPr>
              <w:pPrChange w:id="7837" w:author="Donovan Goode [2]" w:date="2018-11-09T10:05:00Z">
                <w:pPr>
                  <w:shd w:val="clear" w:color="auto" w:fill="1E1E1E"/>
                  <w:spacing w:line="285" w:lineRule="atLeast"/>
                </w:pPr>
              </w:pPrChange>
            </w:pPr>
            <w:del w:id="78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 a</w:delText>
              </w:r>
              <w:r w:rsidRPr="007520B6" w:rsidDel="008B6AF4">
                <w:rPr>
                  <w:rFonts w:ascii="Consolas" w:eastAsia="Times New Roman" w:hAnsi="Consolas" w:cs="Times New Roman"/>
                  <w:color w:val="D4D4D4"/>
                  <w:sz w:val="21"/>
                  <w:szCs w:val="21"/>
                </w:rPr>
                <w:delText xml:space="preserve"> {</w:delText>
              </w:r>
            </w:del>
          </w:p>
          <w:p w14:paraId="324BCED7" w14:textId="77777777" w:rsidR="00ED1509" w:rsidRPr="007520B6" w:rsidDel="008B6AF4" w:rsidRDefault="00ED1509">
            <w:pPr>
              <w:pStyle w:val="Heading1Numbered"/>
              <w:rPr>
                <w:del w:id="7839" w:author="Donovan Goode [2]" w:date="2018-11-09T10:04:00Z"/>
                <w:rFonts w:ascii="Consolas" w:eastAsia="Times New Roman" w:hAnsi="Consolas" w:cs="Times New Roman"/>
                <w:color w:val="D4D4D4"/>
                <w:sz w:val="21"/>
                <w:szCs w:val="21"/>
              </w:rPr>
              <w:pPrChange w:id="7840" w:author="Donovan Goode [2]" w:date="2018-11-09T10:05:00Z">
                <w:pPr>
                  <w:shd w:val="clear" w:color="auto" w:fill="1E1E1E"/>
                  <w:spacing w:line="285" w:lineRule="atLeast"/>
                </w:pPr>
              </w:pPrChange>
            </w:pPr>
            <w:del w:id="78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214AEB78" w14:textId="77777777" w:rsidR="00ED1509" w:rsidRPr="007520B6" w:rsidDel="008B6AF4" w:rsidRDefault="00ED1509">
            <w:pPr>
              <w:pStyle w:val="Heading1Numbered"/>
              <w:rPr>
                <w:del w:id="7842" w:author="Donovan Goode [2]" w:date="2018-11-09T10:04:00Z"/>
                <w:rFonts w:ascii="Consolas" w:eastAsia="Times New Roman" w:hAnsi="Consolas" w:cs="Times New Roman"/>
                <w:color w:val="D4D4D4"/>
                <w:sz w:val="21"/>
                <w:szCs w:val="21"/>
              </w:rPr>
              <w:pPrChange w:id="7843" w:author="Donovan Goode [2]" w:date="2018-11-09T10:05:00Z">
                <w:pPr>
                  <w:shd w:val="clear" w:color="auto" w:fill="1E1E1E"/>
                  <w:spacing w:line="285" w:lineRule="atLeast"/>
                </w:pPr>
              </w:pPrChange>
            </w:pPr>
            <w:del w:id="78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2381A82" w14:textId="77777777" w:rsidR="00ED1509" w:rsidRPr="007520B6" w:rsidDel="008B6AF4" w:rsidRDefault="00ED1509">
            <w:pPr>
              <w:pStyle w:val="Heading1Numbered"/>
              <w:rPr>
                <w:del w:id="7845" w:author="Donovan Goode [2]" w:date="2018-11-09T10:04:00Z"/>
                <w:rFonts w:ascii="Consolas" w:eastAsia="Times New Roman" w:hAnsi="Consolas" w:cs="Times New Roman"/>
                <w:color w:val="D4D4D4"/>
                <w:sz w:val="21"/>
                <w:szCs w:val="21"/>
              </w:rPr>
              <w:pPrChange w:id="7846" w:author="Donovan Goode [2]" w:date="2018-11-09T10:05:00Z">
                <w:pPr>
                  <w:shd w:val="clear" w:color="auto" w:fill="1E1E1E"/>
                  <w:spacing w:line="285" w:lineRule="atLeast"/>
                </w:pPr>
              </w:pPrChange>
            </w:pPr>
            <w:del w:id="7847" w:author="Donovan Goode [2]" w:date="2018-11-09T10:04:00Z">
              <w:r w:rsidRPr="007520B6" w:rsidDel="008B6AF4">
                <w:rPr>
                  <w:rFonts w:ascii="Consolas" w:eastAsia="Times New Roman" w:hAnsi="Consolas" w:cs="Times New Roman"/>
                  <w:color w:val="D4D4D4"/>
                  <w:sz w:val="21"/>
                  <w:szCs w:val="21"/>
                </w:rPr>
                <w:delText xml:space="preserve">    }</w:delText>
              </w:r>
            </w:del>
          </w:p>
          <w:p w14:paraId="4D5DC4BE" w14:textId="77777777" w:rsidR="00ED1509" w:rsidRPr="007520B6" w:rsidDel="008B6AF4" w:rsidRDefault="00ED1509">
            <w:pPr>
              <w:pStyle w:val="Heading1Numbered"/>
              <w:rPr>
                <w:del w:id="7848" w:author="Donovan Goode [2]" w:date="2018-11-09T10:04:00Z"/>
                <w:rFonts w:ascii="Consolas" w:eastAsia="Times New Roman" w:hAnsi="Consolas" w:cs="Times New Roman"/>
                <w:color w:val="D4D4D4"/>
                <w:sz w:val="21"/>
                <w:szCs w:val="21"/>
              </w:rPr>
              <w:pPrChange w:id="7849" w:author="Donovan Goode [2]" w:date="2018-11-09T10:05:00Z">
                <w:pPr>
                  <w:shd w:val="clear" w:color="auto" w:fill="1E1E1E"/>
                  <w:spacing w:line="285" w:lineRule="atLeast"/>
                </w:pPr>
              </w:pPrChange>
            </w:pPr>
          </w:p>
          <w:p w14:paraId="21518CDC" w14:textId="77777777" w:rsidR="00ED1509" w:rsidRPr="007520B6" w:rsidDel="008B6AF4" w:rsidRDefault="00ED1509">
            <w:pPr>
              <w:pStyle w:val="Heading1Numbered"/>
              <w:rPr>
                <w:del w:id="7850" w:author="Donovan Goode [2]" w:date="2018-11-09T10:04:00Z"/>
                <w:rFonts w:ascii="Consolas" w:eastAsia="Times New Roman" w:hAnsi="Consolas" w:cs="Times New Roman"/>
                <w:color w:val="D4D4D4"/>
                <w:sz w:val="21"/>
                <w:szCs w:val="21"/>
              </w:rPr>
              <w:pPrChange w:id="7851" w:author="Donovan Goode [2]" w:date="2018-11-09T10:05:00Z">
                <w:pPr>
                  <w:shd w:val="clear" w:color="auto" w:fill="1E1E1E"/>
                  <w:spacing w:line="285" w:lineRule="atLeast"/>
                </w:pPr>
              </w:pPrChange>
            </w:pPr>
            <w:del w:id="78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.title4</w:delText>
              </w:r>
              <w:r w:rsidRPr="007520B6" w:rsidDel="008B6AF4">
                <w:rPr>
                  <w:rFonts w:ascii="Consolas" w:eastAsia="Times New Roman" w:hAnsi="Consolas" w:cs="Times New Roman"/>
                  <w:color w:val="D4D4D4"/>
                  <w:sz w:val="21"/>
                  <w:szCs w:val="21"/>
                </w:rPr>
                <w:delText xml:space="preserve"> {</w:delText>
              </w:r>
            </w:del>
          </w:p>
          <w:p w14:paraId="5095939C" w14:textId="77777777" w:rsidR="00ED1509" w:rsidRPr="007520B6" w:rsidDel="008B6AF4" w:rsidRDefault="00ED1509">
            <w:pPr>
              <w:pStyle w:val="Heading1Numbered"/>
              <w:rPr>
                <w:del w:id="7853" w:author="Donovan Goode [2]" w:date="2018-11-09T10:04:00Z"/>
                <w:rFonts w:ascii="Consolas" w:eastAsia="Times New Roman" w:hAnsi="Consolas" w:cs="Times New Roman"/>
                <w:color w:val="D4D4D4"/>
                <w:sz w:val="21"/>
                <w:szCs w:val="21"/>
              </w:rPr>
              <w:pPrChange w:id="7854" w:author="Donovan Goode [2]" w:date="2018-11-09T10:05:00Z">
                <w:pPr>
                  <w:shd w:val="clear" w:color="auto" w:fill="1E1E1E"/>
                  <w:spacing w:line="285" w:lineRule="atLeast"/>
                </w:pPr>
              </w:pPrChange>
            </w:pPr>
            <w:del w:id="78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154CB0A6" w14:textId="77777777" w:rsidR="00ED1509" w:rsidRPr="007520B6" w:rsidDel="008B6AF4" w:rsidRDefault="00ED1509">
            <w:pPr>
              <w:pStyle w:val="Heading1Numbered"/>
              <w:rPr>
                <w:del w:id="7856" w:author="Donovan Goode [2]" w:date="2018-11-09T10:04:00Z"/>
                <w:rFonts w:ascii="Consolas" w:eastAsia="Times New Roman" w:hAnsi="Consolas" w:cs="Times New Roman"/>
                <w:color w:val="D4D4D4"/>
                <w:sz w:val="21"/>
                <w:szCs w:val="21"/>
              </w:rPr>
              <w:pPrChange w:id="7857" w:author="Donovan Goode [2]" w:date="2018-11-09T10:05:00Z">
                <w:pPr>
                  <w:shd w:val="clear" w:color="auto" w:fill="1E1E1E"/>
                  <w:spacing w:line="285" w:lineRule="atLeast"/>
                </w:pPr>
              </w:pPrChange>
            </w:pPr>
            <w:del w:id="78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A219623" w14:textId="77777777" w:rsidR="00ED1509" w:rsidRPr="007520B6" w:rsidDel="008B6AF4" w:rsidRDefault="00ED1509">
            <w:pPr>
              <w:pStyle w:val="Heading1Numbered"/>
              <w:rPr>
                <w:del w:id="7859" w:author="Donovan Goode [2]" w:date="2018-11-09T10:04:00Z"/>
                <w:rFonts w:ascii="Consolas" w:eastAsia="Times New Roman" w:hAnsi="Consolas" w:cs="Times New Roman"/>
                <w:color w:val="D4D4D4"/>
                <w:sz w:val="21"/>
                <w:szCs w:val="21"/>
              </w:rPr>
              <w:pPrChange w:id="7860" w:author="Donovan Goode [2]" w:date="2018-11-09T10:05:00Z">
                <w:pPr>
                  <w:shd w:val="clear" w:color="auto" w:fill="1E1E1E"/>
                  <w:spacing w:line="285" w:lineRule="atLeast"/>
                </w:pPr>
              </w:pPrChange>
            </w:pPr>
            <w:del w:id="7861" w:author="Donovan Goode [2]" w:date="2018-11-09T10:04:00Z">
              <w:r w:rsidRPr="007520B6" w:rsidDel="008B6AF4">
                <w:rPr>
                  <w:rFonts w:ascii="Consolas" w:eastAsia="Times New Roman" w:hAnsi="Consolas" w:cs="Times New Roman"/>
                  <w:color w:val="D4D4D4"/>
                  <w:sz w:val="21"/>
                  <w:szCs w:val="21"/>
                </w:rPr>
                <w:delText xml:space="preserve">    }</w:delText>
              </w:r>
            </w:del>
          </w:p>
          <w:p w14:paraId="3589A1A5" w14:textId="77777777" w:rsidR="00ED1509" w:rsidRPr="007520B6" w:rsidDel="008B6AF4" w:rsidRDefault="00ED1509">
            <w:pPr>
              <w:pStyle w:val="Heading1Numbered"/>
              <w:rPr>
                <w:del w:id="7862" w:author="Donovan Goode [2]" w:date="2018-11-09T10:04:00Z"/>
                <w:rFonts w:ascii="Consolas" w:eastAsia="Times New Roman" w:hAnsi="Consolas" w:cs="Times New Roman"/>
                <w:color w:val="D4D4D4"/>
                <w:sz w:val="21"/>
                <w:szCs w:val="21"/>
              </w:rPr>
              <w:pPrChange w:id="7863" w:author="Donovan Goode [2]" w:date="2018-11-09T10:05:00Z">
                <w:pPr>
                  <w:shd w:val="clear" w:color="auto" w:fill="1E1E1E"/>
                  <w:spacing w:line="285" w:lineRule="atLeast"/>
                </w:pPr>
              </w:pPrChange>
            </w:pPr>
          </w:p>
          <w:p w14:paraId="7C0B041D" w14:textId="77777777" w:rsidR="00ED1509" w:rsidRPr="007520B6" w:rsidDel="008B6AF4" w:rsidRDefault="00ED1509">
            <w:pPr>
              <w:pStyle w:val="Heading1Numbered"/>
              <w:rPr>
                <w:del w:id="7864" w:author="Donovan Goode [2]" w:date="2018-11-09T10:04:00Z"/>
                <w:rFonts w:ascii="Consolas" w:eastAsia="Times New Roman" w:hAnsi="Consolas" w:cs="Times New Roman"/>
                <w:color w:val="D4D4D4"/>
                <w:sz w:val="21"/>
                <w:szCs w:val="21"/>
              </w:rPr>
              <w:pPrChange w:id="7865" w:author="Donovan Goode [2]" w:date="2018-11-09T10:05:00Z">
                <w:pPr>
                  <w:shd w:val="clear" w:color="auto" w:fill="1E1E1E"/>
                  <w:spacing w:line="285" w:lineRule="atLeast"/>
                </w:pPr>
              </w:pPrChange>
            </w:pPr>
            <w:del w:id="78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.title2</w:delText>
              </w:r>
              <w:r w:rsidRPr="007520B6" w:rsidDel="008B6AF4">
                <w:rPr>
                  <w:rFonts w:ascii="Consolas" w:eastAsia="Times New Roman" w:hAnsi="Consolas" w:cs="Times New Roman"/>
                  <w:color w:val="D4D4D4"/>
                  <w:sz w:val="21"/>
                  <w:szCs w:val="21"/>
                </w:rPr>
                <w:delText xml:space="preserve"> {</w:delText>
              </w:r>
            </w:del>
          </w:p>
          <w:p w14:paraId="4DA9D02F" w14:textId="77777777" w:rsidR="00ED1509" w:rsidRPr="007520B6" w:rsidDel="008B6AF4" w:rsidRDefault="00ED1509">
            <w:pPr>
              <w:pStyle w:val="Heading1Numbered"/>
              <w:rPr>
                <w:del w:id="7867" w:author="Donovan Goode [2]" w:date="2018-11-09T10:04:00Z"/>
                <w:rFonts w:ascii="Consolas" w:eastAsia="Times New Roman" w:hAnsi="Consolas" w:cs="Times New Roman"/>
                <w:color w:val="D4D4D4"/>
                <w:sz w:val="21"/>
                <w:szCs w:val="21"/>
              </w:rPr>
              <w:pPrChange w:id="7868" w:author="Donovan Goode [2]" w:date="2018-11-09T10:05:00Z">
                <w:pPr>
                  <w:shd w:val="clear" w:color="auto" w:fill="1E1E1E"/>
                  <w:spacing w:line="285" w:lineRule="atLeast"/>
                </w:pPr>
              </w:pPrChange>
            </w:pPr>
            <w:del w:id="78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06A47A76" w14:textId="77777777" w:rsidR="00ED1509" w:rsidRPr="007520B6" w:rsidDel="008B6AF4" w:rsidRDefault="00ED1509">
            <w:pPr>
              <w:pStyle w:val="Heading1Numbered"/>
              <w:rPr>
                <w:del w:id="7870" w:author="Donovan Goode [2]" w:date="2018-11-09T10:04:00Z"/>
                <w:rFonts w:ascii="Consolas" w:eastAsia="Times New Roman" w:hAnsi="Consolas" w:cs="Times New Roman"/>
                <w:color w:val="D4D4D4"/>
                <w:sz w:val="21"/>
                <w:szCs w:val="21"/>
              </w:rPr>
              <w:pPrChange w:id="7871" w:author="Donovan Goode [2]" w:date="2018-11-09T10:05:00Z">
                <w:pPr>
                  <w:shd w:val="clear" w:color="auto" w:fill="1E1E1E"/>
                  <w:spacing w:line="285" w:lineRule="atLeast"/>
                </w:pPr>
              </w:pPrChange>
            </w:pPr>
            <w:del w:id="78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6EFABD1B" w14:textId="77777777" w:rsidR="00ED1509" w:rsidRPr="007520B6" w:rsidDel="008B6AF4" w:rsidRDefault="00ED1509">
            <w:pPr>
              <w:pStyle w:val="Heading1Numbered"/>
              <w:rPr>
                <w:del w:id="7873" w:author="Donovan Goode [2]" w:date="2018-11-09T10:04:00Z"/>
                <w:rFonts w:ascii="Consolas" w:eastAsia="Times New Roman" w:hAnsi="Consolas" w:cs="Times New Roman"/>
                <w:color w:val="D4D4D4"/>
                <w:sz w:val="21"/>
                <w:szCs w:val="21"/>
              </w:rPr>
              <w:pPrChange w:id="7874" w:author="Donovan Goode [2]" w:date="2018-11-09T10:05:00Z">
                <w:pPr>
                  <w:shd w:val="clear" w:color="auto" w:fill="1E1E1E"/>
                  <w:spacing w:line="285" w:lineRule="atLeast"/>
                </w:pPr>
              </w:pPrChange>
            </w:pPr>
            <w:del w:id="7875" w:author="Donovan Goode [2]" w:date="2018-11-09T10:04:00Z">
              <w:r w:rsidRPr="007520B6" w:rsidDel="008B6AF4">
                <w:rPr>
                  <w:rFonts w:ascii="Consolas" w:eastAsia="Times New Roman" w:hAnsi="Consolas" w:cs="Times New Roman"/>
                  <w:color w:val="D4D4D4"/>
                  <w:sz w:val="21"/>
                  <w:szCs w:val="21"/>
                </w:rPr>
                <w:delText xml:space="preserve">    }</w:delText>
              </w:r>
            </w:del>
          </w:p>
          <w:p w14:paraId="2435B683" w14:textId="77777777" w:rsidR="00ED1509" w:rsidRPr="007520B6" w:rsidDel="008B6AF4" w:rsidRDefault="00ED1509">
            <w:pPr>
              <w:pStyle w:val="Heading1Numbered"/>
              <w:rPr>
                <w:del w:id="7876" w:author="Donovan Goode [2]" w:date="2018-11-09T10:04:00Z"/>
                <w:rFonts w:ascii="Consolas" w:eastAsia="Times New Roman" w:hAnsi="Consolas" w:cs="Times New Roman"/>
                <w:color w:val="D4D4D4"/>
                <w:sz w:val="21"/>
                <w:szCs w:val="21"/>
              </w:rPr>
              <w:pPrChange w:id="7877" w:author="Donovan Goode [2]" w:date="2018-11-09T10:05:00Z">
                <w:pPr>
                  <w:shd w:val="clear" w:color="auto" w:fill="1E1E1E"/>
                  <w:spacing w:line="285" w:lineRule="atLeast"/>
                </w:pPr>
              </w:pPrChange>
            </w:pPr>
          </w:p>
          <w:p w14:paraId="3BA78340" w14:textId="77777777" w:rsidR="00ED1509" w:rsidRPr="007520B6" w:rsidDel="008B6AF4" w:rsidRDefault="00ED1509">
            <w:pPr>
              <w:pStyle w:val="Heading1Numbered"/>
              <w:rPr>
                <w:del w:id="7878" w:author="Donovan Goode [2]" w:date="2018-11-09T10:04:00Z"/>
                <w:rFonts w:ascii="Consolas" w:eastAsia="Times New Roman" w:hAnsi="Consolas" w:cs="Times New Roman"/>
                <w:color w:val="D4D4D4"/>
                <w:sz w:val="21"/>
                <w:szCs w:val="21"/>
              </w:rPr>
              <w:pPrChange w:id="7879" w:author="Donovan Goode [2]" w:date="2018-11-09T10:05:00Z">
                <w:pPr>
                  <w:shd w:val="clear" w:color="auto" w:fill="1E1E1E"/>
                  <w:spacing w:line="285" w:lineRule="atLeast"/>
                </w:pPr>
              </w:pPrChange>
            </w:pPr>
            <w:del w:id="78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w:delText>
              </w:r>
            </w:del>
          </w:p>
          <w:p w14:paraId="246308EA" w14:textId="77777777" w:rsidR="00ED1509" w:rsidRPr="007520B6" w:rsidDel="008B6AF4" w:rsidRDefault="00ED1509">
            <w:pPr>
              <w:pStyle w:val="Heading1Numbered"/>
              <w:rPr>
                <w:del w:id="7881" w:author="Donovan Goode [2]" w:date="2018-11-09T10:04:00Z"/>
                <w:rFonts w:ascii="Consolas" w:eastAsia="Times New Roman" w:hAnsi="Consolas" w:cs="Times New Roman"/>
                <w:color w:val="D4D4D4"/>
                <w:sz w:val="21"/>
                <w:szCs w:val="21"/>
              </w:rPr>
              <w:pPrChange w:id="7882" w:author="Donovan Goode [2]" w:date="2018-11-09T10:05:00Z">
                <w:pPr>
                  <w:shd w:val="clear" w:color="auto" w:fill="1E1E1E"/>
                  <w:spacing w:line="285" w:lineRule="atLeast"/>
                </w:pPr>
              </w:pPrChange>
            </w:pPr>
            <w:del w:id="7883" w:author="Donovan Goode [2]" w:date="2018-11-09T10:04:00Z">
              <w:r w:rsidRPr="007520B6" w:rsidDel="008B6AF4">
                <w:rPr>
                  <w:rFonts w:ascii="Consolas" w:eastAsia="Times New Roman" w:hAnsi="Consolas" w:cs="Times New Roman"/>
                  <w:color w:val="D7BA7D"/>
                  <w:sz w:val="21"/>
                  <w:szCs w:val="21"/>
                </w:rPr>
                <w:delText xml:space="preserve">    #widget4b .pagination</w:delText>
              </w:r>
              <w:r w:rsidRPr="007520B6" w:rsidDel="008B6AF4">
                <w:rPr>
                  <w:rFonts w:ascii="Consolas" w:eastAsia="Times New Roman" w:hAnsi="Consolas" w:cs="Times New Roman"/>
                  <w:color w:val="D4D4D4"/>
                  <w:sz w:val="21"/>
                  <w:szCs w:val="21"/>
                </w:rPr>
                <w:delText xml:space="preserve"> {</w:delText>
              </w:r>
            </w:del>
          </w:p>
          <w:p w14:paraId="0659CA9C" w14:textId="77777777" w:rsidR="00ED1509" w:rsidRPr="007520B6" w:rsidDel="008B6AF4" w:rsidRDefault="00ED1509">
            <w:pPr>
              <w:pStyle w:val="Heading1Numbered"/>
              <w:rPr>
                <w:del w:id="7884" w:author="Donovan Goode [2]" w:date="2018-11-09T10:04:00Z"/>
                <w:rFonts w:ascii="Consolas" w:eastAsia="Times New Roman" w:hAnsi="Consolas" w:cs="Times New Roman"/>
                <w:color w:val="D4D4D4"/>
                <w:sz w:val="21"/>
                <w:szCs w:val="21"/>
              </w:rPr>
              <w:pPrChange w:id="7885" w:author="Donovan Goode [2]" w:date="2018-11-09T10:05:00Z">
                <w:pPr>
                  <w:shd w:val="clear" w:color="auto" w:fill="1E1E1E"/>
                  <w:spacing w:line="285" w:lineRule="atLeast"/>
                </w:pPr>
              </w:pPrChange>
            </w:pPr>
            <w:del w:id="78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3DBE6EBB" w14:textId="77777777" w:rsidR="00ED1509" w:rsidRPr="007520B6" w:rsidDel="008B6AF4" w:rsidRDefault="00ED1509">
            <w:pPr>
              <w:pStyle w:val="Heading1Numbered"/>
              <w:rPr>
                <w:del w:id="7887" w:author="Donovan Goode [2]" w:date="2018-11-09T10:04:00Z"/>
                <w:rFonts w:ascii="Consolas" w:eastAsia="Times New Roman" w:hAnsi="Consolas" w:cs="Times New Roman"/>
                <w:color w:val="D4D4D4"/>
                <w:sz w:val="21"/>
                <w:szCs w:val="21"/>
              </w:rPr>
              <w:pPrChange w:id="7888" w:author="Donovan Goode [2]" w:date="2018-11-09T10:05:00Z">
                <w:pPr>
                  <w:shd w:val="clear" w:color="auto" w:fill="1E1E1E"/>
                  <w:spacing w:line="285" w:lineRule="atLeast"/>
                </w:pPr>
              </w:pPrChange>
            </w:pPr>
            <w:del w:id="78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AACE47" w14:textId="77777777" w:rsidR="00ED1509" w:rsidRPr="007520B6" w:rsidDel="008B6AF4" w:rsidRDefault="00ED1509">
            <w:pPr>
              <w:pStyle w:val="Heading1Numbered"/>
              <w:rPr>
                <w:del w:id="7890" w:author="Donovan Goode [2]" w:date="2018-11-09T10:04:00Z"/>
                <w:rFonts w:ascii="Consolas" w:eastAsia="Times New Roman" w:hAnsi="Consolas" w:cs="Times New Roman"/>
                <w:color w:val="D4D4D4"/>
                <w:sz w:val="21"/>
                <w:szCs w:val="21"/>
              </w:rPr>
              <w:pPrChange w:id="7891" w:author="Donovan Goode [2]" w:date="2018-11-09T10:05:00Z">
                <w:pPr>
                  <w:shd w:val="clear" w:color="auto" w:fill="1E1E1E"/>
                  <w:spacing w:line="285" w:lineRule="atLeast"/>
                </w:pPr>
              </w:pPrChange>
            </w:pPr>
            <w:del w:id="78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2CB86B89" w14:textId="77777777" w:rsidR="00ED1509" w:rsidRPr="007520B6" w:rsidDel="008B6AF4" w:rsidRDefault="00ED1509">
            <w:pPr>
              <w:pStyle w:val="Heading1Numbered"/>
              <w:rPr>
                <w:del w:id="7893" w:author="Donovan Goode [2]" w:date="2018-11-09T10:04:00Z"/>
                <w:rFonts w:ascii="Consolas" w:eastAsia="Times New Roman" w:hAnsi="Consolas" w:cs="Times New Roman"/>
                <w:color w:val="D4D4D4"/>
                <w:sz w:val="21"/>
                <w:szCs w:val="21"/>
              </w:rPr>
              <w:pPrChange w:id="7894" w:author="Donovan Goode [2]" w:date="2018-11-09T10:05:00Z">
                <w:pPr>
                  <w:shd w:val="clear" w:color="auto" w:fill="1E1E1E"/>
                  <w:spacing w:line="285" w:lineRule="atLeast"/>
                </w:pPr>
              </w:pPrChange>
            </w:pPr>
            <w:del w:id="78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3A023645" w14:textId="77777777" w:rsidR="00ED1509" w:rsidRPr="007520B6" w:rsidDel="008B6AF4" w:rsidRDefault="00ED1509">
            <w:pPr>
              <w:pStyle w:val="Heading1Numbered"/>
              <w:rPr>
                <w:del w:id="7896" w:author="Donovan Goode [2]" w:date="2018-11-09T10:04:00Z"/>
                <w:rFonts w:ascii="Consolas" w:eastAsia="Times New Roman" w:hAnsi="Consolas" w:cs="Times New Roman"/>
                <w:color w:val="D4D4D4"/>
                <w:sz w:val="21"/>
                <w:szCs w:val="21"/>
              </w:rPr>
              <w:pPrChange w:id="7897" w:author="Donovan Goode [2]" w:date="2018-11-09T10:05:00Z">
                <w:pPr>
                  <w:shd w:val="clear" w:color="auto" w:fill="1E1E1E"/>
                  <w:spacing w:line="285" w:lineRule="atLeast"/>
                </w:pPr>
              </w:pPrChange>
            </w:pPr>
            <w:del w:id="78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1E8C432" w14:textId="77777777" w:rsidR="00ED1509" w:rsidRPr="007520B6" w:rsidDel="008B6AF4" w:rsidRDefault="00ED1509">
            <w:pPr>
              <w:pStyle w:val="Heading1Numbered"/>
              <w:rPr>
                <w:del w:id="7899" w:author="Donovan Goode [2]" w:date="2018-11-09T10:04:00Z"/>
                <w:rFonts w:ascii="Consolas" w:eastAsia="Times New Roman" w:hAnsi="Consolas" w:cs="Times New Roman"/>
                <w:color w:val="D4D4D4"/>
                <w:sz w:val="21"/>
                <w:szCs w:val="21"/>
              </w:rPr>
              <w:pPrChange w:id="7900" w:author="Donovan Goode [2]" w:date="2018-11-09T10:05:00Z">
                <w:pPr>
                  <w:shd w:val="clear" w:color="auto" w:fill="1E1E1E"/>
                  <w:spacing w:line="285" w:lineRule="atLeast"/>
                </w:pPr>
              </w:pPrChange>
            </w:pPr>
            <w:del w:id="7901" w:author="Donovan Goode [2]" w:date="2018-11-09T10:04:00Z">
              <w:r w:rsidRPr="007520B6" w:rsidDel="008B6AF4">
                <w:rPr>
                  <w:rFonts w:ascii="Consolas" w:eastAsia="Times New Roman" w:hAnsi="Consolas" w:cs="Times New Roman"/>
                  <w:color w:val="D4D4D4"/>
                  <w:sz w:val="21"/>
                  <w:szCs w:val="21"/>
                </w:rPr>
                <w:delText xml:space="preserve">    }</w:delText>
              </w:r>
            </w:del>
          </w:p>
          <w:p w14:paraId="59BB5E72" w14:textId="77777777" w:rsidR="00ED1509" w:rsidRPr="007520B6" w:rsidDel="008B6AF4" w:rsidRDefault="00ED1509">
            <w:pPr>
              <w:pStyle w:val="Heading1Numbered"/>
              <w:rPr>
                <w:del w:id="7902" w:author="Donovan Goode [2]" w:date="2018-11-09T10:04:00Z"/>
                <w:rFonts w:ascii="Consolas" w:eastAsia="Times New Roman" w:hAnsi="Consolas" w:cs="Times New Roman"/>
                <w:color w:val="D4D4D4"/>
                <w:sz w:val="21"/>
                <w:szCs w:val="21"/>
              </w:rPr>
              <w:pPrChange w:id="7903" w:author="Donovan Goode [2]" w:date="2018-11-09T10:05:00Z">
                <w:pPr>
                  <w:shd w:val="clear" w:color="auto" w:fill="1E1E1E"/>
                  <w:spacing w:line="285" w:lineRule="atLeast"/>
                </w:pPr>
              </w:pPrChange>
            </w:pPr>
          </w:p>
          <w:p w14:paraId="042322AC" w14:textId="77777777" w:rsidR="00ED1509" w:rsidRPr="007520B6" w:rsidDel="008B6AF4" w:rsidRDefault="00ED1509">
            <w:pPr>
              <w:pStyle w:val="Heading1Numbered"/>
              <w:rPr>
                <w:del w:id="7904" w:author="Donovan Goode [2]" w:date="2018-11-09T10:04:00Z"/>
                <w:rFonts w:ascii="Consolas" w:eastAsia="Times New Roman" w:hAnsi="Consolas" w:cs="Times New Roman"/>
                <w:color w:val="D4D4D4"/>
                <w:sz w:val="21"/>
                <w:szCs w:val="21"/>
              </w:rPr>
              <w:pPrChange w:id="7905" w:author="Donovan Goode [2]" w:date="2018-11-09T10:05:00Z">
                <w:pPr>
                  <w:shd w:val="clear" w:color="auto" w:fill="1E1E1E"/>
                  <w:spacing w:line="285" w:lineRule="atLeast"/>
                </w:pPr>
              </w:pPrChange>
            </w:pPr>
            <w:del w:id="79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 span</w:delText>
              </w:r>
              <w:r w:rsidRPr="007520B6" w:rsidDel="008B6AF4">
                <w:rPr>
                  <w:rFonts w:ascii="Consolas" w:eastAsia="Times New Roman" w:hAnsi="Consolas" w:cs="Times New Roman"/>
                  <w:color w:val="D4D4D4"/>
                  <w:sz w:val="21"/>
                  <w:szCs w:val="21"/>
                </w:rPr>
                <w:delText xml:space="preserve"> {</w:delText>
              </w:r>
            </w:del>
          </w:p>
          <w:p w14:paraId="52F5D023" w14:textId="77777777" w:rsidR="00ED1509" w:rsidRPr="007520B6" w:rsidDel="008B6AF4" w:rsidRDefault="00ED1509">
            <w:pPr>
              <w:pStyle w:val="Heading1Numbered"/>
              <w:rPr>
                <w:del w:id="7907" w:author="Donovan Goode [2]" w:date="2018-11-09T10:04:00Z"/>
                <w:rFonts w:ascii="Consolas" w:eastAsia="Times New Roman" w:hAnsi="Consolas" w:cs="Times New Roman"/>
                <w:color w:val="D4D4D4"/>
                <w:sz w:val="21"/>
                <w:szCs w:val="21"/>
              </w:rPr>
              <w:pPrChange w:id="7908" w:author="Donovan Goode [2]" w:date="2018-11-09T10:05:00Z">
                <w:pPr>
                  <w:shd w:val="clear" w:color="auto" w:fill="1E1E1E"/>
                  <w:spacing w:line="285" w:lineRule="atLeast"/>
                </w:pPr>
              </w:pPrChange>
            </w:pPr>
            <w:del w:id="79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-9999em</w:delText>
              </w:r>
              <w:r w:rsidRPr="007520B6" w:rsidDel="008B6AF4">
                <w:rPr>
                  <w:rFonts w:ascii="Consolas" w:eastAsia="Times New Roman" w:hAnsi="Consolas" w:cs="Times New Roman"/>
                  <w:color w:val="D4D4D4"/>
                  <w:sz w:val="21"/>
                  <w:szCs w:val="21"/>
                </w:rPr>
                <w:delText>;</w:delText>
              </w:r>
            </w:del>
          </w:p>
          <w:p w14:paraId="3B3EBCA3" w14:textId="77777777" w:rsidR="00ED1509" w:rsidRPr="007520B6" w:rsidDel="008B6AF4" w:rsidRDefault="00ED1509">
            <w:pPr>
              <w:pStyle w:val="Heading1Numbered"/>
              <w:rPr>
                <w:del w:id="7910" w:author="Donovan Goode [2]" w:date="2018-11-09T10:04:00Z"/>
                <w:rFonts w:ascii="Consolas" w:eastAsia="Times New Roman" w:hAnsi="Consolas" w:cs="Times New Roman"/>
                <w:color w:val="D4D4D4"/>
                <w:sz w:val="21"/>
                <w:szCs w:val="21"/>
              </w:rPr>
              <w:pPrChange w:id="7911" w:author="Donovan Goode [2]" w:date="2018-11-09T10:05:00Z">
                <w:pPr>
                  <w:shd w:val="clear" w:color="auto" w:fill="1E1E1E"/>
                  <w:spacing w:line="285" w:lineRule="atLeast"/>
                </w:pPr>
              </w:pPrChange>
            </w:pPr>
            <w:del w:id="79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0D77E99" w14:textId="77777777" w:rsidR="00ED1509" w:rsidRPr="007520B6" w:rsidDel="008B6AF4" w:rsidRDefault="00ED1509">
            <w:pPr>
              <w:pStyle w:val="Heading1Numbered"/>
              <w:rPr>
                <w:del w:id="7913" w:author="Donovan Goode [2]" w:date="2018-11-09T10:04:00Z"/>
                <w:rFonts w:ascii="Consolas" w:eastAsia="Times New Roman" w:hAnsi="Consolas" w:cs="Times New Roman"/>
                <w:color w:val="D4D4D4"/>
                <w:sz w:val="21"/>
                <w:szCs w:val="21"/>
              </w:rPr>
              <w:pPrChange w:id="7914" w:author="Donovan Goode [2]" w:date="2018-11-09T10:05:00Z">
                <w:pPr>
                  <w:shd w:val="clear" w:color="auto" w:fill="1E1E1E"/>
                  <w:spacing w:line="285" w:lineRule="atLeast"/>
                </w:pPr>
              </w:pPrChange>
            </w:pPr>
            <w:del w:id="7915" w:author="Donovan Goode [2]" w:date="2018-11-09T10:04:00Z">
              <w:r w:rsidRPr="007520B6" w:rsidDel="008B6AF4">
                <w:rPr>
                  <w:rFonts w:ascii="Consolas" w:eastAsia="Times New Roman" w:hAnsi="Consolas" w:cs="Times New Roman"/>
                  <w:color w:val="D4D4D4"/>
                  <w:sz w:val="21"/>
                  <w:szCs w:val="21"/>
                </w:rPr>
                <w:delText xml:space="preserve">    }</w:delText>
              </w:r>
            </w:del>
          </w:p>
          <w:p w14:paraId="16209511" w14:textId="77777777" w:rsidR="00ED1509" w:rsidRPr="007520B6" w:rsidDel="008B6AF4" w:rsidRDefault="00ED1509">
            <w:pPr>
              <w:pStyle w:val="Heading1Numbered"/>
              <w:rPr>
                <w:del w:id="7916" w:author="Donovan Goode [2]" w:date="2018-11-09T10:04:00Z"/>
                <w:rFonts w:ascii="Consolas" w:eastAsia="Times New Roman" w:hAnsi="Consolas" w:cs="Times New Roman"/>
                <w:color w:val="D4D4D4"/>
                <w:sz w:val="21"/>
                <w:szCs w:val="21"/>
              </w:rPr>
              <w:pPrChange w:id="7917" w:author="Donovan Goode [2]" w:date="2018-11-09T10:05:00Z">
                <w:pPr>
                  <w:shd w:val="clear" w:color="auto" w:fill="1E1E1E"/>
                  <w:spacing w:line="285" w:lineRule="atLeast"/>
                </w:pPr>
              </w:pPrChange>
            </w:pPr>
          </w:p>
          <w:p w14:paraId="7B036CC9" w14:textId="77777777" w:rsidR="00ED1509" w:rsidRPr="007520B6" w:rsidDel="008B6AF4" w:rsidRDefault="00ED1509">
            <w:pPr>
              <w:pStyle w:val="Heading1Numbered"/>
              <w:rPr>
                <w:del w:id="7918" w:author="Donovan Goode [2]" w:date="2018-11-09T10:04:00Z"/>
                <w:rFonts w:ascii="Consolas" w:eastAsia="Times New Roman" w:hAnsi="Consolas" w:cs="Times New Roman"/>
                <w:color w:val="D4D4D4"/>
                <w:sz w:val="21"/>
                <w:szCs w:val="21"/>
              </w:rPr>
              <w:pPrChange w:id="7919" w:author="Donovan Goode [2]" w:date="2018-11-09T10:05:00Z">
                <w:pPr>
                  <w:shd w:val="clear" w:color="auto" w:fill="1E1E1E"/>
                  <w:spacing w:line="285" w:lineRule="atLeast"/>
                </w:pPr>
              </w:pPrChange>
            </w:pPr>
            <w:del w:id="79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h3,</w:delText>
              </w:r>
            </w:del>
          </w:p>
          <w:p w14:paraId="4D716363" w14:textId="77777777" w:rsidR="00ED1509" w:rsidRPr="007520B6" w:rsidDel="008B6AF4" w:rsidRDefault="00ED1509">
            <w:pPr>
              <w:pStyle w:val="Heading1Numbered"/>
              <w:rPr>
                <w:del w:id="7921" w:author="Donovan Goode [2]" w:date="2018-11-09T10:04:00Z"/>
                <w:rFonts w:ascii="Consolas" w:eastAsia="Times New Roman" w:hAnsi="Consolas" w:cs="Times New Roman"/>
                <w:color w:val="D4D4D4"/>
                <w:sz w:val="21"/>
                <w:szCs w:val="21"/>
              </w:rPr>
              <w:pPrChange w:id="7922" w:author="Donovan Goode [2]" w:date="2018-11-09T10:05:00Z">
                <w:pPr>
                  <w:shd w:val="clear" w:color="auto" w:fill="1E1E1E"/>
                  <w:spacing w:line="285" w:lineRule="atLeast"/>
                </w:pPr>
              </w:pPrChange>
            </w:pPr>
            <w:del w:id="7923" w:author="Donovan Goode [2]" w:date="2018-11-09T10:04:00Z">
              <w:r w:rsidRPr="007520B6" w:rsidDel="008B6AF4">
                <w:rPr>
                  <w:rFonts w:ascii="Consolas" w:eastAsia="Times New Roman" w:hAnsi="Consolas" w:cs="Times New Roman"/>
                  <w:color w:val="D7BA7D"/>
                  <w:sz w:val="21"/>
                  <w:szCs w:val="21"/>
                </w:rPr>
                <w:delText xml:space="preserve">    #widget4b .pagination h3</w:delText>
              </w:r>
              <w:r w:rsidRPr="007520B6" w:rsidDel="008B6AF4">
                <w:rPr>
                  <w:rFonts w:ascii="Consolas" w:eastAsia="Times New Roman" w:hAnsi="Consolas" w:cs="Times New Roman"/>
                  <w:color w:val="D4D4D4"/>
                  <w:sz w:val="21"/>
                  <w:szCs w:val="21"/>
                </w:rPr>
                <w:delText xml:space="preserve"> {</w:delText>
              </w:r>
            </w:del>
          </w:p>
          <w:p w14:paraId="11FEBD49" w14:textId="77777777" w:rsidR="00ED1509" w:rsidRPr="007520B6" w:rsidDel="008B6AF4" w:rsidRDefault="00ED1509">
            <w:pPr>
              <w:pStyle w:val="Heading1Numbered"/>
              <w:rPr>
                <w:del w:id="7924" w:author="Donovan Goode [2]" w:date="2018-11-09T10:04:00Z"/>
                <w:rFonts w:ascii="Consolas" w:eastAsia="Times New Roman" w:hAnsi="Consolas" w:cs="Times New Roman"/>
                <w:color w:val="D4D4D4"/>
                <w:sz w:val="21"/>
                <w:szCs w:val="21"/>
              </w:rPr>
              <w:pPrChange w:id="7925" w:author="Donovan Goode [2]" w:date="2018-11-09T10:05:00Z">
                <w:pPr>
                  <w:shd w:val="clear" w:color="auto" w:fill="1E1E1E"/>
                  <w:spacing w:line="285" w:lineRule="atLeast"/>
                </w:pPr>
              </w:pPrChange>
            </w:pPr>
            <w:del w:id="79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74B057B5" w14:textId="77777777" w:rsidR="00ED1509" w:rsidRPr="007520B6" w:rsidDel="008B6AF4" w:rsidRDefault="00ED1509">
            <w:pPr>
              <w:pStyle w:val="Heading1Numbered"/>
              <w:rPr>
                <w:del w:id="7927" w:author="Donovan Goode [2]" w:date="2018-11-09T10:04:00Z"/>
                <w:rFonts w:ascii="Consolas" w:eastAsia="Times New Roman" w:hAnsi="Consolas" w:cs="Times New Roman"/>
                <w:color w:val="D4D4D4"/>
                <w:sz w:val="21"/>
                <w:szCs w:val="21"/>
              </w:rPr>
              <w:pPrChange w:id="7928" w:author="Donovan Goode [2]" w:date="2018-11-09T10:05:00Z">
                <w:pPr>
                  <w:shd w:val="clear" w:color="auto" w:fill="1E1E1E"/>
                  <w:spacing w:line="285" w:lineRule="atLeast"/>
                </w:pPr>
              </w:pPrChange>
            </w:pPr>
          </w:p>
          <w:p w14:paraId="2C21B1D1" w14:textId="77777777" w:rsidR="00ED1509" w:rsidRPr="007520B6" w:rsidDel="008B6AF4" w:rsidRDefault="00ED1509">
            <w:pPr>
              <w:pStyle w:val="Heading1Numbered"/>
              <w:rPr>
                <w:del w:id="7929" w:author="Donovan Goode [2]" w:date="2018-11-09T10:04:00Z"/>
                <w:rFonts w:ascii="Consolas" w:eastAsia="Times New Roman" w:hAnsi="Consolas" w:cs="Times New Roman"/>
                <w:color w:val="D4D4D4"/>
                <w:sz w:val="21"/>
                <w:szCs w:val="21"/>
              </w:rPr>
              <w:pPrChange w:id="7930" w:author="Donovan Goode [2]" w:date="2018-11-09T10:05:00Z">
                <w:pPr>
                  <w:shd w:val="clear" w:color="auto" w:fill="1E1E1E"/>
                  <w:spacing w:line="285" w:lineRule="atLeast"/>
                </w:pPr>
              </w:pPrChange>
            </w:pPr>
            <w:del w:id="7931" w:author="Donovan Goode [2]" w:date="2018-11-09T10:04:00Z">
              <w:r w:rsidRPr="007520B6" w:rsidDel="008B6AF4">
                <w:rPr>
                  <w:rFonts w:ascii="Consolas" w:eastAsia="Times New Roman" w:hAnsi="Consolas" w:cs="Times New Roman"/>
                  <w:color w:val="D4D4D4"/>
                  <w:sz w:val="21"/>
                  <w:szCs w:val="21"/>
                </w:rPr>
                <w:delText xml:space="preserve">    }</w:delText>
              </w:r>
            </w:del>
          </w:p>
          <w:p w14:paraId="23AF6A88" w14:textId="77777777" w:rsidR="00ED1509" w:rsidRPr="007520B6" w:rsidDel="008B6AF4" w:rsidRDefault="00ED1509">
            <w:pPr>
              <w:pStyle w:val="Heading1Numbered"/>
              <w:rPr>
                <w:del w:id="7932" w:author="Donovan Goode [2]" w:date="2018-11-09T10:04:00Z"/>
                <w:rFonts w:ascii="Consolas" w:eastAsia="Times New Roman" w:hAnsi="Consolas" w:cs="Times New Roman"/>
                <w:color w:val="D4D4D4"/>
                <w:sz w:val="21"/>
                <w:szCs w:val="21"/>
              </w:rPr>
              <w:pPrChange w:id="7933" w:author="Donovan Goode [2]" w:date="2018-11-09T10:05:00Z">
                <w:pPr>
                  <w:shd w:val="clear" w:color="auto" w:fill="1E1E1E"/>
                  <w:spacing w:line="285" w:lineRule="atLeast"/>
                </w:pPr>
              </w:pPrChange>
            </w:pPr>
          </w:p>
          <w:p w14:paraId="1B96A173" w14:textId="77777777" w:rsidR="00ED1509" w:rsidRPr="007520B6" w:rsidDel="008B6AF4" w:rsidRDefault="00ED1509">
            <w:pPr>
              <w:pStyle w:val="Heading1Numbered"/>
              <w:rPr>
                <w:del w:id="7934" w:author="Donovan Goode [2]" w:date="2018-11-09T10:04:00Z"/>
                <w:rFonts w:ascii="Consolas" w:eastAsia="Times New Roman" w:hAnsi="Consolas" w:cs="Times New Roman"/>
                <w:color w:val="D4D4D4"/>
                <w:sz w:val="21"/>
                <w:szCs w:val="21"/>
              </w:rPr>
              <w:pPrChange w:id="7935" w:author="Donovan Goode [2]" w:date="2018-11-09T10:05:00Z">
                <w:pPr>
                  <w:shd w:val="clear" w:color="auto" w:fill="1E1E1E"/>
                  <w:spacing w:line="285" w:lineRule="atLeast"/>
                </w:pPr>
              </w:pPrChange>
            </w:pPr>
            <w:del w:id="79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D4D4D4"/>
                  <w:sz w:val="21"/>
                  <w:szCs w:val="21"/>
                </w:rPr>
                <w:delText xml:space="preserve"> {</w:delText>
              </w:r>
            </w:del>
          </w:p>
          <w:p w14:paraId="7CBC7B89" w14:textId="77777777" w:rsidR="00ED1509" w:rsidRPr="007520B6" w:rsidDel="008B6AF4" w:rsidRDefault="00ED1509">
            <w:pPr>
              <w:pStyle w:val="Heading1Numbered"/>
              <w:rPr>
                <w:del w:id="7937" w:author="Donovan Goode [2]" w:date="2018-11-09T10:04:00Z"/>
                <w:rFonts w:ascii="Consolas" w:eastAsia="Times New Roman" w:hAnsi="Consolas" w:cs="Times New Roman"/>
                <w:color w:val="D4D4D4"/>
                <w:sz w:val="21"/>
                <w:szCs w:val="21"/>
              </w:rPr>
              <w:pPrChange w:id="7938" w:author="Donovan Goode [2]" w:date="2018-11-09T10:05:00Z">
                <w:pPr>
                  <w:shd w:val="clear" w:color="auto" w:fill="1E1E1E"/>
                  <w:spacing w:line="285" w:lineRule="atLeast"/>
                </w:pPr>
              </w:pPrChange>
            </w:pPr>
            <w:del w:id="79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65DC30E7" w14:textId="77777777" w:rsidR="00ED1509" w:rsidRPr="007520B6" w:rsidDel="008B6AF4" w:rsidRDefault="00ED1509">
            <w:pPr>
              <w:pStyle w:val="Heading1Numbered"/>
              <w:rPr>
                <w:del w:id="7940" w:author="Donovan Goode [2]" w:date="2018-11-09T10:04:00Z"/>
                <w:rFonts w:ascii="Consolas" w:eastAsia="Times New Roman" w:hAnsi="Consolas" w:cs="Times New Roman"/>
                <w:color w:val="D4D4D4"/>
                <w:sz w:val="21"/>
                <w:szCs w:val="21"/>
              </w:rPr>
              <w:pPrChange w:id="7941" w:author="Donovan Goode [2]" w:date="2018-11-09T10:05:00Z">
                <w:pPr>
                  <w:shd w:val="clear" w:color="auto" w:fill="1E1E1E"/>
                  <w:spacing w:line="285" w:lineRule="atLeast"/>
                </w:pPr>
              </w:pPrChange>
            </w:pPr>
            <w:del w:id="79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4B4CEAC1" w14:textId="77777777" w:rsidR="00ED1509" w:rsidRPr="007520B6" w:rsidDel="008B6AF4" w:rsidRDefault="00ED1509">
            <w:pPr>
              <w:pStyle w:val="Heading1Numbered"/>
              <w:rPr>
                <w:del w:id="7943" w:author="Donovan Goode [2]" w:date="2018-11-09T10:04:00Z"/>
                <w:rFonts w:ascii="Consolas" w:eastAsia="Times New Roman" w:hAnsi="Consolas" w:cs="Times New Roman"/>
                <w:color w:val="D4D4D4"/>
                <w:sz w:val="21"/>
                <w:szCs w:val="21"/>
              </w:rPr>
              <w:pPrChange w:id="7944" w:author="Donovan Goode [2]" w:date="2018-11-09T10:05:00Z">
                <w:pPr>
                  <w:shd w:val="clear" w:color="auto" w:fill="1E1E1E"/>
                  <w:spacing w:line="285" w:lineRule="atLeast"/>
                </w:pPr>
              </w:pPrChange>
            </w:pPr>
            <w:del w:id="79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2.6em</w:delText>
              </w:r>
              <w:r w:rsidRPr="007520B6" w:rsidDel="008B6AF4">
                <w:rPr>
                  <w:rFonts w:ascii="Consolas" w:eastAsia="Times New Roman" w:hAnsi="Consolas" w:cs="Times New Roman"/>
                  <w:color w:val="D4D4D4"/>
                  <w:sz w:val="21"/>
                  <w:szCs w:val="21"/>
                </w:rPr>
                <w:delText>;</w:delText>
              </w:r>
            </w:del>
          </w:p>
          <w:p w14:paraId="60D6C9F9" w14:textId="77777777" w:rsidR="00ED1509" w:rsidRPr="007520B6" w:rsidDel="008B6AF4" w:rsidRDefault="00ED1509">
            <w:pPr>
              <w:pStyle w:val="Heading1Numbered"/>
              <w:rPr>
                <w:del w:id="7946" w:author="Donovan Goode [2]" w:date="2018-11-09T10:04:00Z"/>
                <w:rFonts w:ascii="Consolas" w:eastAsia="Times New Roman" w:hAnsi="Consolas" w:cs="Times New Roman"/>
                <w:color w:val="D4D4D4"/>
                <w:sz w:val="21"/>
                <w:szCs w:val="21"/>
              </w:rPr>
              <w:pPrChange w:id="7947" w:author="Donovan Goode [2]" w:date="2018-11-09T10:05:00Z">
                <w:pPr>
                  <w:shd w:val="clear" w:color="auto" w:fill="1E1E1E"/>
                  <w:spacing w:line="285" w:lineRule="atLeast"/>
                </w:pPr>
              </w:pPrChange>
            </w:pPr>
            <w:del w:id="79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#4D901E</w:delText>
              </w:r>
              <w:r w:rsidRPr="007520B6" w:rsidDel="008B6AF4">
                <w:rPr>
                  <w:rFonts w:ascii="Consolas" w:eastAsia="Times New Roman" w:hAnsi="Consolas" w:cs="Times New Roman"/>
                  <w:color w:val="D4D4D4"/>
                  <w:sz w:val="21"/>
                  <w:szCs w:val="21"/>
                </w:rPr>
                <w:delText>;</w:delText>
              </w:r>
            </w:del>
          </w:p>
          <w:p w14:paraId="2B0F49D3" w14:textId="77777777" w:rsidR="00ED1509" w:rsidRPr="007520B6" w:rsidDel="008B6AF4" w:rsidRDefault="00ED1509">
            <w:pPr>
              <w:pStyle w:val="Heading1Numbered"/>
              <w:rPr>
                <w:del w:id="7949" w:author="Donovan Goode [2]" w:date="2018-11-09T10:04:00Z"/>
                <w:rFonts w:ascii="Consolas" w:eastAsia="Times New Roman" w:hAnsi="Consolas" w:cs="Times New Roman"/>
                <w:color w:val="D4D4D4"/>
                <w:sz w:val="21"/>
                <w:szCs w:val="21"/>
              </w:rPr>
              <w:pPrChange w:id="7950" w:author="Donovan Goode [2]" w:date="2018-11-09T10:05:00Z">
                <w:pPr>
                  <w:shd w:val="clear" w:color="auto" w:fill="1E1E1E"/>
                  <w:spacing w:line="285" w:lineRule="atLeast"/>
                </w:pPr>
              </w:pPrChange>
            </w:pPr>
            <w:del w:id="79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w:delText>
              </w:r>
            </w:del>
          </w:p>
          <w:p w14:paraId="048FDA81" w14:textId="77777777" w:rsidR="00ED1509" w:rsidRPr="007520B6" w:rsidDel="008B6AF4" w:rsidRDefault="00ED1509">
            <w:pPr>
              <w:pStyle w:val="Heading1Numbered"/>
              <w:rPr>
                <w:del w:id="7952" w:author="Donovan Goode [2]" w:date="2018-11-09T10:04:00Z"/>
                <w:rFonts w:ascii="Consolas" w:eastAsia="Times New Roman" w:hAnsi="Consolas" w:cs="Times New Roman"/>
                <w:color w:val="D4D4D4"/>
                <w:sz w:val="21"/>
                <w:szCs w:val="21"/>
              </w:rPr>
              <w:pPrChange w:id="7953" w:author="Donovan Goode [2]" w:date="2018-11-09T10:05:00Z">
                <w:pPr>
                  <w:shd w:val="clear" w:color="auto" w:fill="1E1E1E"/>
                  <w:spacing w:line="285" w:lineRule="atLeast"/>
                </w:pPr>
              </w:pPrChange>
            </w:pPr>
            <w:del w:id="79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DBE38D8" w14:textId="77777777" w:rsidR="00ED1509" w:rsidRPr="007520B6" w:rsidDel="008B6AF4" w:rsidRDefault="00ED1509">
            <w:pPr>
              <w:pStyle w:val="Heading1Numbered"/>
              <w:rPr>
                <w:del w:id="7955" w:author="Donovan Goode [2]" w:date="2018-11-09T10:04:00Z"/>
                <w:rFonts w:ascii="Consolas" w:eastAsia="Times New Roman" w:hAnsi="Consolas" w:cs="Times New Roman"/>
                <w:color w:val="D4D4D4"/>
                <w:sz w:val="21"/>
                <w:szCs w:val="21"/>
              </w:rPr>
              <w:pPrChange w:id="7956" w:author="Donovan Goode [2]" w:date="2018-11-09T10:05:00Z">
                <w:pPr>
                  <w:shd w:val="clear" w:color="auto" w:fill="1E1E1E"/>
                  <w:spacing w:line="285" w:lineRule="atLeast"/>
                </w:pPr>
              </w:pPrChange>
            </w:pPr>
            <w:del w:id="79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25976FDE" w14:textId="77777777" w:rsidR="00ED1509" w:rsidRPr="007520B6" w:rsidDel="008B6AF4" w:rsidRDefault="00ED1509">
            <w:pPr>
              <w:pStyle w:val="Heading1Numbered"/>
              <w:rPr>
                <w:del w:id="7958" w:author="Donovan Goode [2]" w:date="2018-11-09T10:04:00Z"/>
                <w:rFonts w:ascii="Consolas" w:eastAsia="Times New Roman" w:hAnsi="Consolas" w:cs="Times New Roman"/>
                <w:color w:val="D4D4D4"/>
                <w:sz w:val="21"/>
                <w:szCs w:val="21"/>
              </w:rPr>
              <w:pPrChange w:id="7959" w:author="Donovan Goode [2]" w:date="2018-11-09T10:05:00Z">
                <w:pPr>
                  <w:shd w:val="clear" w:color="auto" w:fill="1E1E1E"/>
                  <w:spacing w:line="285" w:lineRule="atLeast"/>
                </w:pPr>
              </w:pPrChange>
            </w:pPr>
            <w:del w:id="7960" w:author="Donovan Goode [2]" w:date="2018-11-09T10:04:00Z">
              <w:r w:rsidRPr="007520B6" w:rsidDel="008B6AF4">
                <w:rPr>
                  <w:rFonts w:ascii="Consolas" w:eastAsia="Times New Roman" w:hAnsi="Consolas" w:cs="Times New Roman"/>
                  <w:color w:val="D4D4D4"/>
                  <w:sz w:val="21"/>
                  <w:szCs w:val="21"/>
                </w:rPr>
                <w:delText xml:space="preserve">    }</w:delText>
              </w:r>
            </w:del>
          </w:p>
          <w:p w14:paraId="3DAB505F" w14:textId="77777777" w:rsidR="00ED1509" w:rsidRPr="007520B6" w:rsidDel="008B6AF4" w:rsidRDefault="00ED1509">
            <w:pPr>
              <w:pStyle w:val="Heading1Numbered"/>
              <w:rPr>
                <w:del w:id="7961" w:author="Donovan Goode [2]" w:date="2018-11-09T10:04:00Z"/>
                <w:rFonts w:ascii="Consolas" w:eastAsia="Times New Roman" w:hAnsi="Consolas" w:cs="Times New Roman"/>
                <w:color w:val="D4D4D4"/>
                <w:sz w:val="21"/>
                <w:szCs w:val="21"/>
              </w:rPr>
              <w:pPrChange w:id="7962" w:author="Donovan Goode [2]" w:date="2018-11-09T10:05:00Z">
                <w:pPr>
                  <w:shd w:val="clear" w:color="auto" w:fill="1E1E1E"/>
                  <w:spacing w:line="285" w:lineRule="atLeast"/>
                </w:pPr>
              </w:pPrChange>
            </w:pPr>
          </w:p>
          <w:p w14:paraId="7037133E" w14:textId="77777777" w:rsidR="00ED1509" w:rsidRPr="007520B6" w:rsidDel="008B6AF4" w:rsidRDefault="00ED1509">
            <w:pPr>
              <w:pStyle w:val="Heading1Numbered"/>
              <w:rPr>
                <w:del w:id="7963" w:author="Donovan Goode [2]" w:date="2018-11-09T10:04:00Z"/>
                <w:rFonts w:ascii="Consolas" w:eastAsia="Times New Roman" w:hAnsi="Consolas" w:cs="Times New Roman"/>
                <w:color w:val="D4D4D4"/>
                <w:sz w:val="21"/>
                <w:szCs w:val="21"/>
              </w:rPr>
              <w:pPrChange w:id="7964" w:author="Donovan Goode [2]" w:date="2018-11-09T10:05:00Z">
                <w:pPr>
                  <w:shd w:val="clear" w:color="auto" w:fill="1E1E1E"/>
                  <w:spacing w:line="285" w:lineRule="atLeast"/>
                </w:pPr>
              </w:pPrChange>
            </w:pPr>
            <w:del w:id="79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0BEA1D59" w14:textId="77777777" w:rsidR="00ED1509" w:rsidRPr="007520B6" w:rsidDel="008B6AF4" w:rsidRDefault="00ED1509">
            <w:pPr>
              <w:pStyle w:val="Heading1Numbered"/>
              <w:rPr>
                <w:del w:id="7966" w:author="Donovan Goode [2]" w:date="2018-11-09T10:04:00Z"/>
                <w:rFonts w:ascii="Consolas" w:eastAsia="Times New Roman" w:hAnsi="Consolas" w:cs="Times New Roman"/>
                <w:color w:val="D4D4D4"/>
                <w:sz w:val="21"/>
                <w:szCs w:val="21"/>
              </w:rPr>
              <w:pPrChange w:id="7967" w:author="Donovan Goode [2]" w:date="2018-11-09T10:05:00Z">
                <w:pPr>
                  <w:shd w:val="clear" w:color="auto" w:fill="1E1E1E"/>
                  <w:spacing w:line="285" w:lineRule="atLeast"/>
                </w:pPr>
              </w:pPrChange>
            </w:pPr>
            <w:del w:id="79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F74A17F" w14:textId="77777777" w:rsidR="00ED1509" w:rsidRPr="007520B6" w:rsidDel="008B6AF4" w:rsidRDefault="00ED1509">
            <w:pPr>
              <w:pStyle w:val="Heading1Numbered"/>
              <w:rPr>
                <w:del w:id="7969" w:author="Donovan Goode [2]" w:date="2018-11-09T10:04:00Z"/>
                <w:rFonts w:ascii="Consolas" w:eastAsia="Times New Roman" w:hAnsi="Consolas" w:cs="Times New Roman"/>
                <w:color w:val="D4D4D4"/>
                <w:sz w:val="21"/>
                <w:szCs w:val="21"/>
              </w:rPr>
              <w:pPrChange w:id="7970" w:author="Donovan Goode [2]" w:date="2018-11-09T10:05:00Z">
                <w:pPr>
                  <w:shd w:val="clear" w:color="auto" w:fill="1E1E1E"/>
                  <w:spacing w:line="285" w:lineRule="atLeast"/>
                </w:pPr>
              </w:pPrChange>
            </w:pPr>
            <w:del w:id="7971" w:author="Donovan Goode [2]" w:date="2018-11-09T10:04:00Z">
              <w:r w:rsidRPr="007520B6" w:rsidDel="008B6AF4">
                <w:rPr>
                  <w:rFonts w:ascii="Consolas" w:eastAsia="Times New Roman" w:hAnsi="Consolas" w:cs="Times New Roman"/>
                  <w:color w:val="D4D4D4"/>
                  <w:sz w:val="21"/>
                  <w:szCs w:val="21"/>
                </w:rPr>
                <w:delText xml:space="preserve">    }</w:delText>
              </w:r>
            </w:del>
          </w:p>
          <w:p w14:paraId="28644786" w14:textId="77777777" w:rsidR="00ED1509" w:rsidRPr="007520B6" w:rsidDel="008B6AF4" w:rsidRDefault="00ED1509">
            <w:pPr>
              <w:pStyle w:val="Heading1Numbered"/>
              <w:rPr>
                <w:del w:id="7972" w:author="Donovan Goode [2]" w:date="2018-11-09T10:04:00Z"/>
                <w:rFonts w:ascii="Consolas" w:eastAsia="Times New Roman" w:hAnsi="Consolas" w:cs="Times New Roman"/>
                <w:color w:val="D4D4D4"/>
                <w:sz w:val="21"/>
                <w:szCs w:val="21"/>
              </w:rPr>
              <w:pPrChange w:id="7973" w:author="Donovan Goode [2]" w:date="2018-11-09T10:05:00Z">
                <w:pPr>
                  <w:shd w:val="clear" w:color="auto" w:fill="1E1E1E"/>
                  <w:spacing w:line="285" w:lineRule="atLeast"/>
                </w:pPr>
              </w:pPrChange>
            </w:pPr>
          </w:p>
          <w:p w14:paraId="2A18B6F9" w14:textId="77777777" w:rsidR="00ED1509" w:rsidRPr="007520B6" w:rsidDel="008B6AF4" w:rsidRDefault="00ED1509">
            <w:pPr>
              <w:pStyle w:val="Heading1Numbered"/>
              <w:rPr>
                <w:del w:id="7974" w:author="Donovan Goode [2]" w:date="2018-11-09T10:04:00Z"/>
                <w:rFonts w:ascii="Consolas" w:eastAsia="Times New Roman" w:hAnsi="Consolas" w:cs="Times New Roman"/>
                <w:color w:val="D4D4D4"/>
                <w:sz w:val="21"/>
                <w:szCs w:val="21"/>
              </w:rPr>
              <w:pPrChange w:id="7975" w:author="Donovan Goode [2]" w:date="2018-11-09T10:05:00Z">
                <w:pPr>
                  <w:shd w:val="clear" w:color="auto" w:fill="1E1E1E"/>
                  <w:spacing w:line="285" w:lineRule="atLeast"/>
                </w:pPr>
              </w:pPrChange>
            </w:pPr>
            <w:del w:id="79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w:delText>
              </w:r>
              <w:r w:rsidRPr="007520B6" w:rsidDel="008B6AF4">
                <w:rPr>
                  <w:rFonts w:ascii="Consolas" w:eastAsia="Times New Roman" w:hAnsi="Consolas" w:cs="Times New Roman"/>
                  <w:color w:val="D4D4D4"/>
                  <w:sz w:val="21"/>
                  <w:szCs w:val="21"/>
                </w:rPr>
                <w:delText xml:space="preserve"> {</w:delText>
              </w:r>
            </w:del>
          </w:p>
          <w:p w14:paraId="11303963" w14:textId="77777777" w:rsidR="00ED1509" w:rsidRPr="007520B6" w:rsidDel="008B6AF4" w:rsidRDefault="00ED1509">
            <w:pPr>
              <w:pStyle w:val="Heading1Numbered"/>
              <w:rPr>
                <w:del w:id="7977" w:author="Donovan Goode [2]" w:date="2018-11-09T10:04:00Z"/>
                <w:rFonts w:ascii="Consolas" w:eastAsia="Times New Roman" w:hAnsi="Consolas" w:cs="Times New Roman"/>
                <w:color w:val="D4D4D4"/>
                <w:sz w:val="21"/>
                <w:szCs w:val="21"/>
              </w:rPr>
              <w:pPrChange w:id="7978" w:author="Donovan Goode [2]" w:date="2018-11-09T10:05:00Z">
                <w:pPr>
                  <w:shd w:val="clear" w:color="auto" w:fill="1E1E1E"/>
                  <w:spacing w:line="285" w:lineRule="atLeast"/>
                </w:pPr>
              </w:pPrChange>
            </w:pPr>
            <w:del w:id="79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02165705" w14:textId="77777777" w:rsidR="00ED1509" w:rsidRPr="007520B6" w:rsidDel="008B6AF4" w:rsidRDefault="00ED1509">
            <w:pPr>
              <w:pStyle w:val="Heading1Numbered"/>
              <w:rPr>
                <w:del w:id="7980" w:author="Donovan Goode [2]" w:date="2018-11-09T10:04:00Z"/>
                <w:rFonts w:ascii="Consolas" w:eastAsia="Times New Roman" w:hAnsi="Consolas" w:cs="Times New Roman"/>
                <w:color w:val="D4D4D4"/>
                <w:sz w:val="21"/>
                <w:szCs w:val="21"/>
              </w:rPr>
              <w:pPrChange w:id="7981" w:author="Donovan Goode [2]" w:date="2018-11-09T10:05:00Z">
                <w:pPr>
                  <w:shd w:val="clear" w:color="auto" w:fill="1E1E1E"/>
                  <w:spacing w:line="285" w:lineRule="atLeast"/>
                </w:pPr>
              </w:pPrChange>
            </w:pPr>
            <w:del w:id="79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2E151C4E" w14:textId="77777777" w:rsidR="00ED1509" w:rsidRPr="007520B6" w:rsidDel="008B6AF4" w:rsidRDefault="00ED1509">
            <w:pPr>
              <w:pStyle w:val="Heading1Numbered"/>
              <w:rPr>
                <w:del w:id="7983" w:author="Donovan Goode [2]" w:date="2018-11-09T10:04:00Z"/>
                <w:rFonts w:ascii="Consolas" w:eastAsia="Times New Roman" w:hAnsi="Consolas" w:cs="Times New Roman"/>
                <w:color w:val="D4D4D4"/>
                <w:sz w:val="21"/>
                <w:szCs w:val="21"/>
              </w:rPr>
              <w:pPrChange w:id="7984" w:author="Donovan Goode [2]" w:date="2018-11-09T10:05:00Z">
                <w:pPr>
                  <w:shd w:val="clear" w:color="auto" w:fill="1E1E1E"/>
                  <w:spacing w:line="285" w:lineRule="atLeast"/>
                </w:pPr>
              </w:pPrChange>
            </w:pPr>
            <w:del w:id="79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2.6em</w:delText>
              </w:r>
              <w:r w:rsidRPr="007520B6" w:rsidDel="008B6AF4">
                <w:rPr>
                  <w:rFonts w:ascii="Consolas" w:eastAsia="Times New Roman" w:hAnsi="Consolas" w:cs="Times New Roman"/>
                  <w:color w:val="D4D4D4"/>
                  <w:sz w:val="21"/>
                  <w:szCs w:val="21"/>
                </w:rPr>
                <w:delText>;</w:delText>
              </w:r>
            </w:del>
          </w:p>
          <w:p w14:paraId="7AEBACBC" w14:textId="77777777" w:rsidR="00ED1509" w:rsidRPr="007520B6" w:rsidDel="008B6AF4" w:rsidRDefault="00ED1509">
            <w:pPr>
              <w:pStyle w:val="Heading1Numbered"/>
              <w:rPr>
                <w:del w:id="7986" w:author="Donovan Goode [2]" w:date="2018-11-09T10:04:00Z"/>
                <w:rFonts w:ascii="Consolas" w:eastAsia="Times New Roman" w:hAnsi="Consolas" w:cs="Times New Roman"/>
                <w:color w:val="D4D4D4"/>
                <w:sz w:val="21"/>
                <w:szCs w:val="21"/>
              </w:rPr>
              <w:pPrChange w:id="7987" w:author="Donovan Goode [2]" w:date="2018-11-09T10:05:00Z">
                <w:pPr>
                  <w:shd w:val="clear" w:color="auto" w:fill="1E1E1E"/>
                  <w:spacing w:line="285" w:lineRule="atLeast"/>
                </w:pPr>
              </w:pPrChange>
            </w:pPr>
            <w:del w:id="79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3E4E9551" w14:textId="77777777" w:rsidR="00ED1509" w:rsidRPr="007520B6" w:rsidDel="008B6AF4" w:rsidRDefault="00ED1509">
            <w:pPr>
              <w:pStyle w:val="Heading1Numbered"/>
              <w:rPr>
                <w:del w:id="7989" w:author="Donovan Goode [2]" w:date="2018-11-09T10:04:00Z"/>
                <w:rFonts w:ascii="Consolas" w:eastAsia="Times New Roman" w:hAnsi="Consolas" w:cs="Times New Roman"/>
                <w:color w:val="D4D4D4"/>
                <w:sz w:val="21"/>
                <w:szCs w:val="21"/>
              </w:rPr>
              <w:pPrChange w:id="7990" w:author="Donovan Goode [2]" w:date="2018-11-09T10:05:00Z">
                <w:pPr>
                  <w:shd w:val="clear" w:color="auto" w:fill="1E1E1E"/>
                  <w:spacing w:line="285" w:lineRule="atLeast"/>
                </w:pPr>
              </w:pPrChange>
            </w:pPr>
            <w:del w:id="79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w:delText>
              </w:r>
            </w:del>
          </w:p>
          <w:p w14:paraId="67C3295A" w14:textId="77777777" w:rsidR="00ED1509" w:rsidRPr="007520B6" w:rsidDel="008B6AF4" w:rsidRDefault="00ED1509">
            <w:pPr>
              <w:pStyle w:val="Heading1Numbered"/>
              <w:rPr>
                <w:del w:id="7992" w:author="Donovan Goode [2]" w:date="2018-11-09T10:04:00Z"/>
                <w:rFonts w:ascii="Consolas" w:eastAsia="Times New Roman" w:hAnsi="Consolas" w:cs="Times New Roman"/>
                <w:color w:val="D4D4D4"/>
                <w:sz w:val="21"/>
                <w:szCs w:val="21"/>
              </w:rPr>
              <w:pPrChange w:id="7993" w:author="Donovan Goode [2]" w:date="2018-11-09T10:05:00Z">
                <w:pPr>
                  <w:shd w:val="clear" w:color="auto" w:fill="1E1E1E"/>
                  <w:spacing w:line="285" w:lineRule="atLeast"/>
                </w:pPr>
              </w:pPrChange>
            </w:pPr>
            <w:del w:id="79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516553C" w14:textId="77777777" w:rsidR="00ED1509" w:rsidRPr="007520B6" w:rsidDel="008B6AF4" w:rsidRDefault="00ED1509">
            <w:pPr>
              <w:pStyle w:val="Heading1Numbered"/>
              <w:rPr>
                <w:del w:id="7995" w:author="Donovan Goode [2]" w:date="2018-11-09T10:04:00Z"/>
                <w:rFonts w:ascii="Consolas" w:eastAsia="Times New Roman" w:hAnsi="Consolas" w:cs="Times New Roman"/>
                <w:color w:val="D4D4D4"/>
                <w:sz w:val="21"/>
                <w:szCs w:val="21"/>
              </w:rPr>
              <w:pPrChange w:id="7996" w:author="Donovan Goode [2]" w:date="2018-11-09T10:05:00Z">
                <w:pPr>
                  <w:shd w:val="clear" w:color="auto" w:fill="1E1E1E"/>
                  <w:spacing w:line="285" w:lineRule="atLeast"/>
                </w:pPr>
              </w:pPrChange>
            </w:pPr>
            <w:del w:id="79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04D0BC16" w14:textId="77777777" w:rsidR="00ED1509" w:rsidRPr="007520B6" w:rsidDel="008B6AF4" w:rsidRDefault="00ED1509">
            <w:pPr>
              <w:pStyle w:val="Heading1Numbered"/>
              <w:rPr>
                <w:del w:id="7998" w:author="Donovan Goode [2]" w:date="2018-11-09T10:04:00Z"/>
                <w:rFonts w:ascii="Consolas" w:eastAsia="Times New Roman" w:hAnsi="Consolas" w:cs="Times New Roman"/>
                <w:color w:val="D4D4D4"/>
                <w:sz w:val="21"/>
                <w:szCs w:val="21"/>
              </w:rPr>
              <w:pPrChange w:id="7999" w:author="Donovan Goode [2]" w:date="2018-11-09T10:05:00Z">
                <w:pPr>
                  <w:shd w:val="clear" w:color="auto" w:fill="1E1E1E"/>
                  <w:spacing w:line="285" w:lineRule="atLeast"/>
                </w:pPr>
              </w:pPrChange>
            </w:pPr>
            <w:del w:id="8000" w:author="Donovan Goode [2]" w:date="2018-11-09T10:04:00Z">
              <w:r w:rsidRPr="007520B6" w:rsidDel="008B6AF4">
                <w:rPr>
                  <w:rFonts w:ascii="Consolas" w:eastAsia="Times New Roman" w:hAnsi="Consolas" w:cs="Times New Roman"/>
                  <w:color w:val="D4D4D4"/>
                  <w:sz w:val="21"/>
                  <w:szCs w:val="21"/>
                </w:rPr>
                <w:delText xml:space="preserve">    }</w:delText>
              </w:r>
            </w:del>
          </w:p>
          <w:p w14:paraId="56CC50F0" w14:textId="77777777" w:rsidR="00ED1509" w:rsidRPr="007520B6" w:rsidDel="008B6AF4" w:rsidRDefault="00ED1509">
            <w:pPr>
              <w:pStyle w:val="Heading1Numbered"/>
              <w:rPr>
                <w:del w:id="8001" w:author="Donovan Goode [2]" w:date="2018-11-09T10:04:00Z"/>
                <w:rFonts w:ascii="Consolas" w:eastAsia="Times New Roman" w:hAnsi="Consolas" w:cs="Times New Roman"/>
                <w:color w:val="D4D4D4"/>
                <w:sz w:val="21"/>
                <w:szCs w:val="21"/>
              </w:rPr>
              <w:pPrChange w:id="8002" w:author="Donovan Goode [2]" w:date="2018-11-09T10:05:00Z">
                <w:pPr>
                  <w:shd w:val="clear" w:color="auto" w:fill="1E1E1E"/>
                  <w:spacing w:line="285" w:lineRule="atLeast"/>
                </w:pPr>
              </w:pPrChange>
            </w:pPr>
          </w:p>
          <w:p w14:paraId="7749E2D2" w14:textId="77777777" w:rsidR="00ED1509" w:rsidRPr="007520B6" w:rsidDel="008B6AF4" w:rsidRDefault="00ED1509">
            <w:pPr>
              <w:pStyle w:val="Heading1Numbered"/>
              <w:rPr>
                <w:del w:id="8003" w:author="Donovan Goode [2]" w:date="2018-11-09T10:04:00Z"/>
                <w:rFonts w:ascii="Consolas" w:eastAsia="Times New Roman" w:hAnsi="Consolas" w:cs="Times New Roman"/>
                <w:color w:val="D4D4D4"/>
                <w:sz w:val="21"/>
                <w:szCs w:val="21"/>
              </w:rPr>
              <w:pPrChange w:id="8004" w:author="Donovan Goode [2]" w:date="2018-11-09T10:05:00Z">
                <w:pPr>
                  <w:shd w:val="clear" w:color="auto" w:fill="1E1E1E"/>
                  <w:spacing w:line="285" w:lineRule="atLeast"/>
                </w:pPr>
              </w:pPrChange>
            </w:pPr>
            <w:del w:id="80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688F981C" w14:textId="77777777" w:rsidR="00ED1509" w:rsidRPr="007520B6" w:rsidDel="008B6AF4" w:rsidRDefault="00ED1509">
            <w:pPr>
              <w:pStyle w:val="Heading1Numbered"/>
              <w:rPr>
                <w:del w:id="8006" w:author="Donovan Goode [2]" w:date="2018-11-09T10:04:00Z"/>
                <w:rFonts w:ascii="Consolas" w:eastAsia="Times New Roman" w:hAnsi="Consolas" w:cs="Times New Roman"/>
                <w:color w:val="D4D4D4"/>
                <w:sz w:val="21"/>
                <w:szCs w:val="21"/>
              </w:rPr>
              <w:pPrChange w:id="8007" w:author="Donovan Goode [2]" w:date="2018-11-09T10:05:00Z">
                <w:pPr>
                  <w:shd w:val="clear" w:color="auto" w:fill="1E1E1E"/>
                  <w:spacing w:line="285" w:lineRule="atLeast"/>
                </w:pPr>
              </w:pPrChange>
            </w:pPr>
            <w:del w:id="80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7CB53E5" w14:textId="77777777" w:rsidR="00ED1509" w:rsidRPr="007520B6" w:rsidDel="008B6AF4" w:rsidRDefault="00ED1509">
            <w:pPr>
              <w:pStyle w:val="Heading1Numbered"/>
              <w:rPr>
                <w:del w:id="8009" w:author="Donovan Goode [2]" w:date="2018-11-09T10:04:00Z"/>
                <w:rFonts w:ascii="Consolas" w:eastAsia="Times New Roman" w:hAnsi="Consolas" w:cs="Times New Roman"/>
                <w:color w:val="D4D4D4"/>
                <w:sz w:val="21"/>
                <w:szCs w:val="21"/>
              </w:rPr>
              <w:pPrChange w:id="8010" w:author="Donovan Goode [2]" w:date="2018-11-09T10:05:00Z">
                <w:pPr>
                  <w:shd w:val="clear" w:color="auto" w:fill="1E1E1E"/>
                  <w:spacing w:line="285" w:lineRule="atLeast"/>
                </w:pPr>
              </w:pPrChange>
            </w:pPr>
            <w:del w:id="8011" w:author="Donovan Goode [2]" w:date="2018-11-09T10:04:00Z">
              <w:r w:rsidRPr="007520B6" w:rsidDel="008B6AF4">
                <w:rPr>
                  <w:rFonts w:ascii="Consolas" w:eastAsia="Times New Roman" w:hAnsi="Consolas" w:cs="Times New Roman"/>
                  <w:color w:val="D4D4D4"/>
                  <w:sz w:val="21"/>
                  <w:szCs w:val="21"/>
                </w:rPr>
                <w:delText xml:space="preserve">    }</w:delText>
              </w:r>
            </w:del>
          </w:p>
          <w:p w14:paraId="7E5E5D57" w14:textId="77777777" w:rsidR="00ED1509" w:rsidRPr="007520B6" w:rsidDel="008B6AF4" w:rsidRDefault="00ED1509">
            <w:pPr>
              <w:pStyle w:val="Heading1Numbered"/>
              <w:rPr>
                <w:del w:id="8012" w:author="Donovan Goode [2]" w:date="2018-11-09T10:04:00Z"/>
                <w:rFonts w:ascii="Consolas" w:eastAsia="Times New Roman" w:hAnsi="Consolas" w:cs="Times New Roman"/>
                <w:color w:val="D4D4D4"/>
                <w:sz w:val="21"/>
                <w:szCs w:val="21"/>
              </w:rPr>
              <w:pPrChange w:id="8013" w:author="Donovan Goode [2]" w:date="2018-11-09T10:05:00Z">
                <w:pPr>
                  <w:shd w:val="clear" w:color="auto" w:fill="1E1E1E"/>
                  <w:spacing w:line="285" w:lineRule="atLeast"/>
                </w:pPr>
              </w:pPrChange>
            </w:pPr>
          </w:p>
          <w:p w14:paraId="052FDB0E" w14:textId="77777777" w:rsidR="00ED1509" w:rsidRPr="007520B6" w:rsidDel="008B6AF4" w:rsidRDefault="00ED1509">
            <w:pPr>
              <w:pStyle w:val="Heading1Numbered"/>
              <w:rPr>
                <w:del w:id="8014" w:author="Donovan Goode [2]" w:date="2018-11-09T10:04:00Z"/>
                <w:rFonts w:ascii="Consolas" w:eastAsia="Times New Roman" w:hAnsi="Consolas" w:cs="Times New Roman"/>
                <w:color w:val="D4D4D4"/>
                <w:sz w:val="21"/>
                <w:szCs w:val="21"/>
              </w:rPr>
              <w:pPrChange w:id="8015" w:author="Donovan Goode [2]" w:date="2018-11-09T10:05:00Z">
                <w:pPr>
                  <w:shd w:val="clear" w:color="auto" w:fill="1E1E1E"/>
                  <w:spacing w:line="285" w:lineRule="atLeast"/>
                </w:pPr>
              </w:pPrChange>
            </w:pPr>
            <w:del w:id="80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"2"</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17F352B9" w14:textId="77777777" w:rsidR="00ED1509" w:rsidRPr="007520B6" w:rsidDel="008B6AF4" w:rsidRDefault="00ED1509">
            <w:pPr>
              <w:pStyle w:val="Heading1Numbered"/>
              <w:rPr>
                <w:del w:id="8017" w:author="Donovan Goode [2]" w:date="2018-11-09T10:04:00Z"/>
                <w:rFonts w:ascii="Consolas" w:eastAsia="Times New Roman" w:hAnsi="Consolas" w:cs="Times New Roman"/>
                <w:color w:val="D4D4D4"/>
                <w:sz w:val="21"/>
                <w:szCs w:val="21"/>
              </w:rPr>
              <w:pPrChange w:id="8018" w:author="Donovan Goode [2]" w:date="2018-11-09T10:05:00Z">
                <w:pPr>
                  <w:shd w:val="clear" w:color="auto" w:fill="1E1E1E"/>
                  <w:spacing w:line="285" w:lineRule="atLeast"/>
                </w:pPr>
              </w:pPrChange>
            </w:pPr>
            <w:del w:id="80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#1F5592</w:delText>
              </w:r>
              <w:r w:rsidRPr="007520B6" w:rsidDel="008B6AF4">
                <w:rPr>
                  <w:rFonts w:ascii="Consolas" w:eastAsia="Times New Roman" w:hAnsi="Consolas" w:cs="Times New Roman"/>
                  <w:color w:val="D4D4D4"/>
                  <w:sz w:val="21"/>
                  <w:szCs w:val="21"/>
                </w:rPr>
                <w:delText>;</w:delText>
              </w:r>
            </w:del>
          </w:p>
          <w:p w14:paraId="6CB9443E" w14:textId="77777777" w:rsidR="00ED1509" w:rsidRPr="007520B6" w:rsidDel="008B6AF4" w:rsidRDefault="00ED1509">
            <w:pPr>
              <w:pStyle w:val="Heading1Numbered"/>
              <w:rPr>
                <w:del w:id="8020" w:author="Donovan Goode [2]" w:date="2018-11-09T10:04:00Z"/>
                <w:rFonts w:ascii="Consolas" w:eastAsia="Times New Roman" w:hAnsi="Consolas" w:cs="Times New Roman"/>
                <w:color w:val="D4D4D4"/>
                <w:sz w:val="21"/>
                <w:szCs w:val="21"/>
              </w:rPr>
              <w:pPrChange w:id="8021" w:author="Donovan Goode [2]" w:date="2018-11-09T10:05:00Z">
                <w:pPr>
                  <w:shd w:val="clear" w:color="auto" w:fill="1E1E1E"/>
                  <w:spacing w:line="285" w:lineRule="atLeast"/>
                </w:pPr>
              </w:pPrChange>
            </w:pPr>
            <w:del w:id="8022" w:author="Donovan Goode [2]" w:date="2018-11-09T10:04:00Z">
              <w:r w:rsidRPr="007520B6" w:rsidDel="008B6AF4">
                <w:rPr>
                  <w:rFonts w:ascii="Consolas" w:eastAsia="Times New Roman" w:hAnsi="Consolas" w:cs="Times New Roman"/>
                  <w:color w:val="D4D4D4"/>
                  <w:sz w:val="21"/>
                  <w:szCs w:val="21"/>
                </w:rPr>
                <w:delText xml:space="preserve">    }</w:delText>
              </w:r>
            </w:del>
          </w:p>
          <w:p w14:paraId="1A7BF1D7" w14:textId="77777777" w:rsidR="00ED1509" w:rsidRPr="007520B6" w:rsidDel="008B6AF4" w:rsidRDefault="00ED1509">
            <w:pPr>
              <w:pStyle w:val="Heading1Numbered"/>
              <w:rPr>
                <w:del w:id="8023" w:author="Donovan Goode [2]" w:date="2018-11-09T10:04:00Z"/>
                <w:rFonts w:ascii="Consolas" w:eastAsia="Times New Roman" w:hAnsi="Consolas" w:cs="Times New Roman"/>
                <w:color w:val="D4D4D4"/>
                <w:sz w:val="21"/>
                <w:szCs w:val="21"/>
              </w:rPr>
              <w:pPrChange w:id="8024" w:author="Donovan Goode [2]" w:date="2018-11-09T10:05:00Z">
                <w:pPr>
                  <w:shd w:val="clear" w:color="auto" w:fill="1E1E1E"/>
                  <w:spacing w:line="285" w:lineRule="atLeast"/>
                </w:pPr>
              </w:pPrChange>
            </w:pPr>
          </w:p>
          <w:p w14:paraId="1FF98D90" w14:textId="77777777" w:rsidR="00ED1509" w:rsidRPr="007520B6" w:rsidDel="008B6AF4" w:rsidRDefault="00ED1509">
            <w:pPr>
              <w:pStyle w:val="Heading1Numbered"/>
              <w:rPr>
                <w:del w:id="8025" w:author="Donovan Goode [2]" w:date="2018-11-09T10:04:00Z"/>
                <w:rFonts w:ascii="Consolas" w:eastAsia="Times New Roman" w:hAnsi="Consolas" w:cs="Times New Roman"/>
                <w:color w:val="D4D4D4"/>
                <w:sz w:val="21"/>
                <w:szCs w:val="21"/>
              </w:rPr>
              <w:pPrChange w:id="8026" w:author="Donovan Goode [2]" w:date="2018-11-09T10:05:00Z">
                <w:pPr>
                  <w:shd w:val="clear" w:color="auto" w:fill="1E1E1E"/>
                  <w:spacing w:line="285" w:lineRule="atLeast"/>
                </w:pPr>
              </w:pPrChange>
            </w:pPr>
            <w:del w:id="80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"3"</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43B89997" w14:textId="77777777" w:rsidR="00ED1509" w:rsidRPr="007520B6" w:rsidDel="008B6AF4" w:rsidRDefault="00ED1509">
            <w:pPr>
              <w:pStyle w:val="Heading1Numbered"/>
              <w:rPr>
                <w:del w:id="8028" w:author="Donovan Goode [2]" w:date="2018-11-09T10:04:00Z"/>
                <w:rFonts w:ascii="Consolas" w:eastAsia="Times New Roman" w:hAnsi="Consolas" w:cs="Times New Roman"/>
                <w:color w:val="D4D4D4"/>
                <w:sz w:val="21"/>
                <w:szCs w:val="21"/>
              </w:rPr>
              <w:pPrChange w:id="8029" w:author="Donovan Goode [2]" w:date="2018-11-09T10:05:00Z">
                <w:pPr>
                  <w:shd w:val="clear" w:color="auto" w:fill="1E1E1E"/>
                  <w:spacing w:line="285" w:lineRule="atLeast"/>
                </w:pPr>
              </w:pPrChange>
            </w:pPr>
            <w:del w:id="80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#D8A104</w:delText>
              </w:r>
              <w:r w:rsidRPr="007520B6" w:rsidDel="008B6AF4">
                <w:rPr>
                  <w:rFonts w:ascii="Consolas" w:eastAsia="Times New Roman" w:hAnsi="Consolas" w:cs="Times New Roman"/>
                  <w:color w:val="D4D4D4"/>
                  <w:sz w:val="21"/>
                  <w:szCs w:val="21"/>
                </w:rPr>
                <w:delText>;</w:delText>
              </w:r>
            </w:del>
          </w:p>
          <w:p w14:paraId="1BE90C40" w14:textId="77777777" w:rsidR="00ED1509" w:rsidRPr="007520B6" w:rsidDel="008B6AF4" w:rsidRDefault="00ED1509">
            <w:pPr>
              <w:pStyle w:val="Heading1Numbered"/>
              <w:rPr>
                <w:del w:id="8031" w:author="Donovan Goode [2]" w:date="2018-11-09T10:04:00Z"/>
                <w:rFonts w:ascii="Consolas" w:eastAsia="Times New Roman" w:hAnsi="Consolas" w:cs="Times New Roman"/>
                <w:color w:val="D4D4D4"/>
                <w:sz w:val="21"/>
                <w:szCs w:val="21"/>
              </w:rPr>
              <w:pPrChange w:id="8032" w:author="Donovan Goode [2]" w:date="2018-11-09T10:05:00Z">
                <w:pPr>
                  <w:shd w:val="clear" w:color="auto" w:fill="1E1E1E"/>
                  <w:spacing w:line="285" w:lineRule="atLeast"/>
                </w:pPr>
              </w:pPrChange>
            </w:pPr>
            <w:del w:id="8033" w:author="Donovan Goode [2]" w:date="2018-11-09T10:04:00Z">
              <w:r w:rsidRPr="007520B6" w:rsidDel="008B6AF4">
                <w:rPr>
                  <w:rFonts w:ascii="Consolas" w:eastAsia="Times New Roman" w:hAnsi="Consolas" w:cs="Times New Roman"/>
                  <w:color w:val="D4D4D4"/>
                  <w:sz w:val="21"/>
                  <w:szCs w:val="21"/>
                </w:rPr>
                <w:delText xml:space="preserve">    }</w:delText>
              </w:r>
            </w:del>
          </w:p>
          <w:p w14:paraId="5687B749" w14:textId="77777777" w:rsidR="00ED1509" w:rsidRPr="007520B6" w:rsidDel="008B6AF4" w:rsidRDefault="00ED1509">
            <w:pPr>
              <w:pStyle w:val="Heading1Numbered"/>
              <w:rPr>
                <w:del w:id="8034" w:author="Donovan Goode [2]" w:date="2018-11-09T10:04:00Z"/>
                <w:rFonts w:ascii="Consolas" w:eastAsia="Times New Roman" w:hAnsi="Consolas" w:cs="Times New Roman"/>
                <w:color w:val="D4D4D4"/>
                <w:sz w:val="21"/>
                <w:szCs w:val="21"/>
              </w:rPr>
              <w:pPrChange w:id="8035" w:author="Donovan Goode [2]" w:date="2018-11-09T10:05:00Z">
                <w:pPr>
                  <w:shd w:val="clear" w:color="auto" w:fill="1E1E1E"/>
                  <w:spacing w:line="285" w:lineRule="atLeast"/>
                </w:pPr>
              </w:pPrChange>
            </w:pPr>
          </w:p>
          <w:p w14:paraId="2F8F42AA" w14:textId="77777777" w:rsidR="00ED1509" w:rsidRPr="007520B6" w:rsidDel="008B6AF4" w:rsidRDefault="00ED1509">
            <w:pPr>
              <w:pStyle w:val="Heading1Numbered"/>
              <w:rPr>
                <w:del w:id="8036" w:author="Donovan Goode [2]" w:date="2018-11-09T10:04:00Z"/>
                <w:rFonts w:ascii="Consolas" w:eastAsia="Times New Roman" w:hAnsi="Consolas" w:cs="Times New Roman"/>
                <w:color w:val="D4D4D4"/>
                <w:sz w:val="21"/>
                <w:szCs w:val="21"/>
              </w:rPr>
              <w:pPrChange w:id="8037" w:author="Donovan Goode [2]" w:date="2018-11-09T10:05:00Z">
                <w:pPr>
                  <w:shd w:val="clear" w:color="auto" w:fill="1E1E1E"/>
                  <w:spacing w:line="285" w:lineRule="atLeast"/>
                </w:pPr>
              </w:pPrChange>
            </w:pPr>
            <w:del w:id="80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"4"</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25FD30C0" w14:textId="77777777" w:rsidR="00ED1509" w:rsidRPr="007520B6" w:rsidDel="008B6AF4" w:rsidRDefault="00ED1509">
            <w:pPr>
              <w:pStyle w:val="Heading1Numbered"/>
              <w:rPr>
                <w:del w:id="8039" w:author="Donovan Goode [2]" w:date="2018-11-09T10:04:00Z"/>
                <w:rFonts w:ascii="Consolas" w:eastAsia="Times New Roman" w:hAnsi="Consolas" w:cs="Times New Roman"/>
                <w:color w:val="D4D4D4"/>
                <w:sz w:val="21"/>
                <w:szCs w:val="21"/>
              </w:rPr>
              <w:pPrChange w:id="8040" w:author="Donovan Goode [2]" w:date="2018-11-09T10:05:00Z">
                <w:pPr>
                  <w:shd w:val="clear" w:color="auto" w:fill="1E1E1E"/>
                  <w:spacing w:line="285" w:lineRule="atLeast"/>
                </w:pPr>
              </w:pPrChange>
            </w:pPr>
            <w:del w:id="80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#9E2F23</w:delText>
              </w:r>
              <w:r w:rsidRPr="007520B6" w:rsidDel="008B6AF4">
                <w:rPr>
                  <w:rFonts w:ascii="Consolas" w:eastAsia="Times New Roman" w:hAnsi="Consolas" w:cs="Times New Roman"/>
                  <w:color w:val="D4D4D4"/>
                  <w:sz w:val="21"/>
                  <w:szCs w:val="21"/>
                </w:rPr>
                <w:delText>;</w:delText>
              </w:r>
            </w:del>
          </w:p>
          <w:p w14:paraId="7D440A0A" w14:textId="77777777" w:rsidR="00ED1509" w:rsidRPr="007520B6" w:rsidDel="008B6AF4" w:rsidRDefault="00ED1509">
            <w:pPr>
              <w:pStyle w:val="Heading1Numbered"/>
              <w:rPr>
                <w:del w:id="8042" w:author="Donovan Goode [2]" w:date="2018-11-09T10:04:00Z"/>
                <w:rFonts w:ascii="Consolas" w:eastAsia="Times New Roman" w:hAnsi="Consolas" w:cs="Times New Roman"/>
                <w:color w:val="D4D4D4"/>
                <w:sz w:val="21"/>
                <w:szCs w:val="21"/>
              </w:rPr>
              <w:pPrChange w:id="8043" w:author="Donovan Goode [2]" w:date="2018-11-09T10:05:00Z">
                <w:pPr>
                  <w:shd w:val="clear" w:color="auto" w:fill="1E1E1E"/>
                  <w:spacing w:line="285" w:lineRule="atLeast"/>
                </w:pPr>
              </w:pPrChange>
            </w:pPr>
            <w:del w:id="8044" w:author="Donovan Goode [2]" w:date="2018-11-09T10:04:00Z">
              <w:r w:rsidRPr="007520B6" w:rsidDel="008B6AF4">
                <w:rPr>
                  <w:rFonts w:ascii="Consolas" w:eastAsia="Times New Roman" w:hAnsi="Consolas" w:cs="Times New Roman"/>
                  <w:color w:val="D4D4D4"/>
                  <w:sz w:val="21"/>
                  <w:szCs w:val="21"/>
                </w:rPr>
                <w:delText xml:space="preserve">    }</w:delText>
              </w:r>
            </w:del>
          </w:p>
          <w:p w14:paraId="36422F19" w14:textId="77777777" w:rsidR="00ED1509" w:rsidRPr="007520B6" w:rsidDel="008B6AF4" w:rsidRDefault="00ED1509">
            <w:pPr>
              <w:pStyle w:val="Heading1Numbered"/>
              <w:rPr>
                <w:del w:id="8045" w:author="Donovan Goode [2]" w:date="2018-11-09T10:04:00Z"/>
                <w:rFonts w:ascii="Consolas" w:eastAsia="Times New Roman" w:hAnsi="Consolas" w:cs="Times New Roman"/>
                <w:color w:val="D4D4D4"/>
                <w:sz w:val="21"/>
                <w:szCs w:val="21"/>
              </w:rPr>
              <w:pPrChange w:id="8046" w:author="Donovan Goode [2]" w:date="2018-11-09T10:05:00Z">
                <w:pPr>
                  <w:shd w:val="clear" w:color="auto" w:fill="1E1E1E"/>
                  <w:spacing w:line="285" w:lineRule="atLeast"/>
                </w:pPr>
              </w:pPrChange>
            </w:pPr>
          </w:p>
          <w:p w14:paraId="2415A986" w14:textId="77777777" w:rsidR="00ED1509" w:rsidRPr="007520B6" w:rsidDel="008B6AF4" w:rsidRDefault="00ED1509">
            <w:pPr>
              <w:pStyle w:val="Heading1Numbered"/>
              <w:rPr>
                <w:del w:id="8047" w:author="Donovan Goode [2]" w:date="2018-11-09T10:04:00Z"/>
                <w:rFonts w:ascii="Consolas" w:eastAsia="Times New Roman" w:hAnsi="Consolas" w:cs="Times New Roman"/>
                <w:color w:val="D4D4D4"/>
                <w:sz w:val="21"/>
                <w:szCs w:val="21"/>
              </w:rPr>
              <w:pPrChange w:id="8048" w:author="Donovan Goode [2]" w:date="2018-11-09T10:05:00Z">
                <w:pPr>
                  <w:shd w:val="clear" w:color="auto" w:fill="1E1E1E"/>
                  <w:spacing w:line="285" w:lineRule="atLeast"/>
                </w:pPr>
              </w:pPrChange>
            </w:pPr>
            <w:del w:id="80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a:hover,</w:delText>
              </w:r>
            </w:del>
          </w:p>
          <w:p w14:paraId="6E15528B" w14:textId="77777777" w:rsidR="00ED1509" w:rsidRPr="007520B6" w:rsidDel="008B6AF4" w:rsidRDefault="00ED1509">
            <w:pPr>
              <w:pStyle w:val="Heading1Numbered"/>
              <w:rPr>
                <w:del w:id="8050" w:author="Donovan Goode [2]" w:date="2018-11-09T10:04:00Z"/>
                <w:rFonts w:ascii="Consolas" w:eastAsia="Times New Roman" w:hAnsi="Consolas" w:cs="Times New Roman"/>
                <w:color w:val="D4D4D4"/>
                <w:sz w:val="21"/>
                <w:szCs w:val="21"/>
              </w:rPr>
              <w:pPrChange w:id="8051" w:author="Donovan Goode [2]" w:date="2018-11-09T10:05:00Z">
                <w:pPr>
                  <w:shd w:val="clear" w:color="auto" w:fill="1E1E1E"/>
                  <w:spacing w:line="285" w:lineRule="atLeast"/>
                </w:pPr>
              </w:pPrChange>
            </w:pPr>
            <w:del w:id="8052" w:author="Donovan Goode [2]" w:date="2018-11-09T10:04:00Z">
              <w:r w:rsidRPr="007520B6" w:rsidDel="008B6AF4">
                <w:rPr>
                  <w:rFonts w:ascii="Consolas" w:eastAsia="Times New Roman" w:hAnsi="Consolas" w:cs="Times New Roman"/>
                  <w:color w:val="D7BA7D"/>
                  <w:sz w:val="21"/>
                  <w:szCs w:val="21"/>
                </w:rPr>
                <w:delText xml:space="preserve">    #widget4b .pagination a:hover</w:delText>
              </w:r>
              <w:r w:rsidRPr="007520B6" w:rsidDel="008B6AF4">
                <w:rPr>
                  <w:rFonts w:ascii="Consolas" w:eastAsia="Times New Roman" w:hAnsi="Consolas" w:cs="Times New Roman"/>
                  <w:color w:val="D4D4D4"/>
                  <w:sz w:val="21"/>
                  <w:szCs w:val="21"/>
                </w:rPr>
                <w:delText xml:space="preserve"> {</w:delText>
              </w:r>
            </w:del>
          </w:p>
          <w:p w14:paraId="430C88AB" w14:textId="77777777" w:rsidR="00ED1509" w:rsidRPr="007520B6" w:rsidDel="008B6AF4" w:rsidRDefault="00ED1509">
            <w:pPr>
              <w:pStyle w:val="Heading1Numbered"/>
              <w:rPr>
                <w:del w:id="8053" w:author="Donovan Goode [2]" w:date="2018-11-09T10:04:00Z"/>
                <w:rFonts w:ascii="Consolas" w:eastAsia="Times New Roman" w:hAnsi="Consolas" w:cs="Times New Roman"/>
                <w:color w:val="D4D4D4"/>
                <w:sz w:val="21"/>
                <w:szCs w:val="21"/>
              </w:rPr>
              <w:pPrChange w:id="8054" w:author="Donovan Goode [2]" w:date="2018-11-09T10:05:00Z">
                <w:pPr>
                  <w:shd w:val="clear" w:color="auto" w:fill="1E1E1E"/>
                  <w:spacing w:line="285" w:lineRule="atLeast"/>
                </w:pPr>
              </w:pPrChange>
            </w:pPr>
            <w:del w:id="80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52E3F0CC" w14:textId="77777777" w:rsidR="00ED1509" w:rsidRPr="007520B6" w:rsidDel="008B6AF4" w:rsidRDefault="00ED1509">
            <w:pPr>
              <w:pStyle w:val="Heading1Numbered"/>
              <w:rPr>
                <w:del w:id="8056" w:author="Donovan Goode [2]" w:date="2018-11-09T10:04:00Z"/>
                <w:rFonts w:ascii="Consolas" w:eastAsia="Times New Roman" w:hAnsi="Consolas" w:cs="Times New Roman"/>
                <w:color w:val="D4D4D4"/>
                <w:sz w:val="21"/>
                <w:szCs w:val="21"/>
              </w:rPr>
              <w:pPrChange w:id="8057" w:author="Donovan Goode [2]" w:date="2018-11-09T10:05:00Z">
                <w:pPr>
                  <w:shd w:val="clear" w:color="auto" w:fill="1E1E1E"/>
                  <w:spacing w:line="285" w:lineRule="atLeast"/>
                </w:pPr>
              </w:pPrChange>
            </w:pPr>
            <w:del w:id="8058" w:author="Donovan Goode [2]" w:date="2018-11-09T10:04:00Z">
              <w:r w:rsidRPr="007520B6" w:rsidDel="008B6AF4">
                <w:rPr>
                  <w:rFonts w:ascii="Consolas" w:eastAsia="Times New Roman" w:hAnsi="Consolas" w:cs="Times New Roman"/>
                  <w:color w:val="D4D4D4"/>
                  <w:sz w:val="21"/>
                  <w:szCs w:val="21"/>
                </w:rPr>
                <w:delText xml:space="preserve">    }</w:delText>
              </w:r>
            </w:del>
          </w:p>
          <w:p w14:paraId="0D999270" w14:textId="77777777" w:rsidR="00ED1509" w:rsidRPr="007520B6" w:rsidDel="008B6AF4" w:rsidRDefault="00ED1509">
            <w:pPr>
              <w:pStyle w:val="Heading1Numbered"/>
              <w:rPr>
                <w:del w:id="8059" w:author="Donovan Goode [2]" w:date="2018-11-09T10:04:00Z"/>
                <w:rFonts w:ascii="Consolas" w:eastAsia="Times New Roman" w:hAnsi="Consolas" w:cs="Times New Roman"/>
                <w:color w:val="D4D4D4"/>
                <w:sz w:val="21"/>
                <w:szCs w:val="21"/>
              </w:rPr>
              <w:pPrChange w:id="8060" w:author="Donovan Goode [2]" w:date="2018-11-09T10:05:00Z">
                <w:pPr>
                  <w:shd w:val="clear" w:color="auto" w:fill="1E1E1E"/>
                  <w:spacing w:line="285" w:lineRule="atLeast"/>
                </w:pPr>
              </w:pPrChange>
            </w:pPr>
          </w:p>
          <w:p w14:paraId="57937B5F" w14:textId="77777777" w:rsidR="00ED1509" w:rsidRPr="007520B6" w:rsidDel="008B6AF4" w:rsidRDefault="00ED1509">
            <w:pPr>
              <w:pStyle w:val="Heading1Numbered"/>
              <w:rPr>
                <w:del w:id="8061" w:author="Donovan Goode [2]" w:date="2018-11-09T10:04:00Z"/>
                <w:rFonts w:ascii="Consolas" w:eastAsia="Times New Roman" w:hAnsi="Consolas" w:cs="Times New Roman"/>
                <w:color w:val="D4D4D4"/>
                <w:sz w:val="21"/>
                <w:szCs w:val="21"/>
              </w:rPr>
              <w:pPrChange w:id="8062" w:author="Donovan Goode [2]" w:date="2018-11-09T10:05:00Z">
                <w:pPr>
                  <w:shd w:val="clear" w:color="auto" w:fill="1E1E1E"/>
                  <w:spacing w:line="285" w:lineRule="atLeast"/>
                </w:pPr>
              </w:pPrChange>
            </w:pPr>
            <w:del w:id="80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a.selected,</w:delText>
              </w:r>
            </w:del>
          </w:p>
          <w:p w14:paraId="4FF0DD8D" w14:textId="77777777" w:rsidR="00ED1509" w:rsidRPr="007520B6" w:rsidDel="008B6AF4" w:rsidRDefault="00ED1509">
            <w:pPr>
              <w:pStyle w:val="Heading1Numbered"/>
              <w:rPr>
                <w:del w:id="8064" w:author="Donovan Goode [2]" w:date="2018-11-09T10:04:00Z"/>
                <w:rFonts w:ascii="Consolas" w:eastAsia="Times New Roman" w:hAnsi="Consolas" w:cs="Times New Roman"/>
                <w:color w:val="D4D4D4"/>
                <w:sz w:val="21"/>
                <w:szCs w:val="21"/>
              </w:rPr>
              <w:pPrChange w:id="8065" w:author="Donovan Goode [2]" w:date="2018-11-09T10:05:00Z">
                <w:pPr>
                  <w:shd w:val="clear" w:color="auto" w:fill="1E1E1E"/>
                  <w:spacing w:line="285" w:lineRule="atLeast"/>
                </w:pPr>
              </w:pPrChange>
            </w:pPr>
            <w:del w:id="8066" w:author="Donovan Goode [2]" w:date="2018-11-09T10:04:00Z">
              <w:r w:rsidRPr="007520B6" w:rsidDel="008B6AF4">
                <w:rPr>
                  <w:rFonts w:ascii="Consolas" w:eastAsia="Times New Roman" w:hAnsi="Consolas" w:cs="Times New Roman"/>
                  <w:color w:val="D7BA7D"/>
                  <w:sz w:val="21"/>
                  <w:szCs w:val="21"/>
                </w:rPr>
                <w:delText xml:space="preserve">    #widget4b .pagination a.selected</w:delText>
              </w:r>
              <w:r w:rsidRPr="007520B6" w:rsidDel="008B6AF4">
                <w:rPr>
                  <w:rFonts w:ascii="Consolas" w:eastAsia="Times New Roman" w:hAnsi="Consolas" w:cs="Times New Roman"/>
                  <w:color w:val="D4D4D4"/>
                  <w:sz w:val="21"/>
                  <w:szCs w:val="21"/>
                </w:rPr>
                <w:delText xml:space="preserve"> {</w:delText>
              </w:r>
            </w:del>
          </w:p>
          <w:p w14:paraId="66705598" w14:textId="77777777" w:rsidR="00ED1509" w:rsidRPr="007520B6" w:rsidDel="008B6AF4" w:rsidRDefault="00ED1509">
            <w:pPr>
              <w:pStyle w:val="Heading1Numbered"/>
              <w:rPr>
                <w:del w:id="8067" w:author="Donovan Goode [2]" w:date="2018-11-09T10:04:00Z"/>
                <w:rFonts w:ascii="Consolas" w:eastAsia="Times New Roman" w:hAnsi="Consolas" w:cs="Times New Roman"/>
                <w:color w:val="D4D4D4"/>
                <w:sz w:val="21"/>
                <w:szCs w:val="21"/>
              </w:rPr>
              <w:pPrChange w:id="8068" w:author="Donovan Goode [2]" w:date="2018-11-09T10:05:00Z">
                <w:pPr>
                  <w:shd w:val="clear" w:color="auto" w:fill="1E1E1E"/>
                  <w:spacing w:line="285" w:lineRule="atLeast"/>
                </w:pPr>
              </w:pPrChange>
            </w:pPr>
            <w:del w:id="80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E908D38" w14:textId="77777777" w:rsidR="00ED1509" w:rsidRPr="007520B6" w:rsidDel="008B6AF4" w:rsidRDefault="00ED1509">
            <w:pPr>
              <w:pStyle w:val="Heading1Numbered"/>
              <w:rPr>
                <w:del w:id="8070" w:author="Donovan Goode [2]" w:date="2018-11-09T10:04:00Z"/>
                <w:rFonts w:ascii="Consolas" w:eastAsia="Times New Roman" w:hAnsi="Consolas" w:cs="Times New Roman"/>
                <w:color w:val="D4D4D4"/>
                <w:sz w:val="21"/>
                <w:szCs w:val="21"/>
              </w:rPr>
              <w:pPrChange w:id="8071" w:author="Donovan Goode [2]" w:date="2018-11-09T10:05:00Z">
                <w:pPr>
                  <w:shd w:val="clear" w:color="auto" w:fill="1E1E1E"/>
                  <w:spacing w:line="285" w:lineRule="atLeast"/>
                </w:pPr>
              </w:pPrChange>
            </w:pPr>
            <w:del w:id="8072" w:author="Donovan Goode [2]" w:date="2018-11-09T10:04:00Z">
              <w:r w:rsidRPr="007520B6" w:rsidDel="008B6AF4">
                <w:rPr>
                  <w:rFonts w:ascii="Consolas" w:eastAsia="Times New Roman" w:hAnsi="Consolas" w:cs="Times New Roman"/>
                  <w:color w:val="D4D4D4"/>
                  <w:sz w:val="21"/>
                  <w:szCs w:val="21"/>
                </w:rPr>
                <w:delText xml:space="preserve">    }</w:delText>
              </w:r>
            </w:del>
          </w:p>
          <w:p w14:paraId="0A8697DB" w14:textId="77777777" w:rsidR="00ED1509" w:rsidRPr="007520B6" w:rsidDel="008B6AF4" w:rsidRDefault="00ED1509">
            <w:pPr>
              <w:pStyle w:val="Heading1Numbered"/>
              <w:rPr>
                <w:del w:id="8073" w:author="Donovan Goode [2]" w:date="2018-11-09T10:04:00Z"/>
                <w:rFonts w:ascii="Consolas" w:eastAsia="Times New Roman" w:hAnsi="Consolas" w:cs="Times New Roman"/>
                <w:color w:val="D4D4D4"/>
                <w:sz w:val="21"/>
                <w:szCs w:val="21"/>
              </w:rPr>
              <w:pPrChange w:id="8074" w:author="Donovan Goode [2]" w:date="2018-11-09T10:05:00Z">
                <w:pPr>
                  <w:shd w:val="clear" w:color="auto" w:fill="1E1E1E"/>
                  <w:spacing w:after="240" w:line="285" w:lineRule="atLeast"/>
                </w:pPr>
              </w:pPrChange>
            </w:pPr>
          </w:p>
          <w:p w14:paraId="687C5F6F" w14:textId="77777777" w:rsidR="00ED1509" w:rsidRPr="007520B6" w:rsidDel="008B6AF4" w:rsidRDefault="00ED1509">
            <w:pPr>
              <w:pStyle w:val="Heading1Numbered"/>
              <w:rPr>
                <w:del w:id="8075" w:author="Donovan Goode [2]" w:date="2018-11-09T10:04:00Z"/>
                <w:rFonts w:ascii="Consolas" w:eastAsia="Times New Roman" w:hAnsi="Consolas" w:cs="Times New Roman"/>
                <w:color w:val="D4D4D4"/>
                <w:sz w:val="21"/>
                <w:szCs w:val="21"/>
              </w:rPr>
              <w:pPrChange w:id="8076" w:author="Donovan Goode [2]" w:date="2018-11-09T10:05:00Z">
                <w:pPr>
                  <w:shd w:val="clear" w:color="auto" w:fill="1E1E1E"/>
                  <w:spacing w:line="285" w:lineRule="atLeast"/>
                </w:pPr>
              </w:pPrChange>
            </w:pPr>
            <w:del w:id="80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div.next,</w:delText>
              </w:r>
            </w:del>
          </w:p>
          <w:p w14:paraId="06660BFB" w14:textId="77777777" w:rsidR="00ED1509" w:rsidRPr="007520B6" w:rsidDel="008B6AF4" w:rsidRDefault="00ED1509">
            <w:pPr>
              <w:pStyle w:val="Heading1Numbered"/>
              <w:rPr>
                <w:del w:id="8078" w:author="Donovan Goode [2]" w:date="2018-11-09T10:04:00Z"/>
                <w:rFonts w:ascii="Consolas" w:eastAsia="Times New Roman" w:hAnsi="Consolas" w:cs="Times New Roman"/>
                <w:color w:val="D4D4D4"/>
                <w:sz w:val="21"/>
                <w:szCs w:val="21"/>
              </w:rPr>
              <w:pPrChange w:id="8079" w:author="Donovan Goode [2]" w:date="2018-11-09T10:05:00Z">
                <w:pPr>
                  <w:shd w:val="clear" w:color="auto" w:fill="1E1E1E"/>
                  <w:spacing w:line="285" w:lineRule="atLeast"/>
                </w:pPr>
              </w:pPrChange>
            </w:pPr>
            <w:del w:id="8080" w:author="Donovan Goode [2]" w:date="2018-11-09T10:04:00Z">
              <w:r w:rsidRPr="007520B6" w:rsidDel="008B6AF4">
                <w:rPr>
                  <w:rFonts w:ascii="Consolas" w:eastAsia="Times New Roman" w:hAnsi="Consolas" w:cs="Times New Roman"/>
                  <w:color w:val="D7BA7D"/>
                  <w:sz w:val="21"/>
                  <w:szCs w:val="21"/>
                </w:rPr>
                <w:delText xml:space="preserve">    #widget4b div.next</w:delText>
              </w:r>
              <w:r w:rsidRPr="007520B6" w:rsidDel="008B6AF4">
                <w:rPr>
                  <w:rFonts w:ascii="Consolas" w:eastAsia="Times New Roman" w:hAnsi="Consolas" w:cs="Times New Roman"/>
                  <w:color w:val="D4D4D4"/>
                  <w:sz w:val="21"/>
                  <w:szCs w:val="21"/>
                </w:rPr>
                <w:delText xml:space="preserve"> {</w:delText>
              </w:r>
            </w:del>
          </w:p>
          <w:p w14:paraId="13E649D1" w14:textId="77777777" w:rsidR="00ED1509" w:rsidRPr="007520B6" w:rsidDel="008B6AF4" w:rsidRDefault="00ED1509">
            <w:pPr>
              <w:pStyle w:val="Heading1Numbered"/>
              <w:rPr>
                <w:del w:id="8081" w:author="Donovan Goode [2]" w:date="2018-11-09T10:04:00Z"/>
                <w:rFonts w:ascii="Consolas" w:eastAsia="Times New Roman" w:hAnsi="Consolas" w:cs="Times New Roman"/>
                <w:color w:val="D4D4D4"/>
                <w:sz w:val="21"/>
                <w:szCs w:val="21"/>
              </w:rPr>
              <w:pPrChange w:id="8082" w:author="Donovan Goode [2]" w:date="2018-11-09T10:05:00Z">
                <w:pPr>
                  <w:shd w:val="clear" w:color="auto" w:fill="1E1E1E"/>
                  <w:spacing w:line="285" w:lineRule="atLeast"/>
                </w:pPr>
              </w:pPrChange>
            </w:pPr>
            <w:del w:id="80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128px</w:delText>
              </w:r>
              <w:r w:rsidRPr="007520B6" w:rsidDel="008B6AF4">
                <w:rPr>
                  <w:rFonts w:ascii="Consolas" w:eastAsia="Times New Roman" w:hAnsi="Consolas" w:cs="Times New Roman"/>
                  <w:color w:val="D4D4D4"/>
                  <w:sz w:val="21"/>
                  <w:szCs w:val="21"/>
                </w:rPr>
                <w:delText>;</w:delText>
              </w:r>
            </w:del>
          </w:p>
          <w:p w14:paraId="04AAA228" w14:textId="77777777" w:rsidR="00ED1509" w:rsidRPr="007520B6" w:rsidDel="008B6AF4" w:rsidRDefault="00ED1509">
            <w:pPr>
              <w:pStyle w:val="Heading1Numbered"/>
              <w:rPr>
                <w:del w:id="8084" w:author="Donovan Goode [2]" w:date="2018-11-09T10:04:00Z"/>
                <w:rFonts w:ascii="Consolas" w:eastAsia="Times New Roman" w:hAnsi="Consolas" w:cs="Times New Roman"/>
                <w:color w:val="D4D4D4"/>
                <w:sz w:val="21"/>
                <w:szCs w:val="21"/>
              </w:rPr>
              <w:pPrChange w:id="8085" w:author="Donovan Goode [2]" w:date="2018-11-09T10:05:00Z">
                <w:pPr>
                  <w:shd w:val="clear" w:color="auto" w:fill="1E1E1E"/>
                  <w:spacing w:line="285" w:lineRule="atLeast"/>
                </w:pPr>
              </w:pPrChange>
            </w:pPr>
            <w:del w:id="80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211B9A19" w14:textId="77777777" w:rsidR="00ED1509" w:rsidRPr="007520B6" w:rsidDel="008B6AF4" w:rsidRDefault="00ED1509">
            <w:pPr>
              <w:pStyle w:val="Heading1Numbered"/>
              <w:rPr>
                <w:del w:id="8087" w:author="Donovan Goode [2]" w:date="2018-11-09T10:04:00Z"/>
                <w:rFonts w:ascii="Consolas" w:eastAsia="Times New Roman" w:hAnsi="Consolas" w:cs="Times New Roman"/>
                <w:color w:val="D4D4D4"/>
                <w:sz w:val="21"/>
                <w:szCs w:val="21"/>
              </w:rPr>
              <w:pPrChange w:id="8088" w:author="Donovan Goode [2]" w:date="2018-11-09T10:05:00Z">
                <w:pPr>
                  <w:shd w:val="clear" w:color="auto" w:fill="1E1E1E"/>
                  <w:spacing w:line="285" w:lineRule="atLeast"/>
                </w:pPr>
              </w:pPrChange>
            </w:pPr>
            <w:del w:id="80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3AF36216" w14:textId="77777777" w:rsidR="00ED1509" w:rsidRPr="007520B6" w:rsidDel="008B6AF4" w:rsidRDefault="00ED1509">
            <w:pPr>
              <w:pStyle w:val="Heading1Numbered"/>
              <w:rPr>
                <w:del w:id="8090" w:author="Donovan Goode [2]" w:date="2018-11-09T10:04:00Z"/>
                <w:rFonts w:ascii="Consolas" w:eastAsia="Times New Roman" w:hAnsi="Consolas" w:cs="Times New Roman"/>
                <w:color w:val="D4D4D4"/>
                <w:sz w:val="21"/>
                <w:szCs w:val="21"/>
              </w:rPr>
              <w:pPrChange w:id="8091" w:author="Donovan Goode [2]" w:date="2018-11-09T10:05:00Z">
                <w:pPr>
                  <w:shd w:val="clear" w:color="auto" w:fill="1E1E1E"/>
                  <w:spacing w:line="285" w:lineRule="atLeast"/>
                </w:pPr>
              </w:pPrChange>
            </w:pPr>
            <w:del w:id="8092" w:author="Donovan Goode [2]" w:date="2018-11-09T10:04:00Z">
              <w:r w:rsidRPr="007520B6" w:rsidDel="008B6AF4">
                <w:rPr>
                  <w:rFonts w:ascii="Consolas" w:eastAsia="Times New Roman" w:hAnsi="Consolas" w:cs="Times New Roman"/>
                  <w:color w:val="D4D4D4"/>
                  <w:sz w:val="21"/>
                  <w:szCs w:val="21"/>
                </w:rPr>
                <w:delText xml:space="preserve">    }</w:delText>
              </w:r>
            </w:del>
          </w:p>
          <w:p w14:paraId="2606B7E4" w14:textId="77777777" w:rsidR="00ED1509" w:rsidRPr="007520B6" w:rsidDel="008B6AF4" w:rsidRDefault="00ED1509">
            <w:pPr>
              <w:pStyle w:val="Heading1Numbered"/>
              <w:rPr>
                <w:del w:id="8093" w:author="Donovan Goode [2]" w:date="2018-11-09T10:04:00Z"/>
                <w:rFonts w:ascii="Consolas" w:eastAsia="Times New Roman" w:hAnsi="Consolas" w:cs="Times New Roman"/>
                <w:color w:val="D4D4D4"/>
                <w:sz w:val="21"/>
                <w:szCs w:val="21"/>
              </w:rPr>
              <w:pPrChange w:id="8094" w:author="Donovan Goode [2]" w:date="2018-11-09T10:05:00Z">
                <w:pPr>
                  <w:shd w:val="clear" w:color="auto" w:fill="1E1E1E"/>
                  <w:spacing w:line="285" w:lineRule="atLeast"/>
                </w:pPr>
              </w:pPrChange>
            </w:pPr>
          </w:p>
          <w:p w14:paraId="6AC96DC2" w14:textId="77777777" w:rsidR="00ED1509" w:rsidRPr="007520B6" w:rsidDel="008B6AF4" w:rsidRDefault="00ED1509">
            <w:pPr>
              <w:pStyle w:val="Heading1Numbered"/>
              <w:rPr>
                <w:del w:id="8095" w:author="Donovan Goode [2]" w:date="2018-11-09T10:04:00Z"/>
                <w:rFonts w:ascii="Consolas" w:eastAsia="Times New Roman" w:hAnsi="Consolas" w:cs="Times New Roman"/>
                <w:color w:val="D4D4D4"/>
                <w:sz w:val="21"/>
                <w:szCs w:val="21"/>
              </w:rPr>
              <w:pPrChange w:id="8096" w:author="Donovan Goode [2]" w:date="2018-11-09T10:05:00Z">
                <w:pPr>
                  <w:shd w:val="clear" w:color="auto" w:fill="1E1E1E"/>
                  <w:spacing w:line="285" w:lineRule="atLeast"/>
                </w:pPr>
              </w:pPrChange>
            </w:pPr>
            <w:del w:id="80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.pipe:hover,</w:delText>
              </w:r>
            </w:del>
          </w:p>
          <w:p w14:paraId="4C8493B4" w14:textId="77777777" w:rsidR="00ED1509" w:rsidRPr="007520B6" w:rsidDel="008B6AF4" w:rsidRDefault="00ED1509">
            <w:pPr>
              <w:pStyle w:val="Heading1Numbered"/>
              <w:rPr>
                <w:del w:id="8098" w:author="Donovan Goode [2]" w:date="2018-11-09T10:04:00Z"/>
                <w:rFonts w:ascii="Consolas" w:eastAsia="Times New Roman" w:hAnsi="Consolas" w:cs="Times New Roman"/>
                <w:color w:val="D4D4D4"/>
                <w:sz w:val="21"/>
                <w:szCs w:val="21"/>
              </w:rPr>
              <w:pPrChange w:id="8099" w:author="Donovan Goode [2]" w:date="2018-11-09T10:05:00Z">
                <w:pPr>
                  <w:shd w:val="clear" w:color="auto" w:fill="1E1E1E"/>
                  <w:spacing w:line="285" w:lineRule="atLeast"/>
                </w:pPr>
              </w:pPrChange>
            </w:pPr>
            <w:del w:id="8100" w:author="Donovan Goode [2]" w:date="2018-11-09T10:04:00Z">
              <w:r w:rsidRPr="007520B6" w:rsidDel="008B6AF4">
                <w:rPr>
                  <w:rFonts w:ascii="Consolas" w:eastAsia="Times New Roman" w:hAnsi="Consolas" w:cs="Times New Roman"/>
                  <w:color w:val="D7BA7D"/>
                  <w:sz w:val="21"/>
                  <w:szCs w:val="21"/>
                </w:rPr>
                <w:delText xml:space="preserve">    #widget4b .pagination .pipe:hover,</w:delText>
              </w:r>
            </w:del>
          </w:p>
          <w:p w14:paraId="15232D58" w14:textId="77777777" w:rsidR="00ED1509" w:rsidRPr="007520B6" w:rsidDel="008B6AF4" w:rsidRDefault="00ED1509">
            <w:pPr>
              <w:pStyle w:val="Heading1Numbered"/>
              <w:rPr>
                <w:del w:id="8101" w:author="Donovan Goode [2]" w:date="2018-11-09T10:04:00Z"/>
                <w:rFonts w:ascii="Consolas" w:eastAsia="Times New Roman" w:hAnsi="Consolas" w:cs="Times New Roman"/>
                <w:color w:val="D4D4D4"/>
                <w:sz w:val="21"/>
                <w:szCs w:val="21"/>
              </w:rPr>
              <w:pPrChange w:id="8102" w:author="Donovan Goode [2]" w:date="2018-11-09T10:05:00Z">
                <w:pPr>
                  <w:shd w:val="clear" w:color="auto" w:fill="1E1E1E"/>
                  <w:spacing w:line="285" w:lineRule="atLeast"/>
                </w:pPr>
              </w:pPrChange>
            </w:pPr>
            <w:del w:id="8103" w:author="Donovan Goode [2]" w:date="2018-11-09T10:04:00Z">
              <w:r w:rsidRPr="007520B6" w:rsidDel="008B6AF4">
                <w:rPr>
                  <w:rFonts w:ascii="Consolas" w:eastAsia="Times New Roman" w:hAnsi="Consolas" w:cs="Times New Roman"/>
                  <w:color w:val="D7BA7D"/>
                  <w:sz w:val="21"/>
                  <w:szCs w:val="21"/>
                </w:rPr>
                <w:delText xml:space="preserve">    #widget4 .pagination .pipe:hover,</w:delText>
              </w:r>
            </w:del>
          </w:p>
          <w:p w14:paraId="018F515B" w14:textId="77777777" w:rsidR="00ED1509" w:rsidRPr="007520B6" w:rsidDel="008B6AF4" w:rsidRDefault="00ED1509">
            <w:pPr>
              <w:pStyle w:val="Heading1Numbered"/>
              <w:rPr>
                <w:del w:id="8104" w:author="Donovan Goode [2]" w:date="2018-11-09T10:04:00Z"/>
                <w:rFonts w:ascii="Consolas" w:eastAsia="Times New Roman" w:hAnsi="Consolas" w:cs="Times New Roman"/>
                <w:color w:val="D4D4D4"/>
                <w:sz w:val="21"/>
                <w:szCs w:val="21"/>
              </w:rPr>
              <w:pPrChange w:id="8105" w:author="Donovan Goode [2]" w:date="2018-11-09T10:05:00Z">
                <w:pPr>
                  <w:shd w:val="clear" w:color="auto" w:fill="1E1E1E"/>
                  <w:spacing w:line="285" w:lineRule="atLeast"/>
                </w:pPr>
              </w:pPrChange>
            </w:pPr>
            <w:del w:id="8106" w:author="Donovan Goode [2]" w:date="2018-11-09T10:04:00Z">
              <w:r w:rsidRPr="007520B6" w:rsidDel="008B6AF4">
                <w:rPr>
                  <w:rFonts w:ascii="Consolas" w:eastAsia="Times New Roman" w:hAnsi="Consolas" w:cs="Times New Roman"/>
                  <w:color w:val="D7BA7D"/>
                  <w:sz w:val="21"/>
                  <w:szCs w:val="21"/>
                </w:rPr>
                <w:delText xml:space="preserve">    #widget4b .pagination .pipe:hover</w:delText>
              </w:r>
              <w:r w:rsidRPr="007520B6" w:rsidDel="008B6AF4">
                <w:rPr>
                  <w:rFonts w:ascii="Consolas" w:eastAsia="Times New Roman" w:hAnsi="Consolas" w:cs="Times New Roman"/>
                  <w:color w:val="D4D4D4"/>
                  <w:sz w:val="21"/>
                  <w:szCs w:val="21"/>
                </w:rPr>
                <w:delText xml:space="preserve"> {</w:delText>
              </w:r>
            </w:del>
          </w:p>
          <w:p w14:paraId="7230AF00" w14:textId="77777777" w:rsidR="00ED1509" w:rsidRPr="007520B6" w:rsidDel="008B6AF4" w:rsidRDefault="00ED1509">
            <w:pPr>
              <w:pStyle w:val="Heading1Numbered"/>
              <w:rPr>
                <w:del w:id="8107" w:author="Donovan Goode [2]" w:date="2018-11-09T10:04:00Z"/>
                <w:rFonts w:ascii="Consolas" w:eastAsia="Times New Roman" w:hAnsi="Consolas" w:cs="Times New Roman"/>
                <w:color w:val="D4D4D4"/>
                <w:sz w:val="21"/>
                <w:szCs w:val="21"/>
              </w:rPr>
              <w:pPrChange w:id="8108" w:author="Donovan Goode [2]" w:date="2018-11-09T10:05:00Z">
                <w:pPr>
                  <w:shd w:val="clear" w:color="auto" w:fill="1E1E1E"/>
                  <w:spacing w:line="285" w:lineRule="atLeast"/>
                </w:pPr>
              </w:pPrChange>
            </w:pPr>
            <w:del w:id="81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0B693E1" w14:textId="77777777" w:rsidR="00ED1509" w:rsidRPr="007520B6" w:rsidDel="008B6AF4" w:rsidRDefault="00ED1509">
            <w:pPr>
              <w:pStyle w:val="Heading1Numbered"/>
              <w:rPr>
                <w:del w:id="8110" w:author="Donovan Goode [2]" w:date="2018-11-09T10:04:00Z"/>
                <w:rFonts w:ascii="Consolas" w:eastAsia="Times New Roman" w:hAnsi="Consolas" w:cs="Times New Roman"/>
                <w:color w:val="D4D4D4"/>
                <w:sz w:val="21"/>
                <w:szCs w:val="21"/>
              </w:rPr>
              <w:pPrChange w:id="8111" w:author="Donovan Goode [2]" w:date="2018-11-09T10:05:00Z">
                <w:pPr>
                  <w:shd w:val="clear" w:color="auto" w:fill="1E1E1E"/>
                  <w:spacing w:line="285" w:lineRule="atLeast"/>
                </w:pPr>
              </w:pPrChange>
            </w:pPr>
            <w:del w:id="8112" w:author="Donovan Goode [2]" w:date="2018-11-09T10:04:00Z">
              <w:r w:rsidRPr="007520B6" w:rsidDel="008B6AF4">
                <w:rPr>
                  <w:rFonts w:ascii="Consolas" w:eastAsia="Times New Roman" w:hAnsi="Consolas" w:cs="Times New Roman"/>
                  <w:color w:val="D4D4D4"/>
                  <w:sz w:val="21"/>
                  <w:szCs w:val="21"/>
                </w:rPr>
                <w:delText xml:space="preserve">    }</w:delText>
              </w:r>
            </w:del>
          </w:p>
          <w:p w14:paraId="0753EDF1" w14:textId="77777777" w:rsidR="00ED1509" w:rsidRPr="007520B6" w:rsidDel="008B6AF4" w:rsidRDefault="00ED1509">
            <w:pPr>
              <w:pStyle w:val="Heading1Numbered"/>
              <w:rPr>
                <w:del w:id="8113" w:author="Donovan Goode [2]" w:date="2018-11-09T10:04:00Z"/>
                <w:rFonts w:ascii="Consolas" w:eastAsia="Times New Roman" w:hAnsi="Consolas" w:cs="Times New Roman"/>
                <w:color w:val="D4D4D4"/>
                <w:sz w:val="21"/>
                <w:szCs w:val="21"/>
              </w:rPr>
              <w:pPrChange w:id="8114" w:author="Donovan Goode [2]" w:date="2018-11-09T10:05:00Z">
                <w:pPr>
                  <w:shd w:val="clear" w:color="auto" w:fill="1E1E1E"/>
                  <w:spacing w:line="285" w:lineRule="atLeast"/>
                </w:pPr>
              </w:pPrChange>
            </w:pPr>
          </w:p>
          <w:p w14:paraId="39DBE9CD" w14:textId="77777777" w:rsidR="00ED1509" w:rsidRPr="007520B6" w:rsidDel="008B6AF4" w:rsidRDefault="00ED1509">
            <w:pPr>
              <w:pStyle w:val="Heading1Numbered"/>
              <w:rPr>
                <w:del w:id="8115" w:author="Donovan Goode [2]" w:date="2018-11-09T10:04:00Z"/>
                <w:rFonts w:ascii="Consolas" w:eastAsia="Times New Roman" w:hAnsi="Consolas" w:cs="Times New Roman"/>
                <w:color w:val="D4D4D4"/>
                <w:sz w:val="21"/>
                <w:szCs w:val="21"/>
              </w:rPr>
              <w:pPrChange w:id="8116" w:author="Donovan Goode [2]" w:date="2018-11-09T10:05:00Z">
                <w:pPr>
                  <w:shd w:val="clear" w:color="auto" w:fill="1E1E1E"/>
                  <w:spacing w:line="285" w:lineRule="atLeast"/>
                </w:pPr>
              </w:pPrChange>
            </w:pPr>
            <w:del w:id="81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#W4Arrow</w:delText>
              </w:r>
              <w:r w:rsidRPr="007520B6" w:rsidDel="008B6AF4">
                <w:rPr>
                  <w:rFonts w:ascii="Consolas" w:eastAsia="Times New Roman" w:hAnsi="Consolas" w:cs="Times New Roman"/>
                  <w:color w:val="D4D4D4"/>
                  <w:sz w:val="21"/>
                  <w:szCs w:val="21"/>
                </w:rPr>
                <w:delText xml:space="preserve"> {</w:delText>
              </w:r>
            </w:del>
          </w:p>
          <w:p w14:paraId="44A5409A" w14:textId="77777777" w:rsidR="00ED1509" w:rsidRPr="007520B6" w:rsidDel="008B6AF4" w:rsidRDefault="00ED1509">
            <w:pPr>
              <w:pStyle w:val="Heading1Numbered"/>
              <w:rPr>
                <w:del w:id="8118" w:author="Donovan Goode [2]" w:date="2018-11-09T10:04:00Z"/>
                <w:rFonts w:ascii="Consolas" w:eastAsia="Times New Roman" w:hAnsi="Consolas" w:cs="Times New Roman"/>
                <w:color w:val="D4D4D4"/>
                <w:sz w:val="21"/>
                <w:szCs w:val="21"/>
              </w:rPr>
              <w:pPrChange w:id="8119" w:author="Donovan Goode [2]" w:date="2018-11-09T10:05:00Z">
                <w:pPr>
                  <w:shd w:val="clear" w:color="auto" w:fill="1E1E1E"/>
                  <w:spacing w:line="285" w:lineRule="atLeast"/>
                </w:pPr>
              </w:pPrChange>
            </w:pPr>
            <w:del w:id="81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2AC39B3" w14:textId="77777777" w:rsidR="00ED1509" w:rsidRPr="007520B6" w:rsidDel="008B6AF4" w:rsidRDefault="00ED1509">
            <w:pPr>
              <w:pStyle w:val="Heading1Numbered"/>
              <w:rPr>
                <w:del w:id="8121" w:author="Donovan Goode [2]" w:date="2018-11-09T10:04:00Z"/>
                <w:rFonts w:ascii="Consolas" w:eastAsia="Times New Roman" w:hAnsi="Consolas" w:cs="Times New Roman"/>
                <w:color w:val="D4D4D4"/>
                <w:sz w:val="21"/>
                <w:szCs w:val="21"/>
              </w:rPr>
              <w:pPrChange w:id="8122" w:author="Donovan Goode [2]" w:date="2018-11-09T10:05:00Z">
                <w:pPr>
                  <w:shd w:val="clear" w:color="auto" w:fill="1E1E1E"/>
                  <w:spacing w:line="285" w:lineRule="atLeast"/>
                </w:pPr>
              </w:pPrChange>
            </w:pPr>
            <w:del w:id="81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42E5520" w14:textId="77777777" w:rsidR="00ED1509" w:rsidRPr="007520B6" w:rsidDel="008B6AF4" w:rsidRDefault="00ED1509">
            <w:pPr>
              <w:pStyle w:val="Heading1Numbered"/>
              <w:rPr>
                <w:del w:id="8124" w:author="Donovan Goode [2]" w:date="2018-11-09T10:04:00Z"/>
                <w:rFonts w:ascii="Consolas" w:eastAsia="Times New Roman" w:hAnsi="Consolas" w:cs="Times New Roman"/>
                <w:color w:val="D4D4D4"/>
                <w:sz w:val="21"/>
                <w:szCs w:val="21"/>
              </w:rPr>
              <w:pPrChange w:id="8125" w:author="Donovan Goode [2]" w:date="2018-11-09T10:05:00Z">
                <w:pPr>
                  <w:shd w:val="clear" w:color="auto" w:fill="1E1E1E"/>
                  <w:spacing w:line="285" w:lineRule="atLeast"/>
                </w:pPr>
              </w:pPrChange>
            </w:pPr>
            <w:del w:id="81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084A94F" w14:textId="77777777" w:rsidR="00ED1509" w:rsidRPr="007520B6" w:rsidDel="008B6AF4" w:rsidRDefault="00ED1509">
            <w:pPr>
              <w:pStyle w:val="Heading1Numbered"/>
              <w:rPr>
                <w:del w:id="8127" w:author="Donovan Goode [2]" w:date="2018-11-09T10:04:00Z"/>
                <w:rFonts w:ascii="Consolas" w:eastAsia="Times New Roman" w:hAnsi="Consolas" w:cs="Times New Roman"/>
                <w:color w:val="D4D4D4"/>
                <w:sz w:val="21"/>
                <w:szCs w:val="21"/>
              </w:rPr>
              <w:pPrChange w:id="8128" w:author="Donovan Goode [2]" w:date="2018-11-09T10:05:00Z">
                <w:pPr>
                  <w:shd w:val="clear" w:color="auto" w:fill="1E1E1E"/>
                  <w:spacing w:line="285" w:lineRule="atLeast"/>
                </w:pPr>
              </w:pPrChange>
            </w:pPr>
            <w:del w:id="81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6C5FF8C3" w14:textId="77777777" w:rsidR="00ED1509" w:rsidRPr="007520B6" w:rsidDel="008B6AF4" w:rsidRDefault="00ED1509">
            <w:pPr>
              <w:pStyle w:val="Heading1Numbered"/>
              <w:rPr>
                <w:del w:id="8130" w:author="Donovan Goode [2]" w:date="2018-11-09T10:04:00Z"/>
                <w:rFonts w:ascii="Consolas" w:eastAsia="Times New Roman" w:hAnsi="Consolas" w:cs="Times New Roman"/>
                <w:color w:val="D4D4D4"/>
                <w:sz w:val="21"/>
                <w:szCs w:val="21"/>
              </w:rPr>
              <w:pPrChange w:id="8131" w:author="Donovan Goode [2]" w:date="2018-11-09T10:05:00Z">
                <w:pPr>
                  <w:shd w:val="clear" w:color="auto" w:fill="1E1E1E"/>
                  <w:spacing w:line="285" w:lineRule="atLeast"/>
                </w:pPr>
              </w:pPrChange>
            </w:pPr>
            <w:del w:id="81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273px</w:delText>
              </w:r>
              <w:r w:rsidRPr="007520B6" w:rsidDel="008B6AF4">
                <w:rPr>
                  <w:rFonts w:ascii="Consolas" w:eastAsia="Times New Roman" w:hAnsi="Consolas" w:cs="Times New Roman"/>
                  <w:color w:val="D4D4D4"/>
                  <w:sz w:val="21"/>
                  <w:szCs w:val="21"/>
                </w:rPr>
                <w:delText>;</w:delText>
              </w:r>
            </w:del>
          </w:p>
          <w:p w14:paraId="38D75277" w14:textId="77777777" w:rsidR="00ED1509" w:rsidRPr="007520B6" w:rsidDel="008B6AF4" w:rsidRDefault="00ED1509">
            <w:pPr>
              <w:pStyle w:val="Heading1Numbered"/>
              <w:rPr>
                <w:del w:id="8133" w:author="Donovan Goode [2]" w:date="2018-11-09T10:04:00Z"/>
                <w:rFonts w:ascii="Consolas" w:eastAsia="Times New Roman" w:hAnsi="Consolas" w:cs="Times New Roman"/>
                <w:color w:val="D4D4D4"/>
                <w:sz w:val="21"/>
                <w:szCs w:val="21"/>
              </w:rPr>
              <w:pPrChange w:id="8134" w:author="Donovan Goode [2]" w:date="2018-11-09T10:05:00Z">
                <w:pPr>
                  <w:shd w:val="clear" w:color="auto" w:fill="1E1E1E"/>
                  <w:spacing w:line="285" w:lineRule="atLeast"/>
                </w:pPr>
              </w:pPrChange>
            </w:pPr>
            <w:del w:id="81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#aaa</w:delText>
              </w:r>
              <w:r w:rsidRPr="007520B6" w:rsidDel="008B6AF4">
                <w:rPr>
                  <w:rFonts w:ascii="Consolas" w:eastAsia="Times New Roman" w:hAnsi="Consolas" w:cs="Times New Roman"/>
                  <w:color w:val="D4D4D4"/>
                  <w:sz w:val="21"/>
                  <w:szCs w:val="21"/>
                </w:rPr>
                <w:delText>;</w:delText>
              </w:r>
            </w:del>
          </w:p>
          <w:p w14:paraId="3783825D" w14:textId="77777777" w:rsidR="00ED1509" w:rsidRPr="007520B6" w:rsidDel="008B6AF4" w:rsidRDefault="00ED1509">
            <w:pPr>
              <w:pStyle w:val="Heading1Numbered"/>
              <w:rPr>
                <w:del w:id="8136" w:author="Donovan Goode [2]" w:date="2018-11-09T10:04:00Z"/>
                <w:rFonts w:ascii="Consolas" w:eastAsia="Times New Roman" w:hAnsi="Consolas" w:cs="Times New Roman"/>
                <w:color w:val="D4D4D4"/>
                <w:sz w:val="21"/>
                <w:szCs w:val="21"/>
              </w:rPr>
              <w:pPrChange w:id="8137" w:author="Donovan Goode [2]" w:date="2018-11-09T10:05:00Z">
                <w:pPr>
                  <w:shd w:val="clear" w:color="auto" w:fill="1E1E1E"/>
                  <w:spacing w:line="285" w:lineRule="atLeast"/>
                </w:pPr>
              </w:pPrChange>
            </w:pPr>
            <w:del w:id="81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w:delText>
              </w:r>
            </w:del>
          </w:p>
          <w:p w14:paraId="4B2CE92D" w14:textId="77777777" w:rsidR="00ED1509" w:rsidRPr="007520B6" w:rsidDel="008B6AF4" w:rsidRDefault="00ED1509">
            <w:pPr>
              <w:pStyle w:val="Heading1Numbered"/>
              <w:rPr>
                <w:del w:id="8139" w:author="Donovan Goode [2]" w:date="2018-11-09T10:04:00Z"/>
                <w:rFonts w:ascii="Consolas" w:eastAsia="Times New Roman" w:hAnsi="Consolas" w:cs="Times New Roman"/>
                <w:color w:val="D4D4D4"/>
                <w:sz w:val="21"/>
                <w:szCs w:val="21"/>
              </w:rPr>
              <w:pPrChange w:id="8140" w:author="Donovan Goode [2]" w:date="2018-11-09T10:05:00Z">
                <w:pPr>
                  <w:shd w:val="clear" w:color="auto" w:fill="1E1E1E"/>
                  <w:spacing w:line="285" w:lineRule="atLeast"/>
                </w:pPr>
              </w:pPrChange>
            </w:pPr>
            <w:del w:id="81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box-shadow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w:delText>
              </w:r>
              <w:r w:rsidRPr="007520B6" w:rsidDel="008B6AF4">
                <w:rPr>
                  <w:rFonts w:ascii="Consolas" w:eastAsia="Times New Roman" w:hAnsi="Consolas" w:cs="Times New Roman"/>
                  <w:color w:val="D4D4D4"/>
                  <w:sz w:val="21"/>
                  <w:szCs w:val="21"/>
                </w:rPr>
                <w:delText>;</w:delText>
              </w:r>
            </w:del>
          </w:p>
          <w:p w14:paraId="14FA3074" w14:textId="77777777" w:rsidR="00ED1509" w:rsidRPr="007520B6" w:rsidDel="008B6AF4" w:rsidRDefault="00ED1509">
            <w:pPr>
              <w:pStyle w:val="Heading1Numbered"/>
              <w:rPr>
                <w:del w:id="8142" w:author="Donovan Goode [2]" w:date="2018-11-09T10:04:00Z"/>
                <w:rFonts w:ascii="Consolas" w:eastAsia="Times New Roman" w:hAnsi="Consolas" w:cs="Times New Roman"/>
                <w:color w:val="D4D4D4"/>
                <w:sz w:val="21"/>
                <w:szCs w:val="21"/>
              </w:rPr>
              <w:pPrChange w:id="8143" w:author="Donovan Goode [2]" w:date="2018-11-09T10:05:00Z">
                <w:pPr>
                  <w:shd w:val="clear" w:color="auto" w:fill="1E1E1E"/>
                  <w:spacing w:line="285" w:lineRule="atLeast"/>
                </w:pPr>
              </w:pPrChange>
            </w:pPr>
            <w:del w:id="8144" w:author="Donovan Goode [2]" w:date="2018-11-09T10:04:00Z">
              <w:r w:rsidRPr="007520B6" w:rsidDel="008B6AF4">
                <w:rPr>
                  <w:rFonts w:ascii="Consolas" w:eastAsia="Times New Roman" w:hAnsi="Consolas" w:cs="Times New Roman"/>
                  <w:color w:val="D4D4D4"/>
                  <w:sz w:val="21"/>
                  <w:szCs w:val="21"/>
                </w:rPr>
                <w:delText xml:space="preserve">    }</w:delText>
              </w:r>
            </w:del>
          </w:p>
          <w:p w14:paraId="5D218218" w14:textId="77777777" w:rsidR="00ED1509" w:rsidRPr="007520B6" w:rsidDel="008B6AF4" w:rsidRDefault="00ED1509">
            <w:pPr>
              <w:pStyle w:val="Heading1Numbered"/>
              <w:rPr>
                <w:del w:id="8145" w:author="Donovan Goode [2]" w:date="2018-11-09T10:04:00Z"/>
                <w:rFonts w:ascii="Consolas" w:eastAsia="Times New Roman" w:hAnsi="Consolas" w:cs="Times New Roman"/>
                <w:color w:val="D4D4D4"/>
                <w:sz w:val="21"/>
                <w:szCs w:val="21"/>
              </w:rPr>
              <w:pPrChange w:id="8146" w:author="Donovan Goode [2]" w:date="2018-11-09T10:05:00Z">
                <w:pPr>
                  <w:shd w:val="clear" w:color="auto" w:fill="1E1E1E"/>
                  <w:spacing w:line="285" w:lineRule="atLeast"/>
                </w:pPr>
              </w:pPrChange>
            </w:pPr>
          </w:p>
          <w:p w14:paraId="6988B625" w14:textId="77777777" w:rsidR="00ED1509" w:rsidRPr="007520B6" w:rsidDel="008B6AF4" w:rsidRDefault="00ED1509">
            <w:pPr>
              <w:pStyle w:val="Heading1Numbered"/>
              <w:rPr>
                <w:del w:id="8147" w:author="Donovan Goode [2]" w:date="2018-11-09T10:04:00Z"/>
                <w:rFonts w:ascii="Consolas" w:eastAsia="Times New Roman" w:hAnsi="Consolas" w:cs="Times New Roman"/>
                <w:color w:val="D4D4D4"/>
                <w:sz w:val="21"/>
                <w:szCs w:val="21"/>
              </w:rPr>
              <w:pPrChange w:id="8148" w:author="Donovan Goode [2]" w:date="2018-11-09T10:05:00Z">
                <w:pPr>
                  <w:shd w:val="clear" w:color="auto" w:fill="1E1E1E"/>
                  <w:spacing w:line="285" w:lineRule="atLeast"/>
                </w:pPr>
              </w:pPrChange>
            </w:pPr>
            <w:del w:id="81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#W4bArrow</w:delText>
              </w:r>
              <w:r w:rsidRPr="007520B6" w:rsidDel="008B6AF4">
                <w:rPr>
                  <w:rFonts w:ascii="Consolas" w:eastAsia="Times New Roman" w:hAnsi="Consolas" w:cs="Times New Roman"/>
                  <w:color w:val="D4D4D4"/>
                  <w:sz w:val="21"/>
                  <w:szCs w:val="21"/>
                </w:rPr>
                <w:delText xml:space="preserve"> {</w:delText>
              </w:r>
            </w:del>
          </w:p>
          <w:p w14:paraId="3CC0AB11" w14:textId="77777777" w:rsidR="00ED1509" w:rsidRPr="007520B6" w:rsidDel="008B6AF4" w:rsidRDefault="00ED1509">
            <w:pPr>
              <w:pStyle w:val="Heading1Numbered"/>
              <w:rPr>
                <w:del w:id="8150" w:author="Donovan Goode [2]" w:date="2018-11-09T10:04:00Z"/>
                <w:rFonts w:ascii="Consolas" w:eastAsia="Times New Roman" w:hAnsi="Consolas" w:cs="Times New Roman"/>
                <w:color w:val="D4D4D4"/>
                <w:sz w:val="21"/>
                <w:szCs w:val="21"/>
              </w:rPr>
              <w:pPrChange w:id="8151" w:author="Donovan Goode [2]" w:date="2018-11-09T10:05:00Z">
                <w:pPr>
                  <w:shd w:val="clear" w:color="auto" w:fill="1E1E1E"/>
                  <w:spacing w:line="285" w:lineRule="atLeast"/>
                </w:pPr>
              </w:pPrChange>
            </w:pPr>
            <w:del w:id="81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66F8E28" w14:textId="77777777" w:rsidR="00ED1509" w:rsidRPr="007520B6" w:rsidDel="008B6AF4" w:rsidRDefault="00ED1509">
            <w:pPr>
              <w:pStyle w:val="Heading1Numbered"/>
              <w:rPr>
                <w:del w:id="8153" w:author="Donovan Goode [2]" w:date="2018-11-09T10:04:00Z"/>
                <w:rFonts w:ascii="Consolas" w:eastAsia="Times New Roman" w:hAnsi="Consolas" w:cs="Times New Roman"/>
                <w:color w:val="D4D4D4"/>
                <w:sz w:val="21"/>
                <w:szCs w:val="21"/>
              </w:rPr>
              <w:pPrChange w:id="8154" w:author="Donovan Goode [2]" w:date="2018-11-09T10:05:00Z">
                <w:pPr>
                  <w:shd w:val="clear" w:color="auto" w:fill="1E1E1E"/>
                  <w:spacing w:line="285" w:lineRule="atLeast"/>
                </w:pPr>
              </w:pPrChange>
            </w:pPr>
            <w:del w:id="81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0AD6C59" w14:textId="77777777" w:rsidR="00ED1509" w:rsidRPr="007520B6" w:rsidDel="008B6AF4" w:rsidRDefault="00ED1509">
            <w:pPr>
              <w:pStyle w:val="Heading1Numbered"/>
              <w:rPr>
                <w:del w:id="8156" w:author="Donovan Goode [2]" w:date="2018-11-09T10:04:00Z"/>
                <w:rFonts w:ascii="Consolas" w:eastAsia="Times New Roman" w:hAnsi="Consolas" w:cs="Times New Roman"/>
                <w:color w:val="D4D4D4"/>
                <w:sz w:val="21"/>
                <w:szCs w:val="21"/>
              </w:rPr>
              <w:pPrChange w:id="8157" w:author="Donovan Goode [2]" w:date="2018-11-09T10:05:00Z">
                <w:pPr>
                  <w:shd w:val="clear" w:color="auto" w:fill="1E1E1E"/>
                  <w:spacing w:line="285" w:lineRule="atLeast"/>
                </w:pPr>
              </w:pPrChange>
            </w:pPr>
            <w:del w:id="81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82267AD" w14:textId="77777777" w:rsidR="00ED1509" w:rsidRPr="007520B6" w:rsidDel="008B6AF4" w:rsidRDefault="00ED1509">
            <w:pPr>
              <w:pStyle w:val="Heading1Numbered"/>
              <w:rPr>
                <w:del w:id="8159" w:author="Donovan Goode [2]" w:date="2018-11-09T10:04:00Z"/>
                <w:rFonts w:ascii="Consolas" w:eastAsia="Times New Roman" w:hAnsi="Consolas" w:cs="Times New Roman"/>
                <w:color w:val="D4D4D4"/>
                <w:sz w:val="21"/>
                <w:szCs w:val="21"/>
              </w:rPr>
              <w:pPrChange w:id="8160" w:author="Donovan Goode [2]" w:date="2018-11-09T10:05:00Z">
                <w:pPr>
                  <w:shd w:val="clear" w:color="auto" w:fill="1E1E1E"/>
                  <w:spacing w:line="285" w:lineRule="atLeast"/>
                </w:pPr>
              </w:pPrChange>
            </w:pPr>
            <w:del w:id="81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3AF02D6B" w14:textId="77777777" w:rsidR="00ED1509" w:rsidRPr="007520B6" w:rsidDel="008B6AF4" w:rsidRDefault="00ED1509">
            <w:pPr>
              <w:pStyle w:val="Heading1Numbered"/>
              <w:rPr>
                <w:del w:id="8162" w:author="Donovan Goode [2]" w:date="2018-11-09T10:04:00Z"/>
                <w:rFonts w:ascii="Consolas" w:eastAsia="Times New Roman" w:hAnsi="Consolas" w:cs="Times New Roman"/>
                <w:color w:val="D4D4D4"/>
                <w:sz w:val="21"/>
                <w:szCs w:val="21"/>
              </w:rPr>
              <w:pPrChange w:id="8163" w:author="Donovan Goode [2]" w:date="2018-11-09T10:05:00Z">
                <w:pPr>
                  <w:shd w:val="clear" w:color="auto" w:fill="1E1E1E"/>
                  <w:spacing w:line="285" w:lineRule="atLeast"/>
                </w:pPr>
              </w:pPrChange>
            </w:pPr>
            <w:del w:id="81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273px</w:delText>
              </w:r>
              <w:r w:rsidRPr="007520B6" w:rsidDel="008B6AF4">
                <w:rPr>
                  <w:rFonts w:ascii="Consolas" w:eastAsia="Times New Roman" w:hAnsi="Consolas" w:cs="Times New Roman"/>
                  <w:color w:val="D4D4D4"/>
                  <w:sz w:val="21"/>
                  <w:szCs w:val="21"/>
                </w:rPr>
                <w:delText>;</w:delText>
              </w:r>
            </w:del>
          </w:p>
          <w:p w14:paraId="2B0B25FC" w14:textId="77777777" w:rsidR="00ED1509" w:rsidRPr="007520B6" w:rsidDel="008B6AF4" w:rsidRDefault="00ED1509">
            <w:pPr>
              <w:pStyle w:val="Heading1Numbered"/>
              <w:rPr>
                <w:del w:id="8165" w:author="Donovan Goode [2]" w:date="2018-11-09T10:04:00Z"/>
                <w:rFonts w:ascii="Consolas" w:eastAsia="Times New Roman" w:hAnsi="Consolas" w:cs="Times New Roman"/>
                <w:color w:val="D4D4D4"/>
                <w:sz w:val="21"/>
                <w:szCs w:val="21"/>
              </w:rPr>
              <w:pPrChange w:id="8166" w:author="Donovan Goode [2]" w:date="2018-11-09T10:05:00Z">
                <w:pPr>
                  <w:shd w:val="clear" w:color="auto" w:fill="1E1E1E"/>
                  <w:spacing w:line="285" w:lineRule="atLeast"/>
                </w:pPr>
              </w:pPrChange>
            </w:pPr>
            <w:del w:id="81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#333</w:delText>
              </w:r>
              <w:r w:rsidRPr="007520B6" w:rsidDel="008B6AF4">
                <w:rPr>
                  <w:rFonts w:ascii="Consolas" w:eastAsia="Times New Roman" w:hAnsi="Consolas" w:cs="Times New Roman"/>
                  <w:color w:val="D4D4D4"/>
                  <w:sz w:val="21"/>
                  <w:szCs w:val="21"/>
                </w:rPr>
                <w:delText>;</w:delText>
              </w:r>
            </w:del>
          </w:p>
          <w:p w14:paraId="65BCEC4B" w14:textId="77777777" w:rsidR="00ED1509" w:rsidRPr="007520B6" w:rsidDel="008B6AF4" w:rsidRDefault="00ED1509">
            <w:pPr>
              <w:pStyle w:val="Heading1Numbered"/>
              <w:rPr>
                <w:del w:id="8168" w:author="Donovan Goode [2]" w:date="2018-11-09T10:04:00Z"/>
                <w:rFonts w:ascii="Consolas" w:eastAsia="Times New Roman" w:hAnsi="Consolas" w:cs="Times New Roman"/>
                <w:color w:val="D4D4D4"/>
                <w:sz w:val="21"/>
                <w:szCs w:val="21"/>
              </w:rPr>
              <w:pPrChange w:id="8169" w:author="Donovan Goode [2]" w:date="2018-11-09T10:05:00Z">
                <w:pPr>
                  <w:shd w:val="clear" w:color="auto" w:fill="1E1E1E"/>
                  <w:spacing w:line="285" w:lineRule="atLeast"/>
                </w:pPr>
              </w:pPrChange>
            </w:pPr>
            <w:del w:id="81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w:delText>
              </w:r>
            </w:del>
          </w:p>
          <w:p w14:paraId="1BC1D87C" w14:textId="77777777" w:rsidR="00ED1509" w:rsidRPr="007520B6" w:rsidDel="008B6AF4" w:rsidRDefault="00ED1509">
            <w:pPr>
              <w:pStyle w:val="Heading1Numbered"/>
              <w:rPr>
                <w:del w:id="8171" w:author="Donovan Goode [2]" w:date="2018-11-09T10:04:00Z"/>
                <w:rFonts w:ascii="Consolas" w:eastAsia="Times New Roman" w:hAnsi="Consolas" w:cs="Times New Roman"/>
                <w:color w:val="D4D4D4"/>
                <w:sz w:val="21"/>
                <w:szCs w:val="21"/>
              </w:rPr>
              <w:pPrChange w:id="8172" w:author="Donovan Goode [2]" w:date="2018-11-09T10:05:00Z">
                <w:pPr>
                  <w:shd w:val="clear" w:color="auto" w:fill="1E1E1E"/>
                  <w:spacing w:line="285" w:lineRule="atLeast"/>
                </w:pPr>
              </w:pPrChange>
            </w:pPr>
            <w:del w:id="81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box-shadow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769ABB59" w14:textId="77777777" w:rsidR="00ED1509" w:rsidRPr="007520B6" w:rsidDel="008B6AF4" w:rsidRDefault="00ED1509">
            <w:pPr>
              <w:pStyle w:val="Heading1Numbered"/>
              <w:rPr>
                <w:del w:id="8174" w:author="Donovan Goode [2]" w:date="2018-11-09T10:04:00Z"/>
                <w:rFonts w:ascii="Consolas" w:eastAsia="Times New Roman" w:hAnsi="Consolas" w:cs="Times New Roman"/>
                <w:color w:val="D4D4D4"/>
                <w:sz w:val="21"/>
                <w:szCs w:val="21"/>
              </w:rPr>
              <w:pPrChange w:id="8175" w:author="Donovan Goode [2]" w:date="2018-11-09T10:05:00Z">
                <w:pPr>
                  <w:shd w:val="clear" w:color="auto" w:fill="1E1E1E"/>
                  <w:spacing w:line="285" w:lineRule="atLeast"/>
                </w:pPr>
              </w:pPrChange>
            </w:pPr>
            <w:del w:id="8176" w:author="Donovan Goode [2]" w:date="2018-11-09T10:04:00Z">
              <w:r w:rsidRPr="007520B6" w:rsidDel="008B6AF4">
                <w:rPr>
                  <w:rFonts w:ascii="Consolas" w:eastAsia="Times New Roman" w:hAnsi="Consolas" w:cs="Times New Roman"/>
                  <w:color w:val="D4D4D4"/>
                  <w:sz w:val="21"/>
                  <w:szCs w:val="21"/>
                </w:rPr>
                <w:delText xml:space="preserve">    }</w:delText>
              </w:r>
            </w:del>
          </w:p>
          <w:p w14:paraId="29124F47" w14:textId="77777777" w:rsidR="00ED1509" w:rsidRPr="007520B6" w:rsidDel="008B6AF4" w:rsidRDefault="00ED1509">
            <w:pPr>
              <w:pStyle w:val="Heading1Numbered"/>
              <w:rPr>
                <w:del w:id="8177" w:author="Donovan Goode [2]" w:date="2018-11-09T10:04:00Z"/>
                <w:rFonts w:ascii="Consolas" w:eastAsia="Times New Roman" w:hAnsi="Consolas" w:cs="Times New Roman"/>
                <w:color w:val="D4D4D4"/>
                <w:sz w:val="21"/>
                <w:szCs w:val="21"/>
              </w:rPr>
              <w:pPrChange w:id="8178" w:author="Donovan Goode [2]" w:date="2018-11-09T10:05:00Z">
                <w:pPr>
                  <w:shd w:val="clear" w:color="auto" w:fill="1E1E1E"/>
                  <w:spacing w:line="285" w:lineRule="atLeast"/>
                </w:pPr>
              </w:pPrChange>
            </w:pPr>
          </w:p>
          <w:p w14:paraId="3E7819B4" w14:textId="77777777" w:rsidR="00ED1509" w:rsidRPr="007520B6" w:rsidDel="008B6AF4" w:rsidRDefault="00ED1509">
            <w:pPr>
              <w:pStyle w:val="Heading1Numbered"/>
              <w:rPr>
                <w:del w:id="8179" w:author="Donovan Goode [2]" w:date="2018-11-09T10:04:00Z"/>
                <w:rFonts w:ascii="Consolas" w:eastAsia="Times New Roman" w:hAnsi="Consolas" w:cs="Times New Roman"/>
                <w:color w:val="D4D4D4"/>
                <w:sz w:val="21"/>
                <w:szCs w:val="21"/>
              </w:rPr>
              <w:pPrChange w:id="8180" w:author="Donovan Goode [2]" w:date="2018-11-09T10:05:00Z">
                <w:pPr>
                  <w:shd w:val="clear" w:color="auto" w:fill="1E1E1E"/>
                  <w:spacing w:line="285" w:lineRule="atLeast"/>
                </w:pPr>
              </w:pPrChange>
            </w:pPr>
            <w:del w:id="81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#W4Arrow .note,</w:delText>
              </w:r>
            </w:del>
          </w:p>
          <w:p w14:paraId="207EF019" w14:textId="77777777" w:rsidR="00ED1509" w:rsidRPr="007520B6" w:rsidDel="008B6AF4" w:rsidRDefault="00ED1509">
            <w:pPr>
              <w:pStyle w:val="Heading1Numbered"/>
              <w:rPr>
                <w:del w:id="8182" w:author="Donovan Goode [2]" w:date="2018-11-09T10:04:00Z"/>
                <w:rFonts w:ascii="Consolas" w:eastAsia="Times New Roman" w:hAnsi="Consolas" w:cs="Times New Roman"/>
                <w:color w:val="D4D4D4"/>
                <w:sz w:val="21"/>
                <w:szCs w:val="21"/>
              </w:rPr>
              <w:pPrChange w:id="8183" w:author="Donovan Goode [2]" w:date="2018-11-09T10:05:00Z">
                <w:pPr>
                  <w:shd w:val="clear" w:color="auto" w:fill="1E1E1E"/>
                  <w:spacing w:line="285" w:lineRule="atLeast"/>
                </w:pPr>
              </w:pPrChange>
            </w:pPr>
            <w:del w:id="8184" w:author="Donovan Goode [2]" w:date="2018-11-09T10:04:00Z">
              <w:r w:rsidRPr="007520B6" w:rsidDel="008B6AF4">
                <w:rPr>
                  <w:rFonts w:ascii="Consolas" w:eastAsia="Times New Roman" w:hAnsi="Consolas" w:cs="Times New Roman"/>
                  <w:color w:val="D7BA7D"/>
                  <w:sz w:val="21"/>
                  <w:szCs w:val="21"/>
                </w:rPr>
                <w:delText xml:space="preserve">    #W4bArrow .note</w:delText>
              </w:r>
              <w:r w:rsidRPr="007520B6" w:rsidDel="008B6AF4">
                <w:rPr>
                  <w:rFonts w:ascii="Consolas" w:eastAsia="Times New Roman" w:hAnsi="Consolas" w:cs="Times New Roman"/>
                  <w:color w:val="D4D4D4"/>
                  <w:sz w:val="21"/>
                  <w:szCs w:val="21"/>
                </w:rPr>
                <w:delText xml:space="preserve"> {</w:delText>
              </w:r>
            </w:del>
          </w:p>
          <w:p w14:paraId="40CDC387" w14:textId="77777777" w:rsidR="00ED1509" w:rsidRPr="007520B6" w:rsidDel="008B6AF4" w:rsidRDefault="00ED1509">
            <w:pPr>
              <w:pStyle w:val="Heading1Numbered"/>
              <w:rPr>
                <w:del w:id="8185" w:author="Donovan Goode [2]" w:date="2018-11-09T10:04:00Z"/>
                <w:rFonts w:ascii="Consolas" w:eastAsia="Times New Roman" w:hAnsi="Consolas" w:cs="Times New Roman"/>
                <w:color w:val="D4D4D4"/>
                <w:sz w:val="21"/>
                <w:szCs w:val="21"/>
              </w:rPr>
              <w:pPrChange w:id="8186" w:author="Donovan Goode [2]" w:date="2018-11-09T10:05:00Z">
                <w:pPr>
                  <w:shd w:val="clear" w:color="auto" w:fill="1E1E1E"/>
                  <w:spacing w:line="285" w:lineRule="atLeast"/>
                </w:pPr>
              </w:pPrChange>
            </w:pPr>
            <w:del w:id="81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14px</w:delText>
              </w:r>
              <w:r w:rsidRPr="007520B6" w:rsidDel="008B6AF4">
                <w:rPr>
                  <w:rFonts w:ascii="Consolas" w:eastAsia="Times New Roman" w:hAnsi="Consolas" w:cs="Times New Roman"/>
                  <w:color w:val="D4D4D4"/>
                  <w:sz w:val="21"/>
                  <w:szCs w:val="21"/>
                </w:rPr>
                <w:delText>;</w:delText>
              </w:r>
            </w:del>
          </w:p>
          <w:p w14:paraId="30D2E0B8" w14:textId="77777777" w:rsidR="00ED1509" w:rsidRPr="007520B6" w:rsidDel="008B6AF4" w:rsidRDefault="00ED1509">
            <w:pPr>
              <w:pStyle w:val="Heading1Numbered"/>
              <w:rPr>
                <w:del w:id="8188" w:author="Donovan Goode [2]" w:date="2018-11-09T10:04:00Z"/>
                <w:rFonts w:ascii="Consolas" w:eastAsia="Times New Roman" w:hAnsi="Consolas" w:cs="Times New Roman"/>
                <w:color w:val="D4D4D4"/>
                <w:sz w:val="21"/>
                <w:szCs w:val="21"/>
              </w:rPr>
              <w:pPrChange w:id="8189" w:author="Donovan Goode [2]" w:date="2018-11-09T10:05:00Z">
                <w:pPr>
                  <w:shd w:val="clear" w:color="auto" w:fill="1E1E1E"/>
                  <w:spacing w:line="285" w:lineRule="atLeast"/>
                </w:pPr>
              </w:pPrChange>
            </w:pPr>
            <w:del w:id="81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#585858</w:delText>
              </w:r>
              <w:r w:rsidRPr="007520B6" w:rsidDel="008B6AF4">
                <w:rPr>
                  <w:rFonts w:ascii="Consolas" w:eastAsia="Times New Roman" w:hAnsi="Consolas" w:cs="Times New Roman"/>
                  <w:color w:val="D4D4D4"/>
                  <w:sz w:val="21"/>
                  <w:szCs w:val="21"/>
                </w:rPr>
                <w:delText>;</w:delText>
              </w:r>
            </w:del>
          </w:p>
          <w:p w14:paraId="2503C20C" w14:textId="77777777" w:rsidR="00ED1509" w:rsidRPr="007520B6" w:rsidDel="008B6AF4" w:rsidRDefault="00ED1509">
            <w:pPr>
              <w:pStyle w:val="Heading1Numbered"/>
              <w:rPr>
                <w:del w:id="8191" w:author="Donovan Goode [2]" w:date="2018-11-09T10:04:00Z"/>
                <w:rFonts w:ascii="Consolas" w:eastAsia="Times New Roman" w:hAnsi="Consolas" w:cs="Times New Roman"/>
                <w:color w:val="D4D4D4"/>
                <w:sz w:val="21"/>
                <w:szCs w:val="21"/>
              </w:rPr>
              <w:pPrChange w:id="8192" w:author="Donovan Goode [2]" w:date="2018-11-09T10:05:00Z">
                <w:pPr>
                  <w:shd w:val="clear" w:color="auto" w:fill="1E1E1E"/>
                  <w:spacing w:line="285" w:lineRule="atLeast"/>
                </w:pPr>
              </w:pPrChange>
            </w:pPr>
            <w:del w:id="81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0.75em</w:delText>
              </w:r>
              <w:r w:rsidRPr="007520B6" w:rsidDel="008B6AF4">
                <w:rPr>
                  <w:rFonts w:ascii="Consolas" w:eastAsia="Times New Roman" w:hAnsi="Consolas" w:cs="Times New Roman"/>
                  <w:color w:val="D4D4D4"/>
                  <w:sz w:val="21"/>
                  <w:szCs w:val="21"/>
                </w:rPr>
                <w:delText>;</w:delText>
              </w:r>
            </w:del>
          </w:p>
          <w:p w14:paraId="1C37F99D" w14:textId="77777777" w:rsidR="00ED1509" w:rsidRPr="007520B6" w:rsidDel="008B6AF4" w:rsidRDefault="00ED1509">
            <w:pPr>
              <w:pStyle w:val="Heading1Numbered"/>
              <w:rPr>
                <w:del w:id="8194" w:author="Donovan Goode [2]" w:date="2018-11-09T10:04:00Z"/>
                <w:rFonts w:ascii="Consolas" w:eastAsia="Times New Roman" w:hAnsi="Consolas" w:cs="Times New Roman"/>
                <w:color w:val="D4D4D4"/>
                <w:sz w:val="21"/>
                <w:szCs w:val="21"/>
              </w:rPr>
              <w:pPrChange w:id="8195" w:author="Donovan Goode [2]" w:date="2018-11-09T10:05:00Z">
                <w:pPr>
                  <w:shd w:val="clear" w:color="auto" w:fill="1E1E1E"/>
                  <w:spacing w:line="285" w:lineRule="atLeast"/>
                </w:pPr>
              </w:pPrChange>
            </w:pPr>
            <w:del w:id="81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46px</w:delText>
              </w:r>
              <w:r w:rsidRPr="007520B6" w:rsidDel="008B6AF4">
                <w:rPr>
                  <w:rFonts w:ascii="Consolas" w:eastAsia="Times New Roman" w:hAnsi="Consolas" w:cs="Times New Roman"/>
                  <w:color w:val="D4D4D4"/>
                  <w:sz w:val="21"/>
                  <w:szCs w:val="21"/>
                </w:rPr>
                <w:delText>;</w:delText>
              </w:r>
            </w:del>
          </w:p>
          <w:p w14:paraId="2A6FB8CE" w14:textId="77777777" w:rsidR="00ED1509" w:rsidRPr="007520B6" w:rsidDel="008B6AF4" w:rsidRDefault="00ED1509">
            <w:pPr>
              <w:pStyle w:val="Heading1Numbered"/>
              <w:rPr>
                <w:del w:id="8197" w:author="Donovan Goode [2]" w:date="2018-11-09T10:04:00Z"/>
                <w:rFonts w:ascii="Consolas" w:eastAsia="Times New Roman" w:hAnsi="Consolas" w:cs="Times New Roman"/>
                <w:color w:val="D4D4D4"/>
                <w:sz w:val="21"/>
                <w:szCs w:val="21"/>
              </w:rPr>
              <w:pPrChange w:id="8198" w:author="Donovan Goode [2]" w:date="2018-11-09T10:05:00Z">
                <w:pPr>
                  <w:shd w:val="clear" w:color="auto" w:fill="1E1E1E"/>
                  <w:spacing w:line="285" w:lineRule="atLeast"/>
                </w:pPr>
              </w:pPrChange>
            </w:pPr>
            <w:del w:id="81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B11763A" w14:textId="77777777" w:rsidR="00ED1509" w:rsidRPr="007520B6" w:rsidDel="008B6AF4" w:rsidRDefault="00ED1509">
            <w:pPr>
              <w:pStyle w:val="Heading1Numbered"/>
              <w:rPr>
                <w:del w:id="8200" w:author="Donovan Goode [2]" w:date="2018-11-09T10:04:00Z"/>
                <w:rFonts w:ascii="Consolas" w:eastAsia="Times New Roman" w:hAnsi="Consolas" w:cs="Times New Roman"/>
                <w:color w:val="D4D4D4"/>
                <w:sz w:val="21"/>
                <w:szCs w:val="21"/>
              </w:rPr>
              <w:pPrChange w:id="8201" w:author="Donovan Goode [2]" w:date="2018-11-09T10:05:00Z">
                <w:pPr>
                  <w:shd w:val="clear" w:color="auto" w:fill="1E1E1E"/>
                  <w:spacing w:line="285" w:lineRule="atLeast"/>
                </w:pPr>
              </w:pPrChange>
            </w:pPr>
            <w:del w:id="8202" w:author="Donovan Goode [2]" w:date="2018-11-09T10:04:00Z">
              <w:r w:rsidRPr="007520B6" w:rsidDel="008B6AF4">
                <w:rPr>
                  <w:rFonts w:ascii="Consolas" w:eastAsia="Times New Roman" w:hAnsi="Consolas" w:cs="Times New Roman"/>
                  <w:color w:val="D4D4D4"/>
                  <w:sz w:val="21"/>
                  <w:szCs w:val="21"/>
                </w:rPr>
                <w:delText xml:space="preserve">    }</w:delText>
              </w:r>
            </w:del>
          </w:p>
          <w:p w14:paraId="07F15C2D" w14:textId="77777777" w:rsidR="00ED1509" w:rsidRPr="007520B6" w:rsidDel="008B6AF4" w:rsidRDefault="00ED1509">
            <w:pPr>
              <w:pStyle w:val="Heading1Numbered"/>
              <w:rPr>
                <w:del w:id="8203" w:author="Donovan Goode [2]" w:date="2018-11-09T10:04:00Z"/>
                <w:rFonts w:ascii="Consolas" w:eastAsia="Times New Roman" w:hAnsi="Consolas" w:cs="Times New Roman"/>
                <w:color w:val="D4D4D4"/>
                <w:sz w:val="21"/>
                <w:szCs w:val="21"/>
              </w:rPr>
              <w:pPrChange w:id="8204" w:author="Donovan Goode [2]" w:date="2018-11-09T10:05:00Z">
                <w:pPr>
                  <w:shd w:val="clear" w:color="auto" w:fill="1E1E1E"/>
                  <w:spacing w:after="240" w:line="285" w:lineRule="atLeast"/>
                </w:pPr>
              </w:pPrChange>
            </w:pPr>
          </w:p>
          <w:p w14:paraId="5169DA4D" w14:textId="77777777" w:rsidR="00ED1509" w:rsidRPr="007520B6" w:rsidDel="008B6AF4" w:rsidRDefault="00ED1509">
            <w:pPr>
              <w:pStyle w:val="Heading1Numbered"/>
              <w:rPr>
                <w:del w:id="8205" w:author="Donovan Goode [2]" w:date="2018-11-09T10:04:00Z"/>
                <w:rFonts w:ascii="Consolas" w:eastAsia="Times New Roman" w:hAnsi="Consolas" w:cs="Times New Roman"/>
                <w:color w:val="D4D4D4"/>
                <w:sz w:val="21"/>
                <w:szCs w:val="21"/>
              </w:rPr>
              <w:pPrChange w:id="8206" w:author="Donovan Goode [2]" w:date="2018-11-09T10:05:00Z">
                <w:pPr>
                  <w:shd w:val="clear" w:color="auto" w:fill="1E1E1E"/>
                  <w:spacing w:line="285" w:lineRule="atLeast"/>
                </w:pPr>
              </w:pPrChange>
            </w:pPr>
            <w:del w:id="82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Grey Arrow Typeography */</w:delText>
              </w:r>
            </w:del>
          </w:p>
          <w:p w14:paraId="64E89F67" w14:textId="77777777" w:rsidR="00ED1509" w:rsidRPr="007520B6" w:rsidDel="008B6AF4" w:rsidRDefault="00ED1509">
            <w:pPr>
              <w:pStyle w:val="Heading1Numbered"/>
              <w:rPr>
                <w:del w:id="8208" w:author="Donovan Goode [2]" w:date="2018-11-09T10:04:00Z"/>
                <w:rFonts w:ascii="Consolas" w:eastAsia="Times New Roman" w:hAnsi="Consolas" w:cs="Times New Roman"/>
                <w:color w:val="D4D4D4"/>
                <w:sz w:val="21"/>
                <w:szCs w:val="21"/>
              </w:rPr>
              <w:pPrChange w:id="8209" w:author="Donovan Goode [2]" w:date="2018-11-09T10:05:00Z">
                <w:pPr>
                  <w:shd w:val="clear" w:color="auto" w:fill="1E1E1E"/>
                  <w:spacing w:line="285" w:lineRule="atLeast"/>
                </w:pPr>
              </w:pPrChange>
            </w:pPr>
            <w:del w:id="82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.arrowhead,</w:delText>
              </w:r>
            </w:del>
          </w:p>
          <w:p w14:paraId="4B380DAE" w14:textId="77777777" w:rsidR="00ED1509" w:rsidRPr="007520B6" w:rsidDel="008B6AF4" w:rsidRDefault="00ED1509">
            <w:pPr>
              <w:pStyle w:val="Heading1Numbered"/>
              <w:rPr>
                <w:del w:id="8211" w:author="Donovan Goode [2]" w:date="2018-11-09T10:04:00Z"/>
                <w:rFonts w:ascii="Consolas" w:eastAsia="Times New Roman" w:hAnsi="Consolas" w:cs="Times New Roman"/>
                <w:color w:val="D4D4D4"/>
                <w:sz w:val="21"/>
                <w:szCs w:val="21"/>
              </w:rPr>
              <w:pPrChange w:id="8212" w:author="Donovan Goode [2]" w:date="2018-11-09T10:05:00Z">
                <w:pPr>
                  <w:shd w:val="clear" w:color="auto" w:fill="1E1E1E"/>
                  <w:spacing w:line="285" w:lineRule="atLeast"/>
                </w:pPr>
              </w:pPrChange>
            </w:pPr>
            <w:del w:id="8213" w:author="Donovan Goode [2]" w:date="2018-11-09T10:04:00Z">
              <w:r w:rsidRPr="007520B6" w:rsidDel="008B6AF4">
                <w:rPr>
                  <w:rFonts w:ascii="Consolas" w:eastAsia="Times New Roman" w:hAnsi="Consolas" w:cs="Times New Roman"/>
                  <w:color w:val="D7BA7D"/>
                  <w:sz w:val="21"/>
                  <w:szCs w:val="21"/>
                </w:rPr>
                <w:delText xml:space="preserve">    #widget4b .arrowhead</w:delText>
              </w:r>
              <w:r w:rsidRPr="007520B6" w:rsidDel="008B6AF4">
                <w:rPr>
                  <w:rFonts w:ascii="Consolas" w:eastAsia="Times New Roman" w:hAnsi="Consolas" w:cs="Times New Roman"/>
                  <w:color w:val="D4D4D4"/>
                  <w:sz w:val="21"/>
                  <w:szCs w:val="21"/>
                </w:rPr>
                <w:delText xml:space="preserve"> {</w:delText>
              </w:r>
            </w:del>
          </w:p>
          <w:p w14:paraId="4071AF31" w14:textId="77777777" w:rsidR="00ED1509" w:rsidRPr="007520B6" w:rsidDel="008B6AF4" w:rsidRDefault="00ED1509">
            <w:pPr>
              <w:pStyle w:val="Heading1Numbered"/>
              <w:rPr>
                <w:del w:id="8214" w:author="Donovan Goode [2]" w:date="2018-11-09T10:04:00Z"/>
                <w:rFonts w:ascii="Consolas" w:eastAsia="Times New Roman" w:hAnsi="Consolas" w:cs="Times New Roman"/>
                <w:color w:val="D4D4D4"/>
                <w:sz w:val="21"/>
                <w:szCs w:val="21"/>
              </w:rPr>
              <w:pPrChange w:id="8215" w:author="Donovan Goode [2]" w:date="2018-11-09T10:05:00Z">
                <w:pPr>
                  <w:shd w:val="clear" w:color="auto" w:fill="1E1E1E"/>
                  <w:spacing w:line="285" w:lineRule="atLeast"/>
                </w:pPr>
              </w:pPrChange>
            </w:pPr>
            <w:del w:id="82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645AC29D" w14:textId="77777777" w:rsidR="00ED1509" w:rsidRPr="007520B6" w:rsidDel="008B6AF4" w:rsidRDefault="00ED1509">
            <w:pPr>
              <w:pStyle w:val="Heading1Numbered"/>
              <w:rPr>
                <w:del w:id="8217" w:author="Donovan Goode [2]" w:date="2018-11-09T10:04:00Z"/>
                <w:rFonts w:ascii="Consolas" w:eastAsia="Times New Roman" w:hAnsi="Consolas" w:cs="Times New Roman"/>
                <w:color w:val="D4D4D4"/>
                <w:sz w:val="21"/>
                <w:szCs w:val="21"/>
              </w:rPr>
              <w:pPrChange w:id="8218" w:author="Donovan Goode [2]" w:date="2018-11-09T10:05:00Z">
                <w:pPr>
                  <w:shd w:val="clear" w:color="auto" w:fill="1E1E1E"/>
                  <w:spacing w:line="285" w:lineRule="atLeast"/>
                </w:pPr>
              </w:pPrChange>
            </w:pPr>
            <w:del w:id="82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24px</w:delText>
              </w:r>
              <w:r w:rsidRPr="007520B6" w:rsidDel="008B6AF4">
                <w:rPr>
                  <w:rFonts w:ascii="Consolas" w:eastAsia="Times New Roman" w:hAnsi="Consolas" w:cs="Times New Roman"/>
                  <w:color w:val="D4D4D4"/>
                  <w:sz w:val="21"/>
                  <w:szCs w:val="21"/>
                </w:rPr>
                <w:delText>;</w:delText>
              </w:r>
            </w:del>
          </w:p>
          <w:p w14:paraId="08E8FCBF" w14:textId="77777777" w:rsidR="00ED1509" w:rsidRPr="007520B6" w:rsidDel="008B6AF4" w:rsidRDefault="00ED1509">
            <w:pPr>
              <w:pStyle w:val="Heading1Numbered"/>
              <w:rPr>
                <w:del w:id="8220" w:author="Donovan Goode [2]" w:date="2018-11-09T10:04:00Z"/>
                <w:rFonts w:ascii="Consolas" w:eastAsia="Times New Roman" w:hAnsi="Consolas" w:cs="Times New Roman"/>
                <w:color w:val="D4D4D4"/>
                <w:sz w:val="21"/>
                <w:szCs w:val="21"/>
              </w:rPr>
              <w:pPrChange w:id="8221" w:author="Donovan Goode [2]" w:date="2018-11-09T10:05:00Z">
                <w:pPr>
                  <w:shd w:val="clear" w:color="auto" w:fill="1E1E1E"/>
                  <w:spacing w:line="285" w:lineRule="atLeast"/>
                </w:pPr>
              </w:pPrChange>
            </w:pPr>
            <w:del w:id="82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6D34DA97" w14:textId="77777777" w:rsidR="00ED1509" w:rsidRPr="007520B6" w:rsidDel="008B6AF4" w:rsidRDefault="00ED1509">
            <w:pPr>
              <w:pStyle w:val="Heading1Numbered"/>
              <w:rPr>
                <w:del w:id="8223" w:author="Donovan Goode [2]" w:date="2018-11-09T10:04:00Z"/>
                <w:rFonts w:ascii="Consolas" w:eastAsia="Times New Roman" w:hAnsi="Consolas" w:cs="Times New Roman"/>
                <w:color w:val="D4D4D4"/>
                <w:sz w:val="21"/>
                <w:szCs w:val="21"/>
              </w:rPr>
              <w:pPrChange w:id="8224" w:author="Donovan Goode [2]" w:date="2018-11-09T10:05:00Z">
                <w:pPr>
                  <w:shd w:val="clear" w:color="auto" w:fill="1E1E1E"/>
                  <w:spacing w:line="285" w:lineRule="atLeast"/>
                </w:pPr>
              </w:pPrChange>
            </w:pPr>
            <w:del w:id="82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1FB2BD55" w14:textId="77777777" w:rsidR="00ED1509" w:rsidRPr="007520B6" w:rsidDel="008B6AF4" w:rsidRDefault="00ED1509">
            <w:pPr>
              <w:pStyle w:val="Heading1Numbered"/>
              <w:rPr>
                <w:del w:id="8226" w:author="Donovan Goode [2]" w:date="2018-11-09T10:04:00Z"/>
                <w:rFonts w:ascii="Consolas" w:eastAsia="Times New Roman" w:hAnsi="Consolas" w:cs="Times New Roman"/>
                <w:color w:val="D4D4D4"/>
                <w:sz w:val="21"/>
                <w:szCs w:val="21"/>
              </w:rPr>
              <w:pPrChange w:id="8227" w:author="Donovan Goode [2]" w:date="2018-11-09T10:05:00Z">
                <w:pPr>
                  <w:shd w:val="clear" w:color="auto" w:fill="1E1E1E"/>
                  <w:spacing w:line="285" w:lineRule="atLeast"/>
                </w:pPr>
              </w:pPrChange>
            </w:pPr>
            <w:del w:id="8228" w:author="Donovan Goode [2]" w:date="2018-11-09T10:04:00Z">
              <w:r w:rsidRPr="007520B6" w:rsidDel="008B6AF4">
                <w:rPr>
                  <w:rFonts w:ascii="Consolas" w:eastAsia="Times New Roman" w:hAnsi="Consolas" w:cs="Times New Roman"/>
                  <w:color w:val="D4D4D4"/>
                  <w:sz w:val="21"/>
                  <w:szCs w:val="21"/>
                </w:rPr>
                <w:delText xml:space="preserve">    }</w:delText>
              </w:r>
            </w:del>
          </w:p>
          <w:p w14:paraId="27161DB4" w14:textId="77777777" w:rsidR="00ED1509" w:rsidRPr="007520B6" w:rsidDel="008B6AF4" w:rsidRDefault="00ED1509">
            <w:pPr>
              <w:pStyle w:val="Heading1Numbered"/>
              <w:rPr>
                <w:del w:id="8229" w:author="Donovan Goode [2]" w:date="2018-11-09T10:04:00Z"/>
                <w:rFonts w:ascii="Consolas" w:eastAsia="Times New Roman" w:hAnsi="Consolas" w:cs="Times New Roman"/>
                <w:color w:val="D4D4D4"/>
                <w:sz w:val="21"/>
                <w:szCs w:val="21"/>
              </w:rPr>
              <w:pPrChange w:id="8230" w:author="Donovan Goode [2]" w:date="2018-11-09T10:05:00Z">
                <w:pPr>
                  <w:shd w:val="clear" w:color="auto" w:fill="1E1E1E"/>
                  <w:spacing w:line="285" w:lineRule="atLeast"/>
                </w:pPr>
              </w:pPrChange>
            </w:pPr>
          </w:p>
          <w:p w14:paraId="167E423B" w14:textId="77777777" w:rsidR="00ED1509" w:rsidRPr="007520B6" w:rsidDel="008B6AF4" w:rsidRDefault="00ED1509">
            <w:pPr>
              <w:pStyle w:val="Heading1Numbered"/>
              <w:rPr>
                <w:del w:id="8231" w:author="Donovan Goode [2]" w:date="2018-11-09T10:04:00Z"/>
                <w:rFonts w:ascii="Consolas" w:eastAsia="Times New Roman" w:hAnsi="Consolas" w:cs="Times New Roman"/>
                <w:color w:val="D4D4D4"/>
                <w:sz w:val="21"/>
                <w:szCs w:val="21"/>
              </w:rPr>
              <w:pPrChange w:id="8232" w:author="Donovan Goode [2]" w:date="2018-11-09T10:05:00Z">
                <w:pPr>
                  <w:shd w:val="clear" w:color="auto" w:fill="1E1E1E"/>
                  <w:spacing w:line="285" w:lineRule="atLeast"/>
                </w:pPr>
              </w:pPrChange>
            </w:pPr>
            <w:del w:id="82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.arrowgrey,</w:delText>
              </w:r>
            </w:del>
          </w:p>
          <w:p w14:paraId="04BFA1FC" w14:textId="77777777" w:rsidR="00ED1509" w:rsidRPr="007520B6" w:rsidDel="008B6AF4" w:rsidRDefault="00ED1509">
            <w:pPr>
              <w:pStyle w:val="Heading1Numbered"/>
              <w:rPr>
                <w:del w:id="8234" w:author="Donovan Goode [2]" w:date="2018-11-09T10:04:00Z"/>
                <w:rFonts w:ascii="Consolas" w:eastAsia="Times New Roman" w:hAnsi="Consolas" w:cs="Times New Roman"/>
                <w:color w:val="D4D4D4"/>
                <w:sz w:val="21"/>
                <w:szCs w:val="21"/>
              </w:rPr>
              <w:pPrChange w:id="8235" w:author="Donovan Goode [2]" w:date="2018-11-09T10:05:00Z">
                <w:pPr>
                  <w:shd w:val="clear" w:color="auto" w:fill="1E1E1E"/>
                  <w:spacing w:line="285" w:lineRule="atLeast"/>
                </w:pPr>
              </w:pPrChange>
            </w:pPr>
            <w:del w:id="8236" w:author="Donovan Goode [2]" w:date="2018-11-09T10:04:00Z">
              <w:r w:rsidRPr="007520B6" w:rsidDel="008B6AF4">
                <w:rPr>
                  <w:rFonts w:ascii="Consolas" w:eastAsia="Times New Roman" w:hAnsi="Consolas" w:cs="Times New Roman"/>
                  <w:color w:val="D7BA7D"/>
                  <w:sz w:val="21"/>
                  <w:szCs w:val="21"/>
                </w:rPr>
                <w:delText xml:space="preserve">    #widget4b .arrowgrey</w:delText>
              </w:r>
              <w:r w:rsidRPr="007520B6" w:rsidDel="008B6AF4">
                <w:rPr>
                  <w:rFonts w:ascii="Consolas" w:eastAsia="Times New Roman" w:hAnsi="Consolas" w:cs="Times New Roman"/>
                  <w:color w:val="D4D4D4"/>
                  <w:sz w:val="21"/>
                  <w:szCs w:val="21"/>
                </w:rPr>
                <w:delText xml:space="preserve"> {</w:delText>
              </w:r>
            </w:del>
          </w:p>
          <w:p w14:paraId="46B5FE23" w14:textId="77777777" w:rsidR="00ED1509" w:rsidRPr="007520B6" w:rsidDel="008B6AF4" w:rsidRDefault="00ED1509">
            <w:pPr>
              <w:pStyle w:val="Heading1Numbered"/>
              <w:rPr>
                <w:del w:id="8237" w:author="Donovan Goode [2]" w:date="2018-11-09T10:04:00Z"/>
                <w:rFonts w:ascii="Consolas" w:eastAsia="Times New Roman" w:hAnsi="Consolas" w:cs="Times New Roman"/>
                <w:color w:val="D4D4D4"/>
                <w:sz w:val="21"/>
                <w:szCs w:val="21"/>
              </w:rPr>
              <w:pPrChange w:id="8238" w:author="Donovan Goode [2]" w:date="2018-11-09T10:05:00Z">
                <w:pPr>
                  <w:shd w:val="clear" w:color="auto" w:fill="1E1E1E"/>
                  <w:spacing w:line="285" w:lineRule="atLeast"/>
                </w:pPr>
              </w:pPrChange>
            </w:pPr>
            <w:del w:id="82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#d0d0d0</w:delText>
              </w:r>
              <w:r w:rsidRPr="007520B6" w:rsidDel="008B6AF4">
                <w:rPr>
                  <w:rFonts w:ascii="Consolas" w:eastAsia="Times New Roman" w:hAnsi="Consolas" w:cs="Times New Roman"/>
                  <w:color w:val="D4D4D4"/>
                  <w:sz w:val="21"/>
                  <w:szCs w:val="21"/>
                </w:rPr>
                <w:delText>;</w:delText>
              </w:r>
            </w:del>
          </w:p>
          <w:p w14:paraId="4EE36A64" w14:textId="77777777" w:rsidR="00ED1509" w:rsidRPr="007520B6" w:rsidDel="008B6AF4" w:rsidRDefault="00ED1509">
            <w:pPr>
              <w:pStyle w:val="Heading1Numbered"/>
              <w:rPr>
                <w:del w:id="8240" w:author="Donovan Goode [2]" w:date="2018-11-09T10:04:00Z"/>
                <w:rFonts w:ascii="Consolas" w:eastAsia="Times New Roman" w:hAnsi="Consolas" w:cs="Times New Roman"/>
                <w:color w:val="D4D4D4"/>
                <w:sz w:val="21"/>
                <w:szCs w:val="21"/>
              </w:rPr>
              <w:pPrChange w:id="8241" w:author="Donovan Goode [2]" w:date="2018-11-09T10:05:00Z">
                <w:pPr>
                  <w:shd w:val="clear" w:color="auto" w:fill="1E1E1E"/>
                  <w:spacing w:line="285" w:lineRule="atLeast"/>
                </w:pPr>
              </w:pPrChange>
            </w:pPr>
            <w:del w:id="8242" w:author="Donovan Goode [2]" w:date="2018-11-09T10:04:00Z">
              <w:r w:rsidRPr="007520B6" w:rsidDel="008B6AF4">
                <w:rPr>
                  <w:rFonts w:ascii="Consolas" w:eastAsia="Times New Roman" w:hAnsi="Consolas" w:cs="Times New Roman"/>
                  <w:color w:val="D4D4D4"/>
                  <w:sz w:val="21"/>
                  <w:szCs w:val="21"/>
                </w:rPr>
                <w:delText xml:space="preserve">    }</w:delText>
              </w:r>
            </w:del>
          </w:p>
          <w:p w14:paraId="05756AD4" w14:textId="77777777" w:rsidR="00ED1509" w:rsidRPr="007520B6" w:rsidDel="008B6AF4" w:rsidRDefault="00ED1509">
            <w:pPr>
              <w:pStyle w:val="Heading1Numbered"/>
              <w:rPr>
                <w:del w:id="8243" w:author="Donovan Goode [2]" w:date="2018-11-09T10:04:00Z"/>
                <w:rFonts w:ascii="Consolas" w:eastAsia="Times New Roman" w:hAnsi="Consolas" w:cs="Times New Roman"/>
                <w:color w:val="D4D4D4"/>
                <w:sz w:val="21"/>
                <w:szCs w:val="21"/>
              </w:rPr>
              <w:pPrChange w:id="8244" w:author="Donovan Goode [2]" w:date="2018-11-09T10:05:00Z">
                <w:pPr>
                  <w:shd w:val="clear" w:color="auto" w:fill="1E1E1E"/>
                  <w:spacing w:line="285" w:lineRule="atLeast"/>
                </w:pPr>
              </w:pPrChange>
            </w:pPr>
          </w:p>
          <w:p w14:paraId="048FFB18" w14:textId="77777777" w:rsidR="00ED1509" w:rsidRPr="007520B6" w:rsidDel="008B6AF4" w:rsidRDefault="00ED1509">
            <w:pPr>
              <w:pStyle w:val="Heading1Numbered"/>
              <w:rPr>
                <w:del w:id="8245" w:author="Donovan Goode [2]" w:date="2018-11-09T10:04:00Z"/>
                <w:rFonts w:ascii="Consolas" w:eastAsia="Times New Roman" w:hAnsi="Consolas" w:cs="Times New Roman"/>
                <w:color w:val="D4D4D4"/>
                <w:sz w:val="21"/>
                <w:szCs w:val="21"/>
              </w:rPr>
              <w:pPrChange w:id="8246" w:author="Donovan Goode [2]" w:date="2018-11-09T10:05:00Z">
                <w:pPr>
                  <w:shd w:val="clear" w:color="auto" w:fill="1E1E1E"/>
                  <w:spacing w:line="285" w:lineRule="atLeast"/>
                </w:pPr>
              </w:pPrChange>
            </w:pPr>
            <w:del w:id="82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.arrowbig,</w:delText>
              </w:r>
            </w:del>
          </w:p>
          <w:p w14:paraId="22A0846A" w14:textId="77777777" w:rsidR="00ED1509" w:rsidRPr="007520B6" w:rsidDel="008B6AF4" w:rsidRDefault="00ED1509">
            <w:pPr>
              <w:pStyle w:val="Heading1Numbered"/>
              <w:rPr>
                <w:del w:id="8248" w:author="Donovan Goode [2]" w:date="2018-11-09T10:04:00Z"/>
                <w:rFonts w:ascii="Consolas" w:eastAsia="Times New Roman" w:hAnsi="Consolas" w:cs="Times New Roman"/>
                <w:color w:val="D4D4D4"/>
                <w:sz w:val="21"/>
                <w:szCs w:val="21"/>
              </w:rPr>
              <w:pPrChange w:id="8249" w:author="Donovan Goode [2]" w:date="2018-11-09T10:05:00Z">
                <w:pPr>
                  <w:shd w:val="clear" w:color="auto" w:fill="1E1E1E"/>
                  <w:spacing w:line="285" w:lineRule="atLeast"/>
                </w:pPr>
              </w:pPrChange>
            </w:pPr>
            <w:del w:id="8250" w:author="Donovan Goode [2]" w:date="2018-11-09T10:04:00Z">
              <w:r w:rsidRPr="007520B6" w:rsidDel="008B6AF4">
                <w:rPr>
                  <w:rFonts w:ascii="Consolas" w:eastAsia="Times New Roman" w:hAnsi="Consolas" w:cs="Times New Roman"/>
                  <w:color w:val="D7BA7D"/>
                  <w:sz w:val="21"/>
                  <w:szCs w:val="21"/>
                </w:rPr>
                <w:delText xml:space="preserve">    #widget4b .arrowbig</w:delText>
              </w:r>
              <w:r w:rsidRPr="007520B6" w:rsidDel="008B6AF4">
                <w:rPr>
                  <w:rFonts w:ascii="Consolas" w:eastAsia="Times New Roman" w:hAnsi="Consolas" w:cs="Times New Roman"/>
                  <w:color w:val="D4D4D4"/>
                  <w:sz w:val="21"/>
                  <w:szCs w:val="21"/>
                </w:rPr>
                <w:delText xml:space="preserve"> {</w:delText>
              </w:r>
            </w:del>
          </w:p>
          <w:p w14:paraId="03048EEF" w14:textId="77777777" w:rsidR="00ED1509" w:rsidRPr="007520B6" w:rsidDel="008B6AF4" w:rsidRDefault="00ED1509">
            <w:pPr>
              <w:pStyle w:val="Heading1Numbered"/>
              <w:rPr>
                <w:del w:id="8251" w:author="Donovan Goode [2]" w:date="2018-11-09T10:04:00Z"/>
                <w:rFonts w:ascii="Consolas" w:eastAsia="Times New Roman" w:hAnsi="Consolas" w:cs="Times New Roman"/>
                <w:color w:val="D4D4D4"/>
                <w:sz w:val="21"/>
                <w:szCs w:val="21"/>
              </w:rPr>
              <w:pPrChange w:id="8252" w:author="Donovan Goode [2]" w:date="2018-11-09T10:05:00Z">
                <w:pPr>
                  <w:shd w:val="clear" w:color="auto" w:fill="1E1E1E"/>
                  <w:spacing w:line="285" w:lineRule="atLeast"/>
                </w:pPr>
              </w:pPrChange>
            </w:pPr>
            <w:del w:id="82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4.2em</w:delText>
              </w:r>
              <w:r w:rsidRPr="007520B6" w:rsidDel="008B6AF4">
                <w:rPr>
                  <w:rFonts w:ascii="Consolas" w:eastAsia="Times New Roman" w:hAnsi="Consolas" w:cs="Times New Roman"/>
                  <w:color w:val="D4D4D4"/>
                  <w:sz w:val="21"/>
                  <w:szCs w:val="21"/>
                </w:rPr>
                <w:delText>;</w:delText>
              </w:r>
            </w:del>
          </w:p>
          <w:p w14:paraId="60EC11AE" w14:textId="77777777" w:rsidR="00ED1509" w:rsidRPr="007520B6" w:rsidDel="008B6AF4" w:rsidRDefault="00ED1509">
            <w:pPr>
              <w:pStyle w:val="Heading1Numbered"/>
              <w:rPr>
                <w:del w:id="8254" w:author="Donovan Goode [2]" w:date="2018-11-09T10:04:00Z"/>
                <w:rFonts w:ascii="Consolas" w:eastAsia="Times New Roman" w:hAnsi="Consolas" w:cs="Times New Roman"/>
                <w:color w:val="D4D4D4"/>
                <w:sz w:val="21"/>
                <w:szCs w:val="21"/>
              </w:rPr>
              <w:pPrChange w:id="8255" w:author="Donovan Goode [2]" w:date="2018-11-09T10:05:00Z">
                <w:pPr>
                  <w:shd w:val="clear" w:color="auto" w:fill="1E1E1E"/>
                  <w:spacing w:line="285" w:lineRule="atLeast"/>
                </w:pPr>
              </w:pPrChange>
            </w:pPr>
            <w:del w:id="82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5B6F3C85" w14:textId="77777777" w:rsidR="00ED1509" w:rsidRPr="007520B6" w:rsidDel="008B6AF4" w:rsidRDefault="00ED1509">
            <w:pPr>
              <w:pStyle w:val="Heading1Numbered"/>
              <w:rPr>
                <w:del w:id="8257" w:author="Donovan Goode [2]" w:date="2018-11-09T10:04:00Z"/>
                <w:rFonts w:ascii="Consolas" w:eastAsia="Times New Roman" w:hAnsi="Consolas" w:cs="Times New Roman"/>
                <w:color w:val="D4D4D4"/>
                <w:sz w:val="21"/>
                <w:szCs w:val="21"/>
              </w:rPr>
              <w:pPrChange w:id="8258" w:author="Donovan Goode [2]" w:date="2018-11-09T10:05:00Z">
                <w:pPr>
                  <w:shd w:val="clear" w:color="auto" w:fill="1E1E1E"/>
                  <w:spacing w:line="285" w:lineRule="atLeast"/>
                </w:pPr>
              </w:pPrChange>
            </w:pPr>
            <w:del w:id="8259" w:author="Donovan Goode [2]" w:date="2018-11-09T10:04:00Z">
              <w:r w:rsidRPr="007520B6" w:rsidDel="008B6AF4">
                <w:rPr>
                  <w:rFonts w:ascii="Consolas" w:eastAsia="Times New Roman" w:hAnsi="Consolas" w:cs="Times New Roman"/>
                  <w:color w:val="D4D4D4"/>
                  <w:sz w:val="21"/>
                  <w:szCs w:val="21"/>
                </w:rPr>
                <w:delText xml:space="preserve">    }</w:delText>
              </w:r>
            </w:del>
          </w:p>
          <w:p w14:paraId="557191E8" w14:textId="77777777" w:rsidR="00ED1509" w:rsidRPr="007520B6" w:rsidDel="008B6AF4" w:rsidRDefault="00ED1509">
            <w:pPr>
              <w:pStyle w:val="Heading1Numbered"/>
              <w:rPr>
                <w:del w:id="8260" w:author="Donovan Goode [2]" w:date="2018-11-09T10:04:00Z"/>
                <w:rFonts w:ascii="Consolas" w:eastAsia="Times New Roman" w:hAnsi="Consolas" w:cs="Times New Roman"/>
                <w:color w:val="D4D4D4"/>
                <w:sz w:val="21"/>
                <w:szCs w:val="21"/>
              </w:rPr>
              <w:pPrChange w:id="8261" w:author="Donovan Goode [2]" w:date="2018-11-09T10:05:00Z">
                <w:pPr>
                  <w:shd w:val="clear" w:color="auto" w:fill="1E1E1E"/>
                  <w:spacing w:line="285" w:lineRule="atLeast"/>
                </w:pPr>
              </w:pPrChange>
            </w:pPr>
          </w:p>
          <w:p w14:paraId="00F75816" w14:textId="77777777" w:rsidR="00ED1509" w:rsidRPr="007520B6" w:rsidDel="008B6AF4" w:rsidRDefault="00ED1509">
            <w:pPr>
              <w:pStyle w:val="Heading1Numbered"/>
              <w:rPr>
                <w:del w:id="8262" w:author="Donovan Goode [2]" w:date="2018-11-09T10:04:00Z"/>
                <w:rFonts w:ascii="Consolas" w:eastAsia="Times New Roman" w:hAnsi="Consolas" w:cs="Times New Roman"/>
                <w:color w:val="D4D4D4"/>
                <w:sz w:val="21"/>
                <w:szCs w:val="21"/>
              </w:rPr>
              <w:pPrChange w:id="8263" w:author="Donovan Goode [2]" w:date="2018-11-09T10:05:00Z">
                <w:pPr>
                  <w:shd w:val="clear" w:color="auto" w:fill="1E1E1E"/>
                  <w:spacing w:line="285" w:lineRule="atLeast"/>
                </w:pPr>
              </w:pPrChange>
            </w:pPr>
            <w:del w:id="82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.arrowxbig,</w:delText>
              </w:r>
            </w:del>
          </w:p>
          <w:p w14:paraId="2BFAFF90" w14:textId="77777777" w:rsidR="00ED1509" w:rsidRPr="007520B6" w:rsidDel="008B6AF4" w:rsidRDefault="00ED1509">
            <w:pPr>
              <w:pStyle w:val="Heading1Numbered"/>
              <w:rPr>
                <w:del w:id="8265" w:author="Donovan Goode [2]" w:date="2018-11-09T10:04:00Z"/>
                <w:rFonts w:ascii="Consolas" w:eastAsia="Times New Roman" w:hAnsi="Consolas" w:cs="Times New Roman"/>
                <w:color w:val="D4D4D4"/>
                <w:sz w:val="21"/>
                <w:szCs w:val="21"/>
              </w:rPr>
              <w:pPrChange w:id="8266" w:author="Donovan Goode [2]" w:date="2018-11-09T10:05:00Z">
                <w:pPr>
                  <w:shd w:val="clear" w:color="auto" w:fill="1E1E1E"/>
                  <w:spacing w:line="285" w:lineRule="atLeast"/>
                </w:pPr>
              </w:pPrChange>
            </w:pPr>
            <w:del w:id="8267" w:author="Donovan Goode [2]" w:date="2018-11-09T10:04:00Z">
              <w:r w:rsidRPr="007520B6" w:rsidDel="008B6AF4">
                <w:rPr>
                  <w:rFonts w:ascii="Consolas" w:eastAsia="Times New Roman" w:hAnsi="Consolas" w:cs="Times New Roman"/>
                  <w:color w:val="D7BA7D"/>
                  <w:sz w:val="21"/>
                  <w:szCs w:val="21"/>
                </w:rPr>
                <w:delText xml:space="preserve">    #widget4b .arrowxbig</w:delText>
              </w:r>
              <w:r w:rsidRPr="007520B6" w:rsidDel="008B6AF4">
                <w:rPr>
                  <w:rFonts w:ascii="Consolas" w:eastAsia="Times New Roman" w:hAnsi="Consolas" w:cs="Times New Roman"/>
                  <w:color w:val="D4D4D4"/>
                  <w:sz w:val="21"/>
                  <w:szCs w:val="21"/>
                </w:rPr>
                <w:delText xml:space="preserve"> {</w:delText>
              </w:r>
            </w:del>
          </w:p>
          <w:p w14:paraId="572AFA4C" w14:textId="77777777" w:rsidR="00ED1509" w:rsidRPr="007520B6" w:rsidDel="008B6AF4" w:rsidRDefault="00ED1509">
            <w:pPr>
              <w:pStyle w:val="Heading1Numbered"/>
              <w:rPr>
                <w:del w:id="8268" w:author="Donovan Goode [2]" w:date="2018-11-09T10:04:00Z"/>
                <w:rFonts w:ascii="Consolas" w:eastAsia="Times New Roman" w:hAnsi="Consolas" w:cs="Times New Roman"/>
                <w:color w:val="D4D4D4"/>
                <w:sz w:val="21"/>
                <w:szCs w:val="21"/>
              </w:rPr>
              <w:pPrChange w:id="8269" w:author="Donovan Goode [2]" w:date="2018-11-09T10:05:00Z">
                <w:pPr>
                  <w:shd w:val="clear" w:color="auto" w:fill="1E1E1E"/>
                  <w:spacing w:line="285" w:lineRule="atLeast"/>
                </w:pPr>
              </w:pPrChange>
            </w:pPr>
            <w:del w:id="82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5.0em</w:delText>
              </w:r>
              <w:r w:rsidRPr="007520B6" w:rsidDel="008B6AF4">
                <w:rPr>
                  <w:rFonts w:ascii="Consolas" w:eastAsia="Times New Roman" w:hAnsi="Consolas" w:cs="Times New Roman"/>
                  <w:color w:val="D4D4D4"/>
                  <w:sz w:val="21"/>
                  <w:szCs w:val="21"/>
                </w:rPr>
                <w:delText>;</w:delText>
              </w:r>
            </w:del>
          </w:p>
          <w:p w14:paraId="26D129CA" w14:textId="77777777" w:rsidR="00ED1509" w:rsidRPr="007520B6" w:rsidDel="008B6AF4" w:rsidRDefault="00ED1509">
            <w:pPr>
              <w:pStyle w:val="Heading1Numbered"/>
              <w:rPr>
                <w:del w:id="8271" w:author="Donovan Goode [2]" w:date="2018-11-09T10:04:00Z"/>
                <w:rFonts w:ascii="Consolas" w:eastAsia="Times New Roman" w:hAnsi="Consolas" w:cs="Times New Roman"/>
                <w:color w:val="D4D4D4"/>
                <w:sz w:val="21"/>
                <w:szCs w:val="21"/>
              </w:rPr>
              <w:pPrChange w:id="8272" w:author="Donovan Goode [2]" w:date="2018-11-09T10:05:00Z">
                <w:pPr>
                  <w:shd w:val="clear" w:color="auto" w:fill="1E1E1E"/>
                  <w:spacing w:line="285" w:lineRule="atLeast"/>
                </w:pPr>
              </w:pPrChange>
            </w:pPr>
            <w:del w:id="82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w:delText>
              </w:r>
              <w:r w:rsidRPr="007520B6" w:rsidDel="008B6AF4">
                <w:rPr>
                  <w:rFonts w:ascii="Consolas" w:eastAsia="Times New Roman" w:hAnsi="Consolas" w:cs="Times New Roman"/>
                  <w:color w:val="D4D4D4"/>
                  <w:sz w:val="21"/>
                  <w:szCs w:val="21"/>
                </w:rPr>
                <w:delText>;</w:delText>
              </w:r>
            </w:del>
          </w:p>
          <w:p w14:paraId="413CE307" w14:textId="77777777" w:rsidR="00ED1509" w:rsidRPr="007520B6" w:rsidDel="008B6AF4" w:rsidRDefault="00ED1509">
            <w:pPr>
              <w:pStyle w:val="Heading1Numbered"/>
              <w:rPr>
                <w:del w:id="8274" w:author="Donovan Goode [2]" w:date="2018-11-09T10:04:00Z"/>
                <w:rFonts w:ascii="Consolas" w:eastAsia="Times New Roman" w:hAnsi="Consolas" w:cs="Times New Roman"/>
                <w:color w:val="D4D4D4"/>
                <w:sz w:val="21"/>
                <w:szCs w:val="21"/>
              </w:rPr>
              <w:pPrChange w:id="8275" w:author="Donovan Goode [2]" w:date="2018-11-09T10:05:00Z">
                <w:pPr>
                  <w:shd w:val="clear" w:color="auto" w:fill="1E1E1E"/>
                  <w:spacing w:line="285" w:lineRule="atLeast"/>
                </w:pPr>
              </w:pPrChange>
            </w:pPr>
            <w:del w:id="8276" w:author="Donovan Goode [2]" w:date="2018-11-09T10:04:00Z">
              <w:r w:rsidRPr="007520B6" w:rsidDel="008B6AF4">
                <w:rPr>
                  <w:rFonts w:ascii="Consolas" w:eastAsia="Times New Roman" w:hAnsi="Consolas" w:cs="Times New Roman"/>
                  <w:color w:val="D4D4D4"/>
                  <w:sz w:val="21"/>
                  <w:szCs w:val="21"/>
                </w:rPr>
                <w:delText xml:space="preserve">    }</w:delText>
              </w:r>
            </w:del>
          </w:p>
          <w:p w14:paraId="57DE69AB" w14:textId="77777777" w:rsidR="00ED1509" w:rsidRPr="007520B6" w:rsidDel="008B6AF4" w:rsidRDefault="00ED1509">
            <w:pPr>
              <w:pStyle w:val="Heading1Numbered"/>
              <w:rPr>
                <w:del w:id="8277" w:author="Donovan Goode [2]" w:date="2018-11-09T10:04:00Z"/>
                <w:rFonts w:ascii="Consolas" w:eastAsia="Times New Roman" w:hAnsi="Consolas" w:cs="Times New Roman"/>
                <w:color w:val="D4D4D4"/>
                <w:sz w:val="21"/>
                <w:szCs w:val="21"/>
              </w:rPr>
              <w:pPrChange w:id="8278" w:author="Donovan Goode [2]" w:date="2018-11-09T10:05:00Z">
                <w:pPr>
                  <w:shd w:val="clear" w:color="auto" w:fill="1E1E1E"/>
                  <w:spacing w:line="285" w:lineRule="atLeast"/>
                </w:pPr>
              </w:pPrChange>
            </w:pPr>
          </w:p>
          <w:p w14:paraId="0A88B511" w14:textId="77777777" w:rsidR="00ED1509" w:rsidRPr="007520B6" w:rsidDel="008B6AF4" w:rsidRDefault="00ED1509">
            <w:pPr>
              <w:pStyle w:val="Heading1Numbered"/>
              <w:rPr>
                <w:del w:id="8279" w:author="Donovan Goode [2]" w:date="2018-11-09T10:04:00Z"/>
                <w:rFonts w:ascii="Consolas" w:eastAsia="Times New Roman" w:hAnsi="Consolas" w:cs="Times New Roman"/>
                <w:color w:val="D4D4D4"/>
                <w:sz w:val="21"/>
                <w:szCs w:val="21"/>
              </w:rPr>
              <w:pPrChange w:id="8280" w:author="Donovan Goode [2]" w:date="2018-11-09T10:05:00Z">
                <w:pPr>
                  <w:shd w:val="clear" w:color="auto" w:fill="1E1E1E"/>
                  <w:spacing w:line="285" w:lineRule="atLeast"/>
                </w:pPr>
              </w:pPrChange>
            </w:pPr>
            <w:del w:id="82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.arrowxxbig,</w:delText>
              </w:r>
            </w:del>
          </w:p>
          <w:p w14:paraId="39970EE3" w14:textId="77777777" w:rsidR="00ED1509" w:rsidRPr="007520B6" w:rsidDel="008B6AF4" w:rsidRDefault="00ED1509">
            <w:pPr>
              <w:pStyle w:val="Heading1Numbered"/>
              <w:rPr>
                <w:del w:id="8282" w:author="Donovan Goode [2]" w:date="2018-11-09T10:04:00Z"/>
                <w:rFonts w:ascii="Consolas" w:eastAsia="Times New Roman" w:hAnsi="Consolas" w:cs="Times New Roman"/>
                <w:color w:val="D4D4D4"/>
                <w:sz w:val="21"/>
                <w:szCs w:val="21"/>
              </w:rPr>
              <w:pPrChange w:id="8283" w:author="Donovan Goode [2]" w:date="2018-11-09T10:05:00Z">
                <w:pPr>
                  <w:shd w:val="clear" w:color="auto" w:fill="1E1E1E"/>
                  <w:spacing w:line="285" w:lineRule="atLeast"/>
                </w:pPr>
              </w:pPrChange>
            </w:pPr>
            <w:del w:id="8284" w:author="Donovan Goode [2]" w:date="2018-11-09T10:04:00Z">
              <w:r w:rsidRPr="007520B6" w:rsidDel="008B6AF4">
                <w:rPr>
                  <w:rFonts w:ascii="Consolas" w:eastAsia="Times New Roman" w:hAnsi="Consolas" w:cs="Times New Roman"/>
                  <w:color w:val="D7BA7D"/>
                  <w:sz w:val="21"/>
                  <w:szCs w:val="21"/>
                </w:rPr>
                <w:delText xml:space="preserve">    #widget4b .arrowxxbig</w:delText>
              </w:r>
              <w:r w:rsidRPr="007520B6" w:rsidDel="008B6AF4">
                <w:rPr>
                  <w:rFonts w:ascii="Consolas" w:eastAsia="Times New Roman" w:hAnsi="Consolas" w:cs="Times New Roman"/>
                  <w:color w:val="D4D4D4"/>
                  <w:sz w:val="21"/>
                  <w:szCs w:val="21"/>
                </w:rPr>
                <w:delText xml:space="preserve"> {</w:delText>
              </w:r>
            </w:del>
          </w:p>
          <w:p w14:paraId="7322FFC4" w14:textId="77777777" w:rsidR="00ED1509" w:rsidRPr="007520B6" w:rsidDel="008B6AF4" w:rsidRDefault="00ED1509">
            <w:pPr>
              <w:pStyle w:val="Heading1Numbered"/>
              <w:rPr>
                <w:del w:id="8285" w:author="Donovan Goode [2]" w:date="2018-11-09T10:04:00Z"/>
                <w:rFonts w:ascii="Consolas" w:eastAsia="Times New Roman" w:hAnsi="Consolas" w:cs="Times New Roman"/>
                <w:color w:val="D4D4D4"/>
                <w:sz w:val="21"/>
                <w:szCs w:val="21"/>
              </w:rPr>
              <w:pPrChange w:id="8286" w:author="Donovan Goode [2]" w:date="2018-11-09T10:05:00Z">
                <w:pPr>
                  <w:shd w:val="clear" w:color="auto" w:fill="1E1E1E"/>
                  <w:spacing w:line="285" w:lineRule="atLeast"/>
                </w:pPr>
              </w:pPrChange>
            </w:pPr>
            <w:del w:id="82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6.03em</w:delText>
              </w:r>
              <w:r w:rsidRPr="007520B6" w:rsidDel="008B6AF4">
                <w:rPr>
                  <w:rFonts w:ascii="Consolas" w:eastAsia="Times New Roman" w:hAnsi="Consolas" w:cs="Times New Roman"/>
                  <w:color w:val="D4D4D4"/>
                  <w:sz w:val="21"/>
                  <w:szCs w:val="21"/>
                </w:rPr>
                <w:delText>;</w:delText>
              </w:r>
            </w:del>
          </w:p>
          <w:p w14:paraId="20BAF239" w14:textId="77777777" w:rsidR="00ED1509" w:rsidRPr="007520B6" w:rsidDel="008B6AF4" w:rsidRDefault="00ED1509">
            <w:pPr>
              <w:pStyle w:val="Heading1Numbered"/>
              <w:rPr>
                <w:del w:id="8288" w:author="Donovan Goode [2]" w:date="2018-11-09T10:04:00Z"/>
                <w:rFonts w:ascii="Consolas" w:eastAsia="Times New Roman" w:hAnsi="Consolas" w:cs="Times New Roman"/>
                <w:color w:val="D4D4D4"/>
                <w:sz w:val="21"/>
                <w:szCs w:val="21"/>
              </w:rPr>
              <w:pPrChange w:id="8289" w:author="Donovan Goode [2]" w:date="2018-11-09T10:05:00Z">
                <w:pPr>
                  <w:shd w:val="clear" w:color="auto" w:fill="1E1E1E"/>
                  <w:spacing w:line="285" w:lineRule="atLeast"/>
                </w:pPr>
              </w:pPrChange>
            </w:pPr>
            <w:del w:id="82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3EEB3D76" w14:textId="77777777" w:rsidR="00ED1509" w:rsidRPr="007520B6" w:rsidDel="008B6AF4" w:rsidRDefault="00ED1509">
            <w:pPr>
              <w:pStyle w:val="Heading1Numbered"/>
              <w:rPr>
                <w:del w:id="8291" w:author="Donovan Goode [2]" w:date="2018-11-09T10:04:00Z"/>
                <w:rFonts w:ascii="Consolas" w:eastAsia="Times New Roman" w:hAnsi="Consolas" w:cs="Times New Roman"/>
                <w:color w:val="D4D4D4"/>
                <w:sz w:val="21"/>
                <w:szCs w:val="21"/>
              </w:rPr>
              <w:pPrChange w:id="8292" w:author="Donovan Goode [2]" w:date="2018-11-09T10:05:00Z">
                <w:pPr>
                  <w:shd w:val="clear" w:color="auto" w:fill="1E1E1E"/>
                  <w:spacing w:line="285" w:lineRule="atLeast"/>
                </w:pPr>
              </w:pPrChange>
            </w:pPr>
            <w:del w:id="8293" w:author="Donovan Goode [2]" w:date="2018-11-09T10:04:00Z">
              <w:r w:rsidRPr="007520B6" w:rsidDel="008B6AF4">
                <w:rPr>
                  <w:rFonts w:ascii="Consolas" w:eastAsia="Times New Roman" w:hAnsi="Consolas" w:cs="Times New Roman"/>
                  <w:color w:val="D4D4D4"/>
                  <w:sz w:val="21"/>
                  <w:szCs w:val="21"/>
                </w:rPr>
                <w:delText xml:space="preserve">    }</w:delText>
              </w:r>
            </w:del>
          </w:p>
          <w:p w14:paraId="61A1C004" w14:textId="77777777" w:rsidR="00ED1509" w:rsidRPr="007520B6" w:rsidDel="008B6AF4" w:rsidRDefault="00ED1509">
            <w:pPr>
              <w:pStyle w:val="Heading1Numbered"/>
              <w:rPr>
                <w:del w:id="8294" w:author="Donovan Goode [2]" w:date="2018-11-09T10:04:00Z"/>
                <w:rFonts w:ascii="Consolas" w:eastAsia="Times New Roman" w:hAnsi="Consolas" w:cs="Times New Roman"/>
                <w:color w:val="D4D4D4"/>
                <w:sz w:val="21"/>
                <w:szCs w:val="21"/>
              </w:rPr>
              <w:pPrChange w:id="8295" w:author="Donovan Goode [2]" w:date="2018-11-09T10:05:00Z">
                <w:pPr>
                  <w:shd w:val="clear" w:color="auto" w:fill="1E1E1E"/>
                  <w:spacing w:line="285" w:lineRule="atLeast"/>
                </w:pPr>
              </w:pPrChange>
            </w:pPr>
          </w:p>
          <w:p w14:paraId="155045BA" w14:textId="77777777" w:rsidR="00ED1509" w:rsidRPr="007520B6" w:rsidDel="008B6AF4" w:rsidRDefault="00ED1509">
            <w:pPr>
              <w:pStyle w:val="Heading1Numbered"/>
              <w:rPr>
                <w:del w:id="8296" w:author="Donovan Goode [2]" w:date="2018-11-09T10:04:00Z"/>
                <w:rFonts w:ascii="Consolas" w:eastAsia="Times New Roman" w:hAnsi="Consolas" w:cs="Times New Roman"/>
                <w:color w:val="D4D4D4"/>
                <w:sz w:val="21"/>
                <w:szCs w:val="21"/>
              </w:rPr>
              <w:pPrChange w:id="8297" w:author="Donovan Goode [2]" w:date="2018-11-09T10:05:00Z">
                <w:pPr>
                  <w:shd w:val="clear" w:color="auto" w:fill="1E1E1E"/>
                  <w:spacing w:line="285" w:lineRule="atLeast"/>
                </w:pPr>
              </w:pPrChange>
            </w:pPr>
            <w:del w:id="82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.arrowmed,</w:delText>
              </w:r>
            </w:del>
          </w:p>
          <w:p w14:paraId="438FB61B" w14:textId="77777777" w:rsidR="00ED1509" w:rsidRPr="007520B6" w:rsidDel="008B6AF4" w:rsidRDefault="00ED1509">
            <w:pPr>
              <w:pStyle w:val="Heading1Numbered"/>
              <w:rPr>
                <w:del w:id="8299" w:author="Donovan Goode [2]" w:date="2018-11-09T10:04:00Z"/>
                <w:rFonts w:ascii="Consolas" w:eastAsia="Times New Roman" w:hAnsi="Consolas" w:cs="Times New Roman"/>
                <w:color w:val="D4D4D4"/>
                <w:sz w:val="21"/>
                <w:szCs w:val="21"/>
              </w:rPr>
              <w:pPrChange w:id="8300" w:author="Donovan Goode [2]" w:date="2018-11-09T10:05:00Z">
                <w:pPr>
                  <w:shd w:val="clear" w:color="auto" w:fill="1E1E1E"/>
                  <w:spacing w:line="285" w:lineRule="atLeast"/>
                </w:pPr>
              </w:pPrChange>
            </w:pPr>
            <w:del w:id="8301" w:author="Donovan Goode [2]" w:date="2018-11-09T10:04:00Z">
              <w:r w:rsidRPr="007520B6" w:rsidDel="008B6AF4">
                <w:rPr>
                  <w:rFonts w:ascii="Consolas" w:eastAsia="Times New Roman" w:hAnsi="Consolas" w:cs="Times New Roman"/>
                  <w:color w:val="D7BA7D"/>
                  <w:sz w:val="21"/>
                  <w:szCs w:val="21"/>
                </w:rPr>
                <w:delText xml:space="preserve">    #widget4b .arrowmed</w:delText>
              </w:r>
              <w:r w:rsidRPr="007520B6" w:rsidDel="008B6AF4">
                <w:rPr>
                  <w:rFonts w:ascii="Consolas" w:eastAsia="Times New Roman" w:hAnsi="Consolas" w:cs="Times New Roman"/>
                  <w:color w:val="D4D4D4"/>
                  <w:sz w:val="21"/>
                  <w:szCs w:val="21"/>
                </w:rPr>
                <w:delText xml:space="preserve"> {</w:delText>
              </w:r>
            </w:del>
          </w:p>
          <w:p w14:paraId="7B49F2DC" w14:textId="77777777" w:rsidR="00ED1509" w:rsidRPr="007520B6" w:rsidDel="008B6AF4" w:rsidRDefault="00ED1509">
            <w:pPr>
              <w:pStyle w:val="Heading1Numbered"/>
              <w:rPr>
                <w:del w:id="8302" w:author="Donovan Goode [2]" w:date="2018-11-09T10:04:00Z"/>
                <w:rFonts w:ascii="Consolas" w:eastAsia="Times New Roman" w:hAnsi="Consolas" w:cs="Times New Roman"/>
                <w:color w:val="D4D4D4"/>
                <w:sz w:val="21"/>
                <w:szCs w:val="21"/>
              </w:rPr>
              <w:pPrChange w:id="8303" w:author="Donovan Goode [2]" w:date="2018-11-09T10:05:00Z">
                <w:pPr>
                  <w:shd w:val="clear" w:color="auto" w:fill="1E1E1E"/>
                  <w:spacing w:line="285" w:lineRule="atLeast"/>
                </w:pPr>
              </w:pPrChange>
            </w:pPr>
            <w:del w:id="83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2.35em</w:delText>
              </w:r>
              <w:r w:rsidRPr="007520B6" w:rsidDel="008B6AF4">
                <w:rPr>
                  <w:rFonts w:ascii="Consolas" w:eastAsia="Times New Roman" w:hAnsi="Consolas" w:cs="Times New Roman"/>
                  <w:color w:val="D4D4D4"/>
                  <w:sz w:val="21"/>
                  <w:szCs w:val="21"/>
                </w:rPr>
                <w:delText>;</w:delText>
              </w:r>
            </w:del>
          </w:p>
          <w:p w14:paraId="5EF6E5F2" w14:textId="77777777" w:rsidR="00ED1509" w:rsidRPr="007520B6" w:rsidDel="008B6AF4" w:rsidRDefault="00ED1509">
            <w:pPr>
              <w:pStyle w:val="Heading1Numbered"/>
              <w:rPr>
                <w:del w:id="8305" w:author="Donovan Goode [2]" w:date="2018-11-09T10:04:00Z"/>
                <w:rFonts w:ascii="Consolas" w:eastAsia="Times New Roman" w:hAnsi="Consolas" w:cs="Times New Roman"/>
                <w:color w:val="D4D4D4"/>
                <w:sz w:val="21"/>
                <w:szCs w:val="21"/>
              </w:rPr>
              <w:pPrChange w:id="8306" w:author="Donovan Goode [2]" w:date="2018-11-09T10:05:00Z">
                <w:pPr>
                  <w:shd w:val="clear" w:color="auto" w:fill="1E1E1E"/>
                  <w:spacing w:line="285" w:lineRule="atLeast"/>
                </w:pPr>
              </w:pPrChange>
            </w:pPr>
            <w:del w:id="83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40E050DA" w14:textId="77777777" w:rsidR="00ED1509" w:rsidRPr="007520B6" w:rsidDel="008B6AF4" w:rsidRDefault="00ED1509">
            <w:pPr>
              <w:pStyle w:val="Heading1Numbered"/>
              <w:rPr>
                <w:del w:id="8308" w:author="Donovan Goode [2]" w:date="2018-11-09T10:04:00Z"/>
                <w:rFonts w:ascii="Consolas" w:eastAsia="Times New Roman" w:hAnsi="Consolas" w:cs="Times New Roman"/>
                <w:color w:val="D4D4D4"/>
                <w:sz w:val="21"/>
                <w:szCs w:val="21"/>
              </w:rPr>
              <w:pPrChange w:id="8309" w:author="Donovan Goode [2]" w:date="2018-11-09T10:05:00Z">
                <w:pPr>
                  <w:shd w:val="clear" w:color="auto" w:fill="1E1E1E"/>
                  <w:spacing w:line="285" w:lineRule="atLeast"/>
                </w:pPr>
              </w:pPrChange>
            </w:pPr>
            <w:del w:id="8310" w:author="Donovan Goode [2]" w:date="2018-11-09T10:04:00Z">
              <w:r w:rsidRPr="007520B6" w:rsidDel="008B6AF4">
                <w:rPr>
                  <w:rFonts w:ascii="Consolas" w:eastAsia="Times New Roman" w:hAnsi="Consolas" w:cs="Times New Roman"/>
                  <w:color w:val="D4D4D4"/>
                  <w:sz w:val="21"/>
                  <w:szCs w:val="21"/>
                </w:rPr>
                <w:delText xml:space="preserve">    }</w:delText>
              </w:r>
            </w:del>
          </w:p>
          <w:p w14:paraId="788A9029" w14:textId="77777777" w:rsidR="00ED1509" w:rsidRPr="007520B6" w:rsidDel="008B6AF4" w:rsidRDefault="00ED1509">
            <w:pPr>
              <w:pStyle w:val="Heading1Numbered"/>
              <w:rPr>
                <w:del w:id="8311" w:author="Donovan Goode [2]" w:date="2018-11-09T10:04:00Z"/>
                <w:rFonts w:ascii="Consolas" w:eastAsia="Times New Roman" w:hAnsi="Consolas" w:cs="Times New Roman"/>
                <w:color w:val="D4D4D4"/>
                <w:sz w:val="21"/>
                <w:szCs w:val="21"/>
              </w:rPr>
              <w:pPrChange w:id="8312" w:author="Donovan Goode [2]" w:date="2018-11-09T10:05:00Z">
                <w:pPr>
                  <w:shd w:val="clear" w:color="auto" w:fill="1E1E1E"/>
                  <w:spacing w:line="285" w:lineRule="atLeast"/>
                </w:pPr>
              </w:pPrChange>
            </w:pPr>
          </w:p>
          <w:p w14:paraId="76C97458" w14:textId="77777777" w:rsidR="00ED1509" w:rsidRPr="007520B6" w:rsidDel="008B6AF4" w:rsidRDefault="00ED1509">
            <w:pPr>
              <w:pStyle w:val="Heading1Numbered"/>
              <w:rPr>
                <w:del w:id="8313" w:author="Donovan Goode [2]" w:date="2018-11-09T10:04:00Z"/>
                <w:rFonts w:ascii="Consolas" w:eastAsia="Times New Roman" w:hAnsi="Consolas" w:cs="Times New Roman"/>
                <w:color w:val="D4D4D4"/>
                <w:sz w:val="21"/>
                <w:szCs w:val="21"/>
              </w:rPr>
              <w:pPrChange w:id="8314" w:author="Donovan Goode [2]" w:date="2018-11-09T10:05:00Z">
                <w:pPr>
                  <w:shd w:val="clear" w:color="auto" w:fill="1E1E1E"/>
                  <w:spacing w:line="285" w:lineRule="atLeast"/>
                </w:pPr>
              </w:pPrChange>
            </w:pPr>
            <w:del w:id="83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.arrowxmed,</w:delText>
              </w:r>
            </w:del>
          </w:p>
          <w:p w14:paraId="29815320" w14:textId="77777777" w:rsidR="00ED1509" w:rsidRPr="007520B6" w:rsidDel="008B6AF4" w:rsidRDefault="00ED1509">
            <w:pPr>
              <w:pStyle w:val="Heading1Numbered"/>
              <w:rPr>
                <w:del w:id="8316" w:author="Donovan Goode [2]" w:date="2018-11-09T10:04:00Z"/>
                <w:rFonts w:ascii="Consolas" w:eastAsia="Times New Roman" w:hAnsi="Consolas" w:cs="Times New Roman"/>
                <w:color w:val="D4D4D4"/>
                <w:sz w:val="21"/>
                <w:szCs w:val="21"/>
              </w:rPr>
              <w:pPrChange w:id="8317" w:author="Donovan Goode [2]" w:date="2018-11-09T10:05:00Z">
                <w:pPr>
                  <w:shd w:val="clear" w:color="auto" w:fill="1E1E1E"/>
                  <w:spacing w:line="285" w:lineRule="atLeast"/>
                </w:pPr>
              </w:pPrChange>
            </w:pPr>
            <w:del w:id="8318" w:author="Donovan Goode [2]" w:date="2018-11-09T10:04:00Z">
              <w:r w:rsidRPr="007520B6" w:rsidDel="008B6AF4">
                <w:rPr>
                  <w:rFonts w:ascii="Consolas" w:eastAsia="Times New Roman" w:hAnsi="Consolas" w:cs="Times New Roman"/>
                  <w:color w:val="D7BA7D"/>
                  <w:sz w:val="21"/>
                  <w:szCs w:val="21"/>
                </w:rPr>
                <w:delText xml:space="preserve">    #widget4b .arrowxmed</w:delText>
              </w:r>
              <w:r w:rsidRPr="007520B6" w:rsidDel="008B6AF4">
                <w:rPr>
                  <w:rFonts w:ascii="Consolas" w:eastAsia="Times New Roman" w:hAnsi="Consolas" w:cs="Times New Roman"/>
                  <w:color w:val="D4D4D4"/>
                  <w:sz w:val="21"/>
                  <w:szCs w:val="21"/>
                </w:rPr>
                <w:delText xml:space="preserve"> {</w:delText>
              </w:r>
            </w:del>
          </w:p>
          <w:p w14:paraId="615EAF8A" w14:textId="77777777" w:rsidR="00ED1509" w:rsidRPr="007520B6" w:rsidDel="008B6AF4" w:rsidRDefault="00ED1509">
            <w:pPr>
              <w:pStyle w:val="Heading1Numbered"/>
              <w:rPr>
                <w:del w:id="8319" w:author="Donovan Goode [2]" w:date="2018-11-09T10:04:00Z"/>
                <w:rFonts w:ascii="Consolas" w:eastAsia="Times New Roman" w:hAnsi="Consolas" w:cs="Times New Roman"/>
                <w:color w:val="D4D4D4"/>
                <w:sz w:val="21"/>
                <w:szCs w:val="21"/>
              </w:rPr>
              <w:pPrChange w:id="8320" w:author="Donovan Goode [2]" w:date="2018-11-09T10:05:00Z">
                <w:pPr>
                  <w:shd w:val="clear" w:color="auto" w:fill="1E1E1E"/>
                  <w:spacing w:line="285" w:lineRule="atLeast"/>
                </w:pPr>
              </w:pPrChange>
            </w:pPr>
            <w:del w:id="83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3.0em</w:delText>
              </w:r>
              <w:r w:rsidRPr="007520B6" w:rsidDel="008B6AF4">
                <w:rPr>
                  <w:rFonts w:ascii="Consolas" w:eastAsia="Times New Roman" w:hAnsi="Consolas" w:cs="Times New Roman"/>
                  <w:color w:val="D4D4D4"/>
                  <w:sz w:val="21"/>
                  <w:szCs w:val="21"/>
                </w:rPr>
                <w:delText>;</w:delText>
              </w:r>
            </w:del>
          </w:p>
          <w:p w14:paraId="088134D3" w14:textId="77777777" w:rsidR="00ED1509" w:rsidRPr="007520B6" w:rsidDel="008B6AF4" w:rsidRDefault="00ED1509">
            <w:pPr>
              <w:pStyle w:val="Heading1Numbered"/>
              <w:rPr>
                <w:del w:id="8322" w:author="Donovan Goode [2]" w:date="2018-11-09T10:04:00Z"/>
                <w:rFonts w:ascii="Consolas" w:eastAsia="Times New Roman" w:hAnsi="Consolas" w:cs="Times New Roman"/>
                <w:color w:val="D4D4D4"/>
                <w:sz w:val="21"/>
                <w:szCs w:val="21"/>
              </w:rPr>
              <w:pPrChange w:id="8323" w:author="Donovan Goode [2]" w:date="2018-11-09T10:05:00Z">
                <w:pPr>
                  <w:shd w:val="clear" w:color="auto" w:fill="1E1E1E"/>
                  <w:spacing w:line="285" w:lineRule="atLeast"/>
                </w:pPr>
              </w:pPrChange>
            </w:pPr>
            <w:del w:id="83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5FD44783" w14:textId="77777777" w:rsidR="00ED1509" w:rsidRPr="007520B6" w:rsidDel="008B6AF4" w:rsidRDefault="00ED1509">
            <w:pPr>
              <w:pStyle w:val="Heading1Numbered"/>
              <w:rPr>
                <w:del w:id="8325" w:author="Donovan Goode [2]" w:date="2018-11-09T10:04:00Z"/>
                <w:rFonts w:ascii="Consolas" w:eastAsia="Times New Roman" w:hAnsi="Consolas" w:cs="Times New Roman"/>
                <w:color w:val="D4D4D4"/>
                <w:sz w:val="21"/>
                <w:szCs w:val="21"/>
              </w:rPr>
              <w:pPrChange w:id="8326" w:author="Donovan Goode [2]" w:date="2018-11-09T10:05:00Z">
                <w:pPr>
                  <w:shd w:val="clear" w:color="auto" w:fill="1E1E1E"/>
                  <w:spacing w:line="285" w:lineRule="atLeast"/>
                </w:pPr>
              </w:pPrChange>
            </w:pPr>
            <w:del w:id="8327" w:author="Donovan Goode [2]" w:date="2018-11-09T10:04:00Z">
              <w:r w:rsidRPr="007520B6" w:rsidDel="008B6AF4">
                <w:rPr>
                  <w:rFonts w:ascii="Consolas" w:eastAsia="Times New Roman" w:hAnsi="Consolas" w:cs="Times New Roman"/>
                  <w:color w:val="D4D4D4"/>
                  <w:sz w:val="21"/>
                  <w:szCs w:val="21"/>
                </w:rPr>
                <w:delText xml:space="preserve">    }</w:delText>
              </w:r>
            </w:del>
          </w:p>
          <w:p w14:paraId="6DC843A7" w14:textId="77777777" w:rsidR="00ED1509" w:rsidRPr="007520B6" w:rsidDel="008B6AF4" w:rsidRDefault="00ED1509">
            <w:pPr>
              <w:pStyle w:val="Heading1Numbered"/>
              <w:rPr>
                <w:del w:id="8328" w:author="Donovan Goode [2]" w:date="2018-11-09T10:04:00Z"/>
                <w:rFonts w:ascii="Consolas" w:eastAsia="Times New Roman" w:hAnsi="Consolas" w:cs="Times New Roman"/>
                <w:color w:val="D4D4D4"/>
                <w:sz w:val="21"/>
                <w:szCs w:val="21"/>
              </w:rPr>
              <w:pPrChange w:id="8329" w:author="Donovan Goode [2]" w:date="2018-11-09T10:05:00Z">
                <w:pPr>
                  <w:shd w:val="clear" w:color="auto" w:fill="1E1E1E"/>
                  <w:spacing w:line="285" w:lineRule="atLeast"/>
                </w:pPr>
              </w:pPrChange>
            </w:pPr>
          </w:p>
          <w:p w14:paraId="36D8606B" w14:textId="77777777" w:rsidR="00ED1509" w:rsidRPr="007520B6" w:rsidDel="008B6AF4" w:rsidRDefault="00ED1509">
            <w:pPr>
              <w:pStyle w:val="Heading1Numbered"/>
              <w:rPr>
                <w:del w:id="8330" w:author="Donovan Goode [2]" w:date="2018-11-09T10:04:00Z"/>
                <w:rFonts w:ascii="Consolas" w:eastAsia="Times New Roman" w:hAnsi="Consolas" w:cs="Times New Roman"/>
                <w:color w:val="D4D4D4"/>
                <w:sz w:val="21"/>
                <w:szCs w:val="21"/>
              </w:rPr>
              <w:pPrChange w:id="8331" w:author="Donovan Goode [2]" w:date="2018-11-09T10:05:00Z">
                <w:pPr>
                  <w:shd w:val="clear" w:color="auto" w:fill="1E1E1E"/>
                  <w:spacing w:line="285" w:lineRule="atLeast"/>
                </w:pPr>
              </w:pPrChange>
            </w:pPr>
            <w:del w:id="83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.arrowsmall,</w:delText>
              </w:r>
            </w:del>
          </w:p>
          <w:p w14:paraId="25F7C15D" w14:textId="77777777" w:rsidR="00ED1509" w:rsidRPr="007520B6" w:rsidDel="008B6AF4" w:rsidRDefault="00ED1509">
            <w:pPr>
              <w:pStyle w:val="Heading1Numbered"/>
              <w:rPr>
                <w:del w:id="8333" w:author="Donovan Goode [2]" w:date="2018-11-09T10:04:00Z"/>
                <w:rFonts w:ascii="Consolas" w:eastAsia="Times New Roman" w:hAnsi="Consolas" w:cs="Times New Roman"/>
                <w:color w:val="D4D4D4"/>
                <w:sz w:val="21"/>
                <w:szCs w:val="21"/>
              </w:rPr>
              <w:pPrChange w:id="8334" w:author="Donovan Goode [2]" w:date="2018-11-09T10:05:00Z">
                <w:pPr>
                  <w:shd w:val="clear" w:color="auto" w:fill="1E1E1E"/>
                  <w:spacing w:line="285" w:lineRule="atLeast"/>
                </w:pPr>
              </w:pPrChange>
            </w:pPr>
            <w:del w:id="8335" w:author="Donovan Goode [2]" w:date="2018-11-09T10:04:00Z">
              <w:r w:rsidRPr="007520B6" w:rsidDel="008B6AF4">
                <w:rPr>
                  <w:rFonts w:ascii="Consolas" w:eastAsia="Times New Roman" w:hAnsi="Consolas" w:cs="Times New Roman"/>
                  <w:color w:val="D7BA7D"/>
                  <w:sz w:val="21"/>
                  <w:szCs w:val="21"/>
                </w:rPr>
                <w:delText xml:space="preserve">    #widget4b .arrowsmall</w:delText>
              </w:r>
              <w:r w:rsidRPr="007520B6" w:rsidDel="008B6AF4">
                <w:rPr>
                  <w:rFonts w:ascii="Consolas" w:eastAsia="Times New Roman" w:hAnsi="Consolas" w:cs="Times New Roman"/>
                  <w:color w:val="D4D4D4"/>
                  <w:sz w:val="21"/>
                  <w:szCs w:val="21"/>
                </w:rPr>
                <w:delText xml:space="preserve"> {</w:delText>
              </w:r>
            </w:del>
          </w:p>
          <w:p w14:paraId="2CC1D41E" w14:textId="77777777" w:rsidR="00ED1509" w:rsidRPr="007520B6" w:rsidDel="008B6AF4" w:rsidRDefault="00ED1509">
            <w:pPr>
              <w:pStyle w:val="Heading1Numbered"/>
              <w:rPr>
                <w:del w:id="8336" w:author="Donovan Goode [2]" w:date="2018-11-09T10:04:00Z"/>
                <w:rFonts w:ascii="Consolas" w:eastAsia="Times New Roman" w:hAnsi="Consolas" w:cs="Times New Roman"/>
                <w:color w:val="D4D4D4"/>
                <w:sz w:val="21"/>
                <w:szCs w:val="21"/>
              </w:rPr>
              <w:pPrChange w:id="8337" w:author="Donovan Goode [2]" w:date="2018-11-09T10:05:00Z">
                <w:pPr>
                  <w:shd w:val="clear" w:color="auto" w:fill="1E1E1E"/>
                  <w:spacing w:line="285" w:lineRule="atLeast"/>
                </w:pPr>
              </w:pPrChange>
            </w:pPr>
            <w:del w:id="83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22F359BE" w14:textId="77777777" w:rsidR="00ED1509" w:rsidRPr="007520B6" w:rsidDel="008B6AF4" w:rsidRDefault="00ED1509">
            <w:pPr>
              <w:pStyle w:val="Heading1Numbered"/>
              <w:rPr>
                <w:del w:id="8339" w:author="Donovan Goode [2]" w:date="2018-11-09T10:04:00Z"/>
                <w:rFonts w:ascii="Consolas" w:eastAsia="Times New Roman" w:hAnsi="Consolas" w:cs="Times New Roman"/>
                <w:color w:val="D4D4D4"/>
                <w:sz w:val="21"/>
                <w:szCs w:val="21"/>
              </w:rPr>
              <w:pPrChange w:id="8340" w:author="Donovan Goode [2]" w:date="2018-11-09T10:05:00Z">
                <w:pPr>
                  <w:shd w:val="clear" w:color="auto" w:fill="1E1E1E"/>
                  <w:spacing w:line="285" w:lineRule="atLeast"/>
                </w:pPr>
              </w:pPrChange>
            </w:pPr>
            <w:del w:id="8341" w:author="Donovan Goode [2]" w:date="2018-11-09T10:04:00Z">
              <w:r w:rsidRPr="007520B6" w:rsidDel="008B6AF4">
                <w:rPr>
                  <w:rFonts w:ascii="Consolas" w:eastAsia="Times New Roman" w:hAnsi="Consolas" w:cs="Times New Roman"/>
                  <w:color w:val="D4D4D4"/>
                  <w:sz w:val="21"/>
                  <w:szCs w:val="21"/>
                </w:rPr>
                <w:delText xml:space="preserve">    }</w:delText>
              </w:r>
            </w:del>
          </w:p>
          <w:p w14:paraId="6CC69581" w14:textId="77777777" w:rsidR="00ED1509" w:rsidRPr="007520B6" w:rsidDel="008B6AF4" w:rsidRDefault="00ED1509">
            <w:pPr>
              <w:pStyle w:val="Heading1Numbered"/>
              <w:rPr>
                <w:del w:id="8342" w:author="Donovan Goode [2]" w:date="2018-11-09T10:04:00Z"/>
                <w:rFonts w:ascii="Consolas" w:eastAsia="Times New Roman" w:hAnsi="Consolas" w:cs="Times New Roman"/>
                <w:color w:val="D4D4D4"/>
                <w:sz w:val="21"/>
                <w:szCs w:val="21"/>
              </w:rPr>
              <w:pPrChange w:id="8343" w:author="Donovan Goode [2]" w:date="2018-11-09T10:05:00Z">
                <w:pPr>
                  <w:shd w:val="clear" w:color="auto" w:fill="1E1E1E"/>
                  <w:spacing w:line="285" w:lineRule="atLeast"/>
                </w:pPr>
              </w:pPrChange>
            </w:pPr>
          </w:p>
          <w:p w14:paraId="19625AA5" w14:textId="77777777" w:rsidR="00ED1509" w:rsidRPr="007520B6" w:rsidDel="008B6AF4" w:rsidRDefault="00ED1509">
            <w:pPr>
              <w:pStyle w:val="Heading1Numbered"/>
              <w:rPr>
                <w:del w:id="8344" w:author="Donovan Goode [2]" w:date="2018-11-09T10:04:00Z"/>
                <w:rFonts w:ascii="Consolas" w:eastAsia="Times New Roman" w:hAnsi="Consolas" w:cs="Times New Roman"/>
                <w:color w:val="D4D4D4"/>
                <w:sz w:val="21"/>
                <w:szCs w:val="21"/>
              </w:rPr>
              <w:pPrChange w:id="8345" w:author="Donovan Goode [2]" w:date="2018-11-09T10:05:00Z">
                <w:pPr>
                  <w:shd w:val="clear" w:color="auto" w:fill="1E1E1E"/>
                  <w:spacing w:line="285" w:lineRule="atLeast"/>
                </w:pPr>
              </w:pPrChange>
            </w:pPr>
            <w:del w:id="83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.arrowxsmall,</w:delText>
              </w:r>
            </w:del>
          </w:p>
          <w:p w14:paraId="6D3C2B41" w14:textId="77777777" w:rsidR="00ED1509" w:rsidRPr="007520B6" w:rsidDel="008B6AF4" w:rsidRDefault="00ED1509">
            <w:pPr>
              <w:pStyle w:val="Heading1Numbered"/>
              <w:rPr>
                <w:del w:id="8347" w:author="Donovan Goode [2]" w:date="2018-11-09T10:04:00Z"/>
                <w:rFonts w:ascii="Consolas" w:eastAsia="Times New Roman" w:hAnsi="Consolas" w:cs="Times New Roman"/>
                <w:color w:val="D4D4D4"/>
                <w:sz w:val="21"/>
                <w:szCs w:val="21"/>
              </w:rPr>
              <w:pPrChange w:id="8348" w:author="Donovan Goode [2]" w:date="2018-11-09T10:05:00Z">
                <w:pPr>
                  <w:shd w:val="clear" w:color="auto" w:fill="1E1E1E"/>
                  <w:spacing w:line="285" w:lineRule="atLeast"/>
                </w:pPr>
              </w:pPrChange>
            </w:pPr>
            <w:del w:id="8349" w:author="Donovan Goode [2]" w:date="2018-11-09T10:04:00Z">
              <w:r w:rsidRPr="007520B6" w:rsidDel="008B6AF4">
                <w:rPr>
                  <w:rFonts w:ascii="Consolas" w:eastAsia="Times New Roman" w:hAnsi="Consolas" w:cs="Times New Roman"/>
                  <w:color w:val="D7BA7D"/>
                  <w:sz w:val="21"/>
                  <w:szCs w:val="21"/>
                </w:rPr>
                <w:delText xml:space="preserve">    #widget4b .arrowxsmall</w:delText>
              </w:r>
              <w:r w:rsidRPr="007520B6" w:rsidDel="008B6AF4">
                <w:rPr>
                  <w:rFonts w:ascii="Consolas" w:eastAsia="Times New Roman" w:hAnsi="Consolas" w:cs="Times New Roman"/>
                  <w:color w:val="D4D4D4"/>
                  <w:sz w:val="21"/>
                  <w:szCs w:val="21"/>
                </w:rPr>
                <w:delText xml:space="preserve"> {</w:delText>
              </w:r>
            </w:del>
          </w:p>
          <w:p w14:paraId="3854491C" w14:textId="77777777" w:rsidR="00ED1509" w:rsidRPr="007520B6" w:rsidDel="008B6AF4" w:rsidRDefault="00ED1509">
            <w:pPr>
              <w:pStyle w:val="Heading1Numbered"/>
              <w:rPr>
                <w:del w:id="8350" w:author="Donovan Goode [2]" w:date="2018-11-09T10:04:00Z"/>
                <w:rFonts w:ascii="Consolas" w:eastAsia="Times New Roman" w:hAnsi="Consolas" w:cs="Times New Roman"/>
                <w:color w:val="D4D4D4"/>
                <w:sz w:val="21"/>
                <w:szCs w:val="21"/>
              </w:rPr>
              <w:pPrChange w:id="8351" w:author="Donovan Goode [2]" w:date="2018-11-09T10:05:00Z">
                <w:pPr>
                  <w:shd w:val="clear" w:color="auto" w:fill="1E1E1E"/>
                  <w:spacing w:line="285" w:lineRule="atLeast"/>
                </w:pPr>
              </w:pPrChange>
            </w:pPr>
            <w:del w:id="83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1485919D" w14:textId="77777777" w:rsidR="00ED1509" w:rsidRPr="007520B6" w:rsidDel="008B6AF4" w:rsidRDefault="00ED1509">
            <w:pPr>
              <w:pStyle w:val="Heading1Numbered"/>
              <w:rPr>
                <w:del w:id="8353" w:author="Donovan Goode [2]" w:date="2018-11-09T10:04:00Z"/>
                <w:rFonts w:ascii="Consolas" w:eastAsia="Times New Roman" w:hAnsi="Consolas" w:cs="Times New Roman"/>
                <w:color w:val="D4D4D4"/>
                <w:sz w:val="21"/>
                <w:szCs w:val="21"/>
              </w:rPr>
              <w:pPrChange w:id="8354" w:author="Donovan Goode [2]" w:date="2018-11-09T10:05:00Z">
                <w:pPr>
                  <w:shd w:val="clear" w:color="auto" w:fill="1E1E1E"/>
                  <w:spacing w:line="285" w:lineRule="atLeast"/>
                </w:pPr>
              </w:pPrChange>
            </w:pPr>
            <w:del w:id="83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632FF0BA" w14:textId="77777777" w:rsidR="00ED1509" w:rsidRPr="007520B6" w:rsidDel="008B6AF4" w:rsidRDefault="00ED1509">
            <w:pPr>
              <w:pStyle w:val="Heading1Numbered"/>
              <w:rPr>
                <w:del w:id="8356" w:author="Donovan Goode [2]" w:date="2018-11-09T10:04:00Z"/>
                <w:rFonts w:ascii="Consolas" w:eastAsia="Times New Roman" w:hAnsi="Consolas" w:cs="Times New Roman"/>
                <w:color w:val="D4D4D4"/>
                <w:sz w:val="21"/>
                <w:szCs w:val="21"/>
              </w:rPr>
              <w:pPrChange w:id="8357" w:author="Donovan Goode [2]" w:date="2018-11-09T10:05:00Z">
                <w:pPr>
                  <w:shd w:val="clear" w:color="auto" w:fill="1E1E1E"/>
                  <w:spacing w:line="285" w:lineRule="atLeast"/>
                </w:pPr>
              </w:pPrChange>
            </w:pPr>
            <w:del w:id="8358" w:author="Donovan Goode [2]" w:date="2018-11-09T10:04:00Z">
              <w:r w:rsidRPr="007520B6" w:rsidDel="008B6AF4">
                <w:rPr>
                  <w:rFonts w:ascii="Consolas" w:eastAsia="Times New Roman" w:hAnsi="Consolas" w:cs="Times New Roman"/>
                  <w:color w:val="D4D4D4"/>
                  <w:sz w:val="21"/>
                  <w:szCs w:val="21"/>
                </w:rPr>
                <w:delText xml:space="preserve">    }</w:delText>
              </w:r>
            </w:del>
          </w:p>
          <w:p w14:paraId="4132EE5B" w14:textId="77777777" w:rsidR="00ED1509" w:rsidRPr="007520B6" w:rsidDel="008B6AF4" w:rsidRDefault="00ED1509">
            <w:pPr>
              <w:pStyle w:val="Heading1Numbered"/>
              <w:rPr>
                <w:del w:id="8359" w:author="Donovan Goode [2]" w:date="2018-11-09T10:04:00Z"/>
                <w:rFonts w:ascii="Consolas" w:eastAsia="Times New Roman" w:hAnsi="Consolas" w:cs="Times New Roman"/>
                <w:color w:val="D4D4D4"/>
                <w:sz w:val="21"/>
                <w:szCs w:val="21"/>
              </w:rPr>
              <w:pPrChange w:id="8360" w:author="Donovan Goode [2]" w:date="2018-11-09T10:05:00Z">
                <w:pPr>
                  <w:shd w:val="clear" w:color="auto" w:fill="1E1E1E"/>
                  <w:spacing w:line="285" w:lineRule="atLeast"/>
                </w:pPr>
              </w:pPrChange>
            </w:pPr>
          </w:p>
          <w:p w14:paraId="59EEEA48" w14:textId="77777777" w:rsidR="00ED1509" w:rsidRPr="007520B6" w:rsidDel="008B6AF4" w:rsidRDefault="00ED1509">
            <w:pPr>
              <w:pStyle w:val="Heading1Numbered"/>
              <w:rPr>
                <w:del w:id="8361" w:author="Donovan Goode [2]" w:date="2018-11-09T10:04:00Z"/>
                <w:rFonts w:ascii="Consolas" w:eastAsia="Times New Roman" w:hAnsi="Consolas" w:cs="Times New Roman"/>
                <w:color w:val="D4D4D4"/>
                <w:sz w:val="21"/>
                <w:szCs w:val="21"/>
              </w:rPr>
              <w:pPrChange w:id="8362" w:author="Donovan Goode [2]" w:date="2018-11-09T10:05:00Z">
                <w:pPr>
                  <w:shd w:val="clear" w:color="auto" w:fill="1E1E1E"/>
                  <w:spacing w:line="285" w:lineRule="atLeast"/>
                </w:pPr>
              </w:pPrChange>
            </w:pPr>
            <w:del w:id="83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List Typeography */</w:delText>
              </w:r>
            </w:del>
          </w:p>
          <w:p w14:paraId="3D9EA219" w14:textId="77777777" w:rsidR="00ED1509" w:rsidRPr="007520B6" w:rsidDel="008B6AF4" w:rsidRDefault="00ED1509">
            <w:pPr>
              <w:pStyle w:val="Heading1Numbered"/>
              <w:rPr>
                <w:del w:id="8364" w:author="Donovan Goode [2]" w:date="2018-11-09T10:04:00Z"/>
                <w:rFonts w:ascii="Consolas" w:eastAsia="Times New Roman" w:hAnsi="Consolas" w:cs="Times New Roman"/>
                <w:color w:val="D4D4D4"/>
                <w:sz w:val="21"/>
                <w:szCs w:val="21"/>
              </w:rPr>
              <w:pPrChange w:id="8365" w:author="Donovan Goode [2]" w:date="2018-11-09T10:05:00Z">
                <w:pPr>
                  <w:shd w:val="clear" w:color="auto" w:fill="1E1E1E"/>
                  <w:spacing w:line="285" w:lineRule="atLeast"/>
                </w:pPr>
              </w:pPrChange>
            </w:pPr>
            <w:del w:id="83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.listhead,</w:delText>
              </w:r>
            </w:del>
          </w:p>
          <w:p w14:paraId="09BD800A" w14:textId="77777777" w:rsidR="00ED1509" w:rsidRPr="007520B6" w:rsidDel="008B6AF4" w:rsidRDefault="00ED1509">
            <w:pPr>
              <w:pStyle w:val="Heading1Numbered"/>
              <w:rPr>
                <w:del w:id="8367" w:author="Donovan Goode [2]" w:date="2018-11-09T10:04:00Z"/>
                <w:rFonts w:ascii="Consolas" w:eastAsia="Times New Roman" w:hAnsi="Consolas" w:cs="Times New Roman"/>
                <w:color w:val="D4D4D4"/>
                <w:sz w:val="21"/>
                <w:szCs w:val="21"/>
              </w:rPr>
              <w:pPrChange w:id="8368" w:author="Donovan Goode [2]" w:date="2018-11-09T10:05:00Z">
                <w:pPr>
                  <w:shd w:val="clear" w:color="auto" w:fill="1E1E1E"/>
                  <w:spacing w:line="285" w:lineRule="atLeast"/>
                </w:pPr>
              </w:pPrChange>
            </w:pPr>
            <w:del w:id="8369" w:author="Donovan Goode [2]" w:date="2018-11-09T10:04:00Z">
              <w:r w:rsidRPr="007520B6" w:rsidDel="008B6AF4">
                <w:rPr>
                  <w:rFonts w:ascii="Consolas" w:eastAsia="Times New Roman" w:hAnsi="Consolas" w:cs="Times New Roman"/>
                  <w:color w:val="D7BA7D"/>
                  <w:sz w:val="21"/>
                  <w:szCs w:val="21"/>
                </w:rPr>
                <w:delText xml:space="preserve">    #widget4b .listhead</w:delText>
              </w:r>
              <w:r w:rsidRPr="007520B6" w:rsidDel="008B6AF4">
                <w:rPr>
                  <w:rFonts w:ascii="Consolas" w:eastAsia="Times New Roman" w:hAnsi="Consolas" w:cs="Times New Roman"/>
                  <w:color w:val="D4D4D4"/>
                  <w:sz w:val="21"/>
                  <w:szCs w:val="21"/>
                </w:rPr>
                <w:delText xml:space="preserve"> {</w:delText>
              </w:r>
            </w:del>
          </w:p>
          <w:p w14:paraId="45E5A2C6" w14:textId="77777777" w:rsidR="00ED1509" w:rsidRPr="007520B6" w:rsidDel="008B6AF4" w:rsidRDefault="00ED1509">
            <w:pPr>
              <w:pStyle w:val="Heading1Numbered"/>
              <w:rPr>
                <w:del w:id="8370" w:author="Donovan Goode [2]" w:date="2018-11-09T10:04:00Z"/>
                <w:rFonts w:ascii="Consolas" w:eastAsia="Times New Roman" w:hAnsi="Consolas" w:cs="Times New Roman"/>
                <w:color w:val="D4D4D4"/>
                <w:sz w:val="21"/>
                <w:szCs w:val="21"/>
              </w:rPr>
              <w:pPrChange w:id="8371" w:author="Donovan Goode [2]" w:date="2018-11-09T10:05:00Z">
                <w:pPr>
                  <w:shd w:val="clear" w:color="auto" w:fill="1E1E1E"/>
                  <w:spacing w:line="285" w:lineRule="atLeast"/>
                </w:pPr>
              </w:pPrChange>
            </w:pPr>
            <w:del w:id="83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15A2670A" w14:textId="77777777" w:rsidR="00ED1509" w:rsidRPr="007520B6" w:rsidDel="008B6AF4" w:rsidRDefault="00ED1509">
            <w:pPr>
              <w:pStyle w:val="Heading1Numbered"/>
              <w:rPr>
                <w:del w:id="8373" w:author="Donovan Goode [2]" w:date="2018-11-09T10:04:00Z"/>
                <w:rFonts w:ascii="Consolas" w:eastAsia="Times New Roman" w:hAnsi="Consolas" w:cs="Times New Roman"/>
                <w:color w:val="D4D4D4"/>
                <w:sz w:val="21"/>
                <w:szCs w:val="21"/>
              </w:rPr>
              <w:pPrChange w:id="8374" w:author="Donovan Goode [2]" w:date="2018-11-09T10:05:00Z">
                <w:pPr>
                  <w:shd w:val="clear" w:color="auto" w:fill="1E1E1E"/>
                  <w:spacing w:line="285" w:lineRule="atLeast"/>
                </w:pPr>
              </w:pPrChange>
            </w:pPr>
            <w:del w:id="83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1257ADB2" w14:textId="77777777" w:rsidR="00ED1509" w:rsidRPr="007520B6" w:rsidDel="008B6AF4" w:rsidRDefault="00ED1509">
            <w:pPr>
              <w:pStyle w:val="Heading1Numbered"/>
              <w:rPr>
                <w:del w:id="8376" w:author="Donovan Goode [2]" w:date="2018-11-09T10:04:00Z"/>
                <w:rFonts w:ascii="Consolas" w:eastAsia="Times New Roman" w:hAnsi="Consolas" w:cs="Times New Roman"/>
                <w:color w:val="D4D4D4"/>
                <w:sz w:val="21"/>
                <w:szCs w:val="21"/>
              </w:rPr>
              <w:pPrChange w:id="8377" w:author="Donovan Goode [2]" w:date="2018-11-09T10:05:00Z">
                <w:pPr>
                  <w:shd w:val="clear" w:color="auto" w:fill="1E1E1E"/>
                  <w:spacing w:line="285" w:lineRule="atLeast"/>
                </w:pPr>
              </w:pPrChange>
            </w:pPr>
            <w:del w:id="8378" w:author="Donovan Goode [2]" w:date="2018-11-09T10:04:00Z">
              <w:r w:rsidRPr="007520B6" w:rsidDel="008B6AF4">
                <w:rPr>
                  <w:rFonts w:ascii="Consolas" w:eastAsia="Times New Roman" w:hAnsi="Consolas" w:cs="Times New Roman"/>
                  <w:color w:val="D4D4D4"/>
                  <w:sz w:val="21"/>
                  <w:szCs w:val="21"/>
                </w:rPr>
                <w:delText xml:space="preserve">    }</w:delText>
              </w:r>
            </w:del>
          </w:p>
          <w:p w14:paraId="48AF4EF2" w14:textId="77777777" w:rsidR="00ED1509" w:rsidRPr="007520B6" w:rsidDel="008B6AF4" w:rsidRDefault="00ED1509">
            <w:pPr>
              <w:pStyle w:val="Heading1Numbered"/>
              <w:rPr>
                <w:del w:id="8379" w:author="Donovan Goode [2]" w:date="2018-11-09T10:04:00Z"/>
                <w:rFonts w:ascii="Consolas" w:eastAsia="Times New Roman" w:hAnsi="Consolas" w:cs="Times New Roman"/>
                <w:color w:val="D4D4D4"/>
                <w:sz w:val="21"/>
                <w:szCs w:val="21"/>
              </w:rPr>
              <w:pPrChange w:id="8380" w:author="Donovan Goode [2]" w:date="2018-11-09T10:05:00Z">
                <w:pPr>
                  <w:shd w:val="clear" w:color="auto" w:fill="1E1E1E"/>
                  <w:spacing w:line="285" w:lineRule="atLeast"/>
                </w:pPr>
              </w:pPrChange>
            </w:pPr>
          </w:p>
          <w:p w14:paraId="0874661F" w14:textId="77777777" w:rsidR="00ED1509" w:rsidRPr="007520B6" w:rsidDel="008B6AF4" w:rsidRDefault="00ED1509">
            <w:pPr>
              <w:pStyle w:val="Heading1Numbered"/>
              <w:rPr>
                <w:del w:id="8381" w:author="Donovan Goode [2]" w:date="2018-11-09T10:04:00Z"/>
                <w:rFonts w:ascii="Consolas" w:eastAsia="Times New Roman" w:hAnsi="Consolas" w:cs="Times New Roman"/>
                <w:color w:val="D4D4D4"/>
                <w:sz w:val="21"/>
                <w:szCs w:val="21"/>
              </w:rPr>
              <w:pPrChange w:id="8382" w:author="Donovan Goode [2]" w:date="2018-11-09T10:05:00Z">
                <w:pPr>
                  <w:shd w:val="clear" w:color="auto" w:fill="1E1E1E"/>
                  <w:spacing w:line="285" w:lineRule="atLeast"/>
                </w:pPr>
              </w:pPrChange>
            </w:pPr>
            <w:del w:id="83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.listsubhead,</w:delText>
              </w:r>
            </w:del>
          </w:p>
          <w:p w14:paraId="747E5C52" w14:textId="77777777" w:rsidR="00ED1509" w:rsidRPr="007520B6" w:rsidDel="008B6AF4" w:rsidRDefault="00ED1509">
            <w:pPr>
              <w:pStyle w:val="Heading1Numbered"/>
              <w:rPr>
                <w:del w:id="8384" w:author="Donovan Goode [2]" w:date="2018-11-09T10:04:00Z"/>
                <w:rFonts w:ascii="Consolas" w:eastAsia="Times New Roman" w:hAnsi="Consolas" w:cs="Times New Roman"/>
                <w:color w:val="D4D4D4"/>
                <w:sz w:val="21"/>
                <w:szCs w:val="21"/>
              </w:rPr>
              <w:pPrChange w:id="8385" w:author="Donovan Goode [2]" w:date="2018-11-09T10:05:00Z">
                <w:pPr>
                  <w:shd w:val="clear" w:color="auto" w:fill="1E1E1E"/>
                  <w:spacing w:line="285" w:lineRule="atLeast"/>
                </w:pPr>
              </w:pPrChange>
            </w:pPr>
            <w:del w:id="8386" w:author="Donovan Goode [2]" w:date="2018-11-09T10:04:00Z">
              <w:r w:rsidRPr="007520B6" w:rsidDel="008B6AF4">
                <w:rPr>
                  <w:rFonts w:ascii="Consolas" w:eastAsia="Times New Roman" w:hAnsi="Consolas" w:cs="Times New Roman"/>
                  <w:color w:val="D7BA7D"/>
                  <w:sz w:val="21"/>
                  <w:szCs w:val="21"/>
                </w:rPr>
                <w:delText xml:space="preserve">    #widget4b .listsubhead</w:delText>
              </w:r>
              <w:r w:rsidRPr="007520B6" w:rsidDel="008B6AF4">
                <w:rPr>
                  <w:rFonts w:ascii="Consolas" w:eastAsia="Times New Roman" w:hAnsi="Consolas" w:cs="Times New Roman"/>
                  <w:color w:val="D4D4D4"/>
                  <w:sz w:val="21"/>
                  <w:szCs w:val="21"/>
                </w:rPr>
                <w:delText xml:space="preserve"> {</w:delText>
              </w:r>
            </w:del>
          </w:p>
          <w:p w14:paraId="2EA8A44F" w14:textId="77777777" w:rsidR="00ED1509" w:rsidRPr="007520B6" w:rsidDel="008B6AF4" w:rsidRDefault="00ED1509">
            <w:pPr>
              <w:pStyle w:val="Heading1Numbered"/>
              <w:rPr>
                <w:del w:id="8387" w:author="Donovan Goode [2]" w:date="2018-11-09T10:04:00Z"/>
                <w:rFonts w:ascii="Consolas" w:eastAsia="Times New Roman" w:hAnsi="Consolas" w:cs="Times New Roman"/>
                <w:color w:val="D4D4D4"/>
                <w:sz w:val="21"/>
                <w:szCs w:val="21"/>
              </w:rPr>
              <w:pPrChange w:id="8388" w:author="Donovan Goode [2]" w:date="2018-11-09T10:05:00Z">
                <w:pPr>
                  <w:shd w:val="clear" w:color="auto" w:fill="1E1E1E"/>
                  <w:spacing w:line="285" w:lineRule="atLeast"/>
                </w:pPr>
              </w:pPrChange>
            </w:pPr>
            <w:del w:id="83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16B4418B" w14:textId="77777777" w:rsidR="00ED1509" w:rsidRPr="007520B6" w:rsidDel="008B6AF4" w:rsidRDefault="00ED1509">
            <w:pPr>
              <w:pStyle w:val="Heading1Numbered"/>
              <w:rPr>
                <w:del w:id="8390" w:author="Donovan Goode [2]" w:date="2018-11-09T10:04:00Z"/>
                <w:rFonts w:ascii="Consolas" w:eastAsia="Times New Roman" w:hAnsi="Consolas" w:cs="Times New Roman"/>
                <w:color w:val="D4D4D4"/>
                <w:sz w:val="21"/>
                <w:szCs w:val="21"/>
              </w:rPr>
              <w:pPrChange w:id="8391" w:author="Donovan Goode [2]" w:date="2018-11-09T10:05:00Z">
                <w:pPr>
                  <w:shd w:val="clear" w:color="auto" w:fill="1E1E1E"/>
                  <w:spacing w:line="285" w:lineRule="atLeast"/>
                </w:pPr>
              </w:pPrChange>
            </w:pPr>
            <w:del w:id="83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C4338FB" w14:textId="77777777" w:rsidR="00ED1509" w:rsidRPr="007520B6" w:rsidDel="008B6AF4" w:rsidRDefault="00ED1509">
            <w:pPr>
              <w:pStyle w:val="Heading1Numbered"/>
              <w:rPr>
                <w:del w:id="8393" w:author="Donovan Goode [2]" w:date="2018-11-09T10:04:00Z"/>
                <w:rFonts w:ascii="Consolas" w:eastAsia="Times New Roman" w:hAnsi="Consolas" w:cs="Times New Roman"/>
                <w:color w:val="D4D4D4"/>
                <w:sz w:val="21"/>
                <w:szCs w:val="21"/>
              </w:rPr>
              <w:pPrChange w:id="8394" w:author="Donovan Goode [2]" w:date="2018-11-09T10:05:00Z">
                <w:pPr>
                  <w:shd w:val="clear" w:color="auto" w:fill="1E1E1E"/>
                  <w:spacing w:line="285" w:lineRule="atLeast"/>
                </w:pPr>
              </w:pPrChange>
            </w:pPr>
            <w:del w:id="83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59EDB399" w14:textId="77777777" w:rsidR="00ED1509" w:rsidRPr="007520B6" w:rsidDel="008B6AF4" w:rsidRDefault="00ED1509">
            <w:pPr>
              <w:pStyle w:val="Heading1Numbered"/>
              <w:rPr>
                <w:del w:id="8396" w:author="Donovan Goode [2]" w:date="2018-11-09T10:04:00Z"/>
                <w:rFonts w:ascii="Consolas" w:eastAsia="Times New Roman" w:hAnsi="Consolas" w:cs="Times New Roman"/>
                <w:color w:val="D4D4D4"/>
                <w:sz w:val="21"/>
                <w:szCs w:val="21"/>
              </w:rPr>
              <w:pPrChange w:id="8397" w:author="Donovan Goode [2]" w:date="2018-11-09T10:05:00Z">
                <w:pPr>
                  <w:shd w:val="clear" w:color="auto" w:fill="1E1E1E"/>
                  <w:spacing w:line="285" w:lineRule="atLeast"/>
                </w:pPr>
              </w:pPrChange>
            </w:pPr>
            <w:del w:id="83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F0FDA30" w14:textId="77777777" w:rsidR="00ED1509" w:rsidRPr="007520B6" w:rsidDel="008B6AF4" w:rsidRDefault="00ED1509">
            <w:pPr>
              <w:pStyle w:val="Heading1Numbered"/>
              <w:rPr>
                <w:del w:id="8399" w:author="Donovan Goode [2]" w:date="2018-11-09T10:04:00Z"/>
                <w:rFonts w:ascii="Consolas" w:eastAsia="Times New Roman" w:hAnsi="Consolas" w:cs="Times New Roman"/>
                <w:color w:val="D4D4D4"/>
                <w:sz w:val="21"/>
                <w:szCs w:val="21"/>
              </w:rPr>
              <w:pPrChange w:id="8400" w:author="Donovan Goode [2]" w:date="2018-11-09T10:05:00Z">
                <w:pPr>
                  <w:shd w:val="clear" w:color="auto" w:fill="1E1E1E"/>
                  <w:spacing w:line="285" w:lineRule="atLeast"/>
                </w:pPr>
              </w:pPrChange>
            </w:pPr>
            <w:del w:id="8401" w:author="Donovan Goode [2]" w:date="2018-11-09T10:04:00Z">
              <w:r w:rsidRPr="007520B6" w:rsidDel="008B6AF4">
                <w:rPr>
                  <w:rFonts w:ascii="Consolas" w:eastAsia="Times New Roman" w:hAnsi="Consolas" w:cs="Times New Roman"/>
                  <w:color w:val="D4D4D4"/>
                  <w:sz w:val="21"/>
                  <w:szCs w:val="21"/>
                </w:rPr>
                <w:delText xml:space="preserve">    }</w:delText>
              </w:r>
            </w:del>
          </w:p>
          <w:p w14:paraId="6E322299" w14:textId="77777777" w:rsidR="00ED1509" w:rsidRPr="007520B6" w:rsidDel="008B6AF4" w:rsidRDefault="00ED1509">
            <w:pPr>
              <w:pStyle w:val="Heading1Numbered"/>
              <w:rPr>
                <w:del w:id="8402" w:author="Donovan Goode [2]" w:date="2018-11-09T10:04:00Z"/>
                <w:rFonts w:ascii="Consolas" w:eastAsia="Times New Roman" w:hAnsi="Consolas" w:cs="Times New Roman"/>
                <w:color w:val="D4D4D4"/>
                <w:sz w:val="21"/>
                <w:szCs w:val="21"/>
              </w:rPr>
              <w:pPrChange w:id="8403" w:author="Donovan Goode [2]" w:date="2018-11-09T10:05:00Z">
                <w:pPr>
                  <w:shd w:val="clear" w:color="auto" w:fill="1E1E1E"/>
                  <w:spacing w:line="285" w:lineRule="atLeast"/>
                </w:pPr>
              </w:pPrChange>
            </w:pPr>
          </w:p>
          <w:p w14:paraId="14664C82" w14:textId="77777777" w:rsidR="00ED1509" w:rsidRPr="007520B6" w:rsidDel="008B6AF4" w:rsidRDefault="00ED1509">
            <w:pPr>
              <w:pStyle w:val="Heading1Numbered"/>
              <w:rPr>
                <w:del w:id="8404" w:author="Donovan Goode [2]" w:date="2018-11-09T10:04:00Z"/>
                <w:rFonts w:ascii="Consolas" w:eastAsia="Times New Roman" w:hAnsi="Consolas" w:cs="Times New Roman"/>
                <w:color w:val="D4D4D4"/>
                <w:sz w:val="21"/>
                <w:szCs w:val="21"/>
              </w:rPr>
              <w:pPrChange w:id="8405" w:author="Donovan Goode [2]" w:date="2018-11-09T10:05:00Z">
                <w:pPr>
                  <w:shd w:val="clear" w:color="auto" w:fill="1E1E1E"/>
                  <w:spacing w:line="285" w:lineRule="atLeast"/>
                </w:pPr>
              </w:pPrChange>
            </w:pPr>
            <w:del w:id="84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.lshbig,</w:delText>
              </w:r>
            </w:del>
          </w:p>
          <w:p w14:paraId="3391D3B2" w14:textId="77777777" w:rsidR="00ED1509" w:rsidRPr="007520B6" w:rsidDel="008B6AF4" w:rsidRDefault="00ED1509">
            <w:pPr>
              <w:pStyle w:val="Heading1Numbered"/>
              <w:rPr>
                <w:del w:id="8407" w:author="Donovan Goode [2]" w:date="2018-11-09T10:04:00Z"/>
                <w:rFonts w:ascii="Consolas" w:eastAsia="Times New Roman" w:hAnsi="Consolas" w:cs="Times New Roman"/>
                <w:color w:val="D4D4D4"/>
                <w:sz w:val="21"/>
                <w:szCs w:val="21"/>
              </w:rPr>
              <w:pPrChange w:id="8408" w:author="Donovan Goode [2]" w:date="2018-11-09T10:05:00Z">
                <w:pPr>
                  <w:shd w:val="clear" w:color="auto" w:fill="1E1E1E"/>
                  <w:spacing w:line="285" w:lineRule="atLeast"/>
                </w:pPr>
              </w:pPrChange>
            </w:pPr>
            <w:del w:id="8409" w:author="Donovan Goode [2]" w:date="2018-11-09T10:04:00Z">
              <w:r w:rsidRPr="007520B6" w:rsidDel="008B6AF4">
                <w:rPr>
                  <w:rFonts w:ascii="Consolas" w:eastAsia="Times New Roman" w:hAnsi="Consolas" w:cs="Times New Roman"/>
                  <w:color w:val="D7BA7D"/>
                  <w:sz w:val="21"/>
                  <w:szCs w:val="21"/>
                </w:rPr>
                <w:delText xml:space="preserve">    #widget4b .lshbig</w:delText>
              </w:r>
              <w:r w:rsidRPr="007520B6" w:rsidDel="008B6AF4">
                <w:rPr>
                  <w:rFonts w:ascii="Consolas" w:eastAsia="Times New Roman" w:hAnsi="Consolas" w:cs="Times New Roman"/>
                  <w:color w:val="D4D4D4"/>
                  <w:sz w:val="21"/>
                  <w:szCs w:val="21"/>
                </w:rPr>
                <w:delText xml:space="preserve"> {</w:delText>
              </w:r>
            </w:del>
          </w:p>
          <w:p w14:paraId="7C731D8A" w14:textId="77777777" w:rsidR="00ED1509" w:rsidRPr="007520B6" w:rsidDel="008B6AF4" w:rsidRDefault="00ED1509">
            <w:pPr>
              <w:pStyle w:val="Heading1Numbered"/>
              <w:rPr>
                <w:del w:id="8410" w:author="Donovan Goode [2]" w:date="2018-11-09T10:04:00Z"/>
                <w:rFonts w:ascii="Consolas" w:eastAsia="Times New Roman" w:hAnsi="Consolas" w:cs="Times New Roman"/>
                <w:color w:val="D4D4D4"/>
                <w:sz w:val="21"/>
                <w:szCs w:val="21"/>
              </w:rPr>
              <w:pPrChange w:id="8411" w:author="Donovan Goode [2]" w:date="2018-11-09T10:05:00Z">
                <w:pPr>
                  <w:shd w:val="clear" w:color="auto" w:fill="1E1E1E"/>
                  <w:spacing w:line="285" w:lineRule="atLeast"/>
                </w:pPr>
              </w:pPrChange>
            </w:pPr>
            <w:del w:id="84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67413B14" w14:textId="77777777" w:rsidR="00ED1509" w:rsidRPr="007520B6" w:rsidDel="008B6AF4" w:rsidRDefault="00ED1509">
            <w:pPr>
              <w:pStyle w:val="Heading1Numbered"/>
              <w:rPr>
                <w:del w:id="8413" w:author="Donovan Goode [2]" w:date="2018-11-09T10:04:00Z"/>
                <w:rFonts w:ascii="Consolas" w:eastAsia="Times New Roman" w:hAnsi="Consolas" w:cs="Times New Roman"/>
                <w:color w:val="D4D4D4"/>
                <w:sz w:val="21"/>
                <w:szCs w:val="21"/>
              </w:rPr>
              <w:pPrChange w:id="8414" w:author="Donovan Goode [2]" w:date="2018-11-09T10:05:00Z">
                <w:pPr>
                  <w:shd w:val="clear" w:color="auto" w:fill="1E1E1E"/>
                  <w:spacing w:line="285" w:lineRule="atLeast"/>
                </w:pPr>
              </w:pPrChange>
            </w:pPr>
            <w:del w:id="8415" w:author="Donovan Goode [2]" w:date="2018-11-09T10:04:00Z">
              <w:r w:rsidRPr="007520B6" w:rsidDel="008B6AF4">
                <w:rPr>
                  <w:rFonts w:ascii="Consolas" w:eastAsia="Times New Roman" w:hAnsi="Consolas" w:cs="Times New Roman"/>
                  <w:color w:val="D4D4D4"/>
                  <w:sz w:val="21"/>
                  <w:szCs w:val="21"/>
                </w:rPr>
                <w:delText xml:space="preserve">    }</w:delText>
              </w:r>
            </w:del>
          </w:p>
          <w:p w14:paraId="4C846986" w14:textId="77777777" w:rsidR="00ED1509" w:rsidRPr="007520B6" w:rsidDel="008B6AF4" w:rsidRDefault="00ED1509">
            <w:pPr>
              <w:pStyle w:val="Heading1Numbered"/>
              <w:rPr>
                <w:del w:id="8416" w:author="Donovan Goode [2]" w:date="2018-11-09T10:04:00Z"/>
                <w:rFonts w:ascii="Consolas" w:eastAsia="Times New Roman" w:hAnsi="Consolas" w:cs="Times New Roman"/>
                <w:color w:val="D4D4D4"/>
                <w:sz w:val="21"/>
                <w:szCs w:val="21"/>
              </w:rPr>
              <w:pPrChange w:id="8417" w:author="Donovan Goode [2]" w:date="2018-11-09T10:05:00Z">
                <w:pPr>
                  <w:shd w:val="clear" w:color="auto" w:fill="1E1E1E"/>
                  <w:spacing w:line="285" w:lineRule="atLeast"/>
                </w:pPr>
              </w:pPrChange>
            </w:pPr>
          </w:p>
          <w:p w14:paraId="0ED10BCE" w14:textId="77777777" w:rsidR="00ED1509" w:rsidRPr="007520B6" w:rsidDel="008B6AF4" w:rsidRDefault="00ED1509">
            <w:pPr>
              <w:pStyle w:val="Heading1Numbered"/>
              <w:rPr>
                <w:del w:id="8418" w:author="Donovan Goode [2]" w:date="2018-11-09T10:04:00Z"/>
                <w:rFonts w:ascii="Consolas" w:eastAsia="Times New Roman" w:hAnsi="Consolas" w:cs="Times New Roman"/>
                <w:color w:val="D4D4D4"/>
                <w:sz w:val="21"/>
                <w:szCs w:val="21"/>
              </w:rPr>
              <w:pPrChange w:id="8419" w:author="Donovan Goode [2]" w:date="2018-11-09T10:05:00Z">
                <w:pPr>
                  <w:shd w:val="clear" w:color="auto" w:fill="1E1E1E"/>
                  <w:spacing w:line="285" w:lineRule="atLeast"/>
                </w:pPr>
              </w:pPrChange>
            </w:pPr>
            <w:del w:id="84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.blue,</w:delText>
              </w:r>
            </w:del>
          </w:p>
          <w:p w14:paraId="04BE9450" w14:textId="77777777" w:rsidR="00ED1509" w:rsidRPr="007520B6" w:rsidDel="008B6AF4" w:rsidRDefault="00ED1509">
            <w:pPr>
              <w:pStyle w:val="Heading1Numbered"/>
              <w:rPr>
                <w:del w:id="8421" w:author="Donovan Goode [2]" w:date="2018-11-09T10:04:00Z"/>
                <w:rFonts w:ascii="Consolas" w:eastAsia="Times New Roman" w:hAnsi="Consolas" w:cs="Times New Roman"/>
                <w:color w:val="D4D4D4"/>
                <w:sz w:val="21"/>
                <w:szCs w:val="21"/>
              </w:rPr>
              <w:pPrChange w:id="8422" w:author="Donovan Goode [2]" w:date="2018-11-09T10:05:00Z">
                <w:pPr>
                  <w:shd w:val="clear" w:color="auto" w:fill="1E1E1E"/>
                  <w:spacing w:line="285" w:lineRule="atLeast"/>
                </w:pPr>
              </w:pPrChange>
            </w:pPr>
            <w:del w:id="8423" w:author="Donovan Goode [2]" w:date="2018-11-09T10:04:00Z">
              <w:r w:rsidRPr="007520B6" w:rsidDel="008B6AF4">
                <w:rPr>
                  <w:rFonts w:ascii="Consolas" w:eastAsia="Times New Roman" w:hAnsi="Consolas" w:cs="Times New Roman"/>
                  <w:color w:val="D7BA7D"/>
                  <w:sz w:val="21"/>
                  <w:szCs w:val="21"/>
                </w:rPr>
                <w:delText xml:space="preserve">    #widget4b .blue</w:delText>
              </w:r>
              <w:r w:rsidRPr="007520B6" w:rsidDel="008B6AF4">
                <w:rPr>
                  <w:rFonts w:ascii="Consolas" w:eastAsia="Times New Roman" w:hAnsi="Consolas" w:cs="Times New Roman"/>
                  <w:color w:val="D4D4D4"/>
                  <w:sz w:val="21"/>
                  <w:szCs w:val="21"/>
                </w:rPr>
                <w:delText xml:space="preserve"> {</w:delText>
              </w:r>
            </w:del>
          </w:p>
          <w:p w14:paraId="1E4C7690" w14:textId="77777777" w:rsidR="00ED1509" w:rsidRPr="007520B6" w:rsidDel="008B6AF4" w:rsidRDefault="00ED1509">
            <w:pPr>
              <w:pStyle w:val="Heading1Numbered"/>
              <w:rPr>
                <w:del w:id="8424" w:author="Donovan Goode [2]" w:date="2018-11-09T10:04:00Z"/>
                <w:rFonts w:ascii="Consolas" w:eastAsia="Times New Roman" w:hAnsi="Consolas" w:cs="Times New Roman"/>
                <w:color w:val="D4D4D4"/>
                <w:sz w:val="21"/>
                <w:szCs w:val="21"/>
              </w:rPr>
              <w:pPrChange w:id="8425" w:author="Donovan Goode [2]" w:date="2018-11-09T10:05:00Z">
                <w:pPr>
                  <w:shd w:val="clear" w:color="auto" w:fill="1E1E1E"/>
                  <w:spacing w:line="285" w:lineRule="atLeast"/>
                </w:pPr>
              </w:pPrChange>
            </w:pPr>
            <w:del w:id="84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#66dbfd</w:delText>
              </w:r>
              <w:r w:rsidRPr="007520B6" w:rsidDel="008B6AF4">
                <w:rPr>
                  <w:rFonts w:ascii="Consolas" w:eastAsia="Times New Roman" w:hAnsi="Consolas" w:cs="Times New Roman"/>
                  <w:color w:val="D4D4D4"/>
                  <w:sz w:val="21"/>
                  <w:szCs w:val="21"/>
                </w:rPr>
                <w:delText>;</w:delText>
              </w:r>
            </w:del>
          </w:p>
          <w:p w14:paraId="766D404F" w14:textId="77777777" w:rsidR="00ED1509" w:rsidRPr="007520B6" w:rsidDel="008B6AF4" w:rsidRDefault="00ED1509">
            <w:pPr>
              <w:pStyle w:val="Heading1Numbered"/>
              <w:rPr>
                <w:del w:id="8427" w:author="Donovan Goode [2]" w:date="2018-11-09T10:04:00Z"/>
                <w:rFonts w:ascii="Consolas" w:eastAsia="Times New Roman" w:hAnsi="Consolas" w:cs="Times New Roman"/>
                <w:color w:val="D4D4D4"/>
                <w:sz w:val="21"/>
                <w:szCs w:val="21"/>
              </w:rPr>
              <w:pPrChange w:id="8428" w:author="Donovan Goode [2]" w:date="2018-11-09T10:05:00Z">
                <w:pPr>
                  <w:shd w:val="clear" w:color="auto" w:fill="1E1E1E"/>
                  <w:spacing w:line="285" w:lineRule="atLeast"/>
                </w:pPr>
              </w:pPrChange>
            </w:pPr>
            <w:del w:id="8429" w:author="Donovan Goode [2]" w:date="2018-11-09T10:04:00Z">
              <w:r w:rsidRPr="007520B6" w:rsidDel="008B6AF4">
                <w:rPr>
                  <w:rFonts w:ascii="Consolas" w:eastAsia="Times New Roman" w:hAnsi="Consolas" w:cs="Times New Roman"/>
                  <w:color w:val="D4D4D4"/>
                  <w:sz w:val="21"/>
                  <w:szCs w:val="21"/>
                </w:rPr>
                <w:delText xml:space="preserve">    }</w:delText>
              </w:r>
            </w:del>
          </w:p>
          <w:p w14:paraId="58491A46" w14:textId="77777777" w:rsidR="00ED1509" w:rsidRPr="007520B6" w:rsidDel="008B6AF4" w:rsidRDefault="00ED1509">
            <w:pPr>
              <w:pStyle w:val="Heading1Numbered"/>
              <w:rPr>
                <w:del w:id="8430" w:author="Donovan Goode [2]" w:date="2018-11-09T10:04:00Z"/>
                <w:rFonts w:ascii="Consolas" w:eastAsia="Times New Roman" w:hAnsi="Consolas" w:cs="Times New Roman"/>
                <w:color w:val="D4D4D4"/>
                <w:sz w:val="21"/>
                <w:szCs w:val="21"/>
              </w:rPr>
              <w:pPrChange w:id="8431" w:author="Donovan Goode [2]" w:date="2018-11-09T10:05:00Z">
                <w:pPr>
                  <w:shd w:val="clear" w:color="auto" w:fill="1E1E1E"/>
                  <w:spacing w:line="285" w:lineRule="atLeast"/>
                </w:pPr>
              </w:pPrChange>
            </w:pPr>
          </w:p>
          <w:p w14:paraId="0781C7C6" w14:textId="77777777" w:rsidR="00ED1509" w:rsidRPr="007520B6" w:rsidDel="008B6AF4" w:rsidRDefault="00ED1509">
            <w:pPr>
              <w:pStyle w:val="Heading1Numbered"/>
              <w:rPr>
                <w:del w:id="8432" w:author="Donovan Goode [2]" w:date="2018-11-09T10:04:00Z"/>
                <w:rFonts w:ascii="Consolas" w:eastAsia="Times New Roman" w:hAnsi="Consolas" w:cs="Times New Roman"/>
                <w:color w:val="D4D4D4"/>
                <w:sz w:val="21"/>
                <w:szCs w:val="21"/>
              </w:rPr>
              <w:pPrChange w:id="8433" w:author="Donovan Goode [2]" w:date="2018-11-09T10:05:00Z">
                <w:pPr>
                  <w:shd w:val="clear" w:color="auto" w:fill="1E1E1E"/>
                  <w:spacing w:line="285" w:lineRule="atLeast"/>
                </w:pPr>
              </w:pPrChange>
            </w:pPr>
            <w:del w:id="84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.red,</w:delText>
              </w:r>
            </w:del>
          </w:p>
          <w:p w14:paraId="18D9B054" w14:textId="77777777" w:rsidR="00ED1509" w:rsidRPr="007520B6" w:rsidDel="008B6AF4" w:rsidRDefault="00ED1509">
            <w:pPr>
              <w:pStyle w:val="Heading1Numbered"/>
              <w:rPr>
                <w:del w:id="8435" w:author="Donovan Goode [2]" w:date="2018-11-09T10:04:00Z"/>
                <w:rFonts w:ascii="Consolas" w:eastAsia="Times New Roman" w:hAnsi="Consolas" w:cs="Times New Roman"/>
                <w:color w:val="D4D4D4"/>
                <w:sz w:val="21"/>
                <w:szCs w:val="21"/>
              </w:rPr>
              <w:pPrChange w:id="8436" w:author="Donovan Goode [2]" w:date="2018-11-09T10:05:00Z">
                <w:pPr>
                  <w:shd w:val="clear" w:color="auto" w:fill="1E1E1E"/>
                  <w:spacing w:line="285" w:lineRule="atLeast"/>
                </w:pPr>
              </w:pPrChange>
            </w:pPr>
            <w:del w:id="8437" w:author="Donovan Goode [2]" w:date="2018-11-09T10:04:00Z">
              <w:r w:rsidRPr="007520B6" w:rsidDel="008B6AF4">
                <w:rPr>
                  <w:rFonts w:ascii="Consolas" w:eastAsia="Times New Roman" w:hAnsi="Consolas" w:cs="Times New Roman"/>
                  <w:color w:val="D7BA7D"/>
                  <w:sz w:val="21"/>
                  <w:szCs w:val="21"/>
                </w:rPr>
                <w:delText xml:space="preserve">    #widget4b .red</w:delText>
              </w:r>
              <w:r w:rsidRPr="007520B6" w:rsidDel="008B6AF4">
                <w:rPr>
                  <w:rFonts w:ascii="Consolas" w:eastAsia="Times New Roman" w:hAnsi="Consolas" w:cs="Times New Roman"/>
                  <w:color w:val="D4D4D4"/>
                  <w:sz w:val="21"/>
                  <w:szCs w:val="21"/>
                </w:rPr>
                <w:delText xml:space="preserve"> {</w:delText>
              </w:r>
            </w:del>
          </w:p>
          <w:p w14:paraId="724E3F3C" w14:textId="77777777" w:rsidR="00ED1509" w:rsidRPr="007520B6" w:rsidDel="008B6AF4" w:rsidRDefault="00ED1509">
            <w:pPr>
              <w:pStyle w:val="Heading1Numbered"/>
              <w:rPr>
                <w:del w:id="8438" w:author="Donovan Goode [2]" w:date="2018-11-09T10:04:00Z"/>
                <w:rFonts w:ascii="Consolas" w:eastAsia="Times New Roman" w:hAnsi="Consolas" w:cs="Times New Roman"/>
                <w:color w:val="D4D4D4"/>
                <w:sz w:val="21"/>
                <w:szCs w:val="21"/>
              </w:rPr>
              <w:pPrChange w:id="8439" w:author="Donovan Goode [2]" w:date="2018-11-09T10:05:00Z">
                <w:pPr>
                  <w:shd w:val="clear" w:color="auto" w:fill="1E1E1E"/>
                  <w:spacing w:line="285" w:lineRule="atLeast"/>
                </w:pPr>
              </w:pPrChange>
            </w:pPr>
            <w:del w:id="84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#fe5443</w:delText>
              </w:r>
            </w:del>
          </w:p>
          <w:p w14:paraId="3EDCCDE5" w14:textId="77777777" w:rsidR="00ED1509" w:rsidRPr="007520B6" w:rsidDel="008B6AF4" w:rsidRDefault="00ED1509">
            <w:pPr>
              <w:pStyle w:val="Heading1Numbered"/>
              <w:rPr>
                <w:del w:id="8441" w:author="Donovan Goode [2]" w:date="2018-11-09T10:04:00Z"/>
                <w:rFonts w:ascii="Consolas" w:eastAsia="Times New Roman" w:hAnsi="Consolas" w:cs="Times New Roman"/>
                <w:color w:val="D4D4D4"/>
                <w:sz w:val="21"/>
                <w:szCs w:val="21"/>
              </w:rPr>
              <w:pPrChange w:id="8442" w:author="Donovan Goode [2]" w:date="2018-11-09T10:05:00Z">
                <w:pPr>
                  <w:shd w:val="clear" w:color="auto" w:fill="1E1E1E"/>
                  <w:spacing w:line="285" w:lineRule="atLeast"/>
                </w:pPr>
              </w:pPrChange>
            </w:pPr>
            <w:del w:id="8443" w:author="Donovan Goode [2]" w:date="2018-11-09T10:04:00Z">
              <w:r w:rsidRPr="007520B6" w:rsidDel="008B6AF4">
                <w:rPr>
                  <w:rFonts w:ascii="Consolas" w:eastAsia="Times New Roman" w:hAnsi="Consolas" w:cs="Times New Roman"/>
                  <w:color w:val="D4D4D4"/>
                  <w:sz w:val="21"/>
                  <w:szCs w:val="21"/>
                </w:rPr>
                <w:delText xml:space="preserve">    }</w:delText>
              </w:r>
            </w:del>
          </w:p>
          <w:p w14:paraId="37D38FA7" w14:textId="77777777" w:rsidR="00ED1509" w:rsidRPr="007520B6" w:rsidDel="008B6AF4" w:rsidRDefault="00ED1509">
            <w:pPr>
              <w:pStyle w:val="Heading1Numbered"/>
              <w:rPr>
                <w:del w:id="8444" w:author="Donovan Goode [2]" w:date="2018-11-09T10:04:00Z"/>
                <w:rFonts w:ascii="Consolas" w:eastAsia="Times New Roman" w:hAnsi="Consolas" w:cs="Times New Roman"/>
                <w:color w:val="D4D4D4"/>
                <w:sz w:val="21"/>
                <w:szCs w:val="21"/>
              </w:rPr>
              <w:pPrChange w:id="8445" w:author="Donovan Goode [2]" w:date="2018-11-09T10:05:00Z">
                <w:pPr>
                  <w:shd w:val="clear" w:color="auto" w:fill="1E1E1E"/>
                  <w:spacing w:line="285" w:lineRule="atLeast"/>
                </w:pPr>
              </w:pPrChange>
            </w:pPr>
          </w:p>
          <w:p w14:paraId="4A3ABBC1" w14:textId="77777777" w:rsidR="00ED1509" w:rsidRPr="007520B6" w:rsidDel="008B6AF4" w:rsidRDefault="00ED1509">
            <w:pPr>
              <w:pStyle w:val="Heading1Numbered"/>
              <w:rPr>
                <w:del w:id="8446" w:author="Donovan Goode [2]" w:date="2018-11-09T10:04:00Z"/>
                <w:rFonts w:ascii="Consolas" w:eastAsia="Times New Roman" w:hAnsi="Consolas" w:cs="Times New Roman"/>
                <w:color w:val="D4D4D4"/>
                <w:sz w:val="21"/>
                <w:szCs w:val="21"/>
              </w:rPr>
              <w:pPrChange w:id="8447" w:author="Donovan Goode [2]" w:date="2018-11-09T10:05:00Z">
                <w:pPr>
                  <w:shd w:val="clear" w:color="auto" w:fill="1E1E1E"/>
                  <w:spacing w:line="285" w:lineRule="atLeast"/>
                </w:pPr>
              </w:pPrChange>
            </w:pPr>
            <w:del w:id="84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.yellow,</w:delText>
              </w:r>
            </w:del>
          </w:p>
          <w:p w14:paraId="4A41BCE5" w14:textId="77777777" w:rsidR="00ED1509" w:rsidRPr="007520B6" w:rsidDel="008B6AF4" w:rsidRDefault="00ED1509">
            <w:pPr>
              <w:pStyle w:val="Heading1Numbered"/>
              <w:rPr>
                <w:del w:id="8449" w:author="Donovan Goode [2]" w:date="2018-11-09T10:04:00Z"/>
                <w:rFonts w:ascii="Consolas" w:eastAsia="Times New Roman" w:hAnsi="Consolas" w:cs="Times New Roman"/>
                <w:color w:val="D4D4D4"/>
                <w:sz w:val="21"/>
                <w:szCs w:val="21"/>
              </w:rPr>
              <w:pPrChange w:id="8450" w:author="Donovan Goode [2]" w:date="2018-11-09T10:05:00Z">
                <w:pPr>
                  <w:shd w:val="clear" w:color="auto" w:fill="1E1E1E"/>
                  <w:spacing w:line="285" w:lineRule="atLeast"/>
                </w:pPr>
              </w:pPrChange>
            </w:pPr>
            <w:del w:id="8451" w:author="Donovan Goode [2]" w:date="2018-11-09T10:04:00Z">
              <w:r w:rsidRPr="007520B6" w:rsidDel="008B6AF4">
                <w:rPr>
                  <w:rFonts w:ascii="Consolas" w:eastAsia="Times New Roman" w:hAnsi="Consolas" w:cs="Times New Roman"/>
                  <w:color w:val="D7BA7D"/>
                  <w:sz w:val="21"/>
                  <w:szCs w:val="21"/>
                </w:rPr>
                <w:delText xml:space="preserve">    #widget4b .yellow</w:delText>
              </w:r>
              <w:r w:rsidRPr="007520B6" w:rsidDel="008B6AF4">
                <w:rPr>
                  <w:rFonts w:ascii="Consolas" w:eastAsia="Times New Roman" w:hAnsi="Consolas" w:cs="Times New Roman"/>
                  <w:color w:val="D4D4D4"/>
                  <w:sz w:val="21"/>
                  <w:szCs w:val="21"/>
                </w:rPr>
                <w:delText xml:space="preserve"> {</w:delText>
              </w:r>
            </w:del>
          </w:p>
          <w:p w14:paraId="56F8789A" w14:textId="77777777" w:rsidR="00ED1509" w:rsidRPr="007520B6" w:rsidDel="008B6AF4" w:rsidRDefault="00ED1509">
            <w:pPr>
              <w:pStyle w:val="Heading1Numbered"/>
              <w:rPr>
                <w:del w:id="8452" w:author="Donovan Goode [2]" w:date="2018-11-09T10:04:00Z"/>
                <w:rFonts w:ascii="Consolas" w:eastAsia="Times New Roman" w:hAnsi="Consolas" w:cs="Times New Roman"/>
                <w:color w:val="D4D4D4"/>
                <w:sz w:val="21"/>
                <w:szCs w:val="21"/>
              </w:rPr>
              <w:pPrChange w:id="8453" w:author="Donovan Goode [2]" w:date="2018-11-09T10:05:00Z">
                <w:pPr>
                  <w:shd w:val="clear" w:color="auto" w:fill="1E1E1E"/>
                  <w:spacing w:line="285" w:lineRule="atLeast"/>
                </w:pPr>
              </w:pPrChange>
            </w:pPr>
            <w:del w:id="84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#f9ff47</w:delText>
              </w:r>
              <w:r w:rsidRPr="007520B6" w:rsidDel="008B6AF4">
                <w:rPr>
                  <w:rFonts w:ascii="Consolas" w:eastAsia="Times New Roman" w:hAnsi="Consolas" w:cs="Times New Roman"/>
                  <w:color w:val="D4D4D4"/>
                  <w:sz w:val="21"/>
                  <w:szCs w:val="21"/>
                </w:rPr>
                <w:delText>;</w:delText>
              </w:r>
            </w:del>
          </w:p>
          <w:p w14:paraId="15379CDD" w14:textId="77777777" w:rsidR="00ED1509" w:rsidRPr="007520B6" w:rsidDel="008B6AF4" w:rsidRDefault="00ED1509">
            <w:pPr>
              <w:pStyle w:val="Heading1Numbered"/>
              <w:rPr>
                <w:del w:id="8455" w:author="Donovan Goode [2]" w:date="2018-11-09T10:04:00Z"/>
                <w:rFonts w:ascii="Consolas" w:eastAsia="Times New Roman" w:hAnsi="Consolas" w:cs="Times New Roman"/>
                <w:color w:val="D4D4D4"/>
                <w:sz w:val="21"/>
                <w:szCs w:val="21"/>
              </w:rPr>
              <w:pPrChange w:id="8456" w:author="Donovan Goode [2]" w:date="2018-11-09T10:05:00Z">
                <w:pPr>
                  <w:shd w:val="clear" w:color="auto" w:fill="1E1E1E"/>
                  <w:spacing w:line="285" w:lineRule="atLeast"/>
                </w:pPr>
              </w:pPrChange>
            </w:pPr>
            <w:del w:id="8457" w:author="Donovan Goode [2]" w:date="2018-11-09T10:04:00Z">
              <w:r w:rsidRPr="007520B6" w:rsidDel="008B6AF4">
                <w:rPr>
                  <w:rFonts w:ascii="Consolas" w:eastAsia="Times New Roman" w:hAnsi="Consolas" w:cs="Times New Roman"/>
                  <w:color w:val="D4D4D4"/>
                  <w:sz w:val="21"/>
                  <w:szCs w:val="21"/>
                </w:rPr>
                <w:delText xml:space="preserve">    }</w:delText>
              </w:r>
            </w:del>
          </w:p>
          <w:p w14:paraId="118999DD" w14:textId="77777777" w:rsidR="00ED1509" w:rsidRPr="007520B6" w:rsidDel="008B6AF4" w:rsidRDefault="00ED1509">
            <w:pPr>
              <w:pStyle w:val="Heading1Numbered"/>
              <w:rPr>
                <w:del w:id="8458" w:author="Donovan Goode [2]" w:date="2018-11-09T10:04:00Z"/>
                <w:rFonts w:ascii="Consolas" w:eastAsia="Times New Roman" w:hAnsi="Consolas" w:cs="Times New Roman"/>
                <w:color w:val="D4D4D4"/>
                <w:sz w:val="21"/>
                <w:szCs w:val="21"/>
              </w:rPr>
              <w:pPrChange w:id="8459" w:author="Donovan Goode [2]" w:date="2018-11-09T10:05:00Z">
                <w:pPr>
                  <w:shd w:val="clear" w:color="auto" w:fill="1E1E1E"/>
                  <w:spacing w:line="285" w:lineRule="atLeast"/>
                </w:pPr>
              </w:pPrChange>
            </w:pPr>
          </w:p>
          <w:p w14:paraId="66E06303" w14:textId="77777777" w:rsidR="00ED1509" w:rsidRPr="007520B6" w:rsidDel="008B6AF4" w:rsidRDefault="00ED1509">
            <w:pPr>
              <w:pStyle w:val="Heading1Numbered"/>
              <w:rPr>
                <w:del w:id="8460" w:author="Donovan Goode [2]" w:date="2018-11-09T10:04:00Z"/>
                <w:rFonts w:ascii="Consolas" w:eastAsia="Times New Roman" w:hAnsi="Consolas" w:cs="Times New Roman"/>
                <w:color w:val="D4D4D4"/>
                <w:sz w:val="21"/>
                <w:szCs w:val="21"/>
              </w:rPr>
              <w:pPrChange w:id="8461" w:author="Donovan Goode [2]" w:date="2018-11-09T10:05:00Z">
                <w:pPr>
                  <w:shd w:val="clear" w:color="auto" w:fill="1E1E1E"/>
                  <w:spacing w:line="285" w:lineRule="atLeast"/>
                </w:pPr>
              </w:pPrChange>
            </w:pPr>
            <w:del w:id="84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.green,</w:delText>
              </w:r>
            </w:del>
          </w:p>
          <w:p w14:paraId="49435EFA" w14:textId="77777777" w:rsidR="00ED1509" w:rsidRPr="007520B6" w:rsidDel="008B6AF4" w:rsidRDefault="00ED1509">
            <w:pPr>
              <w:pStyle w:val="Heading1Numbered"/>
              <w:rPr>
                <w:del w:id="8463" w:author="Donovan Goode [2]" w:date="2018-11-09T10:04:00Z"/>
                <w:rFonts w:ascii="Consolas" w:eastAsia="Times New Roman" w:hAnsi="Consolas" w:cs="Times New Roman"/>
                <w:color w:val="D4D4D4"/>
                <w:sz w:val="21"/>
                <w:szCs w:val="21"/>
              </w:rPr>
              <w:pPrChange w:id="8464" w:author="Donovan Goode [2]" w:date="2018-11-09T10:05:00Z">
                <w:pPr>
                  <w:shd w:val="clear" w:color="auto" w:fill="1E1E1E"/>
                  <w:spacing w:line="285" w:lineRule="atLeast"/>
                </w:pPr>
              </w:pPrChange>
            </w:pPr>
            <w:del w:id="8465" w:author="Donovan Goode [2]" w:date="2018-11-09T10:04:00Z">
              <w:r w:rsidRPr="007520B6" w:rsidDel="008B6AF4">
                <w:rPr>
                  <w:rFonts w:ascii="Consolas" w:eastAsia="Times New Roman" w:hAnsi="Consolas" w:cs="Times New Roman"/>
                  <w:color w:val="D7BA7D"/>
                  <w:sz w:val="21"/>
                  <w:szCs w:val="21"/>
                </w:rPr>
                <w:delText xml:space="preserve">    #widget4b .green</w:delText>
              </w:r>
              <w:r w:rsidRPr="007520B6" w:rsidDel="008B6AF4">
                <w:rPr>
                  <w:rFonts w:ascii="Consolas" w:eastAsia="Times New Roman" w:hAnsi="Consolas" w:cs="Times New Roman"/>
                  <w:color w:val="D4D4D4"/>
                  <w:sz w:val="21"/>
                  <w:szCs w:val="21"/>
                </w:rPr>
                <w:delText xml:space="preserve"> {</w:delText>
              </w:r>
            </w:del>
          </w:p>
          <w:p w14:paraId="389F8472" w14:textId="77777777" w:rsidR="00ED1509" w:rsidRPr="007520B6" w:rsidDel="008B6AF4" w:rsidRDefault="00ED1509">
            <w:pPr>
              <w:pStyle w:val="Heading1Numbered"/>
              <w:rPr>
                <w:del w:id="8466" w:author="Donovan Goode [2]" w:date="2018-11-09T10:04:00Z"/>
                <w:rFonts w:ascii="Consolas" w:eastAsia="Times New Roman" w:hAnsi="Consolas" w:cs="Times New Roman"/>
                <w:color w:val="D4D4D4"/>
                <w:sz w:val="21"/>
                <w:szCs w:val="21"/>
              </w:rPr>
              <w:pPrChange w:id="8467" w:author="Donovan Goode [2]" w:date="2018-11-09T10:05:00Z">
                <w:pPr>
                  <w:shd w:val="clear" w:color="auto" w:fill="1E1E1E"/>
                  <w:spacing w:line="285" w:lineRule="atLeast"/>
                </w:pPr>
              </w:pPrChange>
            </w:pPr>
            <w:del w:id="84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#b6fe79</w:delText>
              </w:r>
              <w:r w:rsidRPr="007520B6" w:rsidDel="008B6AF4">
                <w:rPr>
                  <w:rFonts w:ascii="Consolas" w:eastAsia="Times New Roman" w:hAnsi="Consolas" w:cs="Times New Roman"/>
                  <w:color w:val="D4D4D4"/>
                  <w:sz w:val="21"/>
                  <w:szCs w:val="21"/>
                </w:rPr>
                <w:delText>;</w:delText>
              </w:r>
            </w:del>
          </w:p>
          <w:p w14:paraId="5AA8EB45" w14:textId="77777777" w:rsidR="00ED1509" w:rsidRPr="007520B6" w:rsidDel="008B6AF4" w:rsidRDefault="00ED1509">
            <w:pPr>
              <w:pStyle w:val="Heading1Numbered"/>
              <w:rPr>
                <w:del w:id="8469" w:author="Donovan Goode [2]" w:date="2018-11-09T10:04:00Z"/>
                <w:rFonts w:ascii="Consolas" w:eastAsia="Times New Roman" w:hAnsi="Consolas" w:cs="Times New Roman"/>
                <w:color w:val="D4D4D4"/>
                <w:sz w:val="21"/>
                <w:szCs w:val="21"/>
              </w:rPr>
              <w:pPrChange w:id="8470" w:author="Donovan Goode [2]" w:date="2018-11-09T10:05:00Z">
                <w:pPr>
                  <w:shd w:val="clear" w:color="auto" w:fill="1E1E1E"/>
                  <w:spacing w:line="285" w:lineRule="atLeast"/>
                </w:pPr>
              </w:pPrChange>
            </w:pPr>
            <w:del w:id="8471" w:author="Donovan Goode [2]" w:date="2018-11-09T10:04:00Z">
              <w:r w:rsidRPr="007520B6" w:rsidDel="008B6AF4">
                <w:rPr>
                  <w:rFonts w:ascii="Consolas" w:eastAsia="Times New Roman" w:hAnsi="Consolas" w:cs="Times New Roman"/>
                  <w:color w:val="D4D4D4"/>
                  <w:sz w:val="21"/>
                  <w:szCs w:val="21"/>
                </w:rPr>
                <w:delText xml:space="preserve">    }</w:delText>
              </w:r>
            </w:del>
          </w:p>
          <w:p w14:paraId="1D569873" w14:textId="77777777" w:rsidR="00ED1509" w:rsidRPr="007520B6" w:rsidDel="008B6AF4" w:rsidRDefault="00ED1509">
            <w:pPr>
              <w:pStyle w:val="Heading1Numbered"/>
              <w:rPr>
                <w:del w:id="8472" w:author="Donovan Goode [2]" w:date="2018-11-09T10:04:00Z"/>
                <w:rFonts w:ascii="Consolas" w:eastAsia="Times New Roman" w:hAnsi="Consolas" w:cs="Times New Roman"/>
                <w:color w:val="D4D4D4"/>
                <w:sz w:val="21"/>
                <w:szCs w:val="21"/>
              </w:rPr>
              <w:pPrChange w:id="8473" w:author="Donovan Goode [2]" w:date="2018-11-09T10:05:00Z">
                <w:pPr>
                  <w:shd w:val="clear" w:color="auto" w:fill="1E1E1E"/>
                  <w:spacing w:line="285" w:lineRule="atLeast"/>
                </w:pPr>
              </w:pPrChange>
            </w:pPr>
          </w:p>
          <w:p w14:paraId="1E233A36" w14:textId="77777777" w:rsidR="00ED1509" w:rsidRPr="007520B6" w:rsidDel="008B6AF4" w:rsidRDefault="00ED1509">
            <w:pPr>
              <w:pStyle w:val="Heading1Numbered"/>
              <w:rPr>
                <w:del w:id="8474" w:author="Donovan Goode [2]" w:date="2018-11-09T10:04:00Z"/>
                <w:rFonts w:ascii="Consolas" w:eastAsia="Times New Roman" w:hAnsi="Consolas" w:cs="Times New Roman"/>
                <w:color w:val="D4D4D4"/>
                <w:sz w:val="21"/>
                <w:szCs w:val="21"/>
              </w:rPr>
              <w:pPrChange w:id="8475" w:author="Donovan Goode [2]" w:date="2018-11-09T10:05:00Z">
                <w:pPr>
                  <w:shd w:val="clear" w:color="auto" w:fill="1E1E1E"/>
                  <w:spacing w:line="285" w:lineRule="atLeast"/>
                </w:pPr>
              </w:pPrChange>
            </w:pPr>
            <w:del w:id="84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.titles</w:delText>
              </w:r>
              <w:r w:rsidRPr="007520B6" w:rsidDel="008B6AF4">
                <w:rPr>
                  <w:rFonts w:ascii="Consolas" w:eastAsia="Times New Roman" w:hAnsi="Consolas" w:cs="Times New Roman"/>
                  <w:color w:val="D4D4D4"/>
                  <w:sz w:val="21"/>
                  <w:szCs w:val="21"/>
                </w:rPr>
                <w:delText xml:space="preserve"> {</w:delText>
              </w:r>
            </w:del>
          </w:p>
          <w:p w14:paraId="487CF991" w14:textId="77777777" w:rsidR="00ED1509" w:rsidRPr="007520B6" w:rsidDel="008B6AF4" w:rsidRDefault="00ED1509">
            <w:pPr>
              <w:pStyle w:val="Heading1Numbered"/>
              <w:rPr>
                <w:del w:id="8477" w:author="Donovan Goode [2]" w:date="2018-11-09T10:04:00Z"/>
                <w:rFonts w:ascii="Consolas" w:eastAsia="Times New Roman" w:hAnsi="Consolas" w:cs="Times New Roman"/>
                <w:color w:val="D4D4D4"/>
                <w:sz w:val="21"/>
                <w:szCs w:val="21"/>
              </w:rPr>
              <w:pPrChange w:id="8478" w:author="Donovan Goode [2]" w:date="2018-11-09T10:05:00Z">
                <w:pPr>
                  <w:shd w:val="clear" w:color="auto" w:fill="1E1E1E"/>
                  <w:spacing w:line="285" w:lineRule="atLeast"/>
                </w:pPr>
              </w:pPrChange>
            </w:pPr>
            <w:del w:id="84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7F023E" w14:textId="77777777" w:rsidR="00ED1509" w:rsidRPr="007520B6" w:rsidDel="008B6AF4" w:rsidRDefault="00ED1509">
            <w:pPr>
              <w:pStyle w:val="Heading1Numbered"/>
              <w:rPr>
                <w:del w:id="8480" w:author="Donovan Goode [2]" w:date="2018-11-09T10:04:00Z"/>
                <w:rFonts w:ascii="Consolas" w:eastAsia="Times New Roman" w:hAnsi="Consolas" w:cs="Times New Roman"/>
                <w:color w:val="D4D4D4"/>
                <w:sz w:val="21"/>
                <w:szCs w:val="21"/>
              </w:rPr>
              <w:pPrChange w:id="8481" w:author="Donovan Goode [2]" w:date="2018-11-09T10:05:00Z">
                <w:pPr>
                  <w:shd w:val="clear" w:color="auto" w:fill="1E1E1E"/>
                  <w:spacing w:line="285" w:lineRule="atLeast"/>
                </w:pPr>
              </w:pPrChange>
            </w:pPr>
            <w:del w:id="8482" w:author="Donovan Goode [2]" w:date="2018-11-09T10:04:00Z">
              <w:r w:rsidRPr="007520B6" w:rsidDel="008B6AF4">
                <w:rPr>
                  <w:rFonts w:ascii="Consolas" w:eastAsia="Times New Roman" w:hAnsi="Consolas" w:cs="Times New Roman"/>
                  <w:color w:val="D4D4D4"/>
                  <w:sz w:val="21"/>
                  <w:szCs w:val="21"/>
                </w:rPr>
                <w:delText xml:space="preserve">    }</w:delText>
              </w:r>
            </w:del>
          </w:p>
          <w:p w14:paraId="0C860B2C" w14:textId="77777777" w:rsidR="00ED1509" w:rsidRPr="007520B6" w:rsidDel="008B6AF4" w:rsidRDefault="00ED1509">
            <w:pPr>
              <w:pStyle w:val="Heading1Numbered"/>
              <w:rPr>
                <w:del w:id="8483" w:author="Donovan Goode [2]" w:date="2018-11-09T10:04:00Z"/>
                <w:rFonts w:ascii="Consolas" w:eastAsia="Times New Roman" w:hAnsi="Consolas" w:cs="Times New Roman"/>
                <w:color w:val="D4D4D4"/>
                <w:sz w:val="21"/>
                <w:szCs w:val="21"/>
              </w:rPr>
              <w:pPrChange w:id="8484" w:author="Donovan Goode [2]" w:date="2018-11-09T10:05:00Z">
                <w:pPr>
                  <w:shd w:val="clear" w:color="auto" w:fill="1E1E1E"/>
                  <w:spacing w:line="285" w:lineRule="atLeast"/>
                </w:pPr>
              </w:pPrChange>
            </w:pPr>
          </w:p>
          <w:p w14:paraId="0D675A33" w14:textId="77777777" w:rsidR="00ED1509" w:rsidRPr="007520B6" w:rsidDel="008B6AF4" w:rsidRDefault="00ED1509">
            <w:pPr>
              <w:pStyle w:val="Heading1Numbered"/>
              <w:rPr>
                <w:del w:id="8485" w:author="Donovan Goode [2]" w:date="2018-11-09T10:04:00Z"/>
                <w:rFonts w:ascii="Consolas" w:eastAsia="Times New Roman" w:hAnsi="Consolas" w:cs="Times New Roman"/>
                <w:color w:val="D4D4D4"/>
                <w:sz w:val="21"/>
                <w:szCs w:val="21"/>
              </w:rPr>
              <w:pPrChange w:id="8486" w:author="Donovan Goode [2]" w:date="2018-11-09T10:05:00Z">
                <w:pPr>
                  <w:shd w:val="clear" w:color="auto" w:fill="1E1E1E"/>
                  <w:spacing w:line="285" w:lineRule="atLeast"/>
                </w:pPr>
              </w:pPrChange>
            </w:pPr>
            <w:del w:id="84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.percent,</w:delText>
              </w:r>
            </w:del>
          </w:p>
          <w:p w14:paraId="50FC0761" w14:textId="77777777" w:rsidR="00ED1509" w:rsidRPr="007520B6" w:rsidDel="008B6AF4" w:rsidRDefault="00ED1509">
            <w:pPr>
              <w:pStyle w:val="Heading1Numbered"/>
              <w:rPr>
                <w:del w:id="8488" w:author="Donovan Goode [2]" w:date="2018-11-09T10:04:00Z"/>
                <w:rFonts w:ascii="Consolas" w:eastAsia="Times New Roman" w:hAnsi="Consolas" w:cs="Times New Roman"/>
                <w:color w:val="D4D4D4"/>
                <w:sz w:val="21"/>
                <w:szCs w:val="21"/>
              </w:rPr>
              <w:pPrChange w:id="8489" w:author="Donovan Goode [2]" w:date="2018-11-09T10:05:00Z">
                <w:pPr>
                  <w:shd w:val="clear" w:color="auto" w:fill="1E1E1E"/>
                  <w:spacing w:line="285" w:lineRule="atLeast"/>
                </w:pPr>
              </w:pPrChange>
            </w:pPr>
            <w:del w:id="8490" w:author="Donovan Goode [2]" w:date="2018-11-09T10:04:00Z">
              <w:r w:rsidRPr="007520B6" w:rsidDel="008B6AF4">
                <w:rPr>
                  <w:rFonts w:ascii="Consolas" w:eastAsia="Times New Roman" w:hAnsi="Consolas" w:cs="Times New Roman"/>
                  <w:color w:val="D7BA7D"/>
                  <w:sz w:val="21"/>
                  <w:szCs w:val="21"/>
                </w:rPr>
                <w:delText xml:space="preserve">    #widget4b .percent</w:delText>
              </w:r>
              <w:r w:rsidRPr="007520B6" w:rsidDel="008B6AF4">
                <w:rPr>
                  <w:rFonts w:ascii="Consolas" w:eastAsia="Times New Roman" w:hAnsi="Consolas" w:cs="Times New Roman"/>
                  <w:color w:val="D4D4D4"/>
                  <w:sz w:val="21"/>
                  <w:szCs w:val="21"/>
                </w:rPr>
                <w:delText xml:space="preserve"> {</w:delText>
              </w:r>
            </w:del>
          </w:p>
          <w:p w14:paraId="6FB3FE8F" w14:textId="77777777" w:rsidR="00ED1509" w:rsidRPr="007520B6" w:rsidDel="008B6AF4" w:rsidRDefault="00ED1509">
            <w:pPr>
              <w:pStyle w:val="Heading1Numbered"/>
              <w:rPr>
                <w:del w:id="8491" w:author="Donovan Goode [2]" w:date="2018-11-09T10:04:00Z"/>
                <w:rFonts w:ascii="Consolas" w:eastAsia="Times New Roman" w:hAnsi="Consolas" w:cs="Times New Roman"/>
                <w:color w:val="D4D4D4"/>
                <w:sz w:val="21"/>
                <w:szCs w:val="21"/>
              </w:rPr>
              <w:pPrChange w:id="8492" w:author="Donovan Goode [2]" w:date="2018-11-09T10:05:00Z">
                <w:pPr>
                  <w:shd w:val="clear" w:color="auto" w:fill="1E1E1E"/>
                  <w:spacing w:line="285" w:lineRule="atLeast"/>
                </w:pPr>
              </w:pPrChange>
            </w:pPr>
            <w:del w:id="84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739AA7C" w14:textId="77777777" w:rsidR="00ED1509" w:rsidRPr="007520B6" w:rsidDel="008B6AF4" w:rsidRDefault="00ED1509">
            <w:pPr>
              <w:pStyle w:val="Heading1Numbered"/>
              <w:rPr>
                <w:del w:id="8494" w:author="Donovan Goode [2]" w:date="2018-11-09T10:04:00Z"/>
                <w:rFonts w:ascii="Consolas" w:eastAsia="Times New Roman" w:hAnsi="Consolas" w:cs="Times New Roman"/>
                <w:color w:val="D4D4D4"/>
                <w:sz w:val="21"/>
                <w:szCs w:val="21"/>
              </w:rPr>
              <w:pPrChange w:id="8495" w:author="Donovan Goode [2]" w:date="2018-11-09T10:05:00Z">
                <w:pPr>
                  <w:shd w:val="clear" w:color="auto" w:fill="1E1E1E"/>
                  <w:spacing w:line="285" w:lineRule="atLeast"/>
                </w:pPr>
              </w:pPrChange>
            </w:pPr>
            <w:del w:id="8496" w:author="Donovan Goode [2]" w:date="2018-11-09T10:04:00Z">
              <w:r w:rsidRPr="007520B6" w:rsidDel="008B6AF4">
                <w:rPr>
                  <w:rFonts w:ascii="Consolas" w:eastAsia="Times New Roman" w:hAnsi="Consolas" w:cs="Times New Roman"/>
                  <w:color w:val="D4D4D4"/>
                  <w:sz w:val="21"/>
                  <w:szCs w:val="21"/>
                </w:rPr>
                <w:delText xml:space="preserve">    }</w:delText>
              </w:r>
            </w:del>
          </w:p>
          <w:p w14:paraId="2A4E3EAD" w14:textId="77777777" w:rsidR="00ED1509" w:rsidRPr="007520B6" w:rsidDel="008B6AF4" w:rsidRDefault="00ED1509">
            <w:pPr>
              <w:pStyle w:val="Heading1Numbered"/>
              <w:rPr>
                <w:del w:id="8497" w:author="Donovan Goode [2]" w:date="2018-11-09T10:04:00Z"/>
                <w:rFonts w:ascii="Consolas" w:eastAsia="Times New Roman" w:hAnsi="Consolas" w:cs="Times New Roman"/>
                <w:color w:val="D4D4D4"/>
                <w:sz w:val="21"/>
                <w:szCs w:val="21"/>
              </w:rPr>
              <w:pPrChange w:id="8498" w:author="Donovan Goode [2]" w:date="2018-11-09T10:05:00Z">
                <w:pPr>
                  <w:shd w:val="clear" w:color="auto" w:fill="1E1E1E"/>
                  <w:spacing w:after="240" w:line="285" w:lineRule="atLeast"/>
                </w:pPr>
              </w:pPrChange>
            </w:pPr>
          </w:p>
          <w:p w14:paraId="16C72E58" w14:textId="77777777" w:rsidR="00ED1509" w:rsidRPr="007520B6" w:rsidDel="008B6AF4" w:rsidRDefault="00ED1509">
            <w:pPr>
              <w:pStyle w:val="Heading1Numbered"/>
              <w:rPr>
                <w:del w:id="8499" w:author="Donovan Goode [2]" w:date="2018-11-09T10:04:00Z"/>
                <w:rFonts w:ascii="Consolas" w:eastAsia="Times New Roman" w:hAnsi="Consolas" w:cs="Times New Roman"/>
                <w:color w:val="D4D4D4"/>
                <w:sz w:val="21"/>
                <w:szCs w:val="21"/>
              </w:rPr>
              <w:pPrChange w:id="8500" w:author="Donovan Goode [2]" w:date="2018-11-09T10:05:00Z">
                <w:pPr>
                  <w:shd w:val="clear" w:color="auto" w:fill="1E1E1E"/>
                  <w:spacing w:line="285" w:lineRule="atLeast"/>
                </w:pPr>
              </w:pPrChange>
            </w:pPr>
            <w:del w:id="85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5 (SPOTLIGHT) --------------------- */</w:delText>
              </w:r>
            </w:del>
          </w:p>
          <w:p w14:paraId="7249A1FC" w14:textId="77777777" w:rsidR="00ED1509" w:rsidRPr="007520B6" w:rsidDel="008B6AF4" w:rsidRDefault="00ED1509">
            <w:pPr>
              <w:pStyle w:val="Heading1Numbered"/>
              <w:rPr>
                <w:del w:id="8502" w:author="Donovan Goode [2]" w:date="2018-11-09T10:04:00Z"/>
                <w:rFonts w:ascii="Consolas" w:eastAsia="Times New Roman" w:hAnsi="Consolas" w:cs="Times New Roman"/>
                <w:color w:val="D4D4D4"/>
                <w:sz w:val="21"/>
                <w:szCs w:val="21"/>
              </w:rPr>
              <w:pPrChange w:id="8503" w:author="Donovan Goode [2]" w:date="2018-11-09T10:05:00Z">
                <w:pPr>
                  <w:shd w:val="clear" w:color="auto" w:fill="1E1E1E"/>
                  <w:spacing w:line="285" w:lineRule="atLeast"/>
                </w:pPr>
              </w:pPrChange>
            </w:pPr>
            <w:del w:id="85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w:delText>
              </w:r>
              <w:r w:rsidRPr="007520B6" w:rsidDel="008B6AF4">
                <w:rPr>
                  <w:rFonts w:ascii="Consolas" w:eastAsia="Times New Roman" w:hAnsi="Consolas" w:cs="Times New Roman"/>
                  <w:color w:val="D4D4D4"/>
                  <w:sz w:val="21"/>
                  <w:szCs w:val="21"/>
                </w:rPr>
                <w:delText xml:space="preserve"> {</w:delText>
              </w:r>
            </w:del>
          </w:p>
          <w:p w14:paraId="0DD82D59" w14:textId="77777777" w:rsidR="00ED1509" w:rsidRPr="007520B6" w:rsidDel="008B6AF4" w:rsidRDefault="00ED1509">
            <w:pPr>
              <w:pStyle w:val="Heading1Numbered"/>
              <w:rPr>
                <w:del w:id="8505" w:author="Donovan Goode [2]" w:date="2018-11-09T10:04:00Z"/>
                <w:rFonts w:ascii="Consolas" w:eastAsia="Times New Roman" w:hAnsi="Consolas" w:cs="Times New Roman"/>
                <w:color w:val="D4D4D4"/>
                <w:sz w:val="21"/>
                <w:szCs w:val="21"/>
              </w:rPr>
              <w:pPrChange w:id="8506" w:author="Donovan Goode [2]" w:date="2018-11-09T10:05:00Z">
                <w:pPr>
                  <w:shd w:val="clear" w:color="auto" w:fill="1E1E1E"/>
                  <w:spacing w:line="285" w:lineRule="atLeast"/>
                </w:pPr>
              </w:pPrChange>
            </w:pPr>
            <w:del w:id="85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5058EB" w14:textId="77777777" w:rsidR="00ED1509" w:rsidRPr="007520B6" w:rsidDel="008B6AF4" w:rsidRDefault="00ED1509">
            <w:pPr>
              <w:pStyle w:val="Heading1Numbered"/>
              <w:rPr>
                <w:del w:id="8508" w:author="Donovan Goode [2]" w:date="2018-11-09T10:04:00Z"/>
                <w:rFonts w:ascii="Consolas" w:eastAsia="Times New Roman" w:hAnsi="Consolas" w:cs="Times New Roman"/>
                <w:color w:val="D4D4D4"/>
                <w:sz w:val="21"/>
                <w:szCs w:val="21"/>
              </w:rPr>
              <w:pPrChange w:id="8509" w:author="Donovan Goode [2]" w:date="2018-11-09T10:05:00Z">
                <w:pPr>
                  <w:shd w:val="clear" w:color="auto" w:fill="1E1E1E"/>
                  <w:spacing w:line="285" w:lineRule="atLeast"/>
                </w:pPr>
              </w:pPrChange>
            </w:pPr>
            <w:del w:id="8510" w:author="Donovan Goode [2]" w:date="2018-11-09T10:04:00Z">
              <w:r w:rsidRPr="007520B6" w:rsidDel="008B6AF4">
                <w:rPr>
                  <w:rFonts w:ascii="Consolas" w:eastAsia="Times New Roman" w:hAnsi="Consolas" w:cs="Times New Roman"/>
                  <w:color w:val="D4D4D4"/>
                  <w:sz w:val="21"/>
                  <w:szCs w:val="21"/>
                </w:rPr>
                <w:delText xml:space="preserve">    }</w:delText>
              </w:r>
            </w:del>
          </w:p>
          <w:p w14:paraId="5A7001F1" w14:textId="77777777" w:rsidR="00ED1509" w:rsidRPr="007520B6" w:rsidDel="008B6AF4" w:rsidRDefault="00ED1509">
            <w:pPr>
              <w:pStyle w:val="Heading1Numbered"/>
              <w:rPr>
                <w:del w:id="8511" w:author="Donovan Goode [2]" w:date="2018-11-09T10:04:00Z"/>
                <w:rFonts w:ascii="Consolas" w:eastAsia="Times New Roman" w:hAnsi="Consolas" w:cs="Times New Roman"/>
                <w:color w:val="D4D4D4"/>
                <w:sz w:val="21"/>
                <w:szCs w:val="21"/>
              </w:rPr>
              <w:pPrChange w:id="8512" w:author="Donovan Goode [2]" w:date="2018-11-09T10:05:00Z">
                <w:pPr>
                  <w:shd w:val="clear" w:color="auto" w:fill="1E1E1E"/>
                  <w:spacing w:line="285" w:lineRule="atLeast"/>
                </w:pPr>
              </w:pPrChange>
            </w:pPr>
          </w:p>
          <w:p w14:paraId="16075AD6" w14:textId="77777777" w:rsidR="00ED1509" w:rsidRPr="007520B6" w:rsidDel="008B6AF4" w:rsidRDefault="00ED1509">
            <w:pPr>
              <w:pStyle w:val="Heading1Numbered"/>
              <w:rPr>
                <w:del w:id="8513" w:author="Donovan Goode [2]" w:date="2018-11-09T10:04:00Z"/>
                <w:rFonts w:ascii="Consolas" w:eastAsia="Times New Roman" w:hAnsi="Consolas" w:cs="Times New Roman"/>
                <w:color w:val="D4D4D4"/>
                <w:sz w:val="21"/>
                <w:szCs w:val="21"/>
              </w:rPr>
              <w:pPrChange w:id="8514" w:author="Donovan Goode [2]" w:date="2018-11-09T10:05:00Z">
                <w:pPr>
                  <w:shd w:val="clear" w:color="auto" w:fill="1E1E1E"/>
                  <w:spacing w:line="285" w:lineRule="atLeast"/>
                </w:pPr>
              </w:pPrChange>
            </w:pPr>
            <w:del w:id="85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#slide5</w:delText>
              </w:r>
              <w:r w:rsidRPr="007520B6" w:rsidDel="008B6AF4">
                <w:rPr>
                  <w:rFonts w:ascii="Consolas" w:eastAsia="Times New Roman" w:hAnsi="Consolas" w:cs="Times New Roman"/>
                  <w:color w:val="D4D4D4"/>
                  <w:sz w:val="21"/>
                  <w:szCs w:val="21"/>
                </w:rPr>
                <w:delText xml:space="preserve"> {</w:delText>
              </w:r>
            </w:del>
          </w:p>
          <w:p w14:paraId="333486E1" w14:textId="77777777" w:rsidR="00ED1509" w:rsidRPr="007520B6" w:rsidDel="008B6AF4" w:rsidRDefault="00ED1509">
            <w:pPr>
              <w:pStyle w:val="Heading1Numbered"/>
              <w:rPr>
                <w:del w:id="8516" w:author="Donovan Goode [2]" w:date="2018-11-09T10:04:00Z"/>
                <w:rFonts w:ascii="Consolas" w:eastAsia="Times New Roman" w:hAnsi="Consolas" w:cs="Times New Roman"/>
                <w:color w:val="D4D4D4"/>
                <w:sz w:val="21"/>
                <w:szCs w:val="21"/>
              </w:rPr>
              <w:pPrChange w:id="8517" w:author="Donovan Goode [2]" w:date="2018-11-09T10:05:00Z">
                <w:pPr>
                  <w:shd w:val="clear" w:color="auto" w:fill="1E1E1E"/>
                  <w:spacing w:line="285" w:lineRule="atLeast"/>
                </w:pPr>
              </w:pPrChange>
            </w:pPr>
            <w:del w:id="85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https://www.opm.gov/images/SpotlightBackground.png</w:delText>
              </w:r>
              <w:r w:rsidRPr="007520B6" w:rsidDel="008B6AF4">
                <w:rPr>
                  <w:rFonts w:ascii="Consolas" w:eastAsia="Times New Roman" w:hAnsi="Consolas" w:cs="Times New Roman"/>
                  <w:color w:val="D4D4D4"/>
                  <w:sz w:val="21"/>
                  <w:szCs w:val="21"/>
                </w:rPr>
                <w:delText>);</w:delText>
              </w:r>
            </w:del>
          </w:p>
          <w:p w14:paraId="012735FE" w14:textId="77777777" w:rsidR="00ED1509" w:rsidRPr="007520B6" w:rsidDel="008B6AF4" w:rsidRDefault="00ED1509">
            <w:pPr>
              <w:pStyle w:val="Heading1Numbered"/>
              <w:rPr>
                <w:del w:id="8519" w:author="Donovan Goode [2]" w:date="2018-11-09T10:04:00Z"/>
                <w:rFonts w:ascii="Consolas" w:eastAsia="Times New Roman" w:hAnsi="Consolas" w:cs="Times New Roman"/>
                <w:color w:val="D4D4D4"/>
                <w:sz w:val="21"/>
                <w:szCs w:val="21"/>
              </w:rPr>
              <w:pPrChange w:id="8520" w:author="Donovan Goode [2]" w:date="2018-11-09T10:05:00Z">
                <w:pPr>
                  <w:shd w:val="clear" w:color="auto" w:fill="1E1E1E"/>
                  <w:spacing w:line="285" w:lineRule="atLeast"/>
                </w:pPr>
              </w:pPrChange>
            </w:pPr>
            <w:del w:id="85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84EF2FD" w14:textId="77777777" w:rsidR="00ED1509" w:rsidRPr="007520B6" w:rsidDel="008B6AF4" w:rsidRDefault="00ED1509">
            <w:pPr>
              <w:pStyle w:val="Heading1Numbered"/>
              <w:rPr>
                <w:del w:id="8522" w:author="Donovan Goode [2]" w:date="2018-11-09T10:04:00Z"/>
                <w:rFonts w:ascii="Consolas" w:eastAsia="Times New Roman" w:hAnsi="Consolas" w:cs="Times New Roman"/>
                <w:color w:val="D4D4D4"/>
                <w:sz w:val="21"/>
                <w:szCs w:val="21"/>
              </w:rPr>
              <w:pPrChange w:id="8523" w:author="Donovan Goode [2]" w:date="2018-11-09T10:05:00Z">
                <w:pPr>
                  <w:shd w:val="clear" w:color="auto" w:fill="1E1E1E"/>
                  <w:spacing w:line="285" w:lineRule="atLeast"/>
                </w:pPr>
              </w:pPrChange>
            </w:pPr>
            <w:del w:id="8524" w:author="Donovan Goode [2]" w:date="2018-11-09T10:04:00Z">
              <w:r w:rsidRPr="007520B6" w:rsidDel="008B6AF4">
                <w:rPr>
                  <w:rFonts w:ascii="Consolas" w:eastAsia="Times New Roman" w:hAnsi="Consolas" w:cs="Times New Roman"/>
                  <w:color w:val="D4D4D4"/>
                  <w:sz w:val="21"/>
                  <w:szCs w:val="21"/>
                </w:rPr>
                <w:delText xml:space="preserve">    }</w:delText>
              </w:r>
            </w:del>
          </w:p>
          <w:p w14:paraId="67CCCA12" w14:textId="77777777" w:rsidR="00ED1509" w:rsidRPr="007520B6" w:rsidDel="008B6AF4" w:rsidRDefault="00ED1509">
            <w:pPr>
              <w:pStyle w:val="Heading1Numbered"/>
              <w:rPr>
                <w:del w:id="8525" w:author="Donovan Goode [2]" w:date="2018-11-09T10:04:00Z"/>
                <w:rFonts w:ascii="Consolas" w:eastAsia="Times New Roman" w:hAnsi="Consolas" w:cs="Times New Roman"/>
                <w:color w:val="D4D4D4"/>
                <w:sz w:val="21"/>
                <w:szCs w:val="21"/>
              </w:rPr>
              <w:pPrChange w:id="8526" w:author="Donovan Goode [2]" w:date="2018-11-09T10:05:00Z">
                <w:pPr>
                  <w:shd w:val="clear" w:color="auto" w:fill="1E1E1E"/>
                  <w:spacing w:line="285" w:lineRule="atLeast"/>
                </w:pPr>
              </w:pPrChange>
            </w:pPr>
          </w:p>
          <w:p w14:paraId="36710B00" w14:textId="77777777" w:rsidR="00ED1509" w:rsidRPr="007520B6" w:rsidDel="008B6AF4" w:rsidRDefault="00ED1509">
            <w:pPr>
              <w:pStyle w:val="Heading1Numbered"/>
              <w:rPr>
                <w:del w:id="8527" w:author="Donovan Goode [2]" w:date="2018-11-09T10:04:00Z"/>
                <w:rFonts w:ascii="Consolas" w:eastAsia="Times New Roman" w:hAnsi="Consolas" w:cs="Times New Roman"/>
                <w:color w:val="D4D4D4"/>
                <w:sz w:val="21"/>
                <w:szCs w:val="21"/>
              </w:rPr>
              <w:pPrChange w:id="8528" w:author="Donovan Goode [2]" w:date="2018-11-09T10:05:00Z">
                <w:pPr>
                  <w:shd w:val="clear" w:color="auto" w:fill="1E1E1E"/>
                  <w:spacing w:line="285" w:lineRule="atLeast"/>
                </w:pPr>
              </w:pPrChange>
            </w:pPr>
            <w:del w:id="85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#pagination5</w:delText>
              </w:r>
              <w:r w:rsidRPr="007520B6" w:rsidDel="008B6AF4">
                <w:rPr>
                  <w:rFonts w:ascii="Consolas" w:eastAsia="Times New Roman" w:hAnsi="Consolas" w:cs="Times New Roman"/>
                  <w:color w:val="D4D4D4"/>
                  <w:sz w:val="21"/>
                  <w:szCs w:val="21"/>
                </w:rPr>
                <w:delText xml:space="preserve"> {</w:delText>
              </w:r>
            </w:del>
          </w:p>
          <w:p w14:paraId="29BFDF82" w14:textId="77777777" w:rsidR="00ED1509" w:rsidRPr="007520B6" w:rsidDel="008B6AF4" w:rsidRDefault="00ED1509">
            <w:pPr>
              <w:pStyle w:val="Heading1Numbered"/>
              <w:rPr>
                <w:del w:id="8530" w:author="Donovan Goode [2]" w:date="2018-11-09T10:04:00Z"/>
                <w:rFonts w:ascii="Consolas" w:eastAsia="Times New Roman" w:hAnsi="Consolas" w:cs="Times New Roman"/>
                <w:color w:val="D4D4D4"/>
                <w:sz w:val="21"/>
                <w:szCs w:val="21"/>
              </w:rPr>
              <w:pPrChange w:id="8531" w:author="Donovan Goode [2]" w:date="2018-11-09T10:05:00Z">
                <w:pPr>
                  <w:shd w:val="clear" w:color="auto" w:fill="1E1E1E"/>
                  <w:spacing w:line="285" w:lineRule="atLeast"/>
                </w:pPr>
              </w:pPrChange>
            </w:pPr>
            <w:del w:id="85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40EE5644" w14:textId="77777777" w:rsidR="00ED1509" w:rsidRPr="007520B6" w:rsidDel="008B6AF4" w:rsidRDefault="00ED1509">
            <w:pPr>
              <w:pStyle w:val="Heading1Numbered"/>
              <w:rPr>
                <w:del w:id="8533" w:author="Donovan Goode [2]" w:date="2018-11-09T10:04:00Z"/>
                <w:rFonts w:ascii="Consolas" w:eastAsia="Times New Roman" w:hAnsi="Consolas" w:cs="Times New Roman"/>
                <w:color w:val="D4D4D4"/>
                <w:sz w:val="21"/>
                <w:szCs w:val="21"/>
              </w:rPr>
              <w:pPrChange w:id="8534" w:author="Donovan Goode [2]" w:date="2018-11-09T10:05:00Z">
                <w:pPr>
                  <w:shd w:val="clear" w:color="auto" w:fill="1E1E1E"/>
                  <w:spacing w:line="285" w:lineRule="atLeast"/>
                </w:pPr>
              </w:pPrChange>
            </w:pPr>
            <w:del w:id="85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127058F4" w14:textId="77777777" w:rsidR="00ED1509" w:rsidRPr="007520B6" w:rsidDel="008B6AF4" w:rsidRDefault="00ED1509">
            <w:pPr>
              <w:pStyle w:val="Heading1Numbered"/>
              <w:rPr>
                <w:del w:id="8536" w:author="Donovan Goode [2]" w:date="2018-11-09T10:04:00Z"/>
                <w:rFonts w:ascii="Consolas" w:eastAsia="Times New Roman" w:hAnsi="Consolas" w:cs="Times New Roman"/>
                <w:color w:val="D4D4D4"/>
                <w:sz w:val="21"/>
                <w:szCs w:val="21"/>
              </w:rPr>
              <w:pPrChange w:id="8537" w:author="Donovan Goode [2]" w:date="2018-11-09T10:05:00Z">
                <w:pPr>
                  <w:shd w:val="clear" w:color="auto" w:fill="1E1E1E"/>
                  <w:spacing w:line="285" w:lineRule="atLeast"/>
                </w:pPr>
              </w:pPrChange>
            </w:pPr>
            <w:del w:id="8538" w:author="Donovan Goode [2]" w:date="2018-11-09T10:04:00Z">
              <w:r w:rsidRPr="007520B6" w:rsidDel="008B6AF4">
                <w:rPr>
                  <w:rFonts w:ascii="Consolas" w:eastAsia="Times New Roman" w:hAnsi="Consolas" w:cs="Times New Roman"/>
                  <w:color w:val="D4D4D4"/>
                  <w:sz w:val="21"/>
                  <w:szCs w:val="21"/>
                </w:rPr>
                <w:delText xml:space="preserve">    }</w:delText>
              </w:r>
            </w:del>
          </w:p>
          <w:p w14:paraId="7B1151D8" w14:textId="77777777" w:rsidR="00ED1509" w:rsidRPr="007520B6" w:rsidDel="008B6AF4" w:rsidRDefault="00ED1509">
            <w:pPr>
              <w:pStyle w:val="Heading1Numbered"/>
              <w:rPr>
                <w:del w:id="8539" w:author="Donovan Goode [2]" w:date="2018-11-09T10:04:00Z"/>
                <w:rFonts w:ascii="Consolas" w:eastAsia="Times New Roman" w:hAnsi="Consolas" w:cs="Times New Roman"/>
                <w:color w:val="D4D4D4"/>
                <w:sz w:val="21"/>
                <w:szCs w:val="21"/>
              </w:rPr>
              <w:pPrChange w:id="8540" w:author="Donovan Goode [2]" w:date="2018-11-09T10:05:00Z">
                <w:pPr>
                  <w:shd w:val="clear" w:color="auto" w:fill="1E1E1E"/>
                  <w:spacing w:line="285" w:lineRule="atLeast"/>
                </w:pPr>
              </w:pPrChange>
            </w:pPr>
          </w:p>
          <w:p w14:paraId="627DB710" w14:textId="77777777" w:rsidR="00ED1509" w:rsidRPr="007520B6" w:rsidDel="008B6AF4" w:rsidRDefault="00ED1509">
            <w:pPr>
              <w:pStyle w:val="Heading1Numbered"/>
              <w:rPr>
                <w:del w:id="8541" w:author="Donovan Goode [2]" w:date="2018-11-09T10:04:00Z"/>
                <w:rFonts w:ascii="Consolas" w:eastAsia="Times New Roman" w:hAnsi="Consolas" w:cs="Times New Roman"/>
                <w:color w:val="D4D4D4"/>
                <w:sz w:val="21"/>
                <w:szCs w:val="21"/>
              </w:rPr>
              <w:pPrChange w:id="8542" w:author="Donovan Goode [2]" w:date="2018-11-09T10:05:00Z">
                <w:pPr>
                  <w:shd w:val="clear" w:color="auto" w:fill="1E1E1E"/>
                  <w:spacing w:line="285" w:lineRule="atLeast"/>
                </w:pPr>
              </w:pPrChange>
            </w:pPr>
            <w:del w:id="85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w:delText>
              </w:r>
              <w:r w:rsidRPr="007520B6" w:rsidDel="008B6AF4">
                <w:rPr>
                  <w:rFonts w:ascii="Consolas" w:eastAsia="Times New Roman" w:hAnsi="Consolas" w:cs="Times New Roman"/>
                  <w:color w:val="D4D4D4"/>
                  <w:sz w:val="21"/>
                  <w:szCs w:val="21"/>
                </w:rPr>
                <w:delText xml:space="preserve"> {</w:delText>
              </w:r>
            </w:del>
          </w:p>
          <w:p w14:paraId="0BE4DAB9" w14:textId="77777777" w:rsidR="00ED1509" w:rsidRPr="007520B6" w:rsidDel="008B6AF4" w:rsidRDefault="00ED1509">
            <w:pPr>
              <w:pStyle w:val="Heading1Numbered"/>
              <w:rPr>
                <w:del w:id="8544" w:author="Donovan Goode [2]" w:date="2018-11-09T10:04:00Z"/>
                <w:rFonts w:ascii="Consolas" w:eastAsia="Times New Roman" w:hAnsi="Consolas" w:cs="Times New Roman"/>
                <w:color w:val="D4D4D4"/>
                <w:sz w:val="21"/>
                <w:szCs w:val="21"/>
              </w:rPr>
              <w:pPrChange w:id="8545" w:author="Donovan Goode [2]" w:date="2018-11-09T10:05:00Z">
                <w:pPr>
                  <w:shd w:val="clear" w:color="auto" w:fill="1E1E1E"/>
                  <w:spacing w:line="285" w:lineRule="atLeast"/>
                </w:pPr>
              </w:pPrChange>
            </w:pPr>
            <w:del w:id="85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5A7B2FD" w14:textId="77777777" w:rsidR="00ED1509" w:rsidRPr="007520B6" w:rsidDel="008B6AF4" w:rsidRDefault="00ED1509">
            <w:pPr>
              <w:pStyle w:val="Heading1Numbered"/>
              <w:rPr>
                <w:del w:id="8547" w:author="Donovan Goode [2]" w:date="2018-11-09T10:04:00Z"/>
                <w:rFonts w:ascii="Consolas" w:eastAsia="Times New Roman" w:hAnsi="Consolas" w:cs="Times New Roman"/>
                <w:color w:val="D4D4D4"/>
                <w:sz w:val="21"/>
                <w:szCs w:val="21"/>
              </w:rPr>
              <w:pPrChange w:id="8548" w:author="Donovan Goode [2]" w:date="2018-11-09T10:05:00Z">
                <w:pPr>
                  <w:shd w:val="clear" w:color="auto" w:fill="1E1E1E"/>
                  <w:spacing w:line="285" w:lineRule="atLeast"/>
                </w:pPr>
              </w:pPrChange>
            </w:pPr>
            <w:del w:id="85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D8A6E32" w14:textId="77777777" w:rsidR="00ED1509" w:rsidRPr="007520B6" w:rsidDel="008B6AF4" w:rsidRDefault="00ED1509">
            <w:pPr>
              <w:pStyle w:val="Heading1Numbered"/>
              <w:rPr>
                <w:del w:id="8550" w:author="Donovan Goode [2]" w:date="2018-11-09T10:04:00Z"/>
                <w:rFonts w:ascii="Consolas" w:eastAsia="Times New Roman" w:hAnsi="Consolas" w:cs="Times New Roman"/>
                <w:color w:val="D4D4D4"/>
                <w:sz w:val="21"/>
                <w:szCs w:val="21"/>
              </w:rPr>
              <w:pPrChange w:id="8551" w:author="Donovan Goode [2]" w:date="2018-11-09T10:05:00Z">
                <w:pPr>
                  <w:shd w:val="clear" w:color="auto" w:fill="1E1E1E"/>
                  <w:spacing w:line="285" w:lineRule="atLeast"/>
                </w:pPr>
              </w:pPrChange>
            </w:pPr>
            <w:del w:id="85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2B26FA5" w14:textId="77777777" w:rsidR="00ED1509" w:rsidRPr="007520B6" w:rsidDel="008B6AF4" w:rsidRDefault="00ED1509">
            <w:pPr>
              <w:pStyle w:val="Heading1Numbered"/>
              <w:rPr>
                <w:del w:id="8553" w:author="Donovan Goode [2]" w:date="2018-11-09T10:04:00Z"/>
                <w:rFonts w:ascii="Consolas" w:eastAsia="Times New Roman" w:hAnsi="Consolas" w:cs="Times New Roman"/>
                <w:color w:val="D4D4D4"/>
                <w:sz w:val="21"/>
                <w:szCs w:val="21"/>
              </w:rPr>
              <w:pPrChange w:id="8554" w:author="Donovan Goode [2]" w:date="2018-11-09T10:05:00Z">
                <w:pPr>
                  <w:shd w:val="clear" w:color="auto" w:fill="1E1E1E"/>
                  <w:spacing w:line="285" w:lineRule="atLeast"/>
                </w:pPr>
              </w:pPrChange>
            </w:pPr>
            <w:del w:id="85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271F3F8" w14:textId="77777777" w:rsidR="00ED1509" w:rsidRPr="007520B6" w:rsidDel="008B6AF4" w:rsidRDefault="00ED1509">
            <w:pPr>
              <w:pStyle w:val="Heading1Numbered"/>
              <w:rPr>
                <w:del w:id="8556" w:author="Donovan Goode [2]" w:date="2018-11-09T10:04:00Z"/>
                <w:rFonts w:ascii="Consolas" w:eastAsia="Times New Roman" w:hAnsi="Consolas" w:cs="Times New Roman"/>
                <w:color w:val="D4D4D4"/>
                <w:sz w:val="21"/>
                <w:szCs w:val="21"/>
              </w:rPr>
              <w:pPrChange w:id="8557" w:author="Donovan Goode [2]" w:date="2018-11-09T10:05:00Z">
                <w:pPr>
                  <w:shd w:val="clear" w:color="auto" w:fill="1E1E1E"/>
                  <w:spacing w:line="285" w:lineRule="atLeast"/>
                </w:pPr>
              </w:pPrChange>
            </w:pPr>
            <w:del w:id="8558" w:author="Donovan Goode [2]" w:date="2018-11-09T10:04:00Z">
              <w:r w:rsidRPr="007520B6" w:rsidDel="008B6AF4">
                <w:rPr>
                  <w:rFonts w:ascii="Consolas" w:eastAsia="Times New Roman" w:hAnsi="Consolas" w:cs="Times New Roman"/>
                  <w:color w:val="D4D4D4"/>
                  <w:sz w:val="21"/>
                  <w:szCs w:val="21"/>
                </w:rPr>
                <w:delText xml:space="preserve">    }</w:delText>
              </w:r>
            </w:del>
          </w:p>
          <w:p w14:paraId="28A941A5" w14:textId="77777777" w:rsidR="00ED1509" w:rsidRPr="007520B6" w:rsidDel="008B6AF4" w:rsidRDefault="00ED1509">
            <w:pPr>
              <w:pStyle w:val="Heading1Numbered"/>
              <w:rPr>
                <w:del w:id="8559" w:author="Donovan Goode [2]" w:date="2018-11-09T10:04:00Z"/>
                <w:rFonts w:ascii="Consolas" w:eastAsia="Times New Roman" w:hAnsi="Consolas" w:cs="Times New Roman"/>
                <w:color w:val="D4D4D4"/>
                <w:sz w:val="21"/>
                <w:szCs w:val="21"/>
              </w:rPr>
              <w:pPrChange w:id="8560" w:author="Donovan Goode [2]" w:date="2018-11-09T10:05:00Z">
                <w:pPr>
                  <w:shd w:val="clear" w:color="auto" w:fill="1E1E1E"/>
                  <w:spacing w:line="285" w:lineRule="atLeast"/>
                </w:pPr>
              </w:pPrChange>
            </w:pPr>
          </w:p>
          <w:p w14:paraId="00481489" w14:textId="77777777" w:rsidR="00ED1509" w:rsidRPr="007520B6" w:rsidDel="008B6AF4" w:rsidRDefault="00ED1509">
            <w:pPr>
              <w:pStyle w:val="Heading1Numbered"/>
              <w:rPr>
                <w:del w:id="8561" w:author="Donovan Goode [2]" w:date="2018-11-09T10:04:00Z"/>
                <w:rFonts w:ascii="Consolas" w:eastAsia="Times New Roman" w:hAnsi="Consolas" w:cs="Times New Roman"/>
                <w:color w:val="D4D4D4"/>
                <w:sz w:val="21"/>
                <w:szCs w:val="21"/>
              </w:rPr>
              <w:pPrChange w:id="8562" w:author="Donovan Goode [2]" w:date="2018-11-09T10:05:00Z">
                <w:pPr>
                  <w:shd w:val="clear" w:color="auto" w:fill="1E1E1E"/>
                  <w:spacing w:line="285" w:lineRule="atLeast"/>
                </w:pPr>
              </w:pPrChange>
            </w:pPr>
            <w:del w:id="85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li</w:delText>
              </w:r>
              <w:r w:rsidRPr="007520B6" w:rsidDel="008B6AF4">
                <w:rPr>
                  <w:rFonts w:ascii="Consolas" w:eastAsia="Times New Roman" w:hAnsi="Consolas" w:cs="Times New Roman"/>
                  <w:color w:val="D4D4D4"/>
                  <w:sz w:val="21"/>
                  <w:szCs w:val="21"/>
                </w:rPr>
                <w:delText xml:space="preserve"> {</w:delText>
              </w:r>
            </w:del>
          </w:p>
          <w:p w14:paraId="68488B15" w14:textId="77777777" w:rsidR="00ED1509" w:rsidRPr="007520B6" w:rsidDel="008B6AF4" w:rsidRDefault="00ED1509">
            <w:pPr>
              <w:pStyle w:val="Heading1Numbered"/>
              <w:rPr>
                <w:del w:id="8564" w:author="Donovan Goode [2]" w:date="2018-11-09T10:04:00Z"/>
                <w:rFonts w:ascii="Consolas" w:eastAsia="Times New Roman" w:hAnsi="Consolas" w:cs="Times New Roman"/>
                <w:color w:val="D4D4D4"/>
                <w:sz w:val="21"/>
                <w:szCs w:val="21"/>
              </w:rPr>
              <w:pPrChange w:id="8565" w:author="Donovan Goode [2]" w:date="2018-11-09T10:05:00Z">
                <w:pPr>
                  <w:shd w:val="clear" w:color="auto" w:fill="1E1E1E"/>
                  <w:spacing w:line="285" w:lineRule="atLeast"/>
                </w:pPr>
              </w:pPrChange>
            </w:pPr>
            <w:del w:id="85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323px</w:delText>
              </w:r>
              <w:r w:rsidRPr="007520B6" w:rsidDel="008B6AF4">
                <w:rPr>
                  <w:rFonts w:ascii="Consolas" w:eastAsia="Times New Roman" w:hAnsi="Consolas" w:cs="Times New Roman"/>
                  <w:color w:val="D4D4D4"/>
                  <w:sz w:val="21"/>
                  <w:szCs w:val="21"/>
                </w:rPr>
                <w:delText>;</w:delText>
              </w:r>
            </w:del>
          </w:p>
          <w:p w14:paraId="420C9120" w14:textId="77777777" w:rsidR="00ED1509" w:rsidRPr="007520B6" w:rsidDel="008B6AF4" w:rsidRDefault="00ED1509">
            <w:pPr>
              <w:pStyle w:val="Heading1Numbered"/>
              <w:rPr>
                <w:del w:id="8567" w:author="Donovan Goode [2]" w:date="2018-11-09T10:04:00Z"/>
                <w:rFonts w:ascii="Consolas" w:eastAsia="Times New Roman" w:hAnsi="Consolas" w:cs="Times New Roman"/>
                <w:color w:val="D4D4D4"/>
                <w:sz w:val="21"/>
                <w:szCs w:val="21"/>
              </w:rPr>
              <w:pPrChange w:id="8568" w:author="Donovan Goode [2]" w:date="2018-11-09T10:05:00Z">
                <w:pPr>
                  <w:shd w:val="clear" w:color="auto" w:fill="1E1E1E"/>
                  <w:spacing w:line="285" w:lineRule="atLeast"/>
                </w:pPr>
              </w:pPrChange>
            </w:pPr>
            <w:del w:id="85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410px</w:delText>
              </w:r>
              <w:r w:rsidRPr="007520B6" w:rsidDel="008B6AF4">
                <w:rPr>
                  <w:rFonts w:ascii="Consolas" w:eastAsia="Times New Roman" w:hAnsi="Consolas" w:cs="Times New Roman"/>
                  <w:color w:val="D4D4D4"/>
                  <w:sz w:val="21"/>
                  <w:szCs w:val="21"/>
                </w:rPr>
                <w:delText>;</w:delText>
              </w:r>
            </w:del>
          </w:p>
          <w:p w14:paraId="77286172" w14:textId="77777777" w:rsidR="00ED1509" w:rsidRPr="007520B6" w:rsidDel="008B6AF4" w:rsidRDefault="00ED1509">
            <w:pPr>
              <w:pStyle w:val="Heading1Numbered"/>
              <w:rPr>
                <w:del w:id="8570" w:author="Donovan Goode [2]" w:date="2018-11-09T10:04:00Z"/>
                <w:rFonts w:ascii="Consolas" w:eastAsia="Times New Roman" w:hAnsi="Consolas" w:cs="Times New Roman"/>
                <w:color w:val="D4D4D4"/>
                <w:sz w:val="21"/>
                <w:szCs w:val="21"/>
              </w:rPr>
              <w:pPrChange w:id="8571" w:author="Donovan Goode [2]" w:date="2018-11-09T10:05:00Z">
                <w:pPr>
                  <w:shd w:val="clear" w:color="auto" w:fill="1E1E1E"/>
                  <w:spacing w:line="285" w:lineRule="atLeast"/>
                </w:pPr>
              </w:pPrChange>
            </w:pPr>
            <w:del w:id="8572" w:author="Donovan Goode [2]" w:date="2018-11-09T10:04:00Z">
              <w:r w:rsidRPr="007520B6" w:rsidDel="008B6AF4">
                <w:rPr>
                  <w:rFonts w:ascii="Consolas" w:eastAsia="Times New Roman" w:hAnsi="Consolas" w:cs="Times New Roman"/>
                  <w:color w:val="D4D4D4"/>
                  <w:sz w:val="21"/>
                  <w:szCs w:val="21"/>
                </w:rPr>
                <w:delText xml:space="preserve">    }</w:delText>
              </w:r>
            </w:del>
          </w:p>
          <w:p w14:paraId="632F5709" w14:textId="77777777" w:rsidR="00ED1509" w:rsidRPr="007520B6" w:rsidDel="008B6AF4" w:rsidRDefault="00ED1509">
            <w:pPr>
              <w:pStyle w:val="Heading1Numbered"/>
              <w:rPr>
                <w:del w:id="8573" w:author="Donovan Goode [2]" w:date="2018-11-09T10:04:00Z"/>
                <w:rFonts w:ascii="Consolas" w:eastAsia="Times New Roman" w:hAnsi="Consolas" w:cs="Times New Roman"/>
                <w:color w:val="D4D4D4"/>
                <w:sz w:val="21"/>
                <w:szCs w:val="21"/>
              </w:rPr>
              <w:pPrChange w:id="8574" w:author="Donovan Goode [2]" w:date="2018-11-09T10:05:00Z">
                <w:pPr>
                  <w:shd w:val="clear" w:color="auto" w:fill="1E1E1E"/>
                  <w:spacing w:line="285" w:lineRule="atLeast"/>
                </w:pPr>
              </w:pPrChange>
            </w:pPr>
          </w:p>
          <w:p w14:paraId="2A2AE197" w14:textId="77777777" w:rsidR="00ED1509" w:rsidRPr="007520B6" w:rsidDel="008B6AF4" w:rsidRDefault="00ED1509">
            <w:pPr>
              <w:pStyle w:val="Heading1Numbered"/>
              <w:rPr>
                <w:del w:id="8575" w:author="Donovan Goode [2]" w:date="2018-11-09T10:04:00Z"/>
                <w:rFonts w:ascii="Consolas" w:eastAsia="Times New Roman" w:hAnsi="Consolas" w:cs="Times New Roman"/>
                <w:color w:val="D4D4D4"/>
                <w:sz w:val="21"/>
                <w:szCs w:val="21"/>
              </w:rPr>
              <w:pPrChange w:id="8576" w:author="Donovan Goode [2]" w:date="2018-11-09T10:05:00Z">
                <w:pPr>
                  <w:shd w:val="clear" w:color="auto" w:fill="1E1E1E"/>
                  <w:spacing w:line="285" w:lineRule="atLeast"/>
                </w:pPr>
              </w:pPrChange>
            </w:pPr>
            <w:del w:id="85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img</w:delText>
              </w:r>
              <w:r w:rsidRPr="007520B6" w:rsidDel="008B6AF4">
                <w:rPr>
                  <w:rFonts w:ascii="Consolas" w:eastAsia="Times New Roman" w:hAnsi="Consolas" w:cs="Times New Roman"/>
                  <w:color w:val="D4D4D4"/>
                  <w:sz w:val="21"/>
                  <w:szCs w:val="21"/>
                </w:rPr>
                <w:delText xml:space="preserve"> {</w:delText>
              </w:r>
            </w:del>
          </w:p>
          <w:p w14:paraId="4A1D3838" w14:textId="77777777" w:rsidR="00ED1509" w:rsidRPr="007520B6" w:rsidDel="008B6AF4" w:rsidRDefault="00ED1509">
            <w:pPr>
              <w:pStyle w:val="Heading1Numbered"/>
              <w:rPr>
                <w:del w:id="8578" w:author="Donovan Goode [2]" w:date="2018-11-09T10:04:00Z"/>
                <w:rFonts w:ascii="Consolas" w:eastAsia="Times New Roman" w:hAnsi="Consolas" w:cs="Times New Roman"/>
                <w:color w:val="D4D4D4"/>
                <w:sz w:val="21"/>
                <w:szCs w:val="21"/>
              </w:rPr>
              <w:pPrChange w:id="8579" w:author="Donovan Goode [2]" w:date="2018-11-09T10:05:00Z">
                <w:pPr>
                  <w:shd w:val="clear" w:color="auto" w:fill="1E1E1E"/>
                  <w:spacing w:line="285" w:lineRule="atLeast"/>
                </w:pPr>
              </w:pPrChange>
            </w:pPr>
            <w:del w:id="85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E02986E" w14:textId="77777777" w:rsidR="00ED1509" w:rsidRPr="007520B6" w:rsidDel="008B6AF4" w:rsidRDefault="00ED1509">
            <w:pPr>
              <w:pStyle w:val="Heading1Numbered"/>
              <w:rPr>
                <w:del w:id="8581" w:author="Donovan Goode [2]" w:date="2018-11-09T10:04:00Z"/>
                <w:rFonts w:ascii="Consolas" w:eastAsia="Times New Roman" w:hAnsi="Consolas" w:cs="Times New Roman"/>
                <w:color w:val="D4D4D4"/>
                <w:sz w:val="21"/>
                <w:szCs w:val="21"/>
              </w:rPr>
              <w:pPrChange w:id="8582" w:author="Donovan Goode [2]" w:date="2018-11-09T10:05:00Z">
                <w:pPr>
                  <w:shd w:val="clear" w:color="auto" w:fill="1E1E1E"/>
                  <w:spacing w:line="285" w:lineRule="atLeast"/>
                </w:pPr>
              </w:pPrChange>
            </w:pPr>
            <w:del w:id="85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default</w:delText>
              </w:r>
              <w:r w:rsidRPr="007520B6" w:rsidDel="008B6AF4">
                <w:rPr>
                  <w:rFonts w:ascii="Consolas" w:eastAsia="Times New Roman" w:hAnsi="Consolas" w:cs="Times New Roman"/>
                  <w:color w:val="D4D4D4"/>
                  <w:sz w:val="21"/>
                  <w:szCs w:val="21"/>
                </w:rPr>
                <w:delText>;</w:delText>
              </w:r>
            </w:del>
          </w:p>
          <w:p w14:paraId="249E96DE" w14:textId="77777777" w:rsidR="00ED1509" w:rsidRPr="007520B6" w:rsidDel="008B6AF4" w:rsidRDefault="00ED1509">
            <w:pPr>
              <w:pStyle w:val="Heading1Numbered"/>
              <w:rPr>
                <w:del w:id="8584" w:author="Donovan Goode [2]" w:date="2018-11-09T10:04:00Z"/>
                <w:rFonts w:ascii="Consolas" w:eastAsia="Times New Roman" w:hAnsi="Consolas" w:cs="Times New Roman"/>
                <w:color w:val="D4D4D4"/>
                <w:sz w:val="21"/>
                <w:szCs w:val="21"/>
              </w:rPr>
              <w:pPrChange w:id="8585" w:author="Donovan Goode [2]" w:date="2018-11-09T10:05:00Z">
                <w:pPr>
                  <w:shd w:val="clear" w:color="auto" w:fill="1E1E1E"/>
                  <w:spacing w:line="285" w:lineRule="atLeast"/>
                </w:pPr>
              </w:pPrChange>
            </w:pPr>
            <w:del w:id="85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730E937E" w14:textId="77777777" w:rsidR="00ED1509" w:rsidRPr="007520B6" w:rsidDel="008B6AF4" w:rsidRDefault="00ED1509">
            <w:pPr>
              <w:pStyle w:val="Heading1Numbered"/>
              <w:rPr>
                <w:del w:id="8587" w:author="Donovan Goode [2]" w:date="2018-11-09T10:04:00Z"/>
                <w:rFonts w:ascii="Consolas" w:eastAsia="Times New Roman" w:hAnsi="Consolas" w:cs="Times New Roman"/>
                <w:color w:val="D4D4D4"/>
                <w:sz w:val="21"/>
                <w:szCs w:val="21"/>
              </w:rPr>
              <w:pPrChange w:id="8588" w:author="Donovan Goode [2]" w:date="2018-11-09T10:05:00Z">
                <w:pPr>
                  <w:shd w:val="clear" w:color="auto" w:fill="1E1E1E"/>
                  <w:spacing w:line="285" w:lineRule="atLeast"/>
                </w:pPr>
              </w:pPrChange>
            </w:pPr>
            <w:del w:id="8589" w:author="Donovan Goode [2]" w:date="2018-11-09T10:04:00Z">
              <w:r w:rsidRPr="007520B6" w:rsidDel="008B6AF4">
                <w:rPr>
                  <w:rFonts w:ascii="Consolas" w:eastAsia="Times New Roman" w:hAnsi="Consolas" w:cs="Times New Roman"/>
                  <w:color w:val="D4D4D4"/>
                  <w:sz w:val="21"/>
                  <w:szCs w:val="21"/>
                </w:rPr>
                <w:delText xml:space="preserve">    }</w:delText>
              </w:r>
            </w:del>
          </w:p>
          <w:p w14:paraId="113D489B" w14:textId="77777777" w:rsidR="00ED1509" w:rsidRPr="007520B6" w:rsidDel="008B6AF4" w:rsidRDefault="00ED1509">
            <w:pPr>
              <w:pStyle w:val="Heading1Numbered"/>
              <w:rPr>
                <w:del w:id="8590" w:author="Donovan Goode [2]" w:date="2018-11-09T10:04:00Z"/>
                <w:rFonts w:ascii="Consolas" w:eastAsia="Times New Roman" w:hAnsi="Consolas" w:cs="Times New Roman"/>
                <w:color w:val="D4D4D4"/>
                <w:sz w:val="21"/>
                <w:szCs w:val="21"/>
              </w:rPr>
              <w:pPrChange w:id="8591" w:author="Donovan Goode [2]" w:date="2018-11-09T10:05:00Z">
                <w:pPr>
                  <w:shd w:val="clear" w:color="auto" w:fill="1E1E1E"/>
                  <w:spacing w:line="285" w:lineRule="atLeast"/>
                </w:pPr>
              </w:pPrChange>
            </w:pPr>
          </w:p>
          <w:p w14:paraId="77171149" w14:textId="77777777" w:rsidR="00ED1509" w:rsidRPr="007520B6" w:rsidDel="008B6AF4" w:rsidRDefault="00ED1509">
            <w:pPr>
              <w:pStyle w:val="Heading1Numbered"/>
              <w:rPr>
                <w:del w:id="8592" w:author="Donovan Goode [2]" w:date="2018-11-09T10:04:00Z"/>
                <w:rFonts w:ascii="Consolas" w:eastAsia="Times New Roman" w:hAnsi="Consolas" w:cs="Times New Roman"/>
                <w:color w:val="D4D4D4"/>
                <w:sz w:val="21"/>
                <w:szCs w:val="21"/>
              </w:rPr>
              <w:pPrChange w:id="8593" w:author="Donovan Goode [2]" w:date="2018-11-09T10:05:00Z">
                <w:pPr>
                  <w:shd w:val="clear" w:color="auto" w:fill="1E1E1E"/>
                  <w:spacing w:line="285" w:lineRule="atLeast"/>
                </w:pPr>
              </w:pPrChange>
            </w:pPr>
            <w:del w:id="85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img.moreinfo</w:delText>
              </w:r>
              <w:r w:rsidRPr="007520B6" w:rsidDel="008B6AF4">
                <w:rPr>
                  <w:rFonts w:ascii="Consolas" w:eastAsia="Times New Roman" w:hAnsi="Consolas" w:cs="Times New Roman"/>
                  <w:color w:val="D4D4D4"/>
                  <w:sz w:val="21"/>
                  <w:szCs w:val="21"/>
                </w:rPr>
                <w:delText xml:space="preserve"> {</w:delText>
              </w:r>
            </w:del>
          </w:p>
          <w:p w14:paraId="4AFF1973" w14:textId="77777777" w:rsidR="00ED1509" w:rsidRPr="007520B6" w:rsidDel="008B6AF4" w:rsidRDefault="00ED1509">
            <w:pPr>
              <w:pStyle w:val="Heading1Numbered"/>
              <w:rPr>
                <w:del w:id="8595" w:author="Donovan Goode [2]" w:date="2018-11-09T10:04:00Z"/>
                <w:rFonts w:ascii="Consolas" w:eastAsia="Times New Roman" w:hAnsi="Consolas" w:cs="Times New Roman"/>
                <w:color w:val="D4D4D4"/>
                <w:sz w:val="21"/>
                <w:szCs w:val="21"/>
              </w:rPr>
              <w:pPrChange w:id="8596" w:author="Donovan Goode [2]" w:date="2018-11-09T10:05:00Z">
                <w:pPr>
                  <w:shd w:val="clear" w:color="auto" w:fill="1E1E1E"/>
                  <w:spacing w:line="285" w:lineRule="atLeast"/>
                </w:pPr>
              </w:pPrChange>
            </w:pPr>
            <w:del w:id="85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37803B67" w14:textId="77777777" w:rsidR="00ED1509" w:rsidRPr="007520B6" w:rsidDel="008B6AF4" w:rsidRDefault="00ED1509">
            <w:pPr>
              <w:pStyle w:val="Heading1Numbered"/>
              <w:rPr>
                <w:del w:id="8598" w:author="Donovan Goode [2]" w:date="2018-11-09T10:04:00Z"/>
                <w:rFonts w:ascii="Consolas" w:eastAsia="Times New Roman" w:hAnsi="Consolas" w:cs="Times New Roman"/>
                <w:color w:val="D4D4D4"/>
                <w:sz w:val="21"/>
                <w:szCs w:val="21"/>
              </w:rPr>
              <w:pPrChange w:id="8599" w:author="Donovan Goode [2]" w:date="2018-11-09T10:05:00Z">
                <w:pPr>
                  <w:shd w:val="clear" w:color="auto" w:fill="1E1E1E"/>
                  <w:spacing w:line="285" w:lineRule="atLeast"/>
                </w:pPr>
              </w:pPrChange>
            </w:pPr>
            <w:del w:id="86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73A41A" w14:textId="77777777" w:rsidR="00ED1509" w:rsidRPr="007520B6" w:rsidDel="008B6AF4" w:rsidRDefault="00ED1509">
            <w:pPr>
              <w:pStyle w:val="Heading1Numbered"/>
              <w:rPr>
                <w:del w:id="8601" w:author="Donovan Goode [2]" w:date="2018-11-09T10:04:00Z"/>
                <w:rFonts w:ascii="Consolas" w:eastAsia="Times New Roman" w:hAnsi="Consolas" w:cs="Times New Roman"/>
                <w:color w:val="D4D4D4"/>
                <w:sz w:val="21"/>
                <w:szCs w:val="21"/>
              </w:rPr>
              <w:pPrChange w:id="8602" w:author="Donovan Goode [2]" w:date="2018-11-09T10:05:00Z">
                <w:pPr>
                  <w:shd w:val="clear" w:color="auto" w:fill="1E1E1E"/>
                  <w:spacing w:line="285" w:lineRule="atLeast"/>
                </w:pPr>
              </w:pPrChange>
            </w:pPr>
            <w:del w:id="86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86B506F" w14:textId="77777777" w:rsidR="00ED1509" w:rsidRPr="007520B6" w:rsidDel="008B6AF4" w:rsidRDefault="00ED1509">
            <w:pPr>
              <w:pStyle w:val="Heading1Numbered"/>
              <w:rPr>
                <w:del w:id="8604" w:author="Donovan Goode [2]" w:date="2018-11-09T10:04:00Z"/>
                <w:rFonts w:ascii="Consolas" w:eastAsia="Times New Roman" w:hAnsi="Consolas" w:cs="Times New Roman"/>
                <w:color w:val="D4D4D4"/>
                <w:sz w:val="21"/>
                <w:szCs w:val="21"/>
              </w:rPr>
              <w:pPrChange w:id="8605" w:author="Donovan Goode [2]" w:date="2018-11-09T10:05:00Z">
                <w:pPr>
                  <w:shd w:val="clear" w:color="auto" w:fill="1E1E1E"/>
                  <w:spacing w:line="285" w:lineRule="atLeast"/>
                </w:pPr>
              </w:pPrChange>
            </w:pPr>
            <w:del w:id="8606" w:author="Donovan Goode [2]" w:date="2018-11-09T10:04:00Z">
              <w:r w:rsidRPr="007520B6" w:rsidDel="008B6AF4">
                <w:rPr>
                  <w:rFonts w:ascii="Consolas" w:eastAsia="Times New Roman" w:hAnsi="Consolas" w:cs="Times New Roman"/>
                  <w:color w:val="D4D4D4"/>
                  <w:sz w:val="21"/>
                  <w:szCs w:val="21"/>
                </w:rPr>
                <w:delText xml:space="preserve">    }</w:delText>
              </w:r>
            </w:del>
          </w:p>
          <w:p w14:paraId="77F9AE1A" w14:textId="77777777" w:rsidR="00ED1509" w:rsidRPr="007520B6" w:rsidDel="008B6AF4" w:rsidRDefault="00ED1509">
            <w:pPr>
              <w:pStyle w:val="Heading1Numbered"/>
              <w:rPr>
                <w:del w:id="8607" w:author="Donovan Goode [2]" w:date="2018-11-09T10:04:00Z"/>
                <w:rFonts w:ascii="Consolas" w:eastAsia="Times New Roman" w:hAnsi="Consolas" w:cs="Times New Roman"/>
                <w:color w:val="D4D4D4"/>
                <w:sz w:val="21"/>
                <w:szCs w:val="21"/>
              </w:rPr>
              <w:pPrChange w:id="8608" w:author="Donovan Goode [2]" w:date="2018-11-09T10:05:00Z">
                <w:pPr>
                  <w:shd w:val="clear" w:color="auto" w:fill="1E1E1E"/>
                  <w:spacing w:after="240" w:line="285" w:lineRule="atLeast"/>
                </w:pPr>
              </w:pPrChange>
            </w:pPr>
          </w:p>
          <w:p w14:paraId="40991E58" w14:textId="77777777" w:rsidR="00ED1509" w:rsidRPr="007520B6" w:rsidDel="008B6AF4" w:rsidRDefault="00ED1509">
            <w:pPr>
              <w:pStyle w:val="Heading1Numbered"/>
              <w:rPr>
                <w:del w:id="8609" w:author="Donovan Goode [2]" w:date="2018-11-09T10:04:00Z"/>
                <w:rFonts w:ascii="Consolas" w:eastAsia="Times New Roman" w:hAnsi="Consolas" w:cs="Times New Roman"/>
                <w:color w:val="D4D4D4"/>
                <w:sz w:val="21"/>
                <w:szCs w:val="21"/>
              </w:rPr>
              <w:pPrChange w:id="8610" w:author="Donovan Goode [2]" w:date="2018-11-09T10:05:00Z">
                <w:pPr>
                  <w:shd w:val="clear" w:color="auto" w:fill="1E1E1E"/>
                  <w:spacing w:line="285" w:lineRule="atLeast"/>
                </w:pPr>
              </w:pPrChange>
            </w:pPr>
            <w:del w:id="86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#holder5Holder</w:delText>
              </w:r>
              <w:r w:rsidRPr="007520B6" w:rsidDel="008B6AF4">
                <w:rPr>
                  <w:rFonts w:ascii="Consolas" w:eastAsia="Times New Roman" w:hAnsi="Consolas" w:cs="Times New Roman"/>
                  <w:color w:val="D4D4D4"/>
                  <w:sz w:val="21"/>
                  <w:szCs w:val="21"/>
                </w:rPr>
                <w:delText xml:space="preserve"> {</w:delText>
              </w:r>
            </w:del>
          </w:p>
          <w:p w14:paraId="4D2DFC65" w14:textId="77777777" w:rsidR="00ED1509" w:rsidRPr="007520B6" w:rsidDel="008B6AF4" w:rsidRDefault="00ED1509">
            <w:pPr>
              <w:pStyle w:val="Heading1Numbered"/>
              <w:rPr>
                <w:del w:id="8612" w:author="Donovan Goode [2]" w:date="2018-11-09T10:04:00Z"/>
                <w:rFonts w:ascii="Consolas" w:eastAsia="Times New Roman" w:hAnsi="Consolas" w:cs="Times New Roman"/>
                <w:color w:val="D4D4D4"/>
                <w:sz w:val="21"/>
                <w:szCs w:val="21"/>
              </w:rPr>
              <w:pPrChange w:id="8613" w:author="Donovan Goode [2]" w:date="2018-11-09T10:05:00Z">
                <w:pPr>
                  <w:shd w:val="clear" w:color="auto" w:fill="1E1E1E"/>
                  <w:spacing w:line="285" w:lineRule="atLeast"/>
                </w:pPr>
              </w:pPrChange>
            </w:pPr>
            <w:del w:id="86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8389424" w14:textId="77777777" w:rsidR="00ED1509" w:rsidRPr="007520B6" w:rsidDel="008B6AF4" w:rsidRDefault="00ED1509">
            <w:pPr>
              <w:pStyle w:val="Heading1Numbered"/>
              <w:rPr>
                <w:del w:id="8615" w:author="Donovan Goode [2]" w:date="2018-11-09T10:04:00Z"/>
                <w:rFonts w:ascii="Consolas" w:eastAsia="Times New Roman" w:hAnsi="Consolas" w:cs="Times New Roman"/>
                <w:color w:val="D4D4D4"/>
                <w:sz w:val="21"/>
                <w:szCs w:val="21"/>
              </w:rPr>
              <w:pPrChange w:id="8616" w:author="Donovan Goode [2]" w:date="2018-11-09T10:05:00Z">
                <w:pPr>
                  <w:shd w:val="clear" w:color="auto" w:fill="1E1E1E"/>
                  <w:spacing w:line="285" w:lineRule="atLeast"/>
                </w:pPr>
              </w:pPrChange>
            </w:pPr>
            <w:del w:id="86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2D982709" w14:textId="77777777" w:rsidR="00ED1509" w:rsidRPr="007520B6" w:rsidDel="008B6AF4" w:rsidRDefault="00ED1509">
            <w:pPr>
              <w:pStyle w:val="Heading1Numbered"/>
              <w:rPr>
                <w:del w:id="8618" w:author="Donovan Goode [2]" w:date="2018-11-09T10:04:00Z"/>
                <w:rFonts w:ascii="Consolas" w:eastAsia="Times New Roman" w:hAnsi="Consolas" w:cs="Times New Roman"/>
                <w:color w:val="D4D4D4"/>
                <w:sz w:val="21"/>
                <w:szCs w:val="21"/>
              </w:rPr>
              <w:pPrChange w:id="8619" w:author="Donovan Goode [2]" w:date="2018-11-09T10:05:00Z">
                <w:pPr>
                  <w:shd w:val="clear" w:color="auto" w:fill="1E1E1E"/>
                  <w:spacing w:line="285" w:lineRule="atLeast"/>
                </w:pPr>
              </w:pPrChange>
            </w:pPr>
            <w:del w:id="86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167px</w:delText>
              </w:r>
              <w:r w:rsidRPr="007520B6" w:rsidDel="008B6AF4">
                <w:rPr>
                  <w:rFonts w:ascii="Consolas" w:eastAsia="Times New Roman" w:hAnsi="Consolas" w:cs="Times New Roman"/>
                  <w:color w:val="D4D4D4"/>
                  <w:sz w:val="21"/>
                  <w:szCs w:val="21"/>
                </w:rPr>
                <w:delText>;</w:delText>
              </w:r>
            </w:del>
          </w:p>
          <w:p w14:paraId="411E44C8" w14:textId="77777777" w:rsidR="00ED1509" w:rsidRPr="007520B6" w:rsidDel="008B6AF4" w:rsidRDefault="00ED1509">
            <w:pPr>
              <w:pStyle w:val="Heading1Numbered"/>
              <w:rPr>
                <w:del w:id="8621" w:author="Donovan Goode [2]" w:date="2018-11-09T10:04:00Z"/>
                <w:rFonts w:ascii="Consolas" w:eastAsia="Times New Roman" w:hAnsi="Consolas" w:cs="Times New Roman"/>
                <w:color w:val="D4D4D4"/>
                <w:sz w:val="21"/>
                <w:szCs w:val="21"/>
              </w:rPr>
              <w:pPrChange w:id="8622" w:author="Donovan Goode [2]" w:date="2018-11-09T10:05:00Z">
                <w:pPr>
                  <w:shd w:val="clear" w:color="auto" w:fill="1E1E1E"/>
                  <w:spacing w:line="285" w:lineRule="atLeast"/>
                </w:pPr>
              </w:pPrChange>
            </w:pPr>
            <w:del w:id="86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4141958E" w14:textId="77777777" w:rsidR="00ED1509" w:rsidRPr="007520B6" w:rsidDel="008B6AF4" w:rsidRDefault="00ED1509">
            <w:pPr>
              <w:pStyle w:val="Heading1Numbered"/>
              <w:rPr>
                <w:del w:id="8624" w:author="Donovan Goode [2]" w:date="2018-11-09T10:04:00Z"/>
                <w:rFonts w:ascii="Consolas" w:eastAsia="Times New Roman" w:hAnsi="Consolas" w:cs="Times New Roman"/>
                <w:color w:val="D4D4D4"/>
                <w:sz w:val="21"/>
                <w:szCs w:val="21"/>
              </w:rPr>
              <w:pPrChange w:id="8625" w:author="Donovan Goode [2]" w:date="2018-11-09T10:05:00Z">
                <w:pPr>
                  <w:shd w:val="clear" w:color="auto" w:fill="1E1E1E"/>
                  <w:spacing w:line="285" w:lineRule="atLeast"/>
                </w:pPr>
              </w:pPrChange>
            </w:pPr>
            <w:del w:id="86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270px</w:delText>
              </w:r>
              <w:r w:rsidRPr="007520B6" w:rsidDel="008B6AF4">
                <w:rPr>
                  <w:rFonts w:ascii="Consolas" w:eastAsia="Times New Roman" w:hAnsi="Consolas" w:cs="Times New Roman"/>
                  <w:color w:val="D4D4D4"/>
                  <w:sz w:val="21"/>
                  <w:szCs w:val="21"/>
                </w:rPr>
                <w:delText>;</w:delText>
              </w:r>
            </w:del>
          </w:p>
          <w:p w14:paraId="0C134DD1" w14:textId="77777777" w:rsidR="00ED1509" w:rsidRPr="007520B6" w:rsidDel="008B6AF4" w:rsidRDefault="00ED1509">
            <w:pPr>
              <w:pStyle w:val="Heading1Numbered"/>
              <w:rPr>
                <w:del w:id="8627" w:author="Donovan Goode [2]" w:date="2018-11-09T10:04:00Z"/>
                <w:rFonts w:ascii="Consolas" w:eastAsia="Times New Roman" w:hAnsi="Consolas" w:cs="Times New Roman"/>
                <w:color w:val="D4D4D4"/>
                <w:sz w:val="21"/>
                <w:szCs w:val="21"/>
              </w:rPr>
              <w:pPrChange w:id="8628" w:author="Donovan Goode [2]" w:date="2018-11-09T10:05:00Z">
                <w:pPr>
                  <w:shd w:val="clear" w:color="auto" w:fill="1E1E1E"/>
                  <w:spacing w:line="285" w:lineRule="atLeast"/>
                </w:pPr>
              </w:pPrChange>
            </w:pPr>
            <w:del w:id="8629" w:author="Donovan Goode [2]" w:date="2018-11-09T10:04:00Z">
              <w:r w:rsidRPr="007520B6" w:rsidDel="008B6AF4">
                <w:rPr>
                  <w:rFonts w:ascii="Consolas" w:eastAsia="Times New Roman" w:hAnsi="Consolas" w:cs="Times New Roman"/>
                  <w:color w:val="D4D4D4"/>
                  <w:sz w:val="21"/>
                  <w:szCs w:val="21"/>
                </w:rPr>
                <w:delText xml:space="preserve">    }</w:delText>
              </w:r>
            </w:del>
          </w:p>
          <w:p w14:paraId="5B9D0D9C" w14:textId="77777777" w:rsidR="00ED1509" w:rsidRPr="007520B6" w:rsidDel="008B6AF4" w:rsidRDefault="00ED1509">
            <w:pPr>
              <w:pStyle w:val="Heading1Numbered"/>
              <w:rPr>
                <w:del w:id="8630" w:author="Donovan Goode [2]" w:date="2018-11-09T10:04:00Z"/>
                <w:rFonts w:ascii="Consolas" w:eastAsia="Times New Roman" w:hAnsi="Consolas" w:cs="Times New Roman"/>
                <w:color w:val="D4D4D4"/>
                <w:sz w:val="21"/>
                <w:szCs w:val="21"/>
              </w:rPr>
              <w:pPrChange w:id="8631" w:author="Donovan Goode [2]" w:date="2018-11-09T10:05:00Z">
                <w:pPr>
                  <w:shd w:val="clear" w:color="auto" w:fill="1E1E1E"/>
                  <w:spacing w:line="285" w:lineRule="atLeast"/>
                </w:pPr>
              </w:pPrChange>
            </w:pPr>
          </w:p>
          <w:p w14:paraId="33200CD6" w14:textId="77777777" w:rsidR="00ED1509" w:rsidRPr="007520B6" w:rsidDel="008B6AF4" w:rsidRDefault="00ED1509">
            <w:pPr>
              <w:pStyle w:val="Heading1Numbered"/>
              <w:rPr>
                <w:del w:id="8632" w:author="Donovan Goode [2]" w:date="2018-11-09T10:04:00Z"/>
                <w:rFonts w:ascii="Consolas" w:eastAsia="Times New Roman" w:hAnsi="Consolas" w:cs="Times New Roman"/>
                <w:color w:val="D4D4D4"/>
                <w:sz w:val="21"/>
                <w:szCs w:val="21"/>
              </w:rPr>
              <w:pPrChange w:id="8633" w:author="Donovan Goode [2]" w:date="2018-11-09T10:05:00Z">
                <w:pPr>
                  <w:shd w:val="clear" w:color="auto" w:fill="1E1E1E"/>
                  <w:spacing w:line="285" w:lineRule="atLeast"/>
                </w:pPr>
              </w:pPrChange>
            </w:pPr>
            <w:del w:id="86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w:delText>
              </w:r>
              <w:r w:rsidRPr="007520B6" w:rsidDel="008B6AF4">
                <w:rPr>
                  <w:rFonts w:ascii="Consolas" w:eastAsia="Times New Roman" w:hAnsi="Consolas" w:cs="Times New Roman"/>
                  <w:color w:val="D4D4D4"/>
                  <w:sz w:val="21"/>
                  <w:szCs w:val="21"/>
                </w:rPr>
                <w:delText xml:space="preserve"> {</w:delText>
              </w:r>
            </w:del>
          </w:p>
          <w:p w14:paraId="6F994E8C" w14:textId="77777777" w:rsidR="00ED1509" w:rsidRPr="007520B6" w:rsidDel="008B6AF4" w:rsidRDefault="00ED1509">
            <w:pPr>
              <w:pStyle w:val="Heading1Numbered"/>
              <w:rPr>
                <w:del w:id="8635" w:author="Donovan Goode [2]" w:date="2018-11-09T10:04:00Z"/>
                <w:rFonts w:ascii="Consolas" w:eastAsia="Times New Roman" w:hAnsi="Consolas" w:cs="Times New Roman"/>
                <w:color w:val="D4D4D4"/>
                <w:sz w:val="21"/>
                <w:szCs w:val="21"/>
              </w:rPr>
              <w:pPrChange w:id="8636" w:author="Donovan Goode [2]" w:date="2018-11-09T10:05:00Z">
                <w:pPr>
                  <w:shd w:val="clear" w:color="auto" w:fill="1E1E1E"/>
                  <w:spacing w:line="285" w:lineRule="atLeast"/>
                </w:pPr>
              </w:pPrChange>
            </w:pPr>
            <w:del w:id="86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76744C5" w14:textId="77777777" w:rsidR="00ED1509" w:rsidRPr="007520B6" w:rsidDel="008B6AF4" w:rsidRDefault="00ED1509">
            <w:pPr>
              <w:pStyle w:val="Heading1Numbered"/>
              <w:rPr>
                <w:del w:id="8638" w:author="Donovan Goode [2]" w:date="2018-11-09T10:04:00Z"/>
                <w:rFonts w:ascii="Consolas" w:eastAsia="Times New Roman" w:hAnsi="Consolas" w:cs="Times New Roman"/>
                <w:color w:val="D4D4D4"/>
                <w:sz w:val="21"/>
                <w:szCs w:val="21"/>
              </w:rPr>
              <w:pPrChange w:id="8639" w:author="Donovan Goode [2]" w:date="2018-11-09T10:05:00Z">
                <w:pPr>
                  <w:shd w:val="clear" w:color="auto" w:fill="1E1E1E"/>
                  <w:spacing w:line="285" w:lineRule="atLeast"/>
                </w:pPr>
              </w:pPrChange>
            </w:pPr>
            <w:del w:id="86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7FC639C4" w14:textId="77777777" w:rsidR="00ED1509" w:rsidRPr="007520B6" w:rsidDel="008B6AF4" w:rsidRDefault="00ED1509">
            <w:pPr>
              <w:pStyle w:val="Heading1Numbered"/>
              <w:rPr>
                <w:del w:id="8641" w:author="Donovan Goode [2]" w:date="2018-11-09T10:04:00Z"/>
                <w:rFonts w:ascii="Consolas" w:eastAsia="Times New Roman" w:hAnsi="Consolas" w:cs="Times New Roman"/>
                <w:color w:val="D4D4D4"/>
                <w:sz w:val="21"/>
                <w:szCs w:val="21"/>
              </w:rPr>
              <w:pPrChange w:id="8642" w:author="Donovan Goode [2]" w:date="2018-11-09T10:05:00Z">
                <w:pPr>
                  <w:shd w:val="clear" w:color="auto" w:fill="1E1E1E"/>
                  <w:spacing w:line="285" w:lineRule="atLeast"/>
                </w:pPr>
              </w:pPrChange>
            </w:pPr>
            <w:del w:id="86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2A30C3C" w14:textId="77777777" w:rsidR="00ED1509" w:rsidRPr="007520B6" w:rsidDel="008B6AF4" w:rsidRDefault="00ED1509">
            <w:pPr>
              <w:pStyle w:val="Heading1Numbered"/>
              <w:rPr>
                <w:del w:id="8644" w:author="Donovan Goode [2]" w:date="2018-11-09T10:04:00Z"/>
                <w:rFonts w:ascii="Consolas" w:eastAsia="Times New Roman" w:hAnsi="Consolas" w:cs="Times New Roman"/>
                <w:color w:val="D4D4D4"/>
                <w:sz w:val="21"/>
                <w:szCs w:val="21"/>
              </w:rPr>
              <w:pPrChange w:id="8645" w:author="Donovan Goode [2]" w:date="2018-11-09T10:05:00Z">
                <w:pPr>
                  <w:shd w:val="clear" w:color="auto" w:fill="1E1E1E"/>
                  <w:spacing w:line="285" w:lineRule="atLeast"/>
                </w:pPr>
              </w:pPrChange>
            </w:pPr>
            <w:del w:id="8646" w:author="Donovan Goode [2]" w:date="2018-11-09T10:04:00Z">
              <w:r w:rsidRPr="007520B6" w:rsidDel="008B6AF4">
                <w:rPr>
                  <w:rFonts w:ascii="Consolas" w:eastAsia="Times New Roman" w:hAnsi="Consolas" w:cs="Times New Roman"/>
                  <w:color w:val="D4D4D4"/>
                  <w:sz w:val="21"/>
                  <w:szCs w:val="21"/>
                </w:rPr>
                <w:delText xml:space="preserve">    }</w:delText>
              </w:r>
            </w:del>
          </w:p>
          <w:p w14:paraId="741959B2" w14:textId="77777777" w:rsidR="00ED1509" w:rsidRPr="007520B6" w:rsidDel="008B6AF4" w:rsidRDefault="00ED1509">
            <w:pPr>
              <w:pStyle w:val="Heading1Numbered"/>
              <w:rPr>
                <w:del w:id="8647" w:author="Donovan Goode [2]" w:date="2018-11-09T10:04:00Z"/>
                <w:rFonts w:ascii="Consolas" w:eastAsia="Times New Roman" w:hAnsi="Consolas" w:cs="Times New Roman"/>
                <w:color w:val="D4D4D4"/>
                <w:sz w:val="21"/>
                <w:szCs w:val="21"/>
              </w:rPr>
              <w:pPrChange w:id="8648" w:author="Donovan Goode [2]" w:date="2018-11-09T10:05:00Z">
                <w:pPr>
                  <w:shd w:val="clear" w:color="auto" w:fill="1E1E1E"/>
                  <w:spacing w:line="285" w:lineRule="atLeast"/>
                </w:pPr>
              </w:pPrChange>
            </w:pPr>
          </w:p>
          <w:p w14:paraId="0B930445" w14:textId="77777777" w:rsidR="00ED1509" w:rsidRPr="007520B6" w:rsidDel="008B6AF4" w:rsidRDefault="00ED1509">
            <w:pPr>
              <w:pStyle w:val="Heading1Numbered"/>
              <w:rPr>
                <w:del w:id="8649" w:author="Donovan Goode [2]" w:date="2018-11-09T10:04:00Z"/>
                <w:rFonts w:ascii="Consolas" w:eastAsia="Times New Roman" w:hAnsi="Consolas" w:cs="Times New Roman"/>
                <w:color w:val="D4D4D4"/>
                <w:sz w:val="21"/>
                <w:szCs w:val="21"/>
              </w:rPr>
              <w:pPrChange w:id="8650" w:author="Donovan Goode [2]" w:date="2018-11-09T10:05:00Z">
                <w:pPr>
                  <w:shd w:val="clear" w:color="auto" w:fill="1E1E1E"/>
                  <w:spacing w:line="285" w:lineRule="atLeast"/>
                </w:pPr>
              </w:pPrChange>
            </w:pPr>
            <w:del w:id="86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w:delText>
              </w:r>
              <w:r w:rsidRPr="007520B6" w:rsidDel="008B6AF4">
                <w:rPr>
                  <w:rFonts w:ascii="Consolas" w:eastAsia="Times New Roman" w:hAnsi="Consolas" w:cs="Times New Roman"/>
                  <w:color w:val="D4D4D4"/>
                  <w:sz w:val="21"/>
                  <w:szCs w:val="21"/>
                </w:rPr>
                <w:delText xml:space="preserve"> {</w:delText>
              </w:r>
            </w:del>
          </w:p>
          <w:p w14:paraId="22176F42" w14:textId="77777777" w:rsidR="00ED1509" w:rsidRPr="007520B6" w:rsidDel="008B6AF4" w:rsidRDefault="00ED1509">
            <w:pPr>
              <w:pStyle w:val="Heading1Numbered"/>
              <w:rPr>
                <w:del w:id="8652" w:author="Donovan Goode [2]" w:date="2018-11-09T10:04:00Z"/>
                <w:rFonts w:ascii="Consolas" w:eastAsia="Times New Roman" w:hAnsi="Consolas" w:cs="Times New Roman"/>
                <w:color w:val="D4D4D4"/>
                <w:sz w:val="21"/>
                <w:szCs w:val="21"/>
              </w:rPr>
              <w:pPrChange w:id="8653" w:author="Donovan Goode [2]" w:date="2018-11-09T10:05:00Z">
                <w:pPr>
                  <w:shd w:val="clear" w:color="auto" w:fill="1E1E1E"/>
                  <w:spacing w:line="285" w:lineRule="atLeast"/>
                </w:pPr>
              </w:pPrChange>
            </w:pPr>
            <w:del w:id="86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814068C" w14:textId="77777777" w:rsidR="00ED1509" w:rsidRPr="007520B6" w:rsidDel="008B6AF4" w:rsidRDefault="00ED1509">
            <w:pPr>
              <w:pStyle w:val="Heading1Numbered"/>
              <w:rPr>
                <w:del w:id="8655" w:author="Donovan Goode [2]" w:date="2018-11-09T10:04:00Z"/>
                <w:rFonts w:ascii="Consolas" w:eastAsia="Times New Roman" w:hAnsi="Consolas" w:cs="Times New Roman"/>
                <w:color w:val="D4D4D4"/>
                <w:sz w:val="21"/>
                <w:szCs w:val="21"/>
              </w:rPr>
              <w:pPrChange w:id="8656" w:author="Donovan Goode [2]" w:date="2018-11-09T10:05:00Z">
                <w:pPr>
                  <w:shd w:val="clear" w:color="auto" w:fill="1E1E1E"/>
                  <w:spacing w:line="285" w:lineRule="atLeast"/>
                </w:pPr>
              </w:pPrChange>
            </w:pPr>
            <w:del w:id="8657" w:author="Donovan Goode [2]" w:date="2018-11-09T10:04:00Z">
              <w:r w:rsidRPr="007520B6" w:rsidDel="008B6AF4">
                <w:rPr>
                  <w:rFonts w:ascii="Consolas" w:eastAsia="Times New Roman" w:hAnsi="Consolas" w:cs="Times New Roman"/>
                  <w:color w:val="D4D4D4"/>
                  <w:sz w:val="21"/>
                  <w:szCs w:val="21"/>
                </w:rPr>
                <w:delText xml:space="preserve">    }</w:delText>
              </w:r>
            </w:del>
          </w:p>
          <w:p w14:paraId="334C2551" w14:textId="77777777" w:rsidR="00ED1509" w:rsidRPr="007520B6" w:rsidDel="008B6AF4" w:rsidRDefault="00ED1509">
            <w:pPr>
              <w:pStyle w:val="Heading1Numbered"/>
              <w:rPr>
                <w:del w:id="8658" w:author="Donovan Goode [2]" w:date="2018-11-09T10:04:00Z"/>
                <w:rFonts w:ascii="Consolas" w:eastAsia="Times New Roman" w:hAnsi="Consolas" w:cs="Times New Roman"/>
                <w:color w:val="D4D4D4"/>
                <w:sz w:val="21"/>
                <w:szCs w:val="21"/>
              </w:rPr>
              <w:pPrChange w:id="8659" w:author="Donovan Goode [2]" w:date="2018-11-09T10:05:00Z">
                <w:pPr>
                  <w:shd w:val="clear" w:color="auto" w:fill="1E1E1E"/>
                  <w:spacing w:line="285" w:lineRule="atLeast"/>
                </w:pPr>
              </w:pPrChange>
            </w:pPr>
          </w:p>
          <w:p w14:paraId="0B406307" w14:textId="77777777" w:rsidR="00ED1509" w:rsidRPr="007520B6" w:rsidDel="008B6AF4" w:rsidRDefault="00ED1509">
            <w:pPr>
              <w:pStyle w:val="Heading1Numbered"/>
              <w:rPr>
                <w:del w:id="8660" w:author="Donovan Goode [2]" w:date="2018-11-09T10:04:00Z"/>
                <w:rFonts w:ascii="Consolas" w:eastAsia="Times New Roman" w:hAnsi="Consolas" w:cs="Times New Roman"/>
                <w:color w:val="D4D4D4"/>
                <w:sz w:val="21"/>
                <w:szCs w:val="21"/>
              </w:rPr>
              <w:pPrChange w:id="8661" w:author="Donovan Goode [2]" w:date="2018-11-09T10:05:00Z">
                <w:pPr>
                  <w:shd w:val="clear" w:color="auto" w:fill="1E1E1E"/>
                  <w:spacing w:line="285" w:lineRule="atLeast"/>
                </w:pPr>
              </w:pPrChange>
            </w:pPr>
            <w:del w:id="86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a:hover</w:delText>
              </w:r>
              <w:r w:rsidRPr="007520B6" w:rsidDel="008B6AF4">
                <w:rPr>
                  <w:rFonts w:ascii="Consolas" w:eastAsia="Times New Roman" w:hAnsi="Consolas" w:cs="Times New Roman"/>
                  <w:color w:val="D4D4D4"/>
                  <w:sz w:val="21"/>
                  <w:szCs w:val="21"/>
                </w:rPr>
                <w:delText xml:space="preserve"> {</w:delText>
              </w:r>
            </w:del>
          </w:p>
          <w:p w14:paraId="4023CBC6" w14:textId="77777777" w:rsidR="00ED1509" w:rsidRPr="007520B6" w:rsidDel="008B6AF4" w:rsidRDefault="00ED1509">
            <w:pPr>
              <w:pStyle w:val="Heading1Numbered"/>
              <w:rPr>
                <w:del w:id="8663" w:author="Donovan Goode [2]" w:date="2018-11-09T10:04:00Z"/>
                <w:rFonts w:ascii="Consolas" w:eastAsia="Times New Roman" w:hAnsi="Consolas" w:cs="Times New Roman"/>
                <w:color w:val="D4D4D4"/>
                <w:sz w:val="21"/>
                <w:szCs w:val="21"/>
              </w:rPr>
              <w:pPrChange w:id="8664" w:author="Donovan Goode [2]" w:date="2018-11-09T10:05:00Z">
                <w:pPr>
                  <w:shd w:val="clear" w:color="auto" w:fill="1E1E1E"/>
                  <w:spacing w:line="285" w:lineRule="atLeast"/>
                </w:pPr>
              </w:pPrChange>
            </w:pPr>
            <w:del w:id="86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384D48AA" w14:textId="77777777" w:rsidR="00ED1509" w:rsidRPr="007520B6" w:rsidDel="008B6AF4" w:rsidRDefault="00ED1509">
            <w:pPr>
              <w:pStyle w:val="Heading1Numbered"/>
              <w:rPr>
                <w:del w:id="8666" w:author="Donovan Goode [2]" w:date="2018-11-09T10:04:00Z"/>
                <w:rFonts w:ascii="Consolas" w:eastAsia="Times New Roman" w:hAnsi="Consolas" w:cs="Times New Roman"/>
                <w:color w:val="D4D4D4"/>
                <w:sz w:val="21"/>
                <w:szCs w:val="21"/>
              </w:rPr>
              <w:pPrChange w:id="8667" w:author="Donovan Goode [2]" w:date="2018-11-09T10:05:00Z">
                <w:pPr>
                  <w:shd w:val="clear" w:color="auto" w:fill="1E1E1E"/>
                  <w:spacing w:line="285" w:lineRule="atLeast"/>
                </w:pPr>
              </w:pPrChange>
            </w:pPr>
            <w:del w:id="8668" w:author="Donovan Goode [2]" w:date="2018-11-09T10:04:00Z">
              <w:r w:rsidRPr="007520B6" w:rsidDel="008B6AF4">
                <w:rPr>
                  <w:rFonts w:ascii="Consolas" w:eastAsia="Times New Roman" w:hAnsi="Consolas" w:cs="Times New Roman"/>
                  <w:color w:val="D4D4D4"/>
                  <w:sz w:val="21"/>
                  <w:szCs w:val="21"/>
                </w:rPr>
                <w:delText xml:space="preserve">    }</w:delText>
              </w:r>
            </w:del>
          </w:p>
          <w:p w14:paraId="07E98484" w14:textId="77777777" w:rsidR="00ED1509" w:rsidRPr="007520B6" w:rsidDel="008B6AF4" w:rsidRDefault="00ED1509">
            <w:pPr>
              <w:pStyle w:val="Heading1Numbered"/>
              <w:rPr>
                <w:del w:id="8669" w:author="Donovan Goode [2]" w:date="2018-11-09T10:04:00Z"/>
                <w:rFonts w:ascii="Consolas" w:eastAsia="Times New Roman" w:hAnsi="Consolas" w:cs="Times New Roman"/>
                <w:color w:val="D4D4D4"/>
                <w:sz w:val="21"/>
                <w:szCs w:val="21"/>
              </w:rPr>
              <w:pPrChange w:id="8670" w:author="Donovan Goode [2]" w:date="2018-11-09T10:05:00Z">
                <w:pPr>
                  <w:shd w:val="clear" w:color="auto" w:fill="1E1E1E"/>
                  <w:spacing w:line="285" w:lineRule="atLeast"/>
                </w:pPr>
              </w:pPrChange>
            </w:pPr>
          </w:p>
          <w:p w14:paraId="248D7EDE" w14:textId="77777777" w:rsidR="00ED1509" w:rsidRPr="007520B6" w:rsidDel="008B6AF4" w:rsidRDefault="00ED1509">
            <w:pPr>
              <w:pStyle w:val="Heading1Numbered"/>
              <w:rPr>
                <w:del w:id="8671" w:author="Donovan Goode [2]" w:date="2018-11-09T10:04:00Z"/>
                <w:rFonts w:ascii="Consolas" w:eastAsia="Times New Roman" w:hAnsi="Consolas" w:cs="Times New Roman"/>
                <w:color w:val="D4D4D4"/>
                <w:sz w:val="21"/>
                <w:szCs w:val="21"/>
              </w:rPr>
              <w:pPrChange w:id="8672" w:author="Donovan Goode [2]" w:date="2018-11-09T10:05:00Z">
                <w:pPr>
                  <w:shd w:val="clear" w:color="auto" w:fill="1E1E1E"/>
                  <w:spacing w:line="285" w:lineRule="atLeast"/>
                </w:pPr>
              </w:pPrChange>
            </w:pPr>
            <w:del w:id="86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a.selected</w:delText>
              </w:r>
              <w:r w:rsidRPr="007520B6" w:rsidDel="008B6AF4">
                <w:rPr>
                  <w:rFonts w:ascii="Consolas" w:eastAsia="Times New Roman" w:hAnsi="Consolas" w:cs="Times New Roman"/>
                  <w:color w:val="D4D4D4"/>
                  <w:sz w:val="21"/>
                  <w:szCs w:val="21"/>
                </w:rPr>
                <w:delText xml:space="preserve"> {</w:delText>
              </w:r>
            </w:del>
          </w:p>
          <w:p w14:paraId="6348C5FD" w14:textId="77777777" w:rsidR="00ED1509" w:rsidRPr="007520B6" w:rsidDel="008B6AF4" w:rsidRDefault="00ED1509">
            <w:pPr>
              <w:pStyle w:val="Heading1Numbered"/>
              <w:rPr>
                <w:del w:id="8674" w:author="Donovan Goode [2]" w:date="2018-11-09T10:04:00Z"/>
                <w:rFonts w:ascii="Consolas" w:eastAsia="Times New Roman" w:hAnsi="Consolas" w:cs="Times New Roman"/>
                <w:color w:val="D4D4D4"/>
                <w:sz w:val="21"/>
                <w:szCs w:val="21"/>
              </w:rPr>
              <w:pPrChange w:id="8675" w:author="Donovan Goode [2]" w:date="2018-11-09T10:05:00Z">
                <w:pPr>
                  <w:shd w:val="clear" w:color="auto" w:fill="1E1E1E"/>
                  <w:spacing w:line="285" w:lineRule="atLeast"/>
                </w:pPr>
              </w:pPrChange>
            </w:pPr>
            <w:del w:id="86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79E075B7" w14:textId="77777777" w:rsidR="00ED1509" w:rsidRPr="007520B6" w:rsidDel="008B6AF4" w:rsidRDefault="00ED1509">
            <w:pPr>
              <w:pStyle w:val="Heading1Numbered"/>
              <w:rPr>
                <w:del w:id="8677" w:author="Donovan Goode [2]" w:date="2018-11-09T10:04:00Z"/>
                <w:rFonts w:ascii="Consolas" w:eastAsia="Times New Roman" w:hAnsi="Consolas" w:cs="Times New Roman"/>
                <w:color w:val="D4D4D4"/>
                <w:sz w:val="21"/>
                <w:szCs w:val="21"/>
              </w:rPr>
              <w:pPrChange w:id="8678" w:author="Donovan Goode [2]" w:date="2018-11-09T10:05:00Z">
                <w:pPr>
                  <w:shd w:val="clear" w:color="auto" w:fill="1E1E1E"/>
                  <w:spacing w:line="285" w:lineRule="atLeast"/>
                </w:pPr>
              </w:pPrChange>
            </w:pPr>
            <w:del w:id="8679" w:author="Donovan Goode [2]" w:date="2018-11-09T10:04:00Z">
              <w:r w:rsidRPr="007520B6" w:rsidDel="008B6AF4">
                <w:rPr>
                  <w:rFonts w:ascii="Consolas" w:eastAsia="Times New Roman" w:hAnsi="Consolas" w:cs="Times New Roman"/>
                  <w:color w:val="D4D4D4"/>
                  <w:sz w:val="21"/>
                  <w:szCs w:val="21"/>
                </w:rPr>
                <w:delText xml:space="preserve">    }</w:delText>
              </w:r>
            </w:del>
          </w:p>
          <w:p w14:paraId="3310E285" w14:textId="77777777" w:rsidR="00ED1509" w:rsidRPr="007520B6" w:rsidDel="008B6AF4" w:rsidRDefault="00ED1509">
            <w:pPr>
              <w:pStyle w:val="Heading1Numbered"/>
              <w:rPr>
                <w:del w:id="8680" w:author="Donovan Goode [2]" w:date="2018-11-09T10:04:00Z"/>
                <w:rFonts w:ascii="Consolas" w:eastAsia="Times New Roman" w:hAnsi="Consolas" w:cs="Times New Roman"/>
                <w:color w:val="D4D4D4"/>
                <w:sz w:val="21"/>
                <w:szCs w:val="21"/>
              </w:rPr>
              <w:pPrChange w:id="8681" w:author="Donovan Goode [2]" w:date="2018-11-09T10:05:00Z">
                <w:pPr>
                  <w:shd w:val="clear" w:color="auto" w:fill="1E1E1E"/>
                  <w:spacing w:line="285" w:lineRule="atLeast"/>
                </w:pPr>
              </w:pPrChange>
            </w:pPr>
          </w:p>
          <w:p w14:paraId="29CED7AB" w14:textId="77777777" w:rsidR="00ED1509" w:rsidRPr="007520B6" w:rsidDel="008B6AF4" w:rsidRDefault="00ED1509">
            <w:pPr>
              <w:pStyle w:val="Heading1Numbered"/>
              <w:rPr>
                <w:del w:id="8682" w:author="Donovan Goode [2]" w:date="2018-11-09T10:04:00Z"/>
                <w:rFonts w:ascii="Consolas" w:eastAsia="Times New Roman" w:hAnsi="Consolas" w:cs="Times New Roman"/>
                <w:color w:val="D4D4D4"/>
                <w:sz w:val="21"/>
                <w:szCs w:val="21"/>
              </w:rPr>
              <w:pPrChange w:id="8683" w:author="Donovan Goode [2]" w:date="2018-11-09T10:05:00Z">
                <w:pPr>
                  <w:shd w:val="clear" w:color="auto" w:fill="1E1E1E"/>
                  <w:spacing w:line="285" w:lineRule="atLeast"/>
                </w:pPr>
              </w:pPrChange>
            </w:pPr>
            <w:del w:id="86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.left</w:delText>
              </w:r>
              <w:r w:rsidRPr="007520B6" w:rsidDel="008B6AF4">
                <w:rPr>
                  <w:rFonts w:ascii="Consolas" w:eastAsia="Times New Roman" w:hAnsi="Consolas" w:cs="Times New Roman"/>
                  <w:color w:val="D4D4D4"/>
                  <w:sz w:val="21"/>
                  <w:szCs w:val="21"/>
                </w:rPr>
                <w:delText xml:space="preserve"> {</w:delText>
              </w:r>
            </w:del>
          </w:p>
          <w:p w14:paraId="7F347C4E" w14:textId="77777777" w:rsidR="00ED1509" w:rsidRPr="007520B6" w:rsidDel="008B6AF4" w:rsidRDefault="00ED1509">
            <w:pPr>
              <w:pStyle w:val="Heading1Numbered"/>
              <w:rPr>
                <w:del w:id="8685" w:author="Donovan Goode [2]" w:date="2018-11-09T10:04:00Z"/>
                <w:rFonts w:ascii="Consolas" w:eastAsia="Times New Roman" w:hAnsi="Consolas" w:cs="Times New Roman"/>
                <w:color w:val="D4D4D4"/>
                <w:sz w:val="21"/>
                <w:szCs w:val="21"/>
              </w:rPr>
              <w:pPrChange w:id="8686" w:author="Donovan Goode [2]" w:date="2018-11-09T10:05:00Z">
                <w:pPr>
                  <w:shd w:val="clear" w:color="auto" w:fill="1E1E1E"/>
                  <w:spacing w:line="285" w:lineRule="atLeast"/>
                </w:pPr>
              </w:pPrChange>
            </w:pPr>
            <w:del w:id="86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1B91BD97" w14:textId="77777777" w:rsidR="00ED1509" w:rsidRPr="007520B6" w:rsidDel="008B6AF4" w:rsidRDefault="00ED1509">
            <w:pPr>
              <w:pStyle w:val="Heading1Numbered"/>
              <w:rPr>
                <w:del w:id="8688" w:author="Donovan Goode [2]" w:date="2018-11-09T10:04:00Z"/>
                <w:rFonts w:ascii="Consolas" w:eastAsia="Times New Roman" w:hAnsi="Consolas" w:cs="Times New Roman"/>
                <w:color w:val="D4D4D4"/>
                <w:sz w:val="21"/>
                <w:szCs w:val="21"/>
              </w:rPr>
              <w:pPrChange w:id="8689" w:author="Donovan Goode [2]" w:date="2018-11-09T10:05:00Z">
                <w:pPr>
                  <w:shd w:val="clear" w:color="auto" w:fill="1E1E1E"/>
                  <w:spacing w:line="285" w:lineRule="atLeast"/>
                </w:pPr>
              </w:pPrChange>
            </w:pPr>
            <w:del w:id="86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1230A12" w14:textId="77777777" w:rsidR="00ED1509" w:rsidRPr="007520B6" w:rsidDel="008B6AF4" w:rsidRDefault="00ED1509">
            <w:pPr>
              <w:pStyle w:val="Heading1Numbered"/>
              <w:rPr>
                <w:del w:id="8691" w:author="Donovan Goode [2]" w:date="2018-11-09T10:04:00Z"/>
                <w:rFonts w:ascii="Consolas" w:eastAsia="Times New Roman" w:hAnsi="Consolas" w:cs="Times New Roman"/>
                <w:color w:val="D4D4D4"/>
                <w:sz w:val="21"/>
                <w:szCs w:val="21"/>
              </w:rPr>
              <w:pPrChange w:id="8692" w:author="Donovan Goode [2]" w:date="2018-11-09T10:05:00Z">
                <w:pPr>
                  <w:shd w:val="clear" w:color="auto" w:fill="1E1E1E"/>
                  <w:spacing w:line="285" w:lineRule="atLeast"/>
                </w:pPr>
              </w:pPrChange>
            </w:pPr>
            <w:del w:id="8693" w:author="Donovan Goode [2]" w:date="2018-11-09T10:04:00Z">
              <w:r w:rsidRPr="007520B6" w:rsidDel="008B6AF4">
                <w:rPr>
                  <w:rFonts w:ascii="Consolas" w:eastAsia="Times New Roman" w:hAnsi="Consolas" w:cs="Times New Roman"/>
                  <w:color w:val="D4D4D4"/>
                  <w:sz w:val="21"/>
                  <w:szCs w:val="21"/>
                </w:rPr>
                <w:delText xml:space="preserve">    }</w:delText>
              </w:r>
            </w:del>
          </w:p>
          <w:p w14:paraId="78462190" w14:textId="77777777" w:rsidR="00ED1509" w:rsidRPr="007520B6" w:rsidDel="008B6AF4" w:rsidRDefault="00ED1509">
            <w:pPr>
              <w:pStyle w:val="Heading1Numbered"/>
              <w:rPr>
                <w:del w:id="8694" w:author="Donovan Goode [2]" w:date="2018-11-09T10:04:00Z"/>
                <w:rFonts w:ascii="Consolas" w:eastAsia="Times New Roman" w:hAnsi="Consolas" w:cs="Times New Roman"/>
                <w:color w:val="D4D4D4"/>
                <w:sz w:val="21"/>
                <w:szCs w:val="21"/>
              </w:rPr>
              <w:pPrChange w:id="8695" w:author="Donovan Goode [2]" w:date="2018-11-09T10:05:00Z">
                <w:pPr>
                  <w:shd w:val="clear" w:color="auto" w:fill="1E1E1E"/>
                  <w:spacing w:line="285" w:lineRule="atLeast"/>
                </w:pPr>
              </w:pPrChange>
            </w:pPr>
          </w:p>
          <w:p w14:paraId="35828707" w14:textId="77777777" w:rsidR="00ED1509" w:rsidRPr="007520B6" w:rsidDel="008B6AF4" w:rsidRDefault="00ED1509">
            <w:pPr>
              <w:pStyle w:val="Heading1Numbered"/>
              <w:rPr>
                <w:del w:id="8696" w:author="Donovan Goode [2]" w:date="2018-11-09T10:04:00Z"/>
                <w:rFonts w:ascii="Consolas" w:eastAsia="Times New Roman" w:hAnsi="Consolas" w:cs="Times New Roman"/>
                <w:color w:val="D4D4D4"/>
                <w:sz w:val="21"/>
                <w:szCs w:val="21"/>
              </w:rPr>
              <w:pPrChange w:id="8697" w:author="Donovan Goode [2]" w:date="2018-11-09T10:05:00Z">
                <w:pPr>
                  <w:shd w:val="clear" w:color="auto" w:fill="1E1E1E"/>
                  <w:spacing w:line="285" w:lineRule="atLeast"/>
                </w:pPr>
              </w:pPrChange>
            </w:pPr>
            <w:del w:id="86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.right</w:delText>
              </w:r>
              <w:r w:rsidRPr="007520B6" w:rsidDel="008B6AF4">
                <w:rPr>
                  <w:rFonts w:ascii="Consolas" w:eastAsia="Times New Roman" w:hAnsi="Consolas" w:cs="Times New Roman"/>
                  <w:color w:val="D4D4D4"/>
                  <w:sz w:val="21"/>
                  <w:szCs w:val="21"/>
                </w:rPr>
                <w:delText xml:space="preserve"> {</w:delText>
              </w:r>
            </w:del>
          </w:p>
          <w:p w14:paraId="6B82D8CE" w14:textId="77777777" w:rsidR="00ED1509" w:rsidRPr="007520B6" w:rsidDel="008B6AF4" w:rsidRDefault="00ED1509">
            <w:pPr>
              <w:pStyle w:val="Heading1Numbered"/>
              <w:rPr>
                <w:del w:id="8699" w:author="Donovan Goode [2]" w:date="2018-11-09T10:04:00Z"/>
                <w:rFonts w:ascii="Consolas" w:eastAsia="Times New Roman" w:hAnsi="Consolas" w:cs="Times New Roman"/>
                <w:color w:val="D4D4D4"/>
                <w:sz w:val="21"/>
                <w:szCs w:val="21"/>
              </w:rPr>
              <w:pPrChange w:id="8700" w:author="Donovan Goode [2]" w:date="2018-11-09T10:05:00Z">
                <w:pPr>
                  <w:shd w:val="clear" w:color="auto" w:fill="1E1E1E"/>
                  <w:spacing w:line="285" w:lineRule="atLeast"/>
                </w:pPr>
              </w:pPrChange>
            </w:pPr>
            <w:del w:id="87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15C438B2" w14:textId="77777777" w:rsidR="00ED1509" w:rsidRPr="007520B6" w:rsidDel="008B6AF4" w:rsidRDefault="00ED1509">
            <w:pPr>
              <w:pStyle w:val="Heading1Numbered"/>
              <w:rPr>
                <w:del w:id="8702" w:author="Donovan Goode [2]" w:date="2018-11-09T10:04:00Z"/>
                <w:rFonts w:ascii="Consolas" w:eastAsia="Times New Roman" w:hAnsi="Consolas" w:cs="Times New Roman"/>
                <w:color w:val="D4D4D4"/>
                <w:sz w:val="21"/>
                <w:szCs w:val="21"/>
              </w:rPr>
              <w:pPrChange w:id="8703" w:author="Donovan Goode [2]" w:date="2018-11-09T10:05:00Z">
                <w:pPr>
                  <w:shd w:val="clear" w:color="auto" w:fill="1E1E1E"/>
                  <w:spacing w:line="285" w:lineRule="atLeast"/>
                </w:pPr>
              </w:pPrChange>
            </w:pPr>
            <w:del w:id="87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23BFC0D5" w14:textId="77777777" w:rsidR="00ED1509" w:rsidRPr="007520B6" w:rsidDel="008B6AF4" w:rsidRDefault="00ED1509">
            <w:pPr>
              <w:pStyle w:val="Heading1Numbered"/>
              <w:rPr>
                <w:del w:id="8705" w:author="Donovan Goode [2]" w:date="2018-11-09T10:04:00Z"/>
                <w:rFonts w:ascii="Consolas" w:eastAsia="Times New Roman" w:hAnsi="Consolas" w:cs="Times New Roman"/>
                <w:color w:val="D4D4D4"/>
                <w:sz w:val="21"/>
                <w:szCs w:val="21"/>
              </w:rPr>
              <w:pPrChange w:id="8706" w:author="Donovan Goode [2]" w:date="2018-11-09T10:05:00Z">
                <w:pPr>
                  <w:shd w:val="clear" w:color="auto" w:fill="1E1E1E"/>
                  <w:spacing w:line="285" w:lineRule="atLeast"/>
                </w:pPr>
              </w:pPrChange>
            </w:pPr>
            <w:del w:id="8707" w:author="Donovan Goode [2]" w:date="2018-11-09T10:04:00Z">
              <w:r w:rsidRPr="007520B6" w:rsidDel="008B6AF4">
                <w:rPr>
                  <w:rFonts w:ascii="Consolas" w:eastAsia="Times New Roman" w:hAnsi="Consolas" w:cs="Times New Roman"/>
                  <w:color w:val="D4D4D4"/>
                  <w:sz w:val="21"/>
                  <w:szCs w:val="21"/>
                </w:rPr>
                <w:delText xml:space="preserve">    }</w:delText>
              </w:r>
            </w:del>
          </w:p>
          <w:p w14:paraId="0E557FC0" w14:textId="77777777" w:rsidR="00ED1509" w:rsidRPr="007520B6" w:rsidDel="008B6AF4" w:rsidRDefault="00ED1509">
            <w:pPr>
              <w:pStyle w:val="Heading1Numbered"/>
              <w:rPr>
                <w:del w:id="8708" w:author="Donovan Goode [2]" w:date="2018-11-09T10:04:00Z"/>
                <w:rFonts w:ascii="Consolas" w:eastAsia="Times New Roman" w:hAnsi="Consolas" w:cs="Times New Roman"/>
                <w:color w:val="D4D4D4"/>
                <w:sz w:val="21"/>
                <w:szCs w:val="21"/>
              </w:rPr>
              <w:pPrChange w:id="8709" w:author="Donovan Goode [2]" w:date="2018-11-09T10:05:00Z">
                <w:pPr>
                  <w:shd w:val="clear" w:color="auto" w:fill="1E1E1E"/>
                  <w:spacing w:line="285" w:lineRule="atLeast"/>
                </w:pPr>
              </w:pPrChange>
            </w:pPr>
          </w:p>
          <w:p w14:paraId="0112B076" w14:textId="77777777" w:rsidR="00ED1509" w:rsidRPr="007520B6" w:rsidDel="008B6AF4" w:rsidRDefault="00ED1509">
            <w:pPr>
              <w:pStyle w:val="Heading1Numbered"/>
              <w:rPr>
                <w:del w:id="8710" w:author="Donovan Goode [2]" w:date="2018-11-09T10:04:00Z"/>
                <w:rFonts w:ascii="Consolas" w:eastAsia="Times New Roman" w:hAnsi="Consolas" w:cs="Times New Roman"/>
                <w:color w:val="D4D4D4"/>
                <w:sz w:val="21"/>
                <w:szCs w:val="21"/>
              </w:rPr>
              <w:pPrChange w:id="8711" w:author="Donovan Goode [2]" w:date="2018-11-09T10:05:00Z">
                <w:pPr>
                  <w:shd w:val="clear" w:color="auto" w:fill="1E1E1E"/>
                  <w:spacing w:line="285" w:lineRule="atLeast"/>
                </w:pPr>
              </w:pPrChange>
            </w:pPr>
            <w:del w:id="87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.pipe:hover,</w:delText>
              </w:r>
            </w:del>
          </w:p>
          <w:p w14:paraId="45084BD3" w14:textId="77777777" w:rsidR="00ED1509" w:rsidRPr="007520B6" w:rsidDel="008B6AF4" w:rsidRDefault="00ED1509">
            <w:pPr>
              <w:pStyle w:val="Heading1Numbered"/>
              <w:rPr>
                <w:del w:id="8713" w:author="Donovan Goode [2]" w:date="2018-11-09T10:04:00Z"/>
                <w:rFonts w:ascii="Consolas" w:eastAsia="Times New Roman" w:hAnsi="Consolas" w:cs="Times New Roman"/>
                <w:color w:val="D4D4D4"/>
                <w:sz w:val="21"/>
                <w:szCs w:val="21"/>
              </w:rPr>
              <w:pPrChange w:id="8714" w:author="Donovan Goode [2]" w:date="2018-11-09T10:05:00Z">
                <w:pPr>
                  <w:shd w:val="clear" w:color="auto" w:fill="1E1E1E"/>
                  <w:spacing w:line="285" w:lineRule="atLeast"/>
                </w:pPr>
              </w:pPrChange>
            </w:pPr>
            <w:del w:id="8715" w:author="Donovan Goode [2]" w:date="2018-11-09T10:04:00Z">
              <w:r w:rsidRPr="007520B6" w:rsidDel="008B6AF4">
                <w:rPr>
                  <w:rFonts w:ascii="Consolas" w:eastAsia="Times New Roman" w:hAnsi="Consolas" w:cs="Times New Roman"/>
                  <w:color w:val="D7BA7D"/>
                  <w:sz w:val="21"/>
                  <w:szCs w:val="21"/>
                </w:rPr>
                <w:delText xml:space="preserve">    #widget5 .pagination .pipe:hover</w:delText>
              </w:r>
              <w:r w:rsidRPr="007520B6" w:rsidDel="008B6AF4">
                <w:rPr>
                  <w:rFonts w:ascii="Consolas" w:eastAsia="Times New Roman" w:hAnsi="Consolas" w:cs="Times New Roman"/>
                  <w:color w:val="D4D4D4"/>
                  <w:sz w:val="21"/>
                  <w:szCs w:val="21"/>
                </w:rPr>
                <w:delText xml:space="preserve"> {</w:delText>
              </w:r>
            </w:del>
          </w:p>
          <w:p w14:paraId="6A51B6E4" w14:textId="77777777" w:rsidR="00ED1509" w:rsidRPr="007520B6" w:rsidDel="008B6AF4" w:rsidRDefault="00ED1509">
            <w:pPr>
              <w:pStyle w:val="Heading1Numbered"/>
              <w:rPr>
                <w:del w:id="8716" w:author="Donovan Goode [2]" w:date="2018-11-09T10:04:00Z"/>
                <w:rFonts w:ascii="Consolas" w:eastAsia="Times New Roman" w:hAnsi="Consolas" w:cs="Times New Roman"/>
                <w:color w:val="D4D4D4"/>
                <w:sz w:val="21"/>
                <w:szCs w:val="21"/>
              </w:rPr>
              <w:pPrChange w:id="8717" w:author="Donovan Goode [2]" w:date="2018-11-09T10:05:00Z">
                <w:pPr>
                  <w:shd w:val="clear" w:color="auto" w:fill="1E1E1E"/>
                  <w:spacing w:line="285" w:lineRule="atLeast"/>
                </w:pPr>
              </w:pPrChange>
            </w:pPr>
            <w:del w:id="87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5BE23AF1" w14:textId="77777777" w:rsidR="00ED1509" w:rsidRPr="007520B6" w:rsidDel="008B6AF4" w:rsidRDefault="00ED1509">
            <w:pPr>
              <w:pStyle w:val="Heading1Numbered"/>
              <w:rPr>
                <w:del w:id="8719" w:author="Donovan Goode [2]" w:date="2018-11-09T10:04:00Z"/>
                <w:rFonts w:ascii="Consolas" w:eastAsia="Times New Roman" w:hAnsi="Consolas" w:cs="Times New Roman"/>
                <w:color w:val="D4D4D4"/>
                <w:sz w:val="21"/>
                <w:szCs w:val="21"/>
              </w:rPr>
              <w:pPrChange w:id="8720" w:author="Donovan Goode [2]" w:date="2018-11-09T10:05:00Z">
                <w:pPr>
                  <w:shd w:val="clear" w:color="auto" w:fill="1E1E1E"/>
                  <w:spacing w:line="285" w:lineRule="atLeast"/>
                </w:pPr>
              </w:pPrChange>
            </w:pPr>
            <w:del w:id="8721" w:author="Donovan Goode [2]" w:date="2018-11-09T10:04:00Z">
              <w:r w:rsidRPr="007520B6" w:rsidDel="008B6AF4">
                <w:rPr>
                  <w:rFonts w:ascii="Consolas" w:eastAsia="Times New Roman" w:hAnsi="Consolas" w:cs="Times New Roman"/>
                  <w:color w:val="D4D4D4"/>
                  <w:sz w:val="21"/>
                  <w:szCs w:val="21"/>
                </w:rPr>
                <w:delText xml:space="preserve">    }</w:delText>
              </w:r>
            </w:del>
          </w:p>
          <w:p w14:paraId="10FC21E5" w14:textId="77777777" w:rsidR="00ED1509" w:rsidRPr="007520B6" w:rsidDel="008B6AF4" w:rsidRDefault="00ED1509">
            <w:pPr>
              <w:pStyle w:val="Heading1Numbered"/>
              <w:rPr>
                <w:del w:id="8722" w:author="Donovan Goode [2]" w:date="2018-11-09T10:04:00Z"/>
                <w:rFonts w:ascii="Consolas" w:eastAsia="Times New Roman" w:hAnsi="Consolas" w:cs="Times New Roman"/>
                <w:color w:val="D4D4D4"/>
                <w:sz w:val="21"/>
                <w:szCs w:val="21"/>
              </w:rPr>
              <w:pPrChange w:id="8723" w:author="Donovan Goode [2]" w:date="2018-11-09T10:05:00Z">
                <w:pPr>
                  <w:shd w:val="clear" w:color="auto" w:fill="1E1E1E"/>
                  <w:spacing w:line="285" w:lineRule="atLeast"/>
                </w:pPr>
              </w:pPrChange>
            </w:pPr>
          </w:p>
          <w:p w14:paraId="33AD08B6" w14:textId="77777777" w:rsidR="00ED1509" w:rsidRPr="007520B6" w:rsidDel="008B6AF4" w:rsidRDefault="00ED1509">
            <w:pPr>
              <w:pStyle w:val="Heading1Numbered"/>
              <w:rPr>
                <w:del w:id="8724" w:author="Donovan Goode [2]" w:date="2018-11-09T10:04:00Z"/>
                <w:rFonts w:ascii="Consolas" w:eastAsia="Times New Roman" w:hAnsi="Consolas" w:cs="Times New Roman"/>
                <w:color w:val="D4D4D4"/>
                <w:sz w:val="21"/>
                <w:szCs w:val="21"/>
              </w:rPr>
              <w:pPrChange w:id="8725" w:author="Donovan Goode [2]" w:date="2018-11-09T10:05:00Z">
                <w:pPr>
                  <w:shd w:val="clear" w:color="auto" w:fill="1E1E1E"/>
                  <w:spacing w:line="285" w:lineRule="atLeast"/>
                </w:pPr>
              </w:pPrChange>
            </w:pPr>
            <w:del w:id="87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div.next</w:delText>
              </w:r>
              <w:r w:rsidRPr="007520B6" w:rsidDel="008B6AF4">
                <w:rPr>
                  <w:rFonts w:ascii="Consolas" w:eastAsia="Times New Roman" w:hAnsi="Consolas" w:cs="Times New Roman"/>
                  <w:color w:val="D4D4D4"/>
                  <w:sz w:val="21"/>
                  <w:szCs w:val="21"/>
                </w:rPr>
                <w:delText xml:space="preserve"> {</w:delText>
              </w:r>
            </w:del>
          </w:p>
          <w:p w14:paraId="103402A4" w14:textId="77777777" w:rsidR="00ED1509" w:rsidRPr="007520B6" w:rsidDel="008B6AF4" w:rsidRDefault="00ED1509">
            <w:pPr>
              <w:pStyle w:val="Heading1Numbered"/>
              <w:rPr>
                <w:del w:id="8727" w:author="Donovan Goode [2]" w:date="2018-11-09T10:04:00Z"/>
                <w:rFonts w:ascii="Consolas" w:eastAsia="Times New Roman" w:hAnsi="Consolas" w:cs="Times New Roman"/>
                <w:color w:val="D4D4D4"/>
                <w:sz w:val="21"/>
                <w:szCs w:val="21"/>
              </w:rPr>
              <w:pPrChange w:id="8728" w:author="Donovan Goode [2]" w:date="2018-11-09T10:05:00Z">
                <w:pPr>
                  <w:shd w:val="clear" w:color="auto" w:fill="1E1E1E"/>
                  <w:spacing w:line="285" w:lineRule="atLeast"/>
                </w:pPr>
              </w:pPrChange>
            </w:pPr>
            <w:del w:id="87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125px</w:delText>
              </w:r>
              <w:r w:rsidRPr="007520B6" w:rsidDel="008B6AF4">
                <w:rPr>
                  <w:rFonts w:ascii="Consolas" w:eastAsia="Times New Roman" w:hAnsi="Consolas" w:cs="Times New Roman"/>
                  <w:color w:val="D4D4D4"/>
                  <w:sz w:val="21"/>
                  <w:szCs w:val="21"/>
                </w:rPr>
                <w:delText>;</w:delText>
              </w:r>
            </w:del>
          </w:p>
          <w:p w14:paraId="3655FCDC" w14:textId="77777777" w:rsidR="00ED1509" w:rsidRPr="007520B6" w:rsidDel="008B6AF4" w:rsidRDefault="00ED1509">
            <w:pPr>
              <w:pStyle w:val="Heading1Numbered"/>
              <w:rPr>
                <w:del w:id="8730" w:author="Donovan Goode [2]" w:date="2018-11-09T10:04:00Z"/>
                <w:rFonts w:ascii="Consolas" w:eastAsia="Times New Roman" w:hAnsi="Consolas" w:cs="Times New Roman"/>
                <w:color w:val="D4D4D4"/>
                <w:sz w:val="21"/>
                <w:szCs w:val="21"/>
              </w:rPr>
              <w:pPrChange w:id="8731" w:author="Donovan Goode [2]" w:date="2018-11-09T10:05:00Z">
                <w:pPr>
                  <w:shd w:val="clear" w:color="auto" w:fill="1E1E1E"/>
                  <w:spacing w:line="285" w:lineRule="atLeast"/>
                </w:pPr>
              </w:pPrChange>
            </w:pPr>
            <w:del w:id="87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BD24F01" w14:textId="77777777" w:rsidR="00ED1509" w:rsidRPr="007520B6" w:rsidDel="008B6AF4" w:rsidRDefault="00ED1509">
            <w:pPr>
              <w:pStyle w:val="Heading1Numbered"/>
              <w:rPr>
                <w:del w:id="8733" w:author="Donovan Goode [2]" w:date="2018-11-09T10:04:00Z"/>
                <w:rFonts w:ascii="Consolas" w:eastAsia="Times New Roman" w:hAnsi="Consolas" w:cs="Times New Roman"/>
                <w:color w:val="D4D4D4"/>
                <w:sz w:val="21"/>
                <w:szCs w:val="21"/>
              </w:rPr>
              <w:pPrChange w:id="8734" w:author="Donovan Goode [2]" w:date="2018-11-09T10:05:00Z">
                <w:pPr>
                  <w:shd w:val="clear" w:color="auto" w:fill="1E1E1E"/>
                  <w:spacing w:line="285" w:lineRule="atLeast"/>
                </w:pPr>
              </w:pPrChange>
            </w:pPr>
            <w:del w:id="8735" w:author="Donovan Goode [2]" w:date="2018-11-09T10:04:00Z">
              <w:r w:rsidRPr="007520B6" w:rsidDel="008B6AF4">
                <w:rPr>
                  <w:rFonts w:ascii="Consolas" w:eastAsia="Times New Roman" w:hAnsi="Consolas" w:cs="Times New Roman"/>
                  <w:color w:val="D4D4D4"/>
                  <w:sz w:val="21"/>
                  <w:szCs w:val="21"/>
                </w:rPr>
                <w:delText xml:space="preserve">    }</w:delText>
              </w:r>
            </w:del>
          </w:p>
          <w:p w14:paraId="6E2D8CFD" w14:textId="77777777" w:rsidR="00ED1509" w:rsidRPr="007520B6" w:rsidDel="008B6AF4" w:rsidRDefault="00ED1509">
            <w:pPr>
              <w:pStyle w:val="Heading1Numbered"/>
              <w:rPr>
                <w:del w:id="8736" w:author="Donovan Goode [2]" w:date="2018-11-09T10:04:00Z"/>
                <w:rFonts w:ascii="Consolas" w:eastAsia="Times New Roman" w:hAnsi="Consolas" w:cs="Times New Roman"/>
                <w:color w:val="D4D4D4"/>
                <w:sz w:val="21"/>
                <w:szCs w:val="21"/>
              </w:rPr>
              <w:pPrChange w:id="8737" w:author="Donovan Goode [2]" w:date="2018-11-09T10:05:00Z">
                <w:pPr>
                  <w:shd w:val="clear" w:color="auto" w:fill="1E1E1E"/>
                  <w:spacing w:line="285" w:lineRule="atLeast"/>
                </w:pPr>
              </w:pPrChange>
            </w:pPr>
          </w:p>
          <w:p w14:paraId="6486A584" w14:textId="77777777" w:rsidR="00ED1509" w:rsidRPr="007520B6" w:rsidDel="008B6AF4" w:rsidRDefault="00ED1509">
            <w:pPr>
              <w:pStyle w:val="Heading1Numbered"/>
              <w:rPr>
                <w:del w:id="8738" w:author="Donovan Goode [2]" w:date="2018-11-09T10:04:00Z"/>
                <w:rFonts w:ascii="Consolas" w:eastAsia="Times New Roman" w:hAnsi="Consolas" w:cs="Times New Roman"/>
                <w:color w:val="D4D4D4"/>
                <w:sz w:val="21"/>
                <w:szCs w:val="21"/>
              </w:rPr>
              <w:pPrChange w:id="8739" w:author="Donovan Goode [2]" w:date="2018-11-09T10:05:00Z">
                <w:pPr>
                  <w:shd w:val="clear" w:color="auto" w:fill="1E1E1E"/>
                  <w:spacing w:line="285" w:lineRule="atLeast"/>
                </w:pPr>
              </w:pPrChange>
            </w:pPr>
            <w:del w:id="87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#W5MoreInfo</w:delText>
              </w:r>
              <w:r w:rsidRPr="007520B6" w:rsidDel="008B6AF4">
                <w:rPr>
                  <w:rFonts w:ascii="Consolas" w:eastAsia="Times New Roman" w:hAnsi="Consolas" w:cs="Times New Roman"/>
                  <w:color w:val="D4D4D4"/>
                  <w:sz w:val="21"/>
                  <w:szCs w:val="21"/>
                </w:rPr>
                <w:delText xml:space="preserve"> {</w:delText>
              </w:r>
            </w:del>
          </w:p>
          <w:p w14:paraId="1C88B077" w14:textId="77777777" w:rsidR="00ED1509" w:rsidRPr="007520B6" w:rsidDel="008B6AF4" w:rsidRDefault="00ED1509">
            <w:pPr>
              <w:pStyle w:val="Heading1Numbered"/>
              <w:rPr>
                <w:del w:id="8741" w:author="Donovan Goode [2]" w:date="2018-11-09T10:04:00Z"/>
                <w:rFonts w:ascii="Consolas" w:eastAsia="Times New Roman" w:hAnsi="Consolas" w:cs="Times New Roman"/>
                <w:color w:val="D4D4D4"/>
                <w:sz w:val="21"/>
                <w:szCs w:val="21"/>
              </w:rPr>
              <w:pPrChange w:id="8742" w:author="Donovan Goode [2]" w:date="2018-11-09T10:05:00Z">
                <w:pPr>
                  <w:shd w:val="clear" w:color="auto" w:fill="1E1E1E"/>
                  <w:spacing w:line="285" w:lineRule="atLeast"/>
                </w:pPr>
              </w:pPrChange>
            </w:pPr>
            <w:del w:id="87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410px</w:delText>
              </w:r>
              <w:r w:rsidRPr="007520B6" w:rsidDel="008B6AF4">
                <w:rPr>
                  <w:rFonts w:ascii="Consolas" w:eastAsia="Times New Roman" w:hAnsi="Consolas" w:cs="Times New Roman"/>
                  <w:color w:val="D4D4D4"/>
                  <w:sz w:val="21"/>
                  <w:szCs w:val="21"/>
                </w:rPr>
                <w:delText>;</w:delText>
              </w:r>
            </w:del>
          </w:p>
          <w:p w14:paraId="42E69434" w14:textId="77777777" w:rsidR="00ED1509" w:rsidRPr="007520B6" w:rsidDel="008B6AF4" w:rsidRDefault="00ED1509">
            <w:pPr>
              <w:pStyle w:val="Heading1Numbered"/>
              <w:rPr>
                <w:del w:id="8744" w:author="Donovan Goode [2]" w:date="2018-11-09T10:04:00Z"/>
                <w:rFonts w:ascii="Consolas" w:eastAsia="Times New Roman" w:hAnsi="Consolas" w:cs="Times New Roman"/>
                <w:color w:val="D4D4D4"/>
                <w:sz w:val="21"/>
                <w:szCs w:val="21"/>
              </w:rPr>
              <w:pPrChange w:id="8745" w:author="Donovan Goode [2]" w:date="2018-11-09T10:05:00Z">
                <w:pPr>
                  <w:shd w:val="clear" w:color="auto" w:fill="1E1E1E"/>
                  <w:spacing w:line="285" w:lineRule="atLeast"/>
                </w:pPr>
              </w:pPrChange>
            </w:pPr>
            <w:del w:id="87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2D079F7" w14:textId="77777777" w:rsidR="00ED1509" w:rsidRPr="007520B6" w:rsidDel="008B6AF4" w:rsidRDefault="00ED1509">
            <w:pPr>
              <w:pStyle w:val="Heading1Numbered"/>
              <w:rPr>
                <w:del w:id="8747" w:author="Donovan Goode [2]" w:date="2018-11-09T10:04:00Z"/>
                <w:rFonts w:ascii="Consolas" w:eastAsia="Times New Roman" w:hAnsi="Consolas" w:cs="Times New Roman"/>
                <w:color w:val="D4D4D4"/>
                <w:sz w:val="21"/>
                <w:szCs w:val="21"/>
              </w:rPr>
              <w:pPrChange w:id="8748" w:author="Donovan Goode [2]" w:date="2018-11-09T10:05:00Z">
                <w:pPr>
                  <w:shd w:val="clear" w:color="auto" w:fill="1E1E1E"/>
                  <w:spacing w:line="285" w:lineRule="atLeast"/>
                </w:pPr>
              </w:pPrChange>
            </w:pPr>
            <w:del w:id="87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197px</w:delText>
              </w:r>
              <w:r w:rsidRPr="007520B6" w:rsidDel="008B6AF4">
                <w:rPr>
                  <w:rFonts w:ascii="Consolas" w:eastAsia="Times New Roman" w:hAnsi="Consolas" w:cs="Times New Roman"/>
                  <w:color w:val="D4D4D4"/>
                  <w:sz w:val="21"/>
                  <w:szCs w:val="21"/>
                </w:rPr>
                <w:delText>;</w:delText>
              </w:r>
            </w:del>
          </w:p>
          <w:p w14:paraId="32E3C1DD" w14:textId="77777777" w:rsidR="00ED1509" w:rsidRPr="007520B6" w:rsidDel="008B6AF4" w:rsidRDefault="00ED1509">
            <w:pPr>
              <w:pStyle w:val="Heading1Numbered"/>
              <w:rPr>
                <w:del w:id="8750" w:author="Donovan Goode [2]" w:date="2018-11-09T10:04:00Z"/>
                <w:rFonts w:ascii="Consolas" w:eastAsia="Times New Roman" w:hAnsi="Consolas" w:cs="Times New Roman"/>
                <w:color w:val="D4D4D4"/>
                <w:sz w:val="21"/>
                <w:szCs w:val="21"/>
              </w:rPr>
              <w:pPrChange w:id="8751" w:author="Donovan Goode [2]" w:date="2018-11-09T10:05:00Z">
                <w:pPr>
                  <w:shd w:val="clear" w:color="auto" w:fill="1E1E1E"/>
                  <w:spacing w:line="285" w:lineRule="atLeast"/>
                </w:pPr>
              </w:pPrChange>
            </w:pPr>
            <w:del w:id="87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6690F98C" w14:textId="77777777" w:rsidR="00ED1509" w:rsidRPr="007520B6" w:rsidDel="008B6AF4" w:rsidRDefault="00ED1509">
            <w:pPr>
              <w:pStyle w:val="Heading1Numbered"/>
              <w:rPr>
                <w:del w:id="8753" w:author="Donovan Goode [2]" w:date="2018-11-09T10:04:00Z"/>
                <w:rFonts w:ascii="Consolas" w:eastAsia="Times New Roman" w:hAnsi="Consolas" w:cs="Times New Roman"/>
                <w:color w:val="D4D4D4"/>
                <w:sz w:val="21"/>
                <w:szCs w:val="21"/>
              </w:rPr>
              <w:pPrChange w:id="8754" w:author="Donovan Goode [2]" w:date="2018-11-09T10:05:00Z">
                <w:pPr>
                  <w:shd w:val="clear" w:color="auto" w:fill="1E1E1E"/>
                  <w:spacing w:line="285" w:lineRule="atLeast"/>
                </w:pPr>
              </w:pPrChange>
            </w:pPr>
          </w:p>
          <w:p w14:paraId="62C26DE3" w14:textId="77777777" w:rsidR="00ED1509" w:rsidRPr="007520B6" w:rsidDel="008B6AF4" w:rsidRDefault="00ED1509">
            <w:pPr>
              <w:pStyle w:val="Heading1Numbered"/>
              <w:rPr>
                <w:del w:id="8755" w:author="Donovan Goode [2]" w:date="2018-11-09T10:04:00Z"/>
                <w:rFonts w:ascii="Consolas" w:eastAsia="Times New Roman" w:hAnsi="Consolas" w:cs="Times New Roman"/>
                <w:color w:val="D4D4D4"/>
                <w:sz w:val="21"/>
                <w:szCs w:val="21"/>
              </w:rPr>
              <w:pPrChange w:id="8756" w:author="Donovan Goode [2]" w:date="2018-11-09T10:05:00Z">
                <w:pPr>
                  <w:shd w:val="clear" w:color="auto" w:fill="1E1E1E"/>
                  <w:spacing w:line="285" w:lineRule="atLeast"/>
                </w:pPr>
              </w:pPrChange>
            </w:pPr>
            <w:del w:id="8757" w:author="Donovan Goode [2]" w:date="2018-11-09T10:04:00Z">
              <w:r w:rsidRPr="007520B6" w:rsidDel="008B6AF4">
                <w:rPr>
                  <w:rFonts w:ascii="Consolas" w:eastAsia="Times New Roman" w:hAnsi="Consolas" w:cs="Times New Roman"/>
                  <w:color w:val="D4D4D4"/>
                  <w:sz w:val="21"/>
                  <w:szCs w:val="21"/>
                </w:rPr>
                <w:delText xml:space="preserve">    }</w:delText>
              </w:r>
            </w:del>
          </w:p>
          <w:p w14:paraId="57FE8B3C" w14:textId="77777777" w:rsidR="00ED1509" w:rsidRPr="007520B6" w:rsidDel="008B6AF4" w:rsidRDefault="00ED1509">
            <w:pPr>
              <w:pStyle w:val="Heading1Numbered"/>
              <w:rPr>
                <w:del w:id="8758" w:author="Donovan Goode [2]" w:date="2018-11-09T10:04:00Z"/>
                <w:rFonts w:ascii="Consolas" w:eastAsia="Times New Roman" w:hAnsi="Consolas" w:cs="Times New Roman"/>
                <w:color w:val="D4D4D4"/>
                <w:sz w:val="21"/>
                <w:szCs w:val="21"/>
              </w:rPr>
              <w:pPrChange w:id="8759" w:author="Donovan Goode [2]" w:date="2018-11-09T10:05:00Z">
                <w:pPr>
                  <w:shd w:val="clear" w:color="auto" w:fill="1E1E1E"/>
                  <w:spacing w:line="285" w:lineRule="atLeast"/>
                </w:pPr>
              </w:pPrChange>
            </w:pPr>
          </w:p>
          <w:p w14:paraId="5B305A9B" w14:textId="77777777" w:rsidR="00ED1509" w:rsidRPr="007520B6" w:rsidDel="008B6AF4" w:rsidRDefault="00ED1509">
            <w:pPr>
              <w:pStyle w:val="Heading1Numbered"/>
              <w:rPr>
                <w:del w:id="8760" w:author="Donovan Goode [2]" w:date="2018-11-09T10:04:00Z"/>
                <w:rFonts w:ascii="Consolas" w:eastAsia="Times New Roman" w:hAnsi="Consolas" w:cs="Times New Roman"/>
                <w:color w:val="D4D4D4"/>
                <w:sz w:val="21"/>
                <w:szCs w:val="21"/>
              </w:rPr>
              <w:pPrChange w:id="8761" w:author="Donovan Goode [2]" w:date="2018-11-09T10:05:00Z">
                <w:pPr>
                  <w:shd w:val="clear" w:color="auto" w:fill="1E1E1E"/>
                  <w:spacing w:line="285" w:lineRule="atLeast"/>
                </w:pPr>
              </w:pPrChange>
            </w:pPr>
            <w:del w:id="87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#W5MoreInfo .link</w:delText>
              </w:r>
              <w:r w:rsidRPr="007520B6" w:rsidDel="008B6AF4">
                <w:rPr>
                  <w:rFonts w:ascii="Consolas" w:eastAsia="Times New Roman" w:hAnsi="Consolas" w:cs="Times New Roman"/>
                  <w:color w:val="D4D4D4"/>
                  <w:sz w:val="21"/>
                  <w:szCs w:val="21"/>
                </w:rPr>
                <w:delText xml:space="preserve"> {}</w:delText>
              </w:r>
            </w:del>
          </w:p>
          <w:p w14:paraId="6910D608" w14:textId="77777777" w:rsidR="00ED1509" w:rsidRPr="007520B6" w:rsidDel="008B6AF4" w:rsidRDefault="00ED1509">
            <w:pPr>
              <w:pStyle w:val="Heading1Numbered"/>
              <w:rPr>
                <w:del w:id="8763" w:author="Donovan Goode [2]" w:date="2018-11-09T10:04:00Z"/>
                <w:rFonts w:ascii="Consolas" w:eastAsia="Times New Roman" w:hAnsi="Consolas" w:cs="Times New Roman"/>
                <w:color w:val="D4D4D4"/>
                <w:sz w:val="21"/>
                <w:szCs w:val="21"/>
              </w:rPr>
              <w:pPrChange w:id="8764" w:author="Donovan Goode [2]" w:date="2018-11-09T10:05:00Z">
                <w:pPr>
                  <w:shd w:val="clear" w:color="auto" w:fill="1E1E1E"/>
                  <w:spacing w:after="240" w:line="285" w:lineRule="atLeast"/>
                </w:pPr>
              </w:pPrChange>
            </w:pPr>
          </w:p>
          <w:p w14:paraId="45EFD60F" w14:textId="77777777" w:rsidR="00ED1509" w:rsidRPr="007520B6" w:rsidDel="008B6AF4" w:rsidRDefault="00ED1509">
            <w:pPr>
              <w:pStyle w:val="Heading1Numbered"/>
              <w:rPr>
                <w:del w:id="8765" w:author="Donovan Goode [2]" w:date="2018-11-09T10:04:00Z"/>
                <w:rFonts w:ascii="Consolas" w:eastAsia="Times New Roman" w:hAnsi="Consolas" w:cs="Times New Roman"/>
                <w:color w:val="D4D4D4"/>
                <w:sz w:val="21"/>
                <w:szCs w:val="21"/>
              </w:rPr>
              <w:pPrChange w:id="8766" w:author="Donovan Goode [2]" w:date="2018-11-09T10:05:00Z">
                <w:pPr>
                  <w:shd w:val="clear" w:color="auto" w:fill="1E1E1E"/>
                  <w:spacing w:line="285" w:lineRule="atLeast"/>
                </w:pPr>
              </w:pPrChange>
            </w:pPr>
            <w:del w:id="87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6 --------------------- */</w:delText>
              </w:r>
            </w:del>
          </w:p>
          <w:p w14:paraId="1CF3DF88" w14:textId="77777777" w:rsidR="00ED1509" w:rsidRPr="007520B6" w:rsidDel="008B6AF4" w:rsidRDefault="00ED1509">
            <w:pPr>
              <w:pStyle w:val="Heading1Numbered"/>
              <w:rPr>
                <w:del w:id="8768" w:author="Donovan Goode [2]" w:date="2018-11-09T10:04:00Z"/>
                <w:rFonts w:ascii="Consolas" w:eastAsia="Times New Roman" w:hAnsi="Consolas" w:cs="Times New Roman"/>
                <w:color w:val="D4D4D4"/>
                <w:sz w:val="21"/>
                <w:szCs w:val="21"/>
              </w:rPr>
              <w:pPrChange w:id="8769" w:author="Donovan Goode [2]" w:date="2018-11-09T10:05:00Z">
                <w:pPr>
                  <w:shd w:val="clear" w:color="auto" w:fill="1E1E1E"/>
                  <w:spacing w:line="285" w:lineRule="atLeast"/>
                </w:pPr>
              </w:pPrChange>
            </w:pPr>
            <w:del w:id="87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#slide6</w:delText>
              </w:r>
              <w:r w:rsidRPr="007520B6" w:rsidDel="008B6AF4">
                <w:rPr>
                  <w:rFonts w:ascii="Consolas" w:eastAsia="Times New Roman" w:hAnsi="Consolas" w:cs="Times New Roman"/>
                  <w:color w:val="D4D4D4"/>
                  <w:sz w:val="21"/>
                  <w:szCs w:val="21"/>
                </w:rPr>
                <w:delText xml:space="preserve"> {</w:delText>
              </w:r>
            </w:del>
          </w:p>
          <w:p w14:paraId="52D33554" w14:textId="77777777" w:rsidR="00ED1509" w:rsidRPr="007520B6" w:rsidDel="008B6AF4" w:rsidRDefault="00ED1509">
            <w:pPr>
              <w:pStyle w:val="Heading1Numbered"/>
              <w:rPr>
                <w:del w:id="8771" w:author="Donovan Goode [2]" w:date="2018-11-09T10:04:00Z"/>
                <w:rFonts w:ascii="Consolas" w:eastAsia="Times New Roman" w:hAnsi="Consolas" w:cs="Times New Roman"/>
                <w:color w:val="D4D4D4"/>
                <w:sz w:val="21"/>
                <w:szCs w:val="21"/>
              </w:rPr>
              <w:pPrChange w:id="8772" w:author="Donovan Goode [2]" w:date="2018-11-09T10:05:00Z">
                <w:pPr>
                  <w:shd w:val="clear" w:color="auto" w:fill="1E1E1E"/>
                  <w:spacing w:line="285" w:lineRule="atLeast"/>
                </w:pPr>
              </w:pPrChange>
            </w:pPr>
            <w:del w:id="87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https://www.opm.gov/images/JoinTheFederalService.jpg</w:delText>
              </w:r>
              <w:r w:rsidRPr="007520B6" w:rsidDel="008B6AF4">
                <w:rPr>
                  <w:rFonts w:ascii="Consolas" w:eastAsia="Times New Roman" w:hAnsi="Consolas" w:cs="Times New Roman"/>
                  <w:color w:val="D4D4D4"/>
                  <w:sz w:val="21"/>
                  <w:szCs w:val="21"/>
                </w:rPr>
                <w:delText>);</w:delText>
              </w:r>
            </w:del>
          </w:p>
          <w:p w14:paraId="0BB1B7F4" w14:textId="77777777" w:rsidR="00ED1509" w:rsidRPr="007520B6" w:rsidDel="008B6AF4" w:rsidRDefault="00ED1509">
            <w:pPr>
              <w:pStyle w:val="Heading1Numbered"/>
              <w:rPr>
                <w:del w:id="8774" w:author="Donovan Goode [2]" w:date="2018-11-09T10:04:00Z"/>
                <w:rFonts w:ascii="Consolas" w:eastAsia="Times New Roman" w:hAnsi="Consolas" w:cs="Times New Roman"/>
                <w:color w:val="D4D4D4"/>
                <w:sz w:val="21"/>
                <w:szCs w:val="21"/>
              </w:rPr>
              <w:pPrChange w:id="8775" w:author="Donovan Goode [2]" w:date="2018-11-09T10:05:00Z">
                <w:pPr>
                  <w:shd w:val="clear" w:color="auto" w:fill="1E1E1E"/>
                  <w:spacing w:line="285" w:lineRule="atLeast"/>
                </w:pPr>
              </w:pPrChange>
            </w:pPr>
            <w:del w:id="87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BEAB65A" w14:textId="77777777" w:rsidR="00ED1509" w:rsidRPr="007520B6" w:rsidDel="008B6AF4" w:rsidRDefault="00ED1509">
            <w:pPr>
              <w:pStyle w:val="Heading1Numbered"/>
              <w:rPr>
                <w:del w:id="8777" w:author="Donovan Goode [2]" w:date="2018-11-09T10:04:00Z"/>
                <w:rFonts w:ascii="Consolas" w:eastAsia="Times New Roman" w:hAnsi="Consolas" w:cs="Times New Roman"/>
                <w:color w:val="D4D4D4"/>
                <w:sz w:val="21"/>
                <w:szCs w:val="21"/>
              </w:rPr>
              <w:pPrChange w:id="8778" w:author="Donovan Goode [2]" w:date="2018-11-09T10:05:00Z">
                <w:pPr>
                  <w:shd w:val="clear" w:color="auto" w:fill="1E1E1E"/>
                  <w:spacing w:line="285" w:lineRule="atLeast"/>
                </w:pPr>
              </w:pPrChange>
            </w:pPr>
            <w:del w:id="8779" w:author="Donovan Goode [2]" w:date="2018-11-09T10:04:00Z">
              <w:r w:rsidRPr="007520B6" w:rsidDel="008B6AF4">
                <w:rPr>
                  <w:rFonts w:ascii="Consolas" w:eastAsia="Times New Roman" w:hAnsi="Consolas" w:cs="Times New Roman"/>
                  <w:color w:val="D4D4D4"/>
                  <w:sz w:val="21"/>
                  <w:szCs w:val="21"/>
                </w:rPr>
                <w:delText xml:space="preserve">    }</w:delText>
              </w:r>
            </w:del>
          </w:p>
          <w:p w14:paraId="366262B4" w14:textId="77777777" w:rsidR="00ED1509" w:rsidRPr="007520B6" w:rsidDel="008B6AF4" w:rsidRDefault="00ED1509">
            <w:pPr>
              <w:pStyle w:val="Heading1Numbered"/>
              <w:rPr>
                <w:del w:id="8780" w:author="Donovan Goode [2]" w:date="2018-11-09T10:04:00Z"/>
                <w:rFonts w:ascii="Consolas" w:eastAsia="Times New Roman" w:hAnsi="Consolas" w:cs="Times New Roman"/>
                <w:color w:val="D4D4D4"/>
                <w:sz w:val="21"/>
                <w:szCs w:val="21"/>
              </w:rPr>
              <w:pPrChange w:id="8781" w:author="Donovan Goode [2]" w:date="2018-11-09T10:05:00Z">
                <w:pPr>
                  <w:shd w:val="clear" w:color="auto" w:fill="1E1E1E"/>
                  <w:spacing w:line="285" w:lineRule="atLeast"/>
                </w:pPr>
              </w:pPrChange>
            </w:pPr>
          </w:p>
          <w:p w14:paraId="77715C38" w14:textId="77777777" w:rsidR="00ED1509" w:rsidRPr="007520B6" w:rsidDel="008B6AF4" w:rsidRDefault="00ED1509">
            <w:pPr>
              <w:pStyle w:val="Heading1Numbered"/>
              <w:rPr>
                <w:del w:id="8782" w:author="Donovan Goode [2]" w:date="2018-11-09T10:04:00Z"/>
                <w:rFonts w:ascii="Consolas" w:eastAsia="Times New Roman" w:hAnsi="Consolas" w:cs="Times New Roman"/>
                <w:color w:val="D4D4D4"/>
                <w:sz w:val="21"/>
                <w:szCs w:val="21"/>
              </w:rPr>
              <w:pPrChange w:id="8783" w:author="Donovan Goode [2]" w:date="2018-11-09T10:05:00Z">
                <w:pPr>
                  <w:shd w:val="clear" w:color="auto" w:fill="1E1E1E"/>
                  <w:spacing w:line="285" w:lineRule="atLeast"/>
                </w:pPr>
              </w:pPrChange>
            </w:pPr>
            <w:del w:id="87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w:delText>
              </w:r>
              <w:r w:rsidRPr="007520B6" w:rsidDel="008B6AF4">
                <w:rPr>
                  <w:rFonts w:ascii="Consolas" w:eastAsia="Times New Roman" w:hAnsi="Consolas" w:cs="Times New Roman"/>
                  <w:color w:val="D4D4D4"/>
                  <w:sz w:val="21"/>
                  <w:szCs w:val="21"/>
                </w:rPr>
                <w:delText xml:space="preserve"> {</w:delText>
              </w:r>
            </w:del>
          </w:p>
          <w:p w14:paraId="52EBBF76" w14:textId="77777777" w:rsidR="00ED1509" w:rsidRPr="007520B6" w:rsidDel="008B6AF4" w:rsidRDefault="00ED1509">
            <w:pPr>
              <w:pStyle w:val="Heading1Numbered"/>
              <w:rPr>
                <w:del w:id="8785" w:author="Donovan Goode [2]" w:date="2018-11-09T10:04:00Z"/>
                <w:rFonts w:ascii="Consolas" w:eastAsia="Times New Roman" w:hAnsi="Consolas" w:cs="Times New Roman"/>
                <w:color w:val="D4D4D4"/>
                <w:sz w:val="21"/>
                <w:szCs w:val="21"/>
              </w:rPr>
              <w:pPrChange w:id="8786" w:author="Donovan Goode [2]" w:date="2018-11-09T10:05:00Z">
                <w:pPr>
                  <w:shd w:val="clear" w:color="auto" w:fill="1E1E1E"/>
                  <w:spacing w:line="285" w:lineRule="atLeast"/>
                </w:pPr>
              </w:pPrChange>
            </w:pPr>
            <w:del w:id="87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1CFA18" w14:textId="77777777" w:rsidR="00ED1509" w:rsidRPr="007520B6" w:rsidDel="008B6AF4" w:rsidRDefault="00ED1509">
            <w:pPr>
              <w:pStyle w:val="Heading1Numbered"/>
              <w:rPr>
                <w:del w:id="8788" w:author="Donovan Goode [2]" w:date="2018-11-09T10:04:00Z"/>
                <w:rFonts w:ascii="Consolas" w:eastAsia="Times New Roman" w:hAnsi="Consolas" w:cs="Times New Roman"/>
                <w:color w:val="D4D4D4"/>
                <w:sz w:val="21"/>
                <w:szCs w:val="21"/>
              </w:rPr>
              <w:pPrChange w:id="8789" w:author="Donovan Goode [2]" w:date="2018-11-09T10:05:00Z">
                <w:pPr>
                  <w:shd w:val="clear" w:color="auto" w:fill="1E1E1E"/>
                  <w:spacing w:line="285" w:lineRule="atLeast"/>
                </w:pPr>
              </w:pPrChange>
            </w:pPr>
          </w:p>
          <w:p w14:paraId="27B33799" w14:textId="77777777" w:rsidR="00ED1509" w:rsidRPr="007520B6" w:rsidDel="008B6AF4" w:rsidRDefault="00ED1509">
            <w:pPr>
              <w:pStyle w:val="Heading1Numbered"/>
              <w:rPr>
                <w:del w:id="8790" w:author="Donovan Goode [2]" w:date="2018-11-09T10:04:00Z"/>
                <w:rFonts w:ascii="Consolas" w:eastAsia="Times New Roman" w:hAnsi="Consolas" w:cs="Times New Roman"/>
                <w:color w:val="D4D4D4"/>
                <w:sz w:val="21"/>
                <w:szCs w:val="21"/>
              </w:rPr>
              <w:pPrChange w:id="8791" w:author="Donovan Goode [2]" w:date="2018-11-09T10:05:00Z">
                <w:pPr>
                  <w:shd w:val="clear" w:color="auto" w:fill="1E1E1E"/>
                  <w:spacing w:line="285" w:lineRule="atLeast"/>
                </w:pPr>
              </w:pPrChange>
            </w:pPr>
            <w:del w:id="8792" w:author="Donovan Goode [2]" w:date="2018-11-09T10:04:00Z">
              <w:r w:rsidRPr="007520B6" w:rsidDel="008B6AF4">
                <w:rPr>
                  <w:rFonts w:ascii="Consolas" w:eastAsia="Times New Roman" w:hAnsi="Consolas" w:cs="Times New Roman"/>
                  <w:color w:val="D4D4D4"/>
                  <w:sz w:val="21"/>
                  <w:szCs w:val="21"/>
                </w:rPr>
                <w:delText xml:space="preserve">    }</w:delText>
              </w:r>
            </w:del>
          </w:p>
          <w:p w14:paraId="2168A9FF" w14:textId="77777777" w:rsidR="00ED1509" w:rsidRPr="007520B6" w:rsidDel="008B6AF4" w:rsidRDefault="00ED1509">
            <w:pPr>
              <w:pStyle w:val="Heading1Numbered"/>
              <w:rPr>
                <w:del w:id="8793" w:author="Donovan Goode [2]" w:date="2018-11-09T10:04:00Z"/>
                <w:rFonts w:ascii="Consolas" w:eastAsia="Times New Roman" w:hAnsi="Consolas" w:cs="Times New Roman"/>
                <w:color w:val="D4D4D4"/>
                <w:sz w:val="21"/>
                <w:szCs w:val="21"/>
              </w:rPr>
              <w:pPrChange w:id="8794" w:author="Donovan Goode [2]" w:date="2018-11-09T10:05:00Z">
                <w:pPr>
                  <w:shd w:val="clear" w:color="auto" w:fill="1E1E1E"/>
                  <w:spacing w:line="285" w:lineRule="atLeast"/>
                </w:pPr>
              </w:pPrChange>
            </w:pPr>
          </w:p>
          <w:p w14:paraId="474E6511" w14:textId="77777777" w:rsidR="00ED1509" w:rsidRPr="007520B6" w:rsidDel="008B6AF4" w:rsidRDefault="00ED1509">
            <w:pPr>
              <w:pStyle w:val="Heading1Numbered"/>
              <w:rPr>
                <w:del w:id="8795" w:author="Donovan Goode [2]" w:date="2018-11-09T10:04:00Z"/>
                <w:rFonts w:ascii="Consolas" w:eastAsia="Times New Roman" w:hAnsi="Consolas" w:cs="Times New Roman"/>
                <w:color w:val="D4D4D4"/>
                <w:sz w:val="21"/>
                <w:szCs w:val="21"/>
              </w:rPr>
              <w:pPrChange w:id="8796" w:author="Donovan Goode [2]" w:date="2018-11-09T10:05:00Z">
                <w:pPr>
                  <w:shd w:val="clear" w:color="auto" w:fill="1E1E1E"/>
                  <w:spacing w:line="285" w:lineRule="atLeast"/>
                </w:pPr>
              </w:pPrChange>
            </w:pPr>
            <w:del w:id="87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.caption</w:delText>
              </w:r>
              <w:r w:rsidRPr="007520B6" w:rsidDel="008B6AF4">
                <w:rPr>
                  <w:rFonts w:ascii="Consolas" w:eastAsia="Times New Roman" w:hAnsi="Consolas" w:cs="Times New Roman"/>
                  <w:color w:val="D4D4D4"/>
                  <w:sz w:val="21"/>
                  <w:szCs w:val="21"/>
                </w:rPr>
                <w:delText xml:space="preserve"> {</w:delText>
              </w:r>
            </w:del>
          </w:p>
          <w:p w14:paraId="25881751" w14:textId="77777777" w:rsidR="00ED1509" w:rsidRPr="007520B6" w:rsidDel="008B6AF4" w:rsidRDefault="00ED1509">
            <w:pPr>
              <w:pStyle w:val="Heading1Numbered"/>
              <w:rPr>
                <w:del w:id="8798" w:author="Donovan Goode [2]" w:date="2018-11-09T10:04:00Z"/>
                <w:rFonts w:ascii="Consolas" w:eastAsia="Times New Roman" w:hAnsi="Consolas" w:cs="Times New Roman"/>
                <w:color w:val="D4D4D4"/>
                <w:sz w:val="21"/>
                <w:szCs w:val="21"/>
              </w:rPr>
              <w:pPrChange w:id="8799" w:author="Donovan Goode [2]" w:date="2018-11-09T10:05:00Z">
                <w:pPr>
                  <w:shd w:val="clear" w:color="auto" w:fill="1E1E1E"/>
                  <w:spacing w:line="285" w:lineRule="atLeast"/>
                </w:pPr>
              </w:pPrChange>
            </w:pPr>
            <w:del w:id="88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#F7CA26</w:delText>
              </w:r>
              <w:r w:rsidRPr="007520B6" w:rsidDel="008B6AF4">
                <w:rPr>
                  <w:rFonts w:ascii="Consolas" w:eastAsia="Times New Roman" w:hAnsi="Consolas" w:cs="Times New Roman"/>
                  <w:color w:val="D4D4D4"/>
                  <w:sz w:val="21"/>
                  <w:szCs w:val="21"/>
                </w:rPr>
                <w:delText>;</w:delText>
              </w:r>
            </w:del>
          </w:p>
          <w:p w14:paraId="70F3459B" w14:textId="77777777" w:rsidR="00ED1509" w:rsidRPr="007520B6" w:rsidDel="008B6AF4" w:rsidRDefault="00ED1509">
            <w:pPr>
              <w:pStyle w:val="Heading1Numbered"/>
              <w:rPr>
                <w:del w:id="8801" w:author="Donovan Goode [2]" w:date="2018-11-09T10:04:00Z"/>
                <w:rFonts w:ascii="Consolas" w:eastAsia="Times New Roman" w:hAnsi="Consolas" w:cs="Times New Roman"/>
                <w:color w:val="D4D4D4"/>
                <w:sz w:val="21"/>
                <w:szCs w:val="21"/>
              </w:rPr>
              <w:pPrChange w:id="8802" w:author="Donovan Goode [2]" w:date="2018-11-09T10:05:00Z">
                <w:pPr>
                  <w:shd w:val="clear" w:color="auto" w:fill="1E1E1E"/>
                  <w:spacing w:line="285" w:lineRule="atLeast"/>
                </w:pPr>
              </w:pPrChange>
            </w:pPr>
            <w:del w:id="88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256px</w:delText>
              </w:r>
              <w:r w:rsidRPr="007520B6" w:rsidDel="008B6AF4">
                <w:rPr>
                  <w:rFonts w:ascii="Consolas" w:eastAsia="Times New Roman" w:hAnsi="Consolas" w:cs="Times New Roman"/>
                  <w:color w:val="D4D4D4"/>
                  <w:sz w:val="21"/>
                  <w:szCs w:val="21"/>
                </w:rPr>
                <w:delText>;</w:delText>
              </w:r>
            </w:del>
          </w:p>
          <w:p w14:paraId="3FC23A94" w14:textId="77777777" w:rsidR="00ED1509" w:rsidRPr="007520B6" w:rsidDel="008B6AF4" w:rsidRDefault="00ED1509">
            <w:pPr>
              <w:pStyle w:val="Heading1Numbered"/>
              <w:rPr>
                <w:del w:id="8804" w:author="Donovan Goode [2]" w:date="2018-11-09T10:04:00Z"/>
                <w:rFonts w:ascii="Consolas" w:eastAsia="Times New Roman" w:hAnsi="Consolas" w:cs="Times New Roman"/>
                <w:color w:val="D4D4D4"/>
                <w:sz w:val="21"/>
                <w:szCs w:val="21"/>
              </w:rPr>
              <w:pPrChange w:id="8805" w:author="Donovan Goode [2]" w:date="2018-11-09T10:05:00Z">
                <w:pPr>
                  <w:shd w:val="clear" w:color="auto" w:fill="1E1E1E"/>
                  <w:spacing w:line="285" w:lineRule="atLeast"/>
                </w:pPr>
              </w:pPrChange>
            </w:pPr>
            <w:del w:id="88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94E0F91" w14:textId="77777777" w:rsidR="00ED1509" w:rsidRPr="007520B6" w:rsidDel="008B6AF4" w:rsidRDefault="00ED1509">
            <w:pPr>
              <w:pStyle w:val="Heading1Numbered"/>
              <w:rPr>
                <w:del w:id="8807" w:author="Donovan Goode [2]" w:date="2018-11-09T10:04:00Z"/>
                <w:rFonts w:ascii="Consolas" w:eastAsia="Times New Roman" w:hAnsi="Consolas" w:cs="Times New Roman"/>
                <w:color w:val="D4D4D4"/>
                <w:sz w:val="21"/>
                <w:szCs w:val="21"/>
              </w:rPr>
              <w:pPrChange w:id="8808" w:author="Donovan Goode [2]" w:date="2018-11-09T10:05:00Z">
                <w:pPr>
                  <w:shd w:val="clear" w:color="auto" w:fill="1E1E1E"/>
                  <w:spacing w:line="285" w:lineRule="atLeast"/>
                </w:pPr>
              </w:pPrChange>
            </w:pPr>
            <w:del w:id="88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62B7F24F" w14:textId="77777777" w:rsidR="00ED1509" w:rsidRPr="007520B6" w:rsidDel="008B6AF4" w:rsidRDefault="00ED1509">
            <w:pPr>
              <w:pStyle w:val="Heading1Numbered"/>
              <w:rPr>
                <w:del w:id="8810" w:author="Donovan Goode [2]" w:date="2018-11-09T10:04:00Z"/>
                <w:rFonts w:ascii="Consolas" w:eastAsia="Times New Roman" w:hAnsi="Consolas" w:cs="Times New Roman"/>
                <w:color w:val="D4D4D4"/>
                <w:sz w:val="21"/>
                <w:szCs w:val="21"/>
              </w:rPr>
              <w:pPrChange w:id="8811" w:author="Donovan Goode [2]" w:date="2018-11-09T10:05:00Z">
                <w:pPr>
                  <w:shd w:val="clear" w:color="auto" w:fill="1E1E1E"/>
                  <w:spacing w:line="285" w:lineRule="atLeast"/>
                </w:pPr>
              </w:pPrChange>
            </w:pPr>
            <w:del w:id="88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340px</w:delText>
              </w:r>
              <w:r w:rsidRPr="007520B6" w:rsidDel="008B6AF4">
                <w:rPr>
                  <w:rFonts w:ascii="Consolas" w:eastAsia="Times New Roman" w:hAnsi="Consolas" w:cs="Times New Roman"/>
                  <w:color w:val="D4D4D4"/>
                  <w:sz w:val="21"/>
                  <w:szCs w:val="21"/>
                </w:rPr>
                <w:delText>;</w:delText>
              </w:r>
            </w:del>
          </w:p>
          <w:p w14:paraId="45D7A939" w14:textId="77777777" w:rsidR="00ED1509" w:rsidRPr="007520B6" w:rsidDel="008B6AF4" w:rsidRDefault="00ED1509">
            <w:pPr>
              <w:pStyle w:val="Heading1Numbered"/>
              <w:rPr>
                <w:del w:id="8813" w:author="Donovan Goode [2]" w:date="2018-11-09T10:04:00Z"/>
                <w:rFonts w:ascii="Consolas" w:eastAsia="Times New Roman" w:hAnsi="Consolas" w:cs="Times New Roman"/>
                <w:color w:val="D4D4D4"/>
                <w:sz w:val="21"/>
                <w:szCs w:val="21"/>
              </w:rPr>
              <w:pPrChange w:id="8814" w:author="Donovan Goode [2]" w:date="2018-11-09T10:05:00Z">
                <w:pPr>
                  <w:shd w:val="clear" w:color="auto" w:fill="1E1E1E"/>
                  <w:spacing w:line="285" w:lineRule="atLeast"/>
                </w:pPr>
              </w:pPrChange>
            </w:pPr>
            <w:del w:id="88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7D83D874" w14:textId="77777777" w:rsidR="00ED1509" w:rsidRPr="007520B6" w:rsidDel="008B6AF4" w:rsidRDefault="00ED1509">
            <w:pPr>
              <w:pStyle w:val="Heading1Numbered"/>
              <w:rPr>
                <w:del w:id="8816" w:author="Donovan Goode [2]" w:date="2018-11-09T10:04:00Z"/>
                <w:rFonts w:ascii="Consolas" w:eastAsia="Times New Roman" w:hAnsi="Consolas" w:cs="Times New Roman"/>
                <w:color w:val="D4D4D4"/>
                <w:sz w:val="21"/>
                <w:szCs w:val="21"/>
              </w:rPr>
              <w:pPrChange w:id="8817" w:author="Donovan Goode [2]" w:date="2018-11-09T10:05:00Z">
                <w:pPr>
                  <w:shd w:val="clear" w:color="auto" w:fill="1E1E1E"/>
                  <w:spacing w:line="285" w:lineRule="atLeast"/>
                </w:pPr>
              </w:pPrChange>
            </w:pPr>
            <w:del w:id="8818" w:author="Donovan Goode [2]" w:date="2018-11-09T10:04:00Z">
              <w:r w:rsidRPr="007520B6" w:rsidDel="008B6AF4">
                <w:rPr>
                  <w:rFonts w:ascii="Consolas" w:eastAsia="Times New Roman" w:hAnsi="Consolas" w:cs="Times New Roman"/>
                  <w:color w:val="D4D4D4"/>
                  <w:sz w:val="21"/>
                  <w:szCs w:val="21"/>
                </w:rPr>
                <w:delText xml:space="preserve">    }</w:delText>
              </w:r>
            </w:del>
          </w:p>
          <w:p w14:paraId="4613D7CC" w14:textId="77777777" w:rsidR="00ED1509" w:rsidRPr="007520B6" w:rsidDel="008B6AF4" w:rsidRDefault="00ED1509">
            <w:pPr>
              <w:pStyle w:val="Heading1Numbered"/>
              <w:rPr>
                <w:del w:id="8819" w:author="Donovan Goode [2]" w:date="2018-11-09T10:04:00Z"/>
                <w:rFonts w:ascii="Consolas" w:eastAsia="Times New Roman" w:hAnsi="Consolas" w:cs="Times New Roman"/>
                <w:color w:val="D4D4D4"/>
                <w:sz w:val="21"/>
                <w:szCs w:val="21"/>
              </w:rPr>
              <w:pPrChange w:id="8820" w:author="Donovan Goode [2]" w:date="2018-11-09T10:05:00Z">
                <w:pPr>
                  <w:shd w:val="clear" w:color="auto" w:fill="1E1E1E"/>
                  <w:spacing w:line="285" w:lineRule="atLeast"/>
                </w:pPr>
              </w:pPrChange>
            </w:pPr>
          </w:p>
          <w:p w14:paraId="024A781E" w14:textId="77777777" w:rsidR="00ED1509" w:rsidRPr="007520B6" w:rsidDel="008B6AF4" w:rsidRDefault="00ED1509">
            <w:pPr>
              <w:pStyle w:val="Heading1Numbered"/>
              <w:rPr>
                <w:del w:id="8821" w:author="Donovan Goode [2]" w:date="2018-11-09T10:04:00Z"/>
                <w:rFonts w:ascii="Consolas" w:eastAsia="Times New Roman" w:hAnsi="Consolas" w:cs="Times New Roman"/>
                <w:color w:val="D4D4D4"/>
                <w:sz w:val="21"/>
                <w:szCs w:val="21"/>
              </w:rPr>
              <w:pPrChange w:id="8822" w:author="Donovan Goode [2]" w:date="2018-11-09T10:05:00Z">
                <w:pPr>
                  <w:shd w:val="clear" w:color="auto" w:fill="1E1E1E"/>
                  <w:spacing w:line="285" w:lineRule="atLeast"/>
                </w:pPr>
              </w:pPrChange>
            </w:pPr>
            <w:del w:id="88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p</w:delText>
              </w:r>
              <w:r w:rsidRPr="007520B6" w:rsidDel="008B6AF4">
                <w:rPr>
                  <w:rFonts w:ascii="Consolas" w:eastAsia="Times New Roman" w:hAnsi="Consolas" w:cs="Times New Roman"/>
                  <w:color w:val="D4D4D4"/>
                  <w:sz w:val="21"/>
                  <w:szCs w:val="21"/>
                </w:rPr>
                <w:delText xml:space="preserve"> {</w:delText>
              </w:r>
            </w:del>
          </w:p>
          <w:p w14:paraId="7DEEC38D" w14:textId="77777777" w:rsidR="00ED1509" w:rsidRPr="007520B6" w:rsidDel="008B6AF4" w:rsidRDefault="00ED1509">
            <w:pPr>
              <w:pStyle w:val="Heading1Numbered"/>
              <w:rPr>
                <w:del w:id="8824" w:author="Donovan Goode [2]" w:date="2018-11-09T10:04:00Z"/>
                <w:rFonts w:ascii="Consolas" w:eastAsia="Times New Roman" w:hAnsi="Consolas" w:cs="Times New Roman"/>
                <w:color w:val="D4D4D4"/>
                <w:sz w:val="21"/>
                <w:szCs w:val="21"/>
              </w:rPr>
              <w:pPrChange w:id="8825" w:author="Donovan Goode [2]" w:date="2018-11-09T10:05:00Z">
                <w:pPr>
                  <w:shd w:val="clear" w:color="auto" w:fill="1E1E1E"/>
                  <w:spacing w:line="285" w:lineRule="atLeast"/>
                </w:pPr>
              </w:pPrChange>
            </w:pPr>
            <w:del w:id="88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4BD10251" w14:textId="77777777" w:rsidR="00ED1509" w:rsidRPr="007520B6" w:rsidDel="008B6AF4" w:rsidRDefault="00ED1509">
            <w:pPr>
              <w:pStyle w:val="Heading1Numbered"/>
              <w:rPr>
                <w:del w:id="8827" w:author="Donovan Goode [2]" w:date="2018-11-09T10:04:00Z"/>
                <w:rFonts w:ascii="Consolas" w:eastAsia="Times New Roman" w:hAnsi="Consolas" w:cs="Times New Roman"/>
                <w:color w:val="D4D4D4"/>
                <w:sz w:val="21"/>
                <w:szCs w:val="21"/>
              </w:rPr>
              <w:pPrChange w:id="8828" w:author="Donovan Goode [2]" w:date="2018-11-09T10:05:00Z">
                <w:pPr>
                  <w:shd w:val="clear" w:color="auto" w:fill="1E1E1E"/>
                  <w:spacing w:line="285" w:lineRule="atLeast"/>
                </w:pPr>
              </w:pPrChange>
            </w:pPr>
            <w:del w:id="88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2C52C534" w14:textId="77777777" w:rsidR="00ED1509" w:rsidRPr="007520B6" w:rsidDel="008B6AF4" w:rsidRDefault="00ED1509">
            <w:pPr>
              <w:pStyle w:val="Heading1Numbered"/>
              <w:rPr>
                <w:del w:id="8830" w:author="Donovan Goode [2]" w:date="2018-11-09T10:04:00Z"/>
                <w:rFonts w:ascii="Consolas" w:eastAsia="Times New Roman" w:hAnsi="Consolas" w:cs="Times New Roman"/>
                <w:color w:val="D4D4D4"/>
                <w:sz w:val="21"/>
                <w:szCs w:val="21"/>
              </w:rPr>
              <w:pPrChange w:id="8831" w:author="Donovan Goode [2]" w:date="2018-11-09T10:05:00Z">
                <w:pPr>
                  <w:shd w:val="clear" w:color="auto" w:fill="1E1E1E"/>
                  <w:spacing w:line="285" w:lineRule="atLeast"/>
                </w:pPr>
              </w:pPrChange>
            </w:pPr>
            <w:del w:id="88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E642551" w14:textId="77777777" w:rsidR="00ED1509" w:rsidRPr="007520B6" w:rsidDel="008B6AF4" w:rsidRDefault="00ED1509">
            <w:pPr>
              <w:pStyle w:val="Heading1Numbered"/>
              <w:rPr>
                <w:del w:id="8833" w:author="Donovan Goode [2]" w:date="2018-11-09T10:04:00Z"/>
                <w:rFonts w:ascii="Consolas" w:eastAsia="Times New Roman" w:hAnsi="Consolas" w:cs="Times New Roman"/>
                <w:color w:val="D4D4D4"/>
                <w:sz w:val="21"/>
                <w:szCs w:val="21"/>
              </w:rPr>
              <w:pPrChange w:id="8834" w:author="Donovan Goode [2]" w:date="2018-11-09T10:05:00Z">
                <w:pPr>
                  <w:shd w:val="clear" w:color="auto" w:fill="1E1E1E"/>
                  <w:spacing w:line="285" w:lineRule="atLeast"/>
                </w:pPr>
              </w:pPrChange>
            </w:pPr>
            <w:del w:id="88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62F894ED" w14:textId="77777777" w:rsidR="00ED1509" w:rsidRPr="007520B6" w:rsidDel="008B6AF4" w:rsidRDefault="00ED1509">
            <w:pPr>
              <w:pStyle w:val="Heading1Numbered"/>
              <w:rPr>
                <w:del w:id="8836" w:author="Donovan Goode [2]" w:date="2018-11-09T10:04:00Z"/>
                <w:rFonts w:ascii="Consolas" w:eastAsia="Times New Roman" w:hAnsi="Consolas" w:cs="Times New Roman"/>
                <w:color w:val="D4D4D4"/>
                <w:sz w:val="21"/>
                <w:szCs w:val="21"/>
              </w:rPr>
              <w:pPrChange w:id="8837" w:author="Donovan Goode [2]" w:date="2018-11-09T10:05:00Z">
                <w:pPr>
                  <w:shd w:val="clear" w:color="auto" w:fill="1E1E1E"/>
                  <w:spacing w:line="285" w:lineRule="atLeast"/>
                </w:pPr>
              </w:pPrChange>
            </w:pPr>
            <w:del w:id="88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757635B7" w14:textId="77777777" w:rsidR="00ED1509" w:rsidRPr="007520B6" w:rsidDel="008B6AF4" w:rsidRDefault="00ED1509">
            <w:pPr>
              <w:pStyle w:val="Heading1Numbered"/>
              <w:rPr>
                <w:del w:id="8839" w:author="Donovan Goode [2]" w:date="2018-11-09T10:04:00Z"/>
                <w:rFonts w:ascii="Consolas" w:eastAsia="Times New Roman" w:hAnsi="Consolas" w:cs="Times New Roman"/>
                <w:color w:val="D4D4D4"/>
                <w:sz w:val="21"/>
                <w:szCs w:val="21"/>
              </w:rPr>
              <w:pPrChange w:id="8840" w:author="Donovan Goode [2]" w:date="2018-11-09T10:05:00Z">
                <w:pPr>
                  <w:shd w:val="clear" w:color="auto" w:fill="1E1E1E"/>
                  <w:spacing w:line="285" w:lineRule="atLeast"/>
                </w:pPr>
              </w:pPrChange>
            </w:pPr>
            <w:del w:id="88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170px</w:delText>
              </w:r>
              <w:r w:rsidRPr="007520B6" w:rsidDel="008B6AF4">
                <w:rPr>
                  <w:rFonts w:ascii="Consolas" w:eastAsia="Times New Roman" w:hAnsi="Consolas" w:cs="Times New Roman"/>
                  <w:color w:val="D4D4D4"/>
                  <w:sz w:val="21"/>
                  <w:szCs w:val="21"/>
                </w:rPr>
                <w:delText>;</w:delText>
              </w:r>
            </w:del>
          </w:p>
          <w:p w14:paraId="52F7A3B7" w14:textId="77777777" w:rsidR="00ED1509" w:rsidRPr="007520B6" w:rsidDel="008B6AF4" w:rsidRDefault="00ED1509">
            <w:pPr>
              <w:pStyle w:val="Heading1Numbered"/>
              <w:rPr>
                <w:del w:id="8842" w:author="Donovan Goode [2]" w:date="2018-11-09T10:04:00Z"/>
                <w:rFonts w:ascii="Consolas" w:eastAsia="Times New Roman" w:hAnsi="Consolas" w:cs="Times New Roman"/>
                <w:color w:val="D4D4D4"/>
                <w:sz w:val="21"/>
                <w:szCs w:val="21"/>
              </w:rPr>
              <w:pPrChange w:id="8843" w:author="Donovan Goode [2]" w:date="2018-11-09T10:05:00Z">
                <w:pPr>
                  <w:shd w:val="clear" w:color="auto" w:fill="1E1E1E"/>
                  <w:spacing w:line="285" w:lineRule="atLeast"/>
                </w:pPr>
              </w:pPrChange>
            </w:pPr>
            <w:del w:id="8844" w:author="Donovan Goode [2]" w:date="2018-11-09T10:04:00Z">
              <w:r w:rsidRPr="007520B6" w:rsidDel="008B6AF4">
                <w:rPr>
                  <w:rFonts w:ascii="Consolas" w:eastAsia="Times New Roman" w:hAnsi="Consolas" w:cs="Times New Roman"/>
                  <w:color w:val="D4D4D4"/>
                  <w:sz w:val="21"/>
                  <w:szCs w:val="21"/>
                </w:rPr>
                <w:delText xml:space="preserve">    }</w:delText>
              </w:r>
            </w:del>
          </w:p>
          <w:p w14:paraId="0150959A" w14:textId="77777777" w:rsidR="00ED1509" w:rsidRPr="007520B6" w:rsidDel="008B6AF4" w:rsidRDefault="00ED1509">
            <w:pPr>
              <w:pStyle w:val="Heading1Numbered"/>
              <w:rPr>
                <w:del w:id="8845" w:author="Donovan Goode [2]" w:date="2018-11-09T10:04:00Z"/>
                <w:rFonts w:ascii="Consolas" w:eastAsia="Times New Roman" w:hAnsi="Consolas" w:cs="Times New Roman"/>
                <w:color w:val="D4D4D4"/>
                <w:sz w:val="21"/>
                <w:szCs w:val="21"/>
              </w:rPr>
              <w:pPrChange w:id="8846" w:author="Donovan Goode [2]" w:date="2018-11-09T10:05:00Z">
                <w:pPr>
                  <w:shd w:val="clear" w:color="auto" w:fill="1E1E1E"/>
                  <w:spacing w:line="285" w:lineRule="atLeast"/>
                </w:pPr>
              </w:pPrChange>
            </w:pPr>
          </w:p>
          <w:p w14:paraId="0B87DA90" w14:textId="77777777" w:rsidR="00ED1509" w:rsidRPr="007520B6" w:rsidDel="008B6AF4" w:rsidRDefault="00ED1509">
            <w:pPr>
              <w:pStyle w:val="Heading1Numbered"/>
              <w:rPr>
                <w:del w:id="8847" w:author="Donovan Goode [2]" w:date="2018-11-09T10:04:00Z"/>
                <w:rFonts w:ascii="Consolas" w:eastAsia="Times New Roman" w:hAnsi="Consolas" w:cs="Times New Roman"/>
                <w:color w:val="D4D4D4"/>
                <w:sz w:val="21"/>
                <w:szCs w:val="21"/>
              </w:rPr>
              <w:pPrChange w:id="8848" w:author="Donovan Goode [2]" w:date="2018-11-09T10:05:00Z">
                <w:pPr>
                  <w:shd w:val="clear" w:color="auto" w:fill="1E1E1E"/>
                  <w:spacing w:line="285" w:lineRule="atLeast"/>
                </w:pPr>
              </w:pPrChange>
            </w:pPr>
            <w:del w:id="88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a.learn</w:delText>
              </w:r>
              <w:r w:rsidRPr="007520B6" w:rsidDel="008B6AF4">
                <w:rPr>
                  <w:rFonts w:ascii="Consolas" w:eastAsia="Times New Roman" w:hAnsi="Consolas" w:cs="Times New Roman"/>
                  <w:color w:val="D4D4D4"/>
                  <w:sz w:val="21"/>
                  <w:szCs w:val="21"/>
                </w:rPr>
                <w:delText xml:space="preserve"> {</w:delText>
              </w:r>
            </w:del>
          </w:p>
          <w:p w14:paraId="75D880D4" w14:textId="77777777" w:rsidR="00ED1509" w:rsidRPr="007520B6" w:rsidDel="008B6AF4" w:rsidRDefault="00ED1509">
            <w:pPr>
              <w:pStyle w:val="Heading1Numbered"/>
              <w:rPr>
                <w:del w:id="8850" w:author="Donovan Goode [2]" w:date="2018-11-09T10:04:00Z"/>
                <w:rFonts w:ascii="Consolas" w:eastAsia="Times New Roman" w:hAnsi="Consolas" w:cs="Times New Roman"/>
                <w:color w:val="D4D4D4"/>
                <w:sz w:val="21"/>
                <w:szCs w:val="21"/>
              </w:rPr>
              <w:pPrChange w:id="8851" w:author="Donovan Goode [2]" w:date="2018-11-09T10:05:00Z">
                <w:pPr>
                  <w:shd w:val="clear" w:color="auto" w:fill="1E1E1E"/>
                  <w:spacing w:line="285" w:lineRule="atLeast"/>
                </w:pPr>
              </w:pPrChange>
            </w:pPr>
            <w:del w:id="88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31px</w:delText>
              </w:r>
              <w:r w:rsidRPr="007520B6" w:rsidDel="008B6AF4">
                <w:rPr>
                  <w:rFonts w:ascii="Consolas" w:eastAsia="Times New Roman" w:hAnsi="Consolas" w:cs="Times New Roman"/>
                  <w:color w:val="D4D4D4"/>
                  <w:sz w:val="21"/>
                  <w:szCs w:val="21"/>
                </w:rPr>
                <w:delText>;</w:delText>
              </w:r>
            </w:del>
          </w:p>
          <w:p w14:paraId="0DD34B67" w14:textId="77777777" w:rsidR="00ED1509" w:rsidRPr="007520B6" w:rsidDel="008B6AF4" w:rsidRDefault="00ED1509">
            <w:pPr>
              <w:pStyle w:val="Heading1Numbered"/>
              <w:rPr>
                <w:del w:id="8853" w:author="Donovan Goode [2]" w:date="2018-11-09T10:04:00Z"/>
                <w:rFonts w:ascii="Consolas" w:eastAsia="Times New Roman" w:hAnsi="Consolas" w:cs="Times New Roman"/>
                <w:color w:val="D4D4D4"/>
                <w:sz w:val="21"/>
                <w:szCs w:val="21"/>
              </w:rPr>
              <w:pPrChange w:id="8854" w:author="Donovan Goode [2]" w:date="2018-11-09T10:05:00Z">
                <w:pPr>
                  <w:shd w:val="clear" w:color="auto" w:fill="1E1E1E"/>
                  <w:spacing w:line="285" w:lineRule="atLeast"/>
                </w:pPr>
              </w:pPrChange>
            </w:pPr>
            <w:del w:id="88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639px</w:delText>
              </w:r>
              <w:r w:rsidRPr="007520B6" w:rsidDel="008B6AF4">
                <w:rPr>
                  <w:rFonts w:ascii="Consolas" w:eastAsia="Times New Roman" w:hAnsi="Consolas" w:cs="Times New Roman"/>
                  <w:color w:val="D4D4D4"/>
                  <w:sz w:val="21"/>
                  <w:szCs w:val="21"/>
                </w:rPr>
                <w:delText>;</w:delText>
              </w:r>
            </w:del>
          </w:p>
          <w:p w14:paraId="7E006C61" w14:textId="77777777" w:rsidR="00ED1509" w:rsidRPr="007520B6" w:rsidDel="008B6AF4" w:rsidRDefault="00ED1509">
            <w:pPr>
              <w:pStyle w:val="Heading1Numbered"/>
              <w:rPr>
                <w:del w:id="8856" w:author="Donovan Goode [2]" w:date="2018-11-09T10:04:00Z"/>
                <w:rFonts w:ascii="Consolas" w:eastAsia="Times New Roman" w:hAnsi="Consolas" w:cs="Times New Roman"/>
                <w:color w:val="D4D4D4"/>
                <w:sz w:val="21"/>
                <w:szCs w:val="21"/>
              </w:rPr>
              <w:pPrChange w:id="8857" w:author="Donovan Goode [2]" w:date="2018-11-09T10:05:00Z">
                <w:pPr>
                  <w:shd w:val="clear" w:color="auto" w:fill="1E1E1E"/>
                  <w:spacing w:line="285" w:lineRule="atLeast"/>
                </w:pPr>
              </w:pPrChange>
            </w:pPr>
            <w:del w:id="88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14ACDC1" w14:textId="77777777" w:rsidR="00ED1509" w:rsidRPr="007520B6" w:rsidDel="008B6AF4" w:rsidRDefault="00ED1509">
            <w:pPr>
              <w:pStyle w:val="Heading1Numbered"/>
              <w:rPr>
                <w:del w:id="8859" w:author="Donovan Goode [2]" w:date="2018-11-09T10:04:00Z"/>
                <w:rFonts w:ascii="Consolas" w:eastAsia="Times New Roman" w:hAnsi="Consolas" w:cs="Times New Roman"/>
                <w:color w:val="D4D4D4"/>
                <w:sz w:val="21"/>
                <w:szCs w:val="21"/>
              </w:rPr>
              <w:pPrChange w:id="8860" w:author="Donovan Goode [2]" w:date="2018-11-09T10:05:00Z">
                <w:pPr>
                  <w:shd w:val="clear" w:color="auto" w:fill="1E1E1E"/>
                  <w:spacing w:line="285" w:lineRule="atLeast"/>
                </w:pPr>
              </w:pPrChange>
            </w:pPr>
            <w:del w:id="88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5DC46384" w14:textId="77777777" w:rsidR="00ED1509" w:rsidRPr="007520B6" w:rsidDel="008B6AF4" w:rsidRDefault="00ED1509">
            <w:pPr>
              <w:pStyle w:val="Heading1Numbered"/>
              <w:rPr>
                <w:del w:id="8862" w:author="Donovan Goode [2]" w:date="2018-11-09T10:04:00Z"/>
                <w:rFonts w:ascii="Consolas" w:eastAsia="Times New Roman" w:hAnsi="Consolas" w:cs="Times New Roman"/>
                <w:color w:val="D4D4D4"/>
                <w:sz w:val="21"/>
                <w:szCs w:val="21"/>
              </w:rPr>
              <w:pPrChange w:id="8863" w:author="Donovan Goode [2]" w:date="2018-11-09T10:05:00Z">
                <w:pPr>
                  <w:shd w:val="clear" w:color="auto" w:fill="1E1E1E"/>
                  <w:spacing w:line="285" w:lineRule="atLeast"/>
                </w:pPr>
              </w:pPrChange>
            </w:pPr>
            <w:del w:id="88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143px</w:delText>
              </w:r>
              <w:r w:rsidRPr="007520B6" w:rsidDel="008B6AF4">
                <w:rPr>
                  <w:rFonts w:ascii="Consolas" w:eastAsia="Times New Roman" w:hAnsi="Consolas" w:cs="Times New Roman"/>
                  <w:color w:val="D4D4D4"/>
                  <w:sz w:val="21"/>
                  <w:szCs w:val="21"/>
                </w:rPr>
                <w:delText>;</w:delText>
              </w:r>
            </w:del>
          </w:p>
          <w:p w14:paraId="522AA947" w14:textId="77777777" w:rsidR="00ED1509" w:rsidRPr="007520B6" w:rsidDel="008B6AF4" w:rsidRDefault="00ED1509">
            <w:pPr>
              <w:pStyle w:val="Heading1Numbered"/>
              <w:rPr>
                <w:del w:id="8865" w:author="Donovan Goode [2]" w:date="2018-11-09T10:04:00Z"/>
                <w:rFonts w:ascii="Consolas" w:eastAsia="Times New Roman" w:hAnsi="Consolas" w:cs="Times New Roman"/>
                <w:color w:val="D4D4D4"/>
                <w:sz w:val="21"/>
                <w:szCs w:val="21"/>
              </w:rPr>
              <w:pPrChange w:id="8866" w:author="Donovan Goode [2]" w:date="2018-11-09T10:05:00Z">
                <w:pPr>
                  <w:shd w:val="clear" w:color="auto" w:fill="1E1E1E"/>
                  <w:spacing w:line="285" w:lineRule="atLeast"/>
                </w:pPr>
              </w:pPrChange>
            </w:pPr>
            <w:del w:id="8867" w:author="Donovan Goode [2]" w:date="2018-11-09T10:04:00Z">
              <w:r w:rsidRPr="007520B6" w:rsidDel="008B6AF4">
                <w:rPr>
                  <w:rFonts w:ascii="Consolas" w:eastAsia="Times New Roman" w:hAnsi="Consolas" w:cs="Times New Roman"/>
                  <w:color w:val="D4D4D4"/>
                  <w:sz w:val="21"/>
                  <w:szCs w:val="21"/>
                </w:rPr>
                <w:delText xml:space="preserve">    }</w:delText>
              </w:r>
            </w:del>
          </w:p>
          <w:p w14:paraId="49ACD8F7" w14:textId="77777777" w:rsidR="00ED1509" w:rsidRPr="007520B6" w:rsidDel="008B6AF4" w:rsidRDefault="00ED1509">
            <w:pPr>
              <w:pStyle w:val="Heading1Numbered"/>
              <w:rPr>
                <w:del w:id="8868" w:author="Donovan Goode [2]" w:date="2018-11-09T10:04:00Z"/>
                <w:rFonts w:ascii="Consolas" w:eastAsia="Times New Roman" w:hAnsi="Consolas" w:cs="Times New Roman"/>
                <w:color w:val="D4D4D4"/>
                <w:sz w:val="21"/>
                <w:szCs w:val="21"/>
              </w:rPr>
              <w:pPrChange w:id="8869" w:author="Donovan Goode [2]" w:date="2018-11-09T10:05:00Z">
                <w:pPr>
                  <w:shd w:val="clear" w:color="auto" w:fill="1E1E1E"/>
                  <w:spacing w:line="285" w:lineRule="atLeast"/>
                </w:pPr>
              </w:pPrChange>
            </w:pPr>
          </w:p>
          <w:p w14:paraId="070C6336" w14:textId="77777777" w:rsidR="00ED1509" w:rsidRPr="007520B6" w:rsidDel="008B6AF4" w:rsidRDefault="00ED1509">
            <w:pPr>
              <w:pStyle w:val="Heading1Numbered"/>
              <w:rPr>
                <w:del w:id="8870" w:author="Donovan Goode [2]" w:date="2018-11-09T10:04:00Z"/>
                <w:rFonts w:ascii="Consolas" w:eastAsia="Times New Roman" w:hAnsi="Consolas" w:cs="Times New Roman"/>
                <w:color w:val="D4D4D4"/>
                <w:sz w:val="21"/>
                <w:szCs w:val="21"/>
              </w:rPr>
              <w:pPrChange w:id="8871" w:author="Donovan Goode [2]" w:date="2018-11-09T10:05:00Z">
                <w:pPr>
                  <w:shd w:val="clear" w:color="auto" w:fill="1E1E1E"/>
                  <w:spacing w:line="285" w:lineRule="atLeast"/>
                </w:pPr>
              </w:pPrChange>
            </w:pPr>
            <w:del w:id="88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img</w:delText>
              </w:r>
              <w:r w:rsidRPr="007520B6" w:rsidDel="008B6AF4">
                <w:rPr>
                  <w:rFonts w:ascii="Consolas" w:eastAsia="Times New Roman" w:hAnsi="Consolas" w:cs="Times New Roman"/>
                  <w:color w:val="D4D4D4"/>
                  <w:sz w:val="21"/>
                  <w:szCs w:val="21"/>
                </w:rPr>
                <w:delText xml:space="preserve"> {</w:delText>
              </w:r>
            </w:del>
          </w:p>
          <w:p w14:paraId="0146BC2E" w14:textId="77777777" w:rsidR="00ED1509" w:rsidRPr="007520B6" w:rsidDel="008B6AF4" w:rsidRDefault="00ED1509">
            <w:pPr>
              <w:pStyle w:val="Heading1Numbered"/>
              <w:rPr>
                <w:del w:id="8873" w:author="Donovan Goode [2]" w:date="2018-11-09T10:04:00Z"/>
                <w:rFonts w:ascii="Consolas" w:eastAsia="Times New Roman" w:hAnsi="Consolas" w:cs="Times New Roman"/>
                <w:color w:val="D4D4D4"/>
                <w:sz w:val="21"/>
                <w:szCs w:val="21"/>
              </w:rPr>
              <w:pPrChange w:id="8874" w:author="Donovan Goode [2]" w:date="2018-11-09T10:05:00Z">
                <w:pPr>
                  <w:shd w:val="clear" w:color="auto" w:fill="1E1E1E"/>
                  <w:spacing w:line="285" w:lineRule="atLeast"/>
                </w:pPr>
              </w:pPrChange>
            </w:pPr>
            <w:del w:id="88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1ADCE9C" w14:textId="77777777" w:rsidR="00ED1509" w:rsidRPr="007520B6" w:rsidDel="008B6AF4" w:rsidRDefault="00ED1509">
            <w:pPr>
              <w:pStyle w:val="Heading1Numbered"/>
              <w:rPr>
                <w:del w:id="8876" w:author="Donovan Goode [2]" w:date="2018-11-09T10:04:00Z"/>
                <w:rFonts w:ascii="Consolas" w:eastAsia="Times New Roman" w:hAnsi="Consolas" w:cs="Times New Roman"/>
                <w:color w:val="D4D4D4"/>
                <w:sz w:val="21"/>
                <w:szCs w:val="21"/>
              </w:rPr>
              <w:pPrChange w:id="8877" w:author="Donovan Goode [2]" w:date="2018-11-09T10:05:00Z">
                <w:pPr>
                  <w:shd w:val="clear" w:color="auto" w:fill="1E1E1E"/>
                  <w:spacing w:line="285" w:lineRule="atLeast"/>
                </w:pPr>
              </w:pPrChange>
            </w:pPr>
            <w:del w:id="8878" w:author="Donovan Goode [2]" w:date="2018-11-09T10:04:00Z">
              <w:r w:rsidRPr="007520B6" w:rsidDel="008B6AF4">
                <w:rPr>
                  <w:rFonts w:ascii="Consolas" w:eastAsia="Times New Roman" w:hAnsi="Consolas" w:cs="Times New Roman"/>
                  <w:color w:val="D4D4D4"/>
                  <w:sz w:val="21"/>
                  <w:szCs w:val="21"/>
                </w:rPr>
                <w:delText xml:space="preserve">    }</w:delText>
              </w:r>
            </w:del>
          </w:p>
          <w:p w14:paraId="53DBFC5B" w14:textId="77777777" w:rsidR="00ED1509" w:rsidRPr="007520B6" w:rsidDel="008B6AF4" w:rsidRDefault="00ED1509">
            <w:pPr>
              <w:pStyle w:val="Heading1Numbered"/>
              <w:rPr>
                <w:del w:id="8879" w:author="Donovan Goode [2]" w:date="2018-11-09T10:04:00Z"/>
                <w:rFonts w:ascii="Consolas" w:eastAsia="Times New Roman" w:hAnsi="Consolas" w:cs="Times New Roman"/>
                <w:color w:val="D4D4D4"/>
                <w:sz w:val="21"/>
                <w:szCs w:val="21"/>
              </w:rPr>
              <w:pPrChange w:id="8880" w:author="Donovan Goode [2]" w:date="2018-11-09T10:05:00Z">
                <w:pPr>
                  <w:shd w:val="clear" w:color="auto" w:fill="1E1E1E"/>
                  <w:spacing w:line="285" w:lineRule="atLeast"/>
                </w:pPr>
              </w:pPrChange>
            </w:pPr>
          </w:p>
          <w:p w14:paraId="396D118D" w14:textId="77777777" w:rsidR="00ED1509" w:rsidRPr="007520B6" w:rsidDel="008B6AF4" w:rsidRDefault="00ED1509">
            <w:pPr>
              <w:pStyle w:val="Heading1Numbered"/>
              <w:rPr>
                <w:del w:id="8881" w:author="Donovan Goode [2]" w:date="2018-11-09T10:04:00Z"/>
                <w:rFonts w:ascii="Consolas" w:eastAsia="Times New Roman" w:hAnsi="Consolas" w:cs="Times New Roman"/>
                <w:color w:val="D4D4D4"/>
                <w:sz w:val="21"/>
                <w:szCs w:val="21"/>
              </w:rPr>
              <w:pPrChange w:id="8882" w:author="Donovan Goode [2]" w:date="2018-11-09T10:05:00Z">
                <w:pPr>
                  <w:shd w:val="clear" w:color="auto" w:fill="1E1E1E"/>
                  <w:spacing w:line="285" w:lineRule="atLeast"/>
                </w:pPr>
              </w:pPrChange>
            </w:pPr>
            <w:del w:id="88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h1 a</w:delText>
              </w:r>
              <w:r w:rsidRPr="007520B6" w:rsidDel="008B6AF4">
                <w:rPr>
                  <w:rFonts w:ascii="Consolas" w:eastAsia="Times New Roman" w:hAnsi="Consolas" w:cs="Times New Roman"/>
                  <w:color w:val="D4D4D4"/>
                  <w:sz w:val="21"/>
                  <w:szCs w:val="21"/>
                </w:rPr>
                <w:delText xml:space="preserve"> {</w:delText>
              </w:r>
            </w:del>
          </w:p>
          <w:p w14:paraId="28473254" w14:textId="77777777" w:rsidR="00ED1509" w:rsidRPr="007520B6" w:rsidDel="008B6AF4" w:rsidRDefault="00ED1509">
            <w:pPr>
              <w:pStyle w:val="Heading1Numbered"/>
              <w:rPr>
                <w:del w:id="8884" w:author="Donovan Goode [2]" w:date="2018-11-09T10:04:00Z"/>
                <w:rFonts w:ascii="Consolas" w:eastAsia="Times New Roman" w:hAnsi="Consolas" w:cs="Times New Roman"/>
                <w:color w:val="D4D4D4"/>
                <w:sz w:val="21"/>
                <w:szCs w:val="21"/>
              </w:rPr>
              <w:pPrChange w:id="8885" w:author="Donovan Goode [2]" w:date="2018-11-09T10:05:00Z">
                <w:pPr>
                  <w:shd w:val="clear" w:color="auto" w:fill="1E1E1E"/>
                  <w:spacing w:line="285" w:lineRule="atLeast"/>
                </w:pPr>
              </w:pPrChange>
            </w:pPr>
            <w:del w:id="88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4E628DC4" w14:textId="77777777" w:rsidR="00ED1509" w:rsidRPr="007520B6" w:rsidDel="008B6AF4" w:rsidRDefault="00ED1509">
            <w:pPr>
              <w:pStyle w:val="Heading1Numbered"/>
              <w:rPr>
                <w:del w:id="8887" w:author="Donovan Goode [2]" w:date="2018-11-09T10:04:00Z"/>
                <w:rFonts w:ascii="Consolas" w:eastAsia="Times New Roman" w:hAnsi="Consolas" w:cs="Times New Roman"/>
                <w:color w:val="D4D4D4"/>
                <w:sz w:val="21"/>
                <w:szCs w:val="21"/>
              </w:rPr>
              <w:pPrChange w:id="8888" w:author="Donovan Goode [2]" w:date="2018-11-09T10:05:00Z">
                <w:pPr>
                  <w:shd w:val="clear" w:color="auto" w:fill="1E1E1E"/>
                  <w:spacing w:line="285" w:lineRule="atLeast"/>
                </w:pPr>
              </w:pPrChange>
            </w:pPr>
            <w:del w:id="88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5E57C75" w14:textId="77777777" w:rsidR="00ED1509" w:rsidRPr="007520B6" w:rsidDel="008B6AF4" w:rsidRDefault="00ED1509">
            <w:pPr>
              <w:pStyle w:val="Heading1Numbered"/>
              <w:rPr>
                <w:del w:id="8890" w:author="Donovan Goode [2]" w:date="2018-11-09T10:04:00Z"/>
                <w:rFonts w:ascii="Consolas" w:eastAsia="Times New Roman" w:hAnsi="Consolas" w:cs="Times New Roman"/>
                <w:color w:val="D4D4D4"/>
                <w:sz w:val="21"/>
                <w:szCs w:val="21"/>
              </w:rPr>
              <w:pPrChange w:id="8891" w:author="Donovan Goode [2]" w:date="2018-11-09T10:05:00Z">
                <w:pPr>
                  <w:shd w:val="clear" w:color="auto" w:fill="1E1E1E"/>
                  <w:spacing w:line="285" w:lineRule="atLeast"/>
                </w:pPr>
              </w:pPrChange>
            </w:pPr>
            <w:del w:id="88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FE46FB1" w14:textId="77777777" w:rsidR="00ED1509" w:rsidRPr="007520B6" w:rsidDel="008B6AF4" w:rsidRDefault="00ED1509">
            <w:pPr>
              <w:pStyle w:val="Heading1Numbered"/>
              <w:rPr>
                <w:del w:id="8893" w:author="Donovan Goode [2]" w:date="2018-11-09T10:04:00Z"/>
                <w:rFonts w:ascii="Consolas" w:eastAsia="Times New Roman" w:hAnsi="Consolas" w:cs="Times New Roman"/>
                <w:color w:val="D4D4D4"/>
                <w:sz w:val="21"/>
                <w:szCs w:val="21"/>
              </w:rPr>
              <w:pPrChange w:id="8894" w:author="Donovan Goode [2]" w:date="2018-11-09T10:05:00Z">
                <w:pPr>
                  <w:shd w:val="clear" w:color="auto" w:fill="1E1E1E"/>
                  <w:spacing w:line="285" w:lineRule="atLeast"/>
                </w:pPr>
              </w:pPrChange>
            </w:pPr>
            <w:del w:id="88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399DB550" w14:textId="77777777" w:rsidR="00ED1509" w:rsidRPr="007520B6" w:rsidDel="008B6AF4" w:rsidRDefault="00ED1509">
            <w:pPr>
              <w:pStyle w:val="Heading1Numbered"/>
              <w:rPr>
                <w:del w:id="8896" w:author="Donovan Goode [2]" w:date="2018-11-09T10:04:00Z"/>
                <w:rFonts w:ascii="Consolas" w:eastAsia="Times New Roman" w:hAnsi="Consolas" w:cs="Times New Roman"/>
                <w:color w:val="D4D4D4"/>
                <w:sz w:val="21"/>
                <w:szCs w:val="21"/>
              </w:rPr>
              <w:pPrChange w:id="8897" w:author="Donovan Goode [2]" w:date="2018-11-09T10:05:00Z">
                <w:pPr>
                  <w:shd w:val="clear" w:color="auto" w:fill="1E1E1E"/>
                  <w:spacing w:line="285" w:lineRule="atLeast"/>
                </w:pPr>
              </w:pPrChange>
            </w:pPr>
            <w:del w:id="88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-999em</w:delText>
              </w:r>
              <w:r w:rsidRPr="007520B6" w:rsidDel="008B6AF4">
                <w:rPr>
                  <w:rFonts w:ascii="Consolas" w:eastAsia="Times New Roman" w:hAnsi="Consolas" w:cs="Times New Roman"/>
                  <w:color w:val="D4D4D4"/>
                  <w:sz w:val="21"/>
                  <w:szCs w:val="21"/>
                </w:rPr>
                <w:delText>;</w:delText>
              </w:r>
            </w:del>
          </w:p>
          <w:p w14:paraId="724199FF" w14:textId="77777777" w:rsidR="00ED1509" w:rsidRPr="007520B6" w:rsidDel="008B6AF4" w:rsidRDefault="00ED1509">
            <w:pPr>
              <w:pStyle w:val="Heading1Numbered"/>
              <w:rPr>
                <w:del w:id="8899" w:author="Donovan Goode [2]" w:date="2018-11-09T10:04:00Z"/>
                <w:rFonts w:ascii="Consolas" w:eastAsia="Times New Roman" w:hAnsi="Consolas" w:cs="Times New Roman"/>
                <w:color w:val="D4D4D4"/>
                <w:sz w:val="21"/>
                <w:szCs w:val="21"/>
              </w:rPr>
              <w:pPrChange w:id="8900" w:author="Donovan Goode [2]" w:date="2018-11-09T10:05:00Z">
                <w:pPr>
                  <w:shd w:val="clear" w:color="auto" w:fill="1E1E1E"/>
                  <w:spacing w:line="285" w:lineRule="atLeast"/>
                </w:pPr>
              </w:pPrChange>
            </w:pPr>
            <w:del w:id="89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9BDC6F8" w14:textId="77777777" w:rsidR="00ED1509" w:rsidRPr="007520B6" w:rsidDel="008B6AF4" w:rsidRDefault="00ED1509">
            <w:pPr>
              <w:pStyle w:val="Heading1Numbered"/>
              <w:rPr>
                <w:del w:id="8902" w:author="Donovan Goode [2]" w:date="2018-11-09T10:04:00Z"/>
                <w:rFonts w:ascii="Consolas" w:eastAsia="Times New Roman" w:hAnsi="Consolas" w:cs="Times New Roman"/>
                <w:color w:val="D4D4D4"/>
                <w:sz w:val="21"/>
                <w:szCs w:val="21"/>
              </w:rPr>
              <w:pPrChange w:id="8903" w:author="Donovan Goode [2]" w:date="2018-11-09T10:05:00Z">
                <w:pPr>
                  <w:shd w:val="clear" w:color="auto" w:fill="1E1E1E"/>
                  <w:spacing w:line="285" w:lineRule="atLeast"/>
                </w:pPr>
              </w:pPrChange>
            </w:pPr>
            <w:del w:id="89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6086F155" w14:textId="77777777" w:rsidR="00ED1509" w:rsidRPr="007520B6" w:rsidDel="008B6AF4" w:rsidRDefault="00ED1509">
            <w:pPr>
              <w:pStyle w:val="Heading1Numbered"/>
              <w:rPr>
                <w:del w:id="8905" w:author="Donovan Goode [2]" w:date="2018-11-09T10:04:00Z"/>
                <w:rFonts w:ascii="Consolas" w:eastAsia="Times New Roman" w:hAnsi="Consolas" w:cs="Times New Roman"/>
                <w:color w:val="D4D4D4"/>
                <w:sz w:val="21"/>
                <w:szCs w:val="21"/>
              </w:rPr>
              <w:pPrChange w:id="8906" w:author="Donovan Goode [2]" w:date="2018-11-09T10:05:00Z">
                <w:pPr>
                  <w:shd w:val="clear" w:color="auto" w:fill="1E1E1E"/>
                  <w:spacing w:line="285" w:lineRule="atLeast"/>
                </w:pPr>
              </w:pPrChange>
            </w:pPr>
            <w:del w:id="8907" w:author="Donovan Goode [2]" w:date="2018-11-09T10:04:00Z">
              <w:r w:rsidRPr="007520B6" w:rsidDel="008B6AF4">
                <w:rPr>
                  <w:rFonts w:ascii="Consolas" w:eastAsia="Times New Roman" w:hAnsi="Consolas" w:cs="Times New Roman"/>
                  <w:color w:val="D4D4D4"/>
                  <w:sz w:val="21"/>
                  <w:szCs w:val="21"/>
                </w:rPr>
                <w:delText xml:space="preserve">    }</w:delText>
              </w:r>
            </w:del>
          </w:p>
          <w:p w14:paraId="33E53088" w14:textId="77777777" w:rsidR="00ED1509" w:rsidRPr="007520B6" w:rsidDel="008B6AF4" w:rsidRDefault="00ED1509">
            <w:pPr>
              <w:pStyle w:val="Heading1Numbered"/>
              <w:rPr>
                <w:del w:id="8908" w:author="Donovan Goode [2]" w:date="2018-11-09T10:04:00Z"/>
                <w:rFonts w:ascii="Consolas" w:eastAsia="Times New Roman" w:hAnsi="Consolas" w:cs="Times New Roman"/>
                <w:color w:val="D4D4D4"/>
                <w:sz w:val="21"/>
                <w:szCs w:val="21"/>
              </w:rPr>
              <w:pPrChange w:id="8909" w:author="Donovan Goode [2]" w:date="2018-11-09T10:05:00Z">
                <w:pPr>
                  <w:shd w:val="clear" w:color="auto" w:fill="1E1E1E"/>
                  <w:spacing w:line="285" w:lineRule="atLeast"/>
                </w:pPr>
              </w:pPrChange>
            </w:pPr>
          </w:p>
          <w:p w14:paraId="7A83A566" w14:textId="77777777" w:rsidR="00ED1509" w:rsidRPr="007520B6" w:rsidDel="008B6AF4" w:rsidRDefault="00ED1509">
            <w:pPr>
              <w:pStyle w:val="Heading1Numbered"/>
              <w:rPr>
                <w:del w:id="8910" w:author="Donovan Goode [2]" w:date="2018-11-09T10:04:00Z"/>
                <w:rFonts w:ascii="Consolas" w:eastAsia="Times New Roman" w:hAnsi="Consolas" w:cs="Times New Roman"/>
                <w:color w:val="D4D4D4"/>
                <w:sz w:val="21"/>
                <w:szCs w:val="21"/>
              </w:rPr>
              <w:pPrChange w:id="8911" w:author="Donovan Goode [2]" w:date="2018-11-09T10:05:00Z">
                <w:pPr>
                  <w:shd w:val="clear" w:color="auto" w:fill="1E1E1E"/>
                  <w:spacing w:line="285" w:lineRule="atLeast"/>
                </w:pPr>
              </w:pPrChange>
            </w:pPr>
            <w:del w:id="89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#W6Video</w:delText>
              </w:r>
              <w:r w:rsidRPr="007520B6" w:rsidDel="008B6AF4">
                <w:rPr>
                  <w:rFonts w:ascii="Consolas" w:eastAsia="Times New Roman" w:hAnsi="Consolas" w:cs="Times New Roman"/>
                  <w:color w:val="D4D4D4"/>
                  <w:sz w:val="21"/>
                  <w:szCs w:val="21"/>
                </w:rPr>
                <w:delText xml:space="preserve"> {</w:delText>
              </w:r>
            </w:del>
          </w:p>
          <w:p w14:paraId="276D2BA6" w14:textId="77777777" w:rsidR="00ED1509" w:rsidRPr="007520B6" w:rsidDel="008B6AF4" w:rsidRDefault="00ED1509">
            <w:pPr>
              <w:pStyle w:val="Heading1Numbered"/>
              <w:rPr>
                <w:del w:id="8913" w:author="Donovan Goode [2]" w:date="2018-11-09T10:04:00Z"/>
                <w:rFonts w:ascii="Consolas" w:eastAsia="Times New Roman" w:hAnsi="Consolas" w:cs="Times New Roman"/>
                <w:color w:val="D4D4D4"/>
                <w:sz w:val="21"/>
                <w:szCs w:val="21"/>
              </w:rPr>
              <w:pPrChange w:id="8914" w:author="Donovan Goode [2]" w:date="2018-11-09T10:05:00Z">
                <w:pPr>
                  <w:shd w:val="clear" w:color="auto" w:fill="1E1E1E"/>
                  <w:spacing w:line="285" w:lineRule="atLeast"/>
                </w:pPr>
              </w:pPrChange>
            </w:pPr>
            <w:del w:id="89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212px</w:delText>
              </w:r>
              <w:r w:rsidRPr="007520B6" w:rsidDel="008B6AF4">
                <w:rPr>
                  <w:rFonts w:ascii="Consolas" w:eastAsia="Times New Roman" w:hAnsi="Consolas" w:cs="Times New Roman"/>
                  <w:color w:val="D4D4D4"/>
                  <w:sz w:val="21"/>
                  <w:szCs w:val="21"/>
                </w:rPr>
                <w:delText>;</w:delText>
              </w:r>
            </w:del>
          </w:p>
          <w:p w14:paraId="223040DE" w14:textId="77777777" w:rsidR="00ED1509" w:rsidRPr="007520B6" w:rsidDel="008B6AF4" w:rsidRDefault="00ED1509">
            <w:pPr>
              <w:pStyle w:val="Heading1Numbered"/>
              <w:rPr>
                <w:del w:id="8916" w:author="Donovan Goode [2]" w:date="2018-11-09T10:04:00Z"/>
                <w:rFonts w:ascii="Consolas" w:eastAsia="Times New Roman" w:hAnsi="Consolas" w:cs="Times New Roman"/>
                <w:color w:val="D4D4D4"/>
                <w:sz w:val="21"/>
                <w:szCs w:val="21"/>
              </w:rPr>
              <w:pPrChange w:id="8917" w:author="Donovan Goode [2]" w:date="2018-11-09T10:05:00Z">
                <w:pPr>
                  <w:shd w:val="clear" w:color="auto" w:fill="1E1E1E"/>
                  <w:spacing w:line="285" w:lineRule="atLeast"/>
                </w:pPr>
              </w:pPrChange>
            </w:pPr>
            <w:del w:id="89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30355C04" w14:textId="77777777" w:rsidR="00ED1509" w:rsidRPr="007520B6" w:rsidDel="008B6AF4" w:rsidRDefault="00ED1509">
            <w:pPr>
              <w:pStyle w:val="Heading1Numbered"/>
              <w:rPr>
                <w:del w:id="8919" w:author="Donovan Goode [2]" w:date="2018-11-09T10:04:00Z"/>
                <w:rFonts w:ascii="Consolas" w:eastAsia="Times New Roman" w:hAnsi="Consolas" w:cs="Times New Roman"/>
                <w:color w:val="D4D4D4"/>
                <w:sz w:val="21"/>
                <w:szCs w:val="21"/>
              </w:rPr>
              <w:pPrChange w:id="8920" w:author="Donovan Goode [2]" w:date="2018-11-09T10:05:00Z">
                <w:pPr>
                  <w:shd w:val="clear" w:color="auto" w:fill="1E1E1E"/>
                  <w:spacing w:line="285" w:lineRule="atLeast"/>
                </w:pPr>
              </w:pPrChange>
            </w:pPr>
            <w:del w:id="89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A17D75A" w14:textId="77777777" w:rsidR="00ED1509" w:rsidRPr="007520B6" w:rsidDel="008B6AF4" w:rsidRDefault="00ED1509">
            <w:pPr>
              <w:pStyle w:val="Heading1Numbered"/>
              <w:rPr>
                <w:del w:id="8922" w:author="Donovan Goode [2]" w:date="2018-11-09T10:04:00Z"/>
                <w:rFonts w:ascii="Consolas" w:eastAsia="Times New Roman" w:hAnsi="Consolas" w:cs="Times New Roman"/>
                <w:color w:val="D4D4D4"/>
                <w:sz w:val="21"/>
                <w:szCs w:val="21"/>
              </w:rPr>
              <w:pPrChange w:id="8923" w:author="Donovan Goode [2]" w:date="2018-11-09T10:05:00Z">
                <w:pPr>
                  <w:shd w:val="clear" w:color="auto" w:fill="1E1E1E"/>
                  <w:spacing w:line="285" w:lineRule="atLeast"/>
                </w:pPr>
              </w:pPrChange>
            </w:pPr>
            <w:del w:id="89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4FAD5FA0" w14:textId="77777777" w:rsidR="00ED1509" w:rsidRPr="007520B6" w:rsidDel="008B6AF4" w:rsidRDefault="00ED1509">
            <w:pPr>
              <w:pStyle w:val="Heading1Numbered"/>
              <w:rPr>
                <w:del w:id="8925" w:author="Donovan Goode [2]" w:date="2018-11-09T10:04:00Z"/>
                <w:rFonts w:ascii="Consolas" w:eastAsia="Times New Roman" w:hAnsi="Consolas" w:cs="Times New Roman"/>
                <w:color w:val="D4D4D4"/>
                <w:sz w:val="21"/>
                <w:szCs w:val="21"/>
              </w:rPr>
              <w:pPrChange w:id="8926" w:author="Donovan Goode [2]" w:date="2018-11-09T10:05:00Z">
                <w:pPr>
                  <w:shd w:val="clear" w:color="auto" w:fill="1E1E1E"/>
                  <w:spacing w:line="285" w:lineRule="atLeast"/>
                </w:pPr>
              </w:pPrChange>
            </w:pPr>
            <w:del w:id="89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378px</w:delText>
              </w:r>
              <w:r w:rsidRPr="007520B6" w:rsidDel="008B6AF4">
                <w:rPr>
                  <w:rFonts w:ascii="Consolas" w:eastAsia="Times New Roman" w:hAnsi="Consolas" w:cs="Times New Roman"/>
                  <w:color w:val="D4D4D4"/>
                  <w:sz w:val="21"/>
                  <w:szCs w:val="21"/>
                </w:rPr>
                <w:delText>;</w:delText>
              </w:r>
            </w:del>
          </w:p>
          <w:p w14:paraId="493A655A" w14:textId="77777777" w:rsidR="00ED1509" w:rsidRPr="007520B6" w:rsidDel="008B6AF4" w:rsidRDefault="00ED1509">
            <w:pPr>
              <w:pStyle w:val="Heading1Numbered"/>
              <w:rPr>
                <w:del w:id="8928" w:author="Donovan Goode [2]" w:date="2018-11-09T10:04:00Z"/>
                <w:rFonts w:ascii="Consolas" w:eastAsia="Times New Roman" w:hAnsi="Consolas" w:cs="Times New Roman"/>
                <w:color w:val="D4D4D4"/>
                <w:sz w:val="21"/>
                <w:szCs w:val="21"/>
              </w:rPr>
              <w:pPrChange w:id="8929" w:author="Donovan Goode [2]" w:date="2018-11-09T10:05:00Z">
                <w:pPr>
                  <w:shd w:val="clear" w:color="auto" w:fill="1E1E1E"/>
                  <w:spacing w:line="285" w:lineRule="atLeast"/>
                </w:pPr>
              </w:pPrChange>
            </w:pPr>
            <w:del w:id="89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604EFA92" w14:textId="77777777" w:rsidR="00ED1509" w:rsidRPr="007520B6" w:rsidDel="008B6AF4" w:rsidRDefault="00ED1509">
            <w:pPr>
              <w:pStyle w:val="Heading1Numbered"/>
              <w:rPr>
                <w:del w:id="8931" w:author="Donovan Goode [2]" w:date="2018-11-09T10:04:00Z"/>
                <w:rFonts w:ascii="Consolas" w:eastAsia="Times New Roman" w:hAnsi="Consolas" w:cs="Times New Roman"/>
                <w:color w:val="D4D4D4"/>
                <w:sz w:val="21"/>
                <w:szCs w:val="21"/>
              </w:rPr>
              <w:pPrChange w:id="8932" w:author="Donovan Goode [2]" w:date="2018-11-09T10:05:00Z">
                <w:pPr>
                  <w:shd w:val="clear" w:color="auto" w:fill="1E1E1E"/>
                  <w:spacing w:line="285" w:lineRule="atLeast"/>
                </w:pPr>
              </w:pPrChange>
            </w:pPr>
            <w:del w:id="8933" w:author="Donovan Goode [2]" w:date="2018-11-09T10:04:00Z">
              <w:r w:rsidRPr="007520B6" w:rsidDel="008B6AF4">
                <w:rPr>
                  <w:rFonts w:ascii="Consolas" w:eastAsia="Times New Roman" w:hAnsi="Consolas" w:cs="Times New Roman"/>
                  <w:color w:val="D4D4D4"/>
                  <w:sz w:val="21"/>
                  <w:szCs w:val="21"/>
                </w:rPr>
                <w:delText xml:space="preserve">    }</w:delText>
              </w:r>
            </w:del>
          </w:p>
          <w:p w14:paraId="50EF9AD0" w14:textId="77777777" w:rsidR="00ED1509" w:rsidRPr="007520B6" w:rsidDel="008B6AF4" w:rsidRDefault="00ED1509">
            <w:pPr>
              <w:pStyle w:val="Heading1Numbered"/>
              <w:rPr>
                <w:del w:id="8934" w:author="Donovan Goode [2]" w:date="2018-11-09T10:04:00Z"/>
                <w:rFonts w:ascii="Consolas" w:eastAsia="Times New Roman" w:hAnsi="Consolas" w:cs="Times New Roman"/>
                <w:color w:val="D4D4D4"/>
                <w:sz w:val="21"/>
                <w:szCs w:val="21"/>
              </w:rPr>
              <w:pPrChange w:id="8935" w:author="Donovan Goode [2]" w:date="2018-11-09T10:05:00Z">
                <w:pPr>
                  <w:shd w:val="clear" w:color="auto" w:fill="1E1E1E"/>
                  <w:spacing w:line="285" w:lineRule="atLeast"/>
                </w:pPr>
              </w:pPrChange>
            </w:pPr>
          </w:p>
          <w:p w14:paraId="13130D5C" w14:textId="77777777" w:rsidR="00ED1509" w:rsidRPr="007520B6" w:rsidDel="008B6AF4" w:rsidRDefault="00ED1509">
            <w:pPr>
              <w:pStyle w:val="Heading1Numbered"/>
              <w:rPr>
                <w:del w:id="8936" w:author="Donovan Goode [2]" w:date="2018-11-09T10:04:00Z"/>
                <w:rFonts w:ascii="Consolas" w:eastAsia="Times New Roman" w:hAnsi="Consolas" w:cs="Times New Roman"/>
                <w:color w:val="D4D4D4"/>
                <w:sz w:val="21"/>
                <w:szCs w:val="21"/>
              </w:rPr>
              <w:pPrChange w:id="8937" w:author="Donovan Goode [2]" w:date="2018-11-09T10:05:00Z">
                <w:pPr>
                  <w:shd w:val="clear" w:color="auto" w:fill="1E1E1E"/>
                  <w:spacing w:line="285" w:lineRule="atLeast"/>
                </w:pPr>
              </w:pPrChange>
            </w:pPr>
            <w:del w:id="89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#W6VideoInner</w:delText>
              </w:r>
              <w:r w:rsidRPr="007520B6" w:rsidDel="008B6AF4">
                <w:rPr>
                  <w:rFonts w:ascii="Consolas" w:eastAsia="Times New Roman" w:hAnsi="Consolas" w:cs="Times New Roman"/>
                  <w:color w:val="D4D4D4"/>
                  <w:sz w:val="21"/>
                  <w:szCs w:val="21"/>
                </w:rPr>
                <w:delText xml:space="preserve"> {</w:delText>
              </w:r>
            </w:del>
          </w:p>
          <w:p w14:paraId="5CF43632" w14:textId="77777777" w:rsidR="00ED1509" w:rsidRPr="007520B6" w:rsidDel="008B6AF4" w:rsidRDefault="00ED1509">
            <w:pPr>
              <w:pStyle w:val="Heading1Numbered"/>
              <w:rPr>
                <w:del w:id="8939" w:author="Donovan Goode [2]" w:date="2018-11-09T10:04:00Z"/>
                <w:rFonts w:ascii="Consolas" w:eastAsia="Times New Roman" w:hAnsi="Consolas" w:cs="Times New Roman"/>
                <w:color w:val="D4D4D4"/>
                <w:sz w:val="21"/>
                <w:szCs w:val="21"/>
              </w:rPr>
              <w:pPrChange w:id="8940" w:author="Donovan Goode [2]" w:date="2018-11-09T10:05:00Z">
                <w:pPr>
                  <w:shd w:val="clear" w:color="auto" w:fill="1E1E1E"/>
                  <w:spacing w:line="285" w:lineRule="atLeast"/>
                </w:pPr>
              </w:pPrChange>
            </w:pPr>
            <w:del w:id="89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FD009B6" w14:textId="77777777" w:rsidR="00ED1509" w:rsidRPr="007520B6" w:rsidDel="008B6AF4" w:rsidRDefault="00ED1509">
            <w:pPr>
              <w:pStyle w:val="Heading1Numbered"/>
              <w:rPr>
                <w:del w:id="8942" w:author="Donovan Goode [2]" w:date="2018-11-09T10:04:00Z"/>
                <w:rFonts w:ascii="Consolas" w:eastAsia="Times New Roman" w:hAnsi="Consolas" w:cs="Times New Roman"/>
                <w:color w:val="D4D4D4"/>
                <w:sz w:val="21"/>
                <w:szCs w:val="21"/>
              </w:rPr>
              <w:pPrChange w:id="8943" w:author="Donovan Goode [2]" w:date="2018-11-09T10:05:00Z">
                <w:pPr>
                  <w:shd w:val="clear" w:color="auto" w:fill="1E1E1E"/>
                  <w:spacing w:line="285" w:lineRule="atLeast"/>
                </w:pPr>
              </w:pPrChange>
            </w:pPr>
            <w:del w:id="89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B115407" w14:textId="77777777" w:rsidR="00ED1509" w:rsidRPr="007520B6" w:rsidDel="008B6AF4" w:rsidRDefault="00ED1509">
            <w:pPr>
              <w:pStyle w:val="Heading1Numbered"/>
              <w:rPr>
                <w:del w:id="8945" w:author="Donovan Goode [2]" w:date="2018-11-09T10:04:00Z"/>
                <w:rFonts w:ascii="Consolas" w:eastAsia="Times New Roman" w:hAnsi="Consolas" w:cs="Times New Roman"/>
                <w:color w:val="D4D4D4"/>
                <w:sz w:val="21"/>
                <w:szCs w:val="21"/>
              </w:rPr>
              <w:pPrChange w:id="8946" w:author="Donovan Goode [2]" w:date="2018-11-09T10:05:00Z">
                <w:pPr>
                  <w:shd w:val="clear" w:color="auto" w:fill="1E1E1E"/>
                  <w:spacing w:line="285" w:lineRule="atLeast"/>
                </w:pPr>
              </w:pPrChange>
            </w:pPr>
            <w:del w:id="89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2D139E8" w14:textId="77777777" w:rsidR="00ED1509" w:rsidRPr="007520B6" w:rsidDel="008B6AF4" w:rsidRDefault="00ED1509">
            <w:pPr>
              <w:pStyle w:val="Heading1Numbered"/>
              <w:rPr>
                <w:del w:id="8948" w:author="Donovan Goode [2]" w:date="2018-11-09T10:04:00Z"/>
                <w:rFonts w:ascii="Consolas" w:eastAsia="Times New Roman" w:hAnsi="Consolas" w:cs="Times New Roman"/>
                <w:color w:val="D4D4D4"/>
                <w:sz w:val="21"/>
                <w:szCs w:val="21"/>
              </w:rPr>
              <w:pPrChange w:id="8949" w:author="Donovan Goode [2]" w:date="2018-11-09T10:05:00Z">
                <w:pPr>
                  <w:shd w:val="clear" w:color="auto" w:fill="1E1E1E"/>
                  <w:spacing w:line="285" w:lineRule="atLeast"/>
                </w:pPr>
              </w:pPrChange>
            </w:pPr>
            <w:del w:id="89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FA736F3" w14:textId="77777777" w:rsidR="00ED1509" w:rsidRPr="007520B6" w:rsidDel="008B6AF4" w:rsidRDefault="00ED1509">
            <w:pPr>
              <w:pStyle w:val="Heading1Numbered"/>
              <w:rPr>
                <w:del w:id="8951" w:author="Donovan Goode [2]" w:date="2018-11-09T10:04:00Z"/>
                <w:rFonts w:ascii="Consolas" w:eastAsia="Times New Roman" w:hAnsi="Consolas" w:cs="Times New Roman"/>
                <w:color w:val="D4D4D4"/>
                <w:sz w:val="21"/>
                <w:szCs w:val="21"/>
              </w:rPr>
              <w:pPrChange w:id="8952" w:author="Donovan Goode [2]" w:date="2018-11-09T10:05:00Z">
                <w:pPr>
                  <w:shd w:val="clear" w:color="auto" w:fill="1E1E1E"/>
                  <w:spacing w:line="285" w:lineRule="atLeast"/>
                </w:pPr>
              </w:pPrChange>
            </w:pPr>
            <w:del w:id="89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CF3CE8F" w14:textId="77777777" w:rsidR="00ED1509" w:rsidRPr="007520B6" w:rsidDel="008B6AF4" w:rsidRDefault="00ED1509">
            <w:pPr>
              <w:pStyle w:val="Heading1Numbered"/>
              <w:rPr>
                <w:del w:id="8954" w:author="Donovan Goode [2]" w:date="2018-11-09T10:04:00Z"/>
                <w:rFonts w:ascii="Consolas" w:eastAsia="Times New Roman" w:hAnsi="Consolas" w:cs="Times New Roman"/>
                <w:color w:val="D4D4D4"/>
                <w:sz w:val="21"/>
                <w:szCs w:val="21"/>
              </w:rPr>
              <w:pPrChange w:id="8955" w:author="Donovan Goode [2]" w:date="2018-11-09T10:05:00Z">
                <w:pPr>
                  <w:shd w:val="clear" w:color="auto" w:fill="1E1E1E"/>
                  <w:spacing w:line="285" w:lineRule="atLeast"/>
                </w:pPr>
              </w:pPrChange>
            </w:pPr>
            <w:del w:id="89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0482C53" w14:textId="77777777" w:rsidR="00ED1509" w:rsidRPr="007520B6" w:rsidDel="008B6AF4" w:rsidRDefault="00ED1509">
            <w:pPr>
              <w:pStyle w:val="Heading1Numbered"/>
              <w:rPr>
                <w:del w:id="8957" w:author="Donovan Goode [2]" w:date="2018-11-09T10:04:00Z"/>
                <w:rFonts w:ascii="Consolas" w:eastAsia="Times New Roman" w:hAnsi="Consolas" w:cs="Times New Roman"/>
                <w:color w:val="D4D4D4"/>
                <w:sz w:val="21"/>
                <w:szCs w:val="21"/>
              </w:rPr>
              <w:pPrChange w:id="8958" w:author="Donovan Goode [2]" w:date="2018-11-09T10:05:00Z">
                <w:pPr>
                  <w:shd w:val="clear" w:color="auto" w:fill="1E1E1E"/>
                  <w:spacing w:line="285" w:lineRule="atLeast"/>
                </w:pPr>
              </w:pPrChange>
            </w:pPr>
            <w:del w:id="89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BD9470A" w14:textId="77777777" w:rsidR="00ED1509" w:rsidRPr="007520B6" w:rsidDel="008B6AF4" w:rsidRDefault="00ED1509">
            <w:pPr>
              <w:pStyle w:val="Heading1Numbered"/>
              <w:rPr>
                <w:del w:id="8960" w:author="Donovan Goode [2]" w:date="2018-11-09T10:04:00Z"/>
                <w:rFonts w:ascii="Consolas" w:eastAsia="Times New Roman" w:hAnsi="Consolas" w:cs="Times New Roman"/>
                <w:color w:val="D4D4D4"/>
                <w:sz w:val="21"/>
                <w:szCs w:val="21"/>
              </w:rPr>
              <w:pPrChange w:id="8961" w:author="Donovan Goode [2]" w:date="2018-11-09T10:05:00Z">
                <w:pPr>
                  <w:shd w:val="clear" w:color="auto" w:fill="1E1E1E"/>
                  <w:spacing w:line="285" w:lineRule="atLeast"/>
                </w:pPr>
              </w:pPrChange>
            </w:pPr>
            <w:del w:id="8962" w:author="Donovan Goode [2]" w:date="2018-11-09T10:04:00Z">
              <w:r w:rsidRPr="007520B6" w:rsidDel="008B6AF4">
                <w:rPr>
                  <w:rFonts w:ascii="Consolas" w:eastAsia="Times New Roman" w:hAnsi="Consolas" w:cs="Times New Roman"/>
                  <w:color w:val="D4D4D4"/>
                  <w:sz w:val="21"/>
                  <w:szCs w:val="21"/>
                </w:rPr>
                <w:delText xml:space="preserve">    }</w:delText>
              </w:r>
            </w:del>
          </w:p>
          <w:p w14:paraId="69873122" w14:textId="77777777" w:rsidR="00ED1509" w:rsidRPr="007520B6" w:rsidDel="008B6AF4" w:rsidRDefault="00ED1509">
            <w:pPr>
              <w:pStyle w:val="Heading1Numbered"/>
              <w:rPr>
                <w:del w:id="8963" w:author="Donovan Goode [2]" w:date="2018-11-09T10:04:00Z"/>
                <w:rFonts w:ascii="Consolas" w:eastAsia="Times New Roman" w:hAnsi="Consolas" w:cs="Times New Roman"/>
                <w:color w:val="D4D4D4"/>
                <w:sz w:val="21"/>
                <w:szCs w:val="21"/>
              </w:rPr>
              <w:pPrChange w:id="8964" w:author="Donovan Goode [2]" w:date="2018-11-09T10:05:00Z">
                <w:pPr>
                  <w:shd w:val="clear" w:color="auto" w:fill="1E1E1E"/>
                  <w:spacing w:line="285" w:lineRule="atLeast"/>
                </w:pPr>
              </w:pPrChange>
            </w:pPr>
          </w:p>
          <w:p w14:paraId="0274D1C7" w14:textId="77777777" w:rsidR="00ED1509" w:rsidRPr="007520B6" w:rsidDel="008B6AF4" w:rsidRDefault="00ED1509">
            <w:pPr>
              <w:pStyle w:val="Heading1Numbered"/>
              <w:rPr>
                <w:del w:id="8965" w:author="Donovan Goode [2]" w:date="2018-11-09T10:04:00Z"/>
                <w:rFonts w:ascii="Consolas" w:eastAsia="Times New Roman" w:hAnsi="Consolas" w:cs="Times New Roman"/>
                <w:color w:val="D4D4D4"/>
                <w:sz w:val="21"/>
                <w:szCs w:val="21"/>
              </w:rPr>
              <w:pPrChange w:id="8966" w:author="Donovan Goode [2]" w:date="2018-11-09T10:05:00Z">
                <w:pPr>
                  <w:shd w:val="clear" w:color="auto" w:fill="1E1E1E"/>
                  <w:spacing w:line="285" w:lineRule="atLeast"/>
                </w:pPr>
              </w:pPrChange>
            </w:pPr>
            <w:del w:id="89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#W6PlayButton</w:delText>
              </w:r>
              <w:r w:rsidRPr="007520B6" w:rsidDel="008B6AF4">
                <w:rPr>
                  <w:rFonts w:ascii="Consolas" w:eastAsia="Times New Roman" w:hAnsi="Consolas" w:cs="Times New Roman"/>
                  <w:color w:val="D4D4D4"/>
                  <w:sz w:val="21"/>
                  <w:szCs w:val="21"/>
                </w:rPr>
                <w:delText xml:space="preserve"> {</w:delText>
              </w:r>
            </w:del>
          </w:p>
          <w:p w14:paraId="56A06C66" w14:textId="77777777" w:rsidR="00ED1509" w:rsidRPr="007520B6" w:rsidDel="008B6AF4" w:rsidRDefault="00ED1509">
            <w:pPr>
              <w:pStyle w:val="Heading1Numbered"/>
              <w:rPr>
                <w:del w:id="8968" w:author="Donovan Goode [2]" w:date="2018-11-09T10:04:00Z"/>
                <w:rFonts w:ascii="Consolas" w:eastAsia="Times New Roman" w:hAnsi="Consolas" w:cs="Times New Roman"/>
                <w:color w:val="D4D4D4"/>
                <w:sz w:val="21"/>
                <w:szCs w:val="21"/>
              </w:rPr>
              <w:pPrChange w:id="8969" w:author="Donovan Goode [2]" w:date="2018-11-09T10:05:00Z">
                <w:pPr>
                  <w:shd w:val="clear" w:color="auto" w:fill="1E1E1E"/>
                  <w:spacing w:line="285" w:lineRule="atLeast"/>
                </w:pPr>
              </w:pPrChange>
            </w:pPr>
            <w:del w:id="89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36B6C3B" w14:textId="77777777" w:rsidR="00ED1509" w:rsidRPr="007520B6" w:rsidDel="008B6AF4" w:rsidRDefault="00ED1509">
            <w:pPr>
              <w:pStyle w:val="Heading1Numbered"/>
              <w:rPr>
                <w:del w:id="8971" w:author="Donovan Goode [2]" w:date="2018-11-09T10:04:00Z"/>
                <w:rFonts w:ascii="Consolas" w:eastAsia="Times New Roman" w:hAnsi="Consolas" w:cs="Times New Roman"/>
                <w:color w:val="D4D4D4"/>
                <w:sz w:val="21"/>
                <w:szCs w:val="21"/>
              </w:rPr>
              <w:pPrChange w:id="8972" w:author="Donovan Goode [2]" w:date="2018-11-09T10:05:00Z">
                <w:pPr>
                  <w:shd w:val="clear" w:color="auto" w:fill="1E1E1E"/>
                  <w:spacing w:line="285" w:lineRule="atLeast"/>
                </w:pPr>
              </w:pPrChange>
            </w:pPr>
            <w:del w:id="89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138px</w:delText>
              </w:r>
              <w:r w:rsidRPr="007520B6" w:rsidDel="008B6AF4">
                <w:rPr>
                  <w:rFonts w:ascii="Consolas" w:eastAsia="Times New Roman" w:hAnsi="Consolas" w:cs="Times New Roman"/>
                  <w:color w:val="D4D4D4"/>
                  <w:sz w:val="21"/>
                  <w:szCs w:val="21"/>
                </w:rPr>
                <w:delText>;</w:delText>
              </w:r>
            </w:del>
          </w:p>
          <w:p w14:paraId="2B2408D9" w14:textId="77777777" w:rsidR="00ED1509" w:rsidRPr="007520B6" w:rsidDel="008B6AF4" w:rsidRDefault="00ED1509">
            <w:pPr>
              <w:pStyle w:val="Heading1Numbered"/>
              <w:rPr>
                <w:del w:id="8974" w:author="Donovan Goode [2]" w:date="2018-11-09T10:04:00Z"/>
                <w:rFonts w:ascii="Consolas" w:eastAsia="Times New Roman" w:hAnsi="Consolas" w:cs="Times New Roman"/>
                <w:color w:val="D4D4D4"/>
                <w:sz w:val="21"/>
                <w:szCs w:val="21"/>
              </w:rPr>
              <w:pPrChange w:id="8975" w:author="Donovan Goode [2]" w:date="2018-11-09T10:05:00Z">
                <w:pPr>
                  <w:shd w:val="clear" w:color="auto" w:fill="1E1E1E"/>
                  <w:spacing w:line="285" w:lineRule="atLeast"/>
                </w:pPr>
              </w:pPrChange>
            </w:pPr>
            <w:del w:id="89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20743883" w14:textId="77777777" w:rsidR="00ED1509" w:rsidRPr="007520B6" w:rsidDel="008B6AF4" w:rsidRDefault="00ED1509">
            <w:pPr>
              <w:pStyle w:val="Heading1Numbered"/>
              <w:rPr>
                <w:del w:id="8977" w:author="Donovan Goode [2]" w:date="2018-11-09T10:04:00Z"/>
                <w:rFonts w:ascii="Consolas" w:eastAsia="Times New Roman" w:hAnsi="Consolas" w:cs="Times New Roman"/>
                <w:color w:val="D4D4D4"/>
                <w:sz w:val="21"/>
                <w:szCs w:val="21"/>
              </w:rPr>
              <w:pPrChange w:id="8978" w:author="Donovan Goode [2]" w:date="2018-11-09T10:05:00Z">
                <w:pPr>
                  <w:shd w:val="clear" w:color="auto" w:fill="1E1E1E"/>
                  <w:spacing w:line="285" w:lineRule="atLeast"/>
                </w:pPr>
              </w:pPrChange>
            </w:pPr>
            <w:del w:id="8979" w:author="Donovan Goode [2]" w:date="2018-11-09T10:04:00Z">
              <w:r w:rsidRPr="007520B6" w:rsidDel="008B6AF4">
                <w:rPr>
                  <w:rFonts w:ascii="Consolas" w:eastAsia="Times New Roman" w:hAnsi="Consolas" w:cs="Times New Roman"/>
                  <w:color w:val="D4D4D4"/>
                  <w:sz w:val="21"/>
                  <w:szCs w:val="21"/>
                </w:rPr>
                <w:delText xml:space="preserve">    }</w:delText>
              </w:r>
            </w:del>
          </w:p>
          <w:p w14:paraId="25A8BE9A" w14:textId="77777777" w:rsidR="00ED1509" w:rsidRPr="007520B6" w:rsidDel="008B6AF4" w:rsidRDefault="00ED1509">
            <w:pPr>
              <w:pStyle w:val="Heading1Numbered"/>
              <w:rPr>
                <w:del w:id="8980" w:author="Donovan Goode [2]" w:date="2018-11-09T10:04:00Z"/>
                <w:rFonts w:ascii="Consolas" w:eastAsia="Times New Roman" w:hAnsi="Consolas" w:cs="Times New Roman"/>
                <w:color w:val="D4D4D4"/>
                <w:sz w:val="21"/>
                <w:szCs w:val="21"/>
              </w:rPr>
              <w:pPrChange w:id="8981" w:author="Donovan Goode [2]" w:date="2018-11-09T10:05:00Z">
                <w:pPr>
                  <w:shd w:val="clear" w:color="auto" w:fill="1E1E1E"/>
                  <w:spacing w:line="285" w:lineRule="atLeast"/>
                </w:pPr>
              </w:pPrChange>
            </w:pPr>
          </w:p>
          <w:p w14:paraId="55A4D896" w14:textId="77777777" w:rsidR="00ED1509" w:rsidRPr="007520B6" w:rsidDel="008B6AF4" w:rsidRDefault="00ED1509">
            <w:pPr>
              <w:pStyle w:val="Heading1Numbered"/>
              <w:rPr>
                <w:del w:id="8982" w:author="Donovan Goode [2]" w:date="2018-11-09T10:04:00Z"/>
                <w:rFonts w:ascii="Consolas" w:eastAsia="Times New Roman" w:hAnsi="Consolas" w:cs="Times New Roman"/>
                <w:color w:val="D4D4D4"/>
                <w:sz w:val="21"/>
                <w:szCs w:val="21"/>
              </w:rPr>
              <w:pPrChange w:id="8983" w:author="Donovan Goode [2]" w:date="2018-11-09T10:05:00Z">
                <w:pPr>
                  <w:shd w:val="clear" w:color="auto" w:fill="1E1E1E"/>
                  <w:spacing w:line="285" w:lineRule="atLeast"/>
                </w:pPr>
              </w:pPrChange>
            </w:pPr>
            <w:del w:id="89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#W6Transcript</w:delText>
              </w:r>
              <w:r w:rsidRPr="007520B6" w:rsidDel="008B6AF4">
                <w:rPr>
                  <w:rFonts w:ascii="Consolas" w:eastAsia="Times New Roman" w:hAnsi="Consolas" w:cs="Times New Roman"/>
                  <w:color w:val="D4D4D4"/>
                  <w:sz w:val="21"/>
                  <w:szCs w:val="21"/>
                </w:rPr>
                <w:delText xml:space="preserve"> {</w:delText>
              </w:r>
            </w:del>
          </w:p>
          <w:p w14:paraId="3015C6A3" w14:textId="77777777" w:rsidR="00ED1509" w:rsidRPr="007520B6" w:rsidDel="008B6AF4" w:rsidRDefault="00ED1509">
            <w:pPr>
              <w:pStyle w:val="Heading1Numbered"/>
              <w:rPr>
                <w:del w:id="8985" w:author="Donovan Goode [2]" w:date="2018-11-09T10:04:00Z"/>
                <w:rFonts w:ascii="Consolas" w:eastAsia="Times New Roman" w:hAnsi="Consolas" w:cs="Times New Roman"/>
                <w:color w:val="D4D4D4"/>
                <w:sz w:val="21"/>
                <w:szCs w:val="21"/>
              </w:rPr>
              <w:pPrChange w:id="8986" w:author="Donovan Goode [2]" w:date="2018-11-09T10:05:00Z">
                <w:pPr>
                  <w:shd w:val="clear" w:color="auto" w:fill="1E1E1E"/>
                  <w:spacing w:line="285" w:lineRule="atLeast"/>
                </w:pPr>
              </w:pPrChange>
            </w:pPr>
            <w:del w:id="89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431px</w:delText>
              </w:r>
              <w:r w:rsidRPr="007520B6" w:rsidDel="008B6AF4">
                <w:rPr>
                  <w:rFonts w:ascii="Consolas" w:eastAsia="Times New Roman" w:hAnsi="Consolas" w:cs="Times New Roman"/>
                  <w:color w:val="D4D4D4"/>
                  <w:sz w:val="21"/>
                  <w:szCs w:val="21"/>
                </w:rPr>
                <w:delText>;</w:delText>
              </w:r>
            </w:del>
          </w:p>
          <w:p w14:paraId="4E723461" w14:textId="77777777" w:rsidR="00ED1509" w:rsidRPr="007520B6" w:rsidDel="008B6AF4" w:rsidRDefault="00ED1509">
            <w:pPr>
              <w:pStyle w:val="Heading1Numbered"/>
              <w:rPr>
                <w:del w:id="8988" w:author="Donovan Goode [2]" w:date="2018-11-09T10:04:00Z"/>
                <w:rFonts w:ascii="Consolas" w:eastAsia="Times New Roman" w:hAnsi="Consolas" w:cs="Times New Roman"/>
                <w:color w:val="D4D4D4"/>
                <w:sz w:val="21"/>
                <w:szCs w:val="21"/>
              </w:rPr>
              <w:pPrChange w:id="8989" w:author="Donovan Goode [2]" w:date="2018-11-09T10:05:00Z">
                <w:pPr>
                  <w:shd w:val="clear" w:color="auto" w:fill="1E1E1E"/>
                  <w:spacing w:line="285" w:lineRule="atLeast"/>
                </w:pPr>
              </w:pPrChange>
            </w:pPr>
            <w:del w:id="89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E504CED" w14:textId="77777777" w:rsidR="00ED1509" w:rsidRPr="007520B6" w:rsidDel="008B6AF4" w:rsidRDefault="00ED1509">
            <w:pPr>
              <w:pStyle w:val="Heading1Numbered"/>
              <w:rPr>
                <w:del w:id="8991" w:author="Donovan Goode [2]" w:date="2018-11-09T10:04:00Z"/>
                <w:rFonts w:ascii="Consolas" w:eastAsia="Times New Roman" w:hAnsi="Consolas" w:cs="Times New Roman"/>
                <w:color w:val="D4D4D4"/>
                <w:sz w:val="21"/>
                <w:szCs w:val="21"/>
              </w:rPr>
              <w:pPrChange w:id="8992" w:author="Donovan Goode [2]" w:date="2018-11-09T10:05:00Z">
                <w:pPr>
                  <w:shd w:val="clear" w:color="auto" w:fill="1E1E1E"/>
                  <w:spacing w:line="285" w:lineRule="atLeast"/>
                </w:pPr>
              </w:pPrChange>
            </w:pPr>
            <w:del w:id="89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318px</w:delText>
              </w:r>
              <w:r w:rsidRPr="007520B6" w:rsidDel="008B6AF4">
                <w:rPr>
                  <w:rFonts w:ascii="Consolas" w:eastAsia="Times New Roman" w:hAnsi="Consolas" w:cs="Times New Roman"/>
                  <w:color w:val="D4D4D4"/>
                  <w:sz w:val="21"/>
                  <w:szCs w:val="21"/>
                </w:rPr>
                <w:delText>;</w:delText>
              </w:r>
            </w:del>
          </w:p>
          <w:p w14:paraId="39A3D1DA" w14:textId="77777777" w:rsidR="00ED1509" w:rsidRPr="007520B6" w:rsidDel="008B6AF4" w:rsidRDefault="00ED1509">
            <w:pPr>
              <w:pStyle w:val="Heading1Numbered"/>
              <w:rPr>
                <w:del w:id="8994" w:author="Donovan Goode [2]" w:date="2018-11-09T10:04:00Z"/>
                <w:rFonts w:ascii="Consolas" w:eastAsia="Times New Roman" w:hAnsi="Consolas" w:cs="Times New Roman"/>
                <w:color w:val="D4D4D4"/>
                <w:sz w:val="21"/>
                <w:szCs w:val="21"/>
              </w:rPr>
              <w:pPrChange w:id="8995" w:author="Donovan Goode [2]" w:date="2018-11-09T10:05:00Z">
                <w:pPr>
                  <w:shd w:val="clear" w:color="auto" w:fill="1E1E1E"/>
                  <w:spacing w:line="285" w:lineRule="atLeast"/>
                </w:pPr>
              </w:pPrChange>
            </w:pPr>
            <w:del w:id="8996" w:author="Donovan Goode [2]" w:date="2018-11-09T10:04:00Z">
              <w:r w:rsidRPr="007520B6" w:rsidDel="008B6AF4">
                <w:rPr>
                  <w:rFonts w:ascii="Consolas" w:eastAsia="Times New Roman" w:hAnsi="Consolas" w:cs="Times New Roman"/>
                  <w:color w:val="D4D4D4"/>
                  <w:sz w:val="21"/>
                  <w:szCs w:val="21"/>
                </w:rPr>
                <w:delText xml:space="preserve">    }</w:delText>
              </w:r>
            </w:del>
          </w:p>
          <w:p w14:paraId="5CB6630C" w14:textId="77777777" w:rsidR="00ED1509" w:rsidRPr="007520B6" w:rsidDel="008B6AF4" w:rsidRDefault="00ED1509">
            <w:pPr>
              <w:pStyle w:val="Heading1Numbered"/>
              <w:rPr>
                <w:del w:id="8997" w:author="Donovan Goode [2]" w:date="2018-11-09T10:04:00Z"/>
                <w:rFonts w:ascii="Consolas" w:eastAsia="Times New Roman" w:hAnsi="Consolas" w:cs="Times New Roman"/>
                <w:color w:val="D4D4D4"/>
                <w:sz w:val="21"/>
                <w:szCs w:val="21"/>
              </w:rPr>
              <w:pPrChange w:id="8998" w:author="Donovan Goode [2]" w:date="2018-11-09T10:05:00Z">
                <w:pPr>
                  <w:shd w:val="clear" w:color="auto" w:fill="1E1E1E"/>
                  <w:spacing w:after="240" w:line="285" w:lineRule="atLeast"/>
                </w:pPr>
              </w:pPrChange>
            </w:pPr>
            <w:del w:id="8999" w:author="Donovan Goode [2]" w:date="2018-11-09T10:04:00Z">
              <w:r w:rsidRPr="007520B6" w:rsidDel="008B6AF4">
                <w:rPr>
                  <w:rFonts w:ascii="Consolas" w:eastAsia="Times New Roman" w:hAnsi="Consolas" w:cs="Times New Roman"/>
                  <w:color w:val="D4D4D4"/>
                  <w:sz w:val="21"/>
                  <w:szCs w:val="21"/>
                </w:rPr>
                <w:br/>
              </w:r>
            </w:del>
          </w:p>
          <w:p w14:paraId="5C02AECE" w14:textId="77777777" w:rsidR="00ED1509" w:rsidRPr="007520B6" w:rsidDel="008B6AF4" w:rsidRDefault="00ED1509">
            <w:pPr>
              <w:pStyle w:val="Heading1Numbered"/>
              <w:rPr>
                <w:del w:id="9000" w:author="Donovan Goode [2]" w:date="2018-11-09T10:04:00Z"/>
                <w:rFonts w:ascii="Consolas" w:eastAsia="Times New Roman" w:hAnsi="Consolas" w:cs="Times New Roman"/>
                <w:color w:val="D4D4D4"/>
                <w:sz w:val="21"/>
                <w:szCs w:val="21"/>
              </w:rPr>
              <w:pPrChange w:id="9001" w:author="Donovan Goode [2]" w:date="2018-11-09T10:05:00Z">
                <w:pPr>
                  <w:shd w:val="clear" w:color="auto" w:fill="1E1E1E"/>
                  <w:spacing w:line="285" w:lineRule="atLeast"/>
                </w:pPr>
              </w:pPrChange>
            </w:pPr>
            <w:del w:id="90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7 (INITIATIVES)--------------------- */</w:delText>
              </w:r>
            </w:del>
          </w:p>
          <w:p w14:paraId="6DF900CE" w14:textId="77777777" w:rsidR="00ED1509" w:rsidRPr="007520B6" w:rsidDel="008B6AF4" w:rsidRDefault="00ED1509">
            <w:pPr>
              <w:pStyle w:val="Heading1Numbered"/>
              <w:rPr>
                <w:del w:id="9003" w:author="Donovan Goode [2]" w:date="2018-11-09T10:04:00Z"/>
                <w:rFonts w:ascii="Consolas" w:eastAsia="Times New Roman" w:hAnsi="Consolas" w:cs="Times New Roman"/>
                <w:color w:val="D4D4D4"/>
                <w:sz w:val="21"/>
                <w:szCs w:val="21"/>
              </w:rPr>
              <w:pPrChange w:id="9004" w:author="Donovan Goode [2]" w:date="2018-11-09T10:05:00Z">
                <w:pPr>
                  <w:shd w:val="clear" w:color="auto" w:fill="1E1E1E"/>
                  <w:spacing w:line="285" w:lineRule="atLeast"/>
                </w:pPr>
              </w:pPrChange>
            </w:pPr>
            <w:del w:id="90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#slide7</w:delText>
              </w:r>
              <w:r w:rsidRPr="007520B6" w:rsidDel="008B6AF4">
                <w:rPr>
                  <w:rFonts w:ascii="Consolas" w:eastAsia="Times New Roman" w:hAnsi="Consolas" w:cs="Times New Roman"/>
                  <w:color w:val="D4D4D4"/>
                  <w:sz w:val="21"/>
                  <w:szCs w:val="21"/>
                </w:rPr>
                <w:delText xml:space="preserve"> {</w:delText>
              </w:r>
            </w:del>
          </w:p>
          <w:p w14:paraId="04A0D53A" w14:textId="77777777" w:rsidR="00ED1509" w:rsidRPr="007520B6" w:rsidDel="008B6AF4" w:rsidRDefault="00ED1509">
            <w:pPr>
              <w:pStyle w:val="Heading1Numbered"/>
              <w:rPr>
                <w:del w:id="9006" w:author="Donovan Goode [2]" w:date="2018-11-09T10:04:00Z"/>
                <w:rFonts w:ascii="Consolas" w:eastAsia="Times New Roman" w:hAnsi="Consolas" w:cs="Times New Roman"/>
                <w:color w:val="D4D4D4"/>
                <w:sz w:val="21"/>
                <w:szCs w:val="21"/>
              </w:rPr>
              <w:pPrChange w:id="9007" w:author="Donovan Goode [2]" w:date="2018-11-09T10:05:00Z">
                <w:pPr>
                  <w:shd w:val="clear" w:color="auto" w:fill="1E1E1E"/>
                  <w:spacing w:line="285" w:lineRule="atLeast"/>
                </w:pPr>
              </w:pPrChange>
            </w:pPr>
            <w:del w:id="90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https://www.opm.gov/images/People_Background_v2.jpg</w:delText>
              </w:r>
              <w:r w:rsidRPr="007520B6" w:rsidDel="008B6AF4">
                <w:rPr>
                  <w:rFonts w:ascii="Consolas" w:eastAsia="Times New Roman" w:hAnsi="Consolas" w:cs="Times New Roman"/>
                  <w:color w:val="D4D4D4"/>
                  <w:sz w:val="21"/>
                  <w:szCs w:val="21"/>
                </w:rPr>
                <w:delText>);</w:delText>
              </w:r>
            </w:del>
          </w:p>
          <w:p w14:paraId="2920C540" w14:textId="77777777" w:rsidR="00ED1509" w:rsidRPr="007520B6" w:rsidDel="008B6AF4" w:rsidRDefault="00ED1509">
            <w:pPr>
              <w:pStyle w:val="Heading1Numbered"/>
              <w:rPr>
                <w:del w:id="9009" w:author="Donovan Goode [2]" w:date="2018-11-09T10:04:00Z"/>
                <w:rFonts w:ascii="Consolas" w:eastAsia="Times New Roman" w:hAnsi="Consolas" w:cs="Times New Roman"/>
                <w:color w:val="D4D4D4"/>
                <w:sz w:val="21"/>
                <w:szCs w:val="21"/>
              </w:rPr>
              <w:pPrChange w:id="9010" w:author="Donovan Goode [2]" w:date="2018-11-09T10:05:00Z">
                <w:pPr>
                  <w:shd w:val="clear" w:color="auto" w:fill="1E1E1E"/>
                  <w:spacing w:line="285" w:lineRule="atLeast"/>
                </w:pPr>
              </w:pPrChange>
            </w:pPr>
            <w:del w:id="90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93BDE0C" w14:textId="77777777" w:rsidR="00ED1509" w:rsidRPr="007520B6" w:rsidDel="008B6AF4" w:rsidRDefault="00ED1509">
            <w:pPr>
              <w:pStyle w:val="Heading1Numbered"/>
              <w:rPr>
                <w:del w:id="9012" w:author="Donovan Goode [2]" w:date="2018-11-09T10:04:00Z"/>
                <w:rFonts w:ascii="Consolas" w:eastAsia="Times New Roman" w:hAnsi="Consolas" w:cs="Times New Roman"/>
                <w:color w:val="D4D4D4"/>
                <w:sz w:val="21"/>
                <w:szCs w:val="21"/>
              </w:rPr>
              <w:pPrChange w:id="9013" w:author="Donovan Goode [2]" w:date="2018-11-09T10:05:00Z">
                <w:pPr>
                  <w:shd w:val="clear" w:color="auto" w:fill="1E1E1E"/>
                  <w:spacing w:line="285" w:lineRule="atLeast"/>
                </w:pPr>
              </w:pPrChange>
            </w:pPr>
            <w:del w:id="9014" w:author="Donovan Goode [2]" w:date="2018-11-09T10:04:00Z">
              <w:r w:rsidRPr="007520B6" w:rsidDel="008B6AF4">
                <w:rPr>
                  <w:rFonts w:ascii="Consolas" w:eastAsia="Times New Roman" w:hAnsi="Consolas" w:cs="Times New Roman"/>
                  <w:color w:val="D4D4D4"/>
                  <w:sz w:val="21"/>
                  <w:szCs w:val="21"/>
                </w:rPr>
                <w:delText xml:space="preserve">    }</w:delText>
              </w:r>
            </w:del>
          </w:p>
          <w:p w14:paraId="38C25C3C" w14:textId="77777777" w:rsidR="00ED1509" w:rsidRPr="007520B6" w:rsidDel="008B6AF4" w:rsidRDefault="00ED1509">
            <w:pPr>
              <w:pStyle w:val="Heading1Numbered"/>
              <w:rPr>
                <w:del w:id="9015" w:author="Donovan Goode [2]" w:date="2018-11-09T10:04:00Z"/>
                <w:rFonts w:ascii="Consolas" w:eastAsia="Times New Roman" w:hAnsi="Consolas" w:cs="Times New Roman"/>
                <w:color w:val="D4D4D4"/>
                <w:sz w:val="21"/>
                <w:szCs w:val="21"/>
              </w:rPr>
              <w:pPrChange w:id="9016" w:author="Donovan Goode [2]" w:date="2018-11-09T10:05:00Z">
                <w:pPr>
                  <w:shd w:val="clear" w:color="auto" w:fill="1E1E1E"/>
                  <w:spacing w:line="285" w:lineRule="atLeast"/>
                </w:pPr>
              </w:pPrChange>
            </w:pPr>
          </w:p>
          <w:p w14:paraId="13593687" w14:textId="77777777" w:rsidR="00ED1509" w:rsidRPr="007520B6" w:rsidDel="008B6AF4" w:rsidRDefault="00ED1509">
            <w:pPr>
              <w:pStyle w:val="Heading1Numbered"/>
              <w:rPr>
                <w:del w:id="9017" w:author="Donovan Goode [2]" w:date="2018-11-09T10:04:00Z"/>
                <w:rFonts w:ascii="Consolas" w:eastAsia="Times New Roman" w:hAnsi="Consolas" w:cs="Times New Roman"/>
                <w:color w:val="D4D4D4"/>
                <w:sz w:val="21"/>
                <w:szCs w:val="21"/>
              </w:rPr>
              <w:pPrChange w:id="9018" w:author="Donovan Goode [2]" w:date="2018-11-09T10:05:00Z">
                <w:pPr>
                  <w:shd w:val="clear" w:color="auto" w:fill="1E1E1E"/>
                  <w:spacing w:line="285" w:lineRule="atLeast"/>
                </w:pPr>
              </w:pPrChange>
            </w:pPr>
            <w:del w:id="90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w:delText>
              </w:r>
              <w:r w:rsidRPr="007520B6" w:rsidDel="008B6AF4">
                <w:rPr>
                  <w:rFonts w:ascii="Consolas" w:eastAsia="Times New Roman" w:hAnsi="Consolas" w:cs="Times New Roman"/>
                  <w:color w:val="D4D4D4"/>
                  <w:sz w:val="21"/>
                  <w:szCs w:val="21"/>
                </w:rPr>
                <w:delText xml:space="preserve"> {</w:delText>
              </w:r>
            </w:del>
          </w:p>
          <w:p w14:paraId="608D8C84" w14:textId="77777777" w:rsidR="00ED1509" w:rsidRPr="007520B6" w:rsidDel="008B6AF4" w:rsidRDefault="00ED1509">
            <w:pPr>
              <w:pStyle w:val="Heading1Numbered"/>
              <w:rPr>
                <w:del w:id="9020" w:author="Donovan Goode [2]" w:date="2018-11-09T10:04:00Z"/>
                <w:rFonts w:ascii="Consolas" w:eastAsia="Times New Roman" w:hAnsi="Consolas" w:cs="Times New Roman"/>
                <w:color w:val="D4D4D4"/>
                <w:sz w:val="21"/>
                <w:szCs w:val="21"/>
              </w:rPr>
              <w:pPrChange w:id="9021" w:author="Donovan Goode [2]" w:date="2018-11-09T10:05:00Z">
                <w:pPr>
                  <w:shd w:val="clear" w:color="auto" w:fill="1E1E1E"/>
                  <w:spacing w:line="285" w:lineRule="atLeast"/>
                </w:pPr>
              </w:pPrChange>
            </w:pPr>
            <w:del w:id="90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1549BFD" w14:textId="77777777" w:rsidR="00ED1509" w:rsidRPr="007520B6" w:rsidDel="008B6AF4" w:rsidRDefault="00ED1509">
            <w:pPr>
              <w:pStyle w:val="Heading1Numbered"/>
              <w:rPr>
                <w:del w:id="9023" w:author="Donovan Goode [2]" w:date="2018-11-09T10:04:00Z"/>
                <w:rFonts w:ascii="Consolas" w:eastAsia="Times New Roman" w:hAnsi="Consolas" w:cs="Times New Roman"/>
                <w:color w:val="D4D4D4"/>
                <w:sz w:val="21"/>
                <w:szCs w:val="21"/>
              </w:rPr>
              <w:pPrChange w:id="9024" w:author="Donovan Goode [2]" w:date="2018-11-09T10:05:00Z">
                <w:pPr>
                  <w:shd w:val="clear" w:color="auto" w:fill="1E1E1E"/>
                  <w:spacing w:line="285" w:lineRule="atLeast"/>
                </w:pPr>
              </w:pPrChange>
            </w:pPr>
            <w:del w:id="90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5F1124D" w14:textId="77777777" w:rsidR="00ED1509" w:rsidRPr="007520B6" w:rsidDel="008B6AF4" w:rsidRDefault="00ED1509">
            <w:pPr>
              <w:pStyle w:val="Heading1Numbered"/>
              <w:rPr>
                <w:del w:id="9026" w:author="Donovan Goode [2]" w:date="2018-11-09T10:04:00Z"/>
                <w:rFonts w:ascii="Consolas" w:eastAsia="Times New Roman" w:hAnsi="Consolas" w:cs="Times New Roman"/>
                <w:color w:val="D4D4D4"/>
                <w:sz w:val="21"/>
                <w:szCs w:val="21"/>
              </w:rPr>
              <w:pPrChange w:id="9027" w:author="Donovan Goode [2]" w:date="2018-11-09T10:05:00Z">
                <w:pPr>
                  <w:shd w:val="clear" w:color="auto" w:fill="1E1E1E"/>
                  <w:spacing w:line="285" w:lineRule="atLeast"/>
                </w:pPr>
              </w:pPrChange>
            </w:pPr>
            <w:del w:id="9028" w:author="Donovan Goode [2]" w:date="2018-11-09T10:04:00Z">
              <w:r w:rsidRPr="007520B6" w:rsidDel="008B6AF4">
                <w:rPr>
                  <w:rFonts w:ascii="Consolas" w:eastAsia="Times New Roman" w:hAnsi="Consolas" w:cs="Times New Roman"/>
                  <w:color w:val="D4D4D4"/>
                  <w:sz w:val="21"/>
                  <w:szCs w:val="21"/>
                </w:rPr>
                <w:delText xml:space="preserve">    }</w:delText>
              </w:r>
            </w:del>
          </w:p>
          <w:p w14:paraId="5C57E232" w14:textId="77777777" w:rsidR="00ED1509" w:rsidRPr="007520B6" w:rsidDel="008B6AF4" w:rsidRDefault="00ED1509">
            <w:pPr>
              <w:pStyle w:val="Heading1Numbered"/>
              <w:rPr>
                <w:del w:id="9029" w:author="Donovan Goode [2]" w:date="2018-11-09T10:04:00Z"/>
                <w:rFonts w:ascii="Consolas" w:eastAsia="Times New Roman" w:hAnsi="Consolas" w:cs="Times New Roman"/>
                <w:color w:val="D4D4D4"/>
                <w:sz w:val="21"/>
                <w:szCs w:val="21"/>
              </w:rPr>
              <w:pPrChange w:id="9030" w:author="Donovan Goode [2]" w:date="2018-11-09T10:05:00Z">
                <w:pPr>
                  <w:shd w:val="clear" w:color="auto" w:fill="1E1E1E"/>
                  <w:spacing w:line="285" w:lineRule="atLeast"/>
                </w:pPr>
              </w:pPrChange>
            </w:pPr>
          </w:p>
          <w:p w14:paraId="328D8A48" w14:textId="77777777" w:rsidR="00ED1509" w:rsidRPr="007520B6" w:rsidDel="008B6AF4" w:rsidRDefault="00ED1509">
            <w:pPr>
              <w:pStyle w:val="Heading1Numbered"/>
              <w:rPr>
                <w:del w:id="9031" w:author="Donovan Goode [2]" w:date="2018-11-09T10:04:00Z"/>
                <w:rFonts w:ascii="Consolas" w:eastAsia="Times New Roman" w:hAnsi="Consolas" w:cs="Times New Roman"/>
                <w:color w:val="D4D4D4"/>
                <w:sz w:val="21"/>
                <w:szCs w:val="21"/>
              </w:rPr>
              <w:pPrChange w:id="9032" w:author="Donovan Goode [2]" w:date="2018-11-09T10:05:00Z">
                <w:pPr>
                  <w:shd w:val="clear" w:color="auto" w:fill="1E1E1E"/>
                  <w:spacing w:line="285" w:lineRule="atLeast"/>
                </w:pPr>
              </w:pPrChange>
            </w:pPr>
            <w:del w:id="90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.caption</w:delText>
              </w:r>
              <w:r w:rsidRPr="007520B6" w:rsidDel="008B6AF4">
                <w:rPr>
                  <w:rFonts w:ascii="Consolas" w:eastAsia="Times New Roman" w:hAnsi="Consolas" w:cs="Times New Roman"/>
                  <w:color w:val="D4D4D4"/>
                  <w:sz w:val="21"/>
                  <w:szCs w:val="21"/>
                </w:rPr>
                <w:delText xml:space="preserve"> {</w:delText>
              </w:r>
            </w:del>
          </w:p>
          <w:p w14:paraId="7AFEB821" w14:textId="77777777" w:rsidR="00ED1509" w:rsidRPr="007520B6" w:rsidDel="008B6AF4" w:rsidRDefault="00ED1509">
            <w:pPr>
              <w:pStyle w:val="Heading1Numbered"/>
              <w:rPr>
                <w:del w:id="9034" w:author="Donovan Goode [2]" w:date="2018-11-09T10:04:00Z"/>
                <w:rFonts w:ascii="Consolas" w:eastAsia="Times New Roman" w:hAnsi="Consolas" w:cs="Times New Roman"/>
                <w:color w:val="D4D4D4"/>
                <w:sz w:val="21"/>
                <w:szCs w:val="21"/>
              </w:rPr>
              <w:pPrChange w:id="9035" w:author="Donovan Goode [2]" w:date="2018-11-09T10:05:00Z">
                <w:pPr>
                  <w:shd w:val="clear" w:color="auto" w:fill="1E1E1E"/>
                  <w:spacing w:line="285" w:lineRule="atLeast"/>
                </w:pPr>
              </w:pPrChange>
            </w:pPr>
            <w:del w:id="90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18EAD13D" w14:textId="77777777" w:rsidR="00ED1509" w:rsidRPr="007520B6" w:rsidDel="008B6AF4" w:rsidRDefault="00ED1509">
            <w:pPr>
              <w:pStyle w:val="Heading1Numbered"/>
              <w:rPr>
                <w:del w:id="9037" w:author="Donovan Goode [2]" w:date="2018-11-09T10:04:00Z"/>
                <w:rFonts w:ascii="Consolas" w:eastAsia="Times New Roman" w:hAnsi="Consolas" w:cs="Times New Roman"/>
                <w:color w:val="D4D4D4"/>
                <w:sz w:val="21"/>
                <w:szCs w:val="21"/>
              </w:rPr>
              <w:pPrChange w:id="9038" w:author="Donovan Goode [2]" w:date="2018-11-09T10:05:00Z">
                <w:pPr>
                  <w:shd w:val="clear" w:color="auto" w:fill="1E1E1E"/>
                  <w:spacing w:line="285" w:lineRule="atLeast"/>
                </w:pPr>
              </w:pPrChange>
            </w:pPr>
            <w:del w:id="90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0369BF65" w14:textId="77777777" w:rsidR="00ED1509" w:rsidRPr="007520B6" w:rsidDel="008B6AF4" w:rsidRDefault="00ED1509">
            <w:pPr>
              <w:pStyle w:val="Heading1Numbered"/>
              <w:rPr>
                <w:del w:id="9040" w:author="Donovan Goode [2]" w:date="2018-11-09T10:04:00Z"/>
                <w:rFonts w:ascii="Consolas" w:eastAsia="Times New Roman" w:hAnsi="Consolas" w:cs="Times New Roman"/>
                <w:color w:val="D4D4D4"/>
                <w:sz w:val="21"/>
                <w:szCs w:val="21"/>
              </w:rPr>
              <w:pPrChange w:id="9041" w:author="Donovan Goode [2]" w:date="2018-11-09T10:05:00Z">
                <w:pPr>
                  <w:shd w:val="clear" w:color="auto" w:fill="1E1E1E"/>
                  <w:spacing w:line="285" w:lineRule="atLeast"/>
                </w:pPr>
              </w:pPrChange>
            </w:pPr>
            <w:del w:id="90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0AE03BF1" w14:textId="77777777" w:rsidR="00ED1509" w:rsidRPr="007520B6" w:rsidDel="008B6AF4" w:rsidRDefault="00ED1509">
            <w:pPr>
              <w:pStyle w:val="Heading1Numbered"/>
              <w:rPr>
                <w:del w:id="9043" w:author="Donovan Goode [2]" w:date="2018-11-09T10:04:00Z"/>
                <w:rFonts w:ascii="Consolas" w:eastAsia="Times New Roman" w:hAnsi="Consolas" w:cs="Times New Roman"/>
                <w:color w:val="D4D4D4"/>
                <w:sz w:val="21"/>
                <w:szCs w:val="21"/>
              </w:rPr>
              <w:pPrChange w:id="9044" w:author="Donovan Goode [2]" w:date="2018-11-09T10:05:00Z">
                <w:pPr>
                  <w:shd w:val="clear" w:color="auto" w:fill="1E1E1E"/>
                  <w:spacing w:line="285" w:lineRule="atLeast"/>
                </w:pPr>
              </w:pPrChange>
            </w:pPr>
            <w:del w:id="90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57685382" w14:textId="77777777" w:rsidR="00ED1509" w:rsidRPr="007520B6" w:rsidDel="008B6AF4" w:rsidRDefault="00ED1509">
            <w:pPr>
              <w:pStyle w:val="Heading1Numbered"/>
              <w:rPr>
                <w:del w:id="9046" w:author="Donovan Goode [2]" w:date="2018-11-09T10:04:00Z"/>
                <w:rFonts w:ascii="Consolas" w:eastAsia="Times New Roman" w:hAnsi="Consolas" w:cs="Times New Roman"/>
                <w:color w:val="D4D4D4"/>
                <w:sz w:val="21"/>
                <w:szCs w:val="21"/>
              </w:rPr>
              <w:pPrChange w:id="9047" w:author="Donovan Goode [2]" w:date="2018-11-09T10:05:00Z">
                <w:pPr>
                  <w:shd w:val="clear" w:color="auto" w:fill="1E1E1E"/>
                  <w:spacing w:line="285" w:lineRule="atLeast"/>
                </w:pPr>
              </w:pPrChange>
            </w:pPr>
          </w:p>
          <w:p w14:paraId="58587C97" w14:textId="77777777" w:rsidR="00ED1509" w:rsidRPr="007520B6" w:rsidDel="008B6AF4" w:rsidRDefault="00ED1509">
            <w:pPr>
              <w:pStyle w:val="Heading1Numbered"/>
              <w:rPr>
                <w:del w:id="9048" w:author="Donovan Goode [2]" w:date="2018-11-09T10:04:00Z"/>
                <w:rFonts w:ascii="Consolas" w:eastAsia="Times New Roman" w:hAnsi="Consolas" w:cs="Times New Roman"/>
                <w:color w:val="D4D4D4"/>
                <w:sz w:val="21"/>
                <w:szCs w:val="21"/>
              </w:rPr>
              <w:pPrChange w:id="9049" w:author="Donovan Goode [2]" w:date="2018-11-09T10:05:00Z">
                <w:pPr>
                  <w:shd w:val="clear" w:color="auto" w:fill="1E1E1E"/>
                  <w:spacing w:line="285" w:lineRule="atLeast"/>
                </w:pPr>
              </w:pPrChange>
            </w:pPr>
            <w:del w:id="9050" w:author="Donovan Goode [2]" w:date="2018-11-09T10:04:00Z">
              <w:r w:rsidRPr="007520B6" w:rsidDel="008B6AF4">
                <w:rPr>
                  <w:rFonts w:ascii="Consolas" w:eastAsia="Times New Roman" w:hAnsi="Consolas" w:cs="Times New Roman"/>
                  <w:color w:val="D4D4D4"/>
                  <w:sz w:val="21"/>
                  <w:szCs w:val="21"/>
                </w:rPr>
                <w:delText xml:space="preserve">    }</w:delText>
              </w:r>
            </w:del>
          </w:p>
          <w:p w14:paraId="55B088F1" w14:textId="77777777" w:rsidR="00ED1509" w:rsidRPr="007520B6" w:rsidDel="008B6AF4" w:rsidRDefault="00ED1509">
            <w:pPr>
              <w:pStyle w:val="Heading1Numbered"/>
              <w:rPr>
                <w:del w:id="9051" w:author="Donovan Goode [2]" w:date="2018-11-09T10:04:00Z"/>
                <w:rFonts w:ascii="Consolas" w:eastAsia="Times New Roman" w:hAnsi="Consolas" w:cs="Times New Roman"/>
                <w:color w:val="D4D4D4"/>
                <w:sz w:val="21"/>
                <w:szCs w:val="21"/>
              </w:rPr>
              <w:pPrChange w:id="9052" w:author="Donovan Goode [2]" w:date="2018-11-09T10:05:00Z">
                <w:pPr>
                  <w:shd w:val="clear" w:color="auto" w:fill="1E1E1E"/>
                  <w:spacing w:line="285" w:lineRule="atLeast"/>
                </w:pPr>
              </w:pPrChange>
            </w:pPr>
          </w:p>
          <w:p w14:paraId="70826874" w14:textId="77777777" w:rsidR="00ED1509" w:rsidRPr="007520B6" w:rsidDel="008B6AF4" w:rsidRDefault="00ED1509">
            <w:pPr>
              <w:pStyle w:val="Heading1Numbered"/>
              <w:rPr>
                <w:del w:id="9053" w:author="Donovan Goode [2]" w:date="2018-11-09T10:04:00Z"/>
                <w:rFonts w:ascii="Consolas" w:eastAsia="Times New Roman" w:hAnsi="Consolas" w:cs="Times New Roman"/>
                <w:color w:val="D4D4D4"/>
                <w:sz w:val="21"/>
                <w:szCs w:val="21"/>
              </w:rPr>
              <w:pPrChange w:id="9054" w:author="Donovan Goode [2]" w:date="2018-11-09T10:05:00Z">
                <w:pPr>
                  <w:shd w:val="clear" w:color="auto" w:fill="1E1E1E"/>
                  <w:spacing w:line="285" w:lineRule="atLeast"/>
                </w:pPr>
              </w:pPrChange>
            </w:pPr>
            <w:del w:id="90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.caption</w:delText>
              </w:r>
              <w:r w:rsidRPr="007520B6" w:rsidDel="008B6AF4">
                <w:rPr>
                  <w:rFonts w:ascii="Consolas" w:eastAsia="Times New Roman" w:hAnsi="Consolas" w:cs="Times New Roman"/>
                  <w:color w:val="D4D4D4"/>
                  <w:sz w:val="21"/>
                  <w:szCs w:val="21"/>
                </w:rPr>
                <w:delText xml:space="preserve"> {</w:delText>
              </w:r>
            </w:del>
          </w:p>
          <w:p w14:paraId="55EE215A" w14:textId="77777777" w:rsidR="00ED1509" w:rsidRPr="007520B6" w:rsidDel="008B6AF4" w:rsidRDefault="00ED1509">
            <w:pPr>
              <w:pStyle w:val="Heading1Numbered"/>
              <w:rPr>
                <w:del w:id="9056" w:author="Donovan Goode [2]" w:date="2018-11-09T10:04:00Z"/>
                <w:rFonts w:ascii="Consolas" w:eastAsia="Times New Roman" w:hAnsi="Consolas" w:cs="Times New Roman"/>
                <w:color w:val="D4D4D4"/>
                <w:sz w:val="21"/>
                <w:szCs w:val="21"/>
              </w:rPr>
              <w:pPrChange w:id="9057" w:author="Donovan Goode [2]" w:date="2018-11-09T10:05:00Z">
                <w:pPr>
                  <w:shd w:val="clear" w:color="auto" w:fill="1E1E1E"/>
                  <w:spacing w:line="285" w:lineRule="atLeast"/>
                </w:pPr>
              </w:pPrChange>
            </w:pPr>
            <w:del w:id="90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2B82533C" w14:textId="77777777" w:rsidR="00ED1509" w:rsidRPr="007520B6" w:rsidDel="008B6AF4" w:rsidRDefault="00ED1509">
            <w:pPr>
              <w:pStyle w:val="Heading1Numbered"/>
              <w:rPr>
                <w:del w:id="9059" w:author="Donovan Goode [2]" w:date="2018-11-09T10:04:00Z"/>
                <w:rFonts w:ascii="Consolas" w:eastAsia="Times New Roman" w:hAnsi="Consolas" w:cs="Times New Roman"/>
                <w:color w:val="D4D4D4"/>
                <w:sz w:val="21"/>
                <w:szCs w:val="21"/>
              </w:rPr>
              <w:pPrChange w:id="9060" w:author="Donovan Goode [2]" w:date="2018-11-09T10:05:00Z">
                <w:pPr>
                  <w:shd w:val="clear" w:color="auto" w:fill="1E1E1E"/>
                  <w:spacing w:line="285" w:lineRule="atLeast"/>
                </w:pPr>
              </w:pPrChange>
            </w:pPr>
            <w:del w:id="90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290px</w:delText>
              </w:r>
              <w:r w:rsidRPr="007520B6" w:rsidDel="008B6AF4">
                <w:rPr>
                  <w:rFonts w:ascii="Consolas" w:eastAsia="Times New Roman" w:hAnsi="Consolas" w:cs="Times New Roman"/>
                  <w:color w:val="D4D4D4"/>
                  <w:sz w:val="21"/>
                  <w:szCs w:val="21"/>
                </w:rPr>
                <w:delText>;</w:delText>
              </w:r>
            </w:del>
          </w:p>
          <w:p w14:paraId="41C000F5" w14:textId="77777777" w:rsidR="00ED1509" w:rsidRPr="007520B6" w:rsidDel="008B6AF4" w:rsidRDefault="00ED1509">
            <w:pPr>
              <w:pStyle w:val="Heading1Numbered"/>
              <w:rPr>
                <w:del w:id="9062" w:author="Donovan Goode [2]" w:date="2018-11-09T10:04:00Z"/>
                <w:rFonts w:ascii="Consolas" w:eastAsia="Times New Roman" w:hAnsi="Consolas" w:cs="Times New Roman"/>
                <w:color w:val="D4D4D4"/>
                <w:sz w:val="21"/>
                <w:szCs w:val="21"/>
              </w:rPr>
              <w:pPrChange w:id="9063" w:author="Donovan Goode [2]" w:date="2018-11-09T10:05:00Z">
                <w:pPr>
                  <w:shd w:val="clear" w:color="auto" w:fill="1E1E1E"/>
                  <w:spacing w:line="285" w:lineRule="atLeast"/>
                </w:pPr>
              </w:pPrChange>
            </w:pPr>
            <w:del w:id="90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DF1A0E0" w14:textId="77777777" w:rsidR="00ED1509" w:rsidRPr="007520B6" w:rsidDel="008B6AF4" w:rsidRDefault="00ED1509">
            <w:pPr>
              <w:pStyle w:val="Heading1Numbered"/>
              <w:rPr>
                <w:del w:id="9065" w:author="Donovan Goode [2]" w:date="2018-11-09T10:04:00Z"/>
                <w:rFonts w:ascii="Consolas" w:eastAsia="Times New Roman" w:hAnsi="Consolas" w:cs="Times New Roman"/>
                <w:color w:val="D4D4D4"/>
                <w:sz w:val="21"/>
                <w:szCs w:val="21"/>
              </w:rPr>
              <w:pPrChange w:id="9066" w:author="Donovan Goode [2]" w:date="2018-11-09T10:05:00Z">
                <w:pPr>
                  <w:shd w:val="clear" w:color="auto" w:fill="1E1E1E"/>
                  <w:spacing w:line="285" w:lineRule="atLeast"/>
                </w:pPr>
              </w:pPrChange>
            </w:pPr>
            <w:del w:id="90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39B5A477" w14:textId="77777777" w:rsidR="00ED1509" w:rsidRPr="007520B6" w:rsidDel="008B6AF4" w:rsidRDefault="00ED1509">
            <w:pPr>
              <w:pStyle w:val="Heading1Numbered"/>
              <w:rPr>
                <w:del w:id="9068" w:author="Donovan Goode [2]" w:date="2018-11-09T10:04:00Z"/>
                <w:rFonts w:ascii="Consolas" w:eastAsia="Times New Roman" w:hAnsi="Consolas" w:cs="Times New Roman"/>
                <w:color w:val="D4D4D4"/>
                <w:sz w:val="21"/>
                <w:szCs w:val="21"/>
              </w:rPr>
              <w:pPrChange w:id="9069" w:author="Donovan Goode [2]" w:date="2018-11-09T10:05:00Z">
                <w:pPr>
                  <w:shd w:val="clear" w:color="auto" w:fill="1E1E1E"/>
                  <w:spacing w:line="285" w:lineRule="atLeast"/>
                </w:pPr>
              </w:pPrChange>
            </w:pPr>
            <w:del w:id="9070" w:author="Donovan Goode [2]" w:date="2018-11-09T10:04:00Z">
              <w:r w:rsidRPr="007520B6" w:rsidDel="008B6AF4">
                <w:rPr>
                  <w:rFonts w:ascii="Consolas" w:eastAsia="Times New Roman" w:hAnsi="Consolas" w:cs="Times New Roman"/>
                  <w:color w:val="D4D4D4"/>
                  <w:sz w:val="21"/>
                  <w:szCs w:val="21"/>
                </w:rPr>
                <w:delText xml:space="preserve">    }</w:delText>
              </w:r>
            </w:del>
          </w:p>
          <w:p w14:paraId="08734313" w14:textId="77777777" w:rsidR="00ED1509" w:rsidRPr="007520B6" w:rsidDel="008B6AF4" w:rsidRDefault="00ED1509">
            <w:pPr>
              <w:pStyle w:val="Heading1Numbered"/>
              <w:rPr>
                <w:del w:id="9071" w:author="Donovan Goode [2]" w:date="2018-11-09T10:04:00Z"/>
                <w:rFonts w:ascii="Consolas" w:eastAsia="Times New Roman" w:hAnsi="Consolas" w:cs="Times New Roman"/>
                <w:color w:val="D4D4D4"/>
                <w:sz w:val="21"/>
                <w:szCs w:val="21"/>
              </w:rPr>
              <w:pPrChange w:id="9072" w:author="Donovan Goode [2]" w:date="2018-11-09T10:05:00Z">
                <w:pPr>
                  <w:shd w:val="clear" w:color="auto" w:fill="1E1E1E"/>
                  <w:spacing w:line="285" w:lineRule="atLeast"/>
                </w:pPr>
              </w:pPrChange>
            </w:pPr>
          </w:p>
          <w:p w14:paraId="48E0DB36" w14:textId="77777777" w:rsidR="00ED1509" w:rsidRPr="007520B6" w:rsidDel="008B6AF4" w:rsidRDefault="00ED1509">
            <w:pPr>
              <w:pStyle w:val="Heading1Numbered"/>
              <w:rPr>
                <w:del w:id="9073" w:author="Donovan Goode [2]" w:date="2018-11-09T10:04:00Z"/>
                <w:rFonts w:ascii="Consolas" w:eastAsia="Times New Roman" w:hAnsi="Consolas" w:cs="Times New Roman"/>
                <w:color w:val="D4D4D4"/>
                <w:sz w:val="21"/>
                <w:szCs w:val="21"/>
              </w:rPr>
              <w:pPrChange w:id="9074" w:author="Donovan Goode [2]" w:date="2018-11-09T10:05:00Z">
                <w:pPr>
                  <w:shd w:val="clear" w:color="auto" w:fill="1E1E1E"/>
                  <w:spacing w:line="285" w:lineRule="atLeast"/>
                </w:pPr>
              </w:pPrChange>
            </w:pPr>
            <w:del w:id="90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#w7_poster img</w:delText>
              </w:r>
              <w:r w:rsidRPr="007520B6" w:rsidDel="008B6AF4">
                <w:rPr>
                  <w:rFonts w:ascii="Consolas" w:eastAsia="Times New Roman" w:hAnsi="Consolas" w:cs="Times New Roman"/>
                  <w:color w:val="D4D4D4"/>
                  <w:sz w:val="21"/>
                  <w:szCs w:val="21"/>
                </w:rPr>
                <w:delText xml:space="preserve"> {</w:delText>
              </w:r>
            </w:del>
          </w:p>
          <w:p w14:paraId="75468001" w14:textId="77777777" w:rsidR="00ED1509" w:rsidRPr="007520B6" w:rsidDel="008B6AF4" w:rsidRDefault="00ED1509">
            <w:pPr>
              <w:pStyle w:val="Heading1Numbered"/>
              <w:rPr>
                <w:del w:id="9076" w:author="Donovan Goode [2]" w:date="2018-11-09T10:04:00Z"/>
                <w:rFonts w:ascii="Consolas" w:eastAsia="Times New Roman" w:hAnsi="Consolas" w:cs="Times New Roman"/>
                <w:color w:val="D4D4D4"/>
                <w:sz w:val="21"/>
                <w:szCs w:val="21"/>
              </w:rPr>
              <w:pPrChange w:id="9077" w:author="Donovan Goode [2]" w:date="2018-11-09T10:05:00Z">
                <w:pPr>
                  <w:shd w:val="clear" w:color="auto" w:fill="1E1E1E"/>
                  <w:spacing w:line="285" w:lineRule="atLeast"/>
                </w:pPr>
              </w:pPrChange>
            </w:pPr>
            <w:del w:id="90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CA99AF4" w14:textId="77777777" w:rsidR="00ED1509" w:rsidRPr="007520B6" w:rsidDel="008B6AF4" w:rsidRDefault="00ED1509">
            <w:pPr>
              <w:pStyle w:val="Heading1Numbered"/>
              <w:rPr>
                <w:del w:id="9079" w:author="Donovan Goode [2]" w:date="2018-11-09T10:04:00Z"/>
                <w:rFonts w:ascii="Consolas" w:eastAsia="Times New Roman" w:hAnsi="Consolas" w:cs="Times New Roman"/>
                <w:color w:val="D4D4D4"/>
                <w:sz w:val="21"/>
                <w:szCs w:val="21"/>
              </w:rPr>
              <w:pPrChange w:id="9080" w:author="Donovan Goode [2]" w:date="2018-11-09T10:05:00Z">
                <w:pPr>
                  <w:shd w:val="clear" w:color="auto" w:fill="1E1E1E"/>
                  <w:spacing w:line="285" w:lineRule="atLeast"/>
                </w:pPr>
              </w:pPrChange>
            </w:pPr>
            <w:del w:id="90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01AA4E66" w14:textId="77777777" w:rsidR="00ED1509" w:rsidRPr="007520B6" w:rsidDel="008B6AF4" w:rsidRDefault="00ED1509">
            <w:pPr>
              <w:pStyle w:val="Heading1Numbered"/>
              <w:rPr>
                <w:del w:id="9082" w:author="Donovan Goode [2]" w:date="2018-11-09T10:04:00Z"/>
                <w:rFonts w:ascii="Consolas" w:eastAsia="Times New Roman" w:hAnsi="Consolas" w:cs="Times New Roman"/>
                <w:color w:val="D4D4D4"/>
                <w:sz w:val="21"/>
                <w:szCs w:val="21"/>
              </w:rPr>
              <w:pPrChange w:id="9083" w:author="Donovan Goode [2]" w:date="2018-11-09T10:05:00Z">
                <w:pPr>
                  <w:shd w:val="clear" w:color="auto" w:fill="1E1E1E"/>
                  <w:spacing w:line="285" w:lineRule="atLeast"/>
                </w:pPr>
              </w:pPrChange>
            </w:pPr>
            <w:del w:id="9084" w:author="Donovan Goode [2]" w:date="2018-11-09T10:04:00Z">
              <w:r w:rsidRPr="007520B6" w:rsidDel="008B6AF4">
                <w:rPr>
                  <w:rFonts w:ascii="Consolas" w:eastAsia="Times New Roman" w:hAnsi="Consolas" w:cs="Times New Roman"/>
                  <w:color w:val="D4D4D4"/>
                  <w:sz w:val="21"/>
                  <w:szCs w:val="21"/>
                </w:rPr>
                <w:delText xml:space="preserve">    }</w:delText>
              </w:r>
            </w:del>
          </w:p>
          <w:p w14:paraId="7D8E44AA" w14:textId="77777777" w:rsidR="00ED1509" w:rsidRPr="007520B6" w:rsidDel="008B6AF4" w:rsidRDefault="00ED1509">
            <w:pPr>
              <w:pStyle w:val="Heading1Numbered"/>
              <w:rPr>
                <w:del w:id="9085" w:author="Donovan Goode [2]" w:date="2018-11-09T10:04:00Z"/>
                <w:rFonts w:ascii="Consolas" w:eastAsia="Times New Roman" w:hAnsi="Consolas" w:cs="Times New Roman"/>
                <w:color w:val="D4D4D4"/>
                <w:sz w:val="21"/>
                <w:szCs w:val="21"/>
              </w:rPr>
              <w:pPrChange w:id="9086" w:author="Donovan Goode [2]" w:date="2018-11-09T10:05:00Z">
                <w:pPr>
                  <w:shd w:val="clear" w:color="auto" w:fill="1E1E1E"/>
                  <w:spacing w:line="285" w:lineRule="atLeast"/>
                </w:pPr>
              </w:pPrChange>
            </w:pPr>
          </w:p>
          <w:p w14:paraId="55ED3501" w14:textId="77777777" w:rsidR="00ED1509" w:rsidRPr="007520B6" w:rsidDel="008B6AF4" w:rsidRDefault="00ED1509">
            <w:pPr>
              <w:pStyle w:val="Heading1Numbered"/>
              <w:rPr>
                <w:del w:id="9087" w:author="Donovan Goode [2]" w:date="2018-11-09T10:04:00Z"/>
                <w:rFonts w:ascii="Consolas" w:eastAsia="Times New Roman" w:hAnsi="Consolas" w:cs="Times New Roman"/>
                <w:color w:val="D4D4D4"/>
                <w:sz w:val="21"/>
                <w:szCs w:val="21"/>
              </w:rPr>
              <w:pPrChange w:id="9088" w:author="Donovan Goode [2]" w:date="2018-11-09T10:05:00Z">
                <w:pPr>
                  <w:shd w:val="clear" w:color="auto" w:fill="1E1E1E"/>
                  <w:spacing w:line="285" w:lineRule="atLeast"/>
                </w:pPr>
              </w:pPrChange>
            </w:pPr>
            <w:del w:id="90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#w7_now</w:delText>
              </w:r>
              <w:r w:rsidRPr="007520B6" w:rsidDel="008B6AF4">
                <w:rPr>
                  <w:rFonts w:ascii="Consolas" w:eastAsia="Times New Roman" w:hAnsi="Consolas" w:cs="Times New Roman"/>
                  <w:color w:val="D4D4D4"/>
                  <w:sz w:val="21"/>
                  <w:szCs w:val="21"/>
                </w:rPr>
                <w:delText xml:space="preserve"> {</w:delText>
              </w:r>
            </w:del>
          </w:p>
          <w:p w14:paraId="08174780" w14:textId="77777777" w:rsidR="00ED1509" w:rsidRPr="007520B6" w:rsidDel="008B6AF4" w:rsidRDefault="00ED1509">
            <w:pPr>
              <w:pStyle w:val="Heading1Numbered"/>
              <w:rPr>
                <w:del w:id="9090" w:author="Donovan Goode [2]" w:date="2018-11-09T10:04:00Z"/>
                <w:rFonts w:ascii="Consolas" w:eastAsia="Times New Roman" w:hAnsi="Consolas" w:cs="Times New Roman"/>
                <w:color w:val="D4D4D4"/>
                <w:sz w:val="21"/>
                <w:szCs w:val="21"/>
              </w:rPr>
              <w:pPrChange w:id="9091" w:author="Donovan Goode [2]" w:date="2018-11-09T10:05:00Z">
                <w:pPr>
                  <w:shd w:val="clear" w:color="auto" w:fill="1E1E1E"/>
                  <w:spacing w:line="285" w:lineRule="atLeast"/>
                </w:pPr>
              </w:pPrChange>
            </w:pPr>
            <w:del w:id="90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01EAEB4" w14:textId="77777777" w:rsidR="00ED1509" w:rsidRPr="007520B6" w:rsidDel="008B6AF4" w:rsidRDefault="00ED1509">
            <w:pPr>
              <w:pStyle w:val="Heading1Numbered"/>
              <w:rPr>
                <w:del w:id="9093" w:author="Donovan Goode [2]" w:date="2018-11-09T10:04:00Z"/>
                <w:rFonts w:ascii="Consolas" w:eastAsia="Times New Roman" w:hAnsi="Consolas" w:cs="Times New Roman"/>
                <w:color w:val="D4D4D4"/>
                <w:sz w:val="21"/>
                <w:szCs w:val="21"/>
              </w:rPr>
              <w:pPrChange w:id="9094" w:author="Donovan Goode [2]" w:date="2018-11-09T10:05:00Z">
                <w:pPr>
                  <w:shd w:val="clear" w:color="auto" w:fill="1E1E1E"/>
                  <w:spacing w:line="285" w:lineRule="atLeast"/>
                </w:pPr>
              </w:pPrChange>
            </w:pPr>
            <w:del w:id="90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3420E185" w14:textId="77777777" w:rsidR="00ED1509" w:rsidRPr="007520B6" w:rsidDel="008B6AF4" w:rsidRDefault="00ED1509">
            <w:pPr>
              <w:pStyle w:val="Heading1Numbered"/>
              <w:rPr>
                <w:del w:id="9096" w:author="Donovan Goode [2]" w:date="2018-11-09T10:04:00Z"/>
                <w:rFonts w:ascii="Consolas" w:eastAsia="Times New Roman" w:hAnsi="Consolas" w:cs="Times New Roman"/>
                <w:color w:val="D4D4D4"/>
                <w:sz w:val="21"/>
                <w:szCs w:val="21"/>
              </w:rPr>
              <w:pPrChange w:id="9097" w:author="Donovan Goode [2]" w:date="2018-11-09T10:05:00Z">
                <w:pPr>
                  <w:shd w:val="clear" w:color="auto" w:fill="1E1E1E"/>
                  <w:spacing w:line="285" w:lineRule="atLeast"/>
                </w:pPr>
              </w:pPrChange>
            </w:pPr>
            <w:del w:id="90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6C7872A6" w14:textId="77777777" w:rsidR="00ED1509" w:rsidRPr="007520B6" w:rsidDel="008B6AF4" w:rsidRDefault="00ED1509">
            <w:pPr>
              <w:pStyle w:val="Heading1Numbered"/>
              <w:rPr>
                <w:del w:id="9099" w:author="Donovan Goode [2]" w:date="2018-11-09T10:04:00Z"/>
                <w:rFonts w:ascii="Consolas" w:eastAsia="Times New Roman" w:hAnsi="Consolas" w:cs="Times New Roman"/>
                <w:color w:val="D4D4D4"/>
                <w:sz w:val="21"/>
                <w:szCs w:val="21"/>
              </w:rPr>
              <w:pPrChange w:id="9100" w:author="Donovan Goode [2]" w:date="2018-11-09T10:05:00Z">
                <w:pPr>
                  <w:shd w:val="clear" w:color="auto" w:fill="1E1E1E"/>
                  <w:spacing w:line="285" w:lineRule="atLeast"/>
                </w:pPr>
              </w:pPrChange>
            </w:pPr>
            <w:del w:id="9101" w:author="Donovan Goode [2]" w:date="2018-11-09T10:04:00Z">
              <w:r w:rsidRPr="007520B6" w:rsidDel="008B6AF4">
                <w:rPr>
                  <w:rFonts w:ascii="Consolas" w:eastAsia="Times New Roman" w:hAnsi="Consolas" w:cs="Times New Roman"/>
                  <w:color w:val="D4D4D4"/>
                  <w:sz w:val="21"/>
                  <w:szCs w:val="21"/>
                </w:rPr>
                <w:delText xml:space="preserve">    }</w:delText>
              </w:r>
            </w:del>
          </w:p>
          <w:p w14:paraId="63D32F88" w14:textId="77777777" w:rsidR="00ED1509" w:rsidRPr="007520B6" w:rsidDel="008B6AF4" w:rsidRDefault="00ED1509">
            <w:pPr>
              <w:pStyle w:val="Heading1Numbered"/>
              <w:rPr>
                <w:del w:id="9102" w:author="Donovan Goode [2]" w:date="2018-11-09T10:04:00Z"/>
                <w:rFonts w:ascii="Consolas" w:eastAsia="Times New Roman" w:hAnsi="Consolas" w:cs="Times New Roman"/>
                <w:color w:val="D4D4D4"/>
                <w:sz w:val="21"/>
                <w:szCs w:val="21"/>
              </w:rPr>
              <w:pPrChange w:id="9103" w:author="Donovan Goode [2]" w:date="2018-11-09T10:05:00Z">
                <w:pPr>
                  <w:shd w:val="clear" w:color="auto" w:fill="1E1E1E"/>
                  <w:spacing w:line="285" w:lineRule="atLeast"/>
                </w:pPr>
              </w:pPrChange>
            </w:pPr>
          </w:p>
          <w:p w14:paraId="37D35D88" w14:textId="77777777" w:rsidR="00ED1509" w:rsidRPr="007520B6" w:rsidDel="008B6AF4" w:rsidRDefault="00ED1509">
            <w:pPr>
              <w:pStyle w:val="Heading1Numbered"/>
              <w:rPr>
                <w:del w:id="9104" w:author="Donovan Goode [2]" w:date="2018-11-09T10:04:00Z"/>
                <w:rFonts w:ascii="Consolas" w:eastAsia="Times New Roman" w:hAnsi="Consolas" w:cs="Times New Roman"/>
                <w:color w:val="D4D4D4"/>
                <w:sz w:val="21"/>
                <w:szCs w:val="21"/>
              </w:rPr>
              <w:pPrChange w:id="9105" w:author="Donovan Goode [2]" w:date="2018-11-09T10:05:00Z">
                <w:pPr>
                  <w:shd w:val="clear" w:color="auto" w:fill="1E1E1E"/>
                  <w:spacing w:line="285" w:lineRule="atLeast"/>
                </w:pPr>
              </w:pPrChange>
            </w:pPr>
            <w:del w:id="91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w:delText>
              </w:r>
              <w:r w:rsidRPr="007520B6" w:rsidDel="008B6AF4">
                <w:rPr>
                  <w:rFonts w:ascii="Consolas" w:eastAsia="Times New Roman" w:hAnsi="Consolas" w:cs="Times New Roman"/>
                  <w:color w:val="D4D4D4"/>
                  <w:sz w:val="21"/>
                  <w:szCs w:val="21"/>
                </w:rPr>
                <w:delText xml:space="preserve"> {</w:delText>
              </w:r>
            </w:del>
          </w:p>
          <w:p w14:paraId="42B7FE2D" w14:textId="77777777" w:rsidR="00ED1509" w:rsidRPr="007520B6" w:rsidDel="008B6AF4" w:rsidRDefault="00ED1509">
            <w:pPr>
              <w:pStyle w:val="Heading1Numbered"/>
              <w:rPr>
                <w:del w:id="9107" w:author="Donovan Goode [2]" w:date="2018-11-09T10:04:00Z"/>
                <w:rFonts w:ascii="Consolas" w:eastAsia="Times New Roman" w:hAnsi="Consolas" w:cs="Times New Roman"/>
                <w:color w:val="D4D4D4"/>
                <w:sz w:val="21"/>
                <w:szCs w:val="21"/>
              </w:rPr>
              <w:pPrChange w:id="9108" w:author="Donovan Goode [2]" w:date="2018-11-09T10:05:00Z">
                <w:pPr>
                  <w:shd w:val="clear" w:color="auto" w:fill="1E1E1E"/>
                  <w:spacing w:line="285" w:lineRule="atLeast"/>
                </w:pPr>
              </w:pPrChange>
            </w:pPr>
            <w:del w:id="91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279EE109" w14:textId="77777777" w:rsidR="00ED1509" w:rsidRPr="007520B6" w:rsidDel="008B6AF4" w:rsidRDefault="00ED1509">
            <w:pPr>
              <w:pStyle w:val="Heading1Numbered"/>
              <w:rPr>
                <w:del w:id="9110" w:author="Donovan Goode [2]" w:date="2018-11-09T10:04:00Z"/>
                <w:rFonts w:ascii="Consolas" w:eastAsia="Times New Roman" w:hAnsi="Consolas" w:cs="Times New Roman"/>
                <w:color w:val="D4D4D4"/>
                <w:sz w:val="21"/>
                <w:szCs w:val="21"/>
              </w:rPr>
              <w:pPrChange w:id="9111" w:author="Donovan Goode [2]" w:date="2018-11-09T10:05:00Z">
                <w:pPr>
                  <w:shd w:val="clear" w:color="auto" w:fill="1E1E1E"/>
                  <w:spacing w:line="285" w:lineRule="atLeast"/>
                </w:pPr>
              </w:pPrChange>
            </w:pPr>
            <w:del w:id="91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52BE433" w14:textId="77777777" w:rsidR="00ED1509" w:rsidRPr="007520B6" w:rsidDel="008B6AF4" w:rsidRDefault="00ED1509">
            <w:pPr>
              <w:pStyle w:val="Heading1Numbered"/>
              <w:rPr>
                <w:del w:id="9113" w:author="Donovan Goode [2]" w:date="2018-11-09T10:04:00Z"/>
                <w:rFonts w:ascii="Consolas" w:eastAsia="Times New Roman" w:hAnsi="Consolas" w:cs="Times New Roman"/>
                <w:color w:val="D4D4D4"/>
                <w:sz w:val="21"/>
                <w:szCs w:val="21"/>
              </w:rPr>
              <w:pPrChange w:id="9114" w:author="Donovan Goode [2]" w:date="2018-11-09T10:05:00Z">
                <w:pPr>
                  <w:shd w:val="clear" w:color="auto" w:fill="1E1E1E"/>
                  <w:spacing w:line="285" w:lineRule="atLeast"/>
                </w:pPr>
              </w:pPrChange>
            </w:pPr>
            <w:del w:id="91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FDE2868" w14:textId="77777777" w:rsidR="00ED1509" w:rsidRPr="007520B6" w:rsidDel="008B6AF4" w:rsidRDefault="00ED1509">
            <w:pPr>
              <w:pStyle w:val="Heading1Numbered"/>
              <w:rPr>
                <w:del w:id="9116" w:author="Donovan Goode [2]" w:date="2018-11-09T10:04:00Z"/>
                <w:rFonts w:ascii="Consolas" w:eastAsia="Times New Roman" w:hAnsi="Consolas" w:cs="Times New Roman"/>
                <w:color w:val="D4D4D4"/>
                <w:sz w:val="21"/>
                <w:szCs w:val="21"/>
              </w:rPr>
              <w:pPrChange w:id="9117" w:author="Donovan Goode [2]" w:date="2018-11-09T10:05:00Z">
                <w:pPr>
                  <w:shd w:val="clear" w:color="auto" w:fill="1E1E1E"/>
                  <w:spacing w:line="285" w:lineRule="atLeast"/>
                </w:pPr>
              </w:pPrChange>
            </w:pPr>
            <w:del w:id="91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8C0FA3F" w14:textId="77777777" w:rsidR="00ED1509" w:rsidRPr="007520B6" w:rsidDel="008B6AF4" w:rsidRDefault="00ED1509">
            <w:pPr>
              <w:pStyle w:val="Heading1Numbered"/>
              <w:rPr>
                <w:del w:id="9119" w:author="Donovan Goode [2]" w:date="2018-11-09T10:04:00Z"/>
                <w:rFonts w:ascii="Consolas" w:eastAsia="Times New Roman" w:hAnsi="Consolas" w:cs="Times New Roman"/>
                <w:color w:val="D4D4D4"/>
                <w:sz w:val="21"/>
                <w:szCs w:val="21"/>
              </w:rPr>
              <w:pPrChange w:id="9120" w:author="Donovan Goode [2]" w:date="2018-11-09T10:05:00Z">
                <w:pPr>
                  <w:shd w:val="clear" w:color="auto" w:fill="1E1E1E"/>
                  <w:spacing w:line="285" w:lineRule="atLeast"/>
                </w:pPr>
              </w:pPrChange>
            </w:pPr>
            <w:del w:id="91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3E4CFBE8" w14:textId="77777777" w:rsidR="00ED1509" w:rsidRPr="007520B6" w:rsidDel="008B6AF4" w:rsidRDefault="00ED1509">
            <w:pPr>
              <w:pStyle w:val="Heading1Numbered"/>
              <w:rPr>
                <w:del w:id="9122" w:author="Donovan Goode [2]" w:date="2018-11-09T10:04:00Z"/>
                <w:rFonts w:ascii="Consolas" w:eastAsia="Times New Roman" w:hAnsi="Consolas" w:cs="Times New Roman"/>
                <w:color w:val="D4D4D4"/>
                <w:sz w:val="21"/>
                <w:szCs w:val="21"/>
              </w:rPr>
              <w:pPrChange w:id="9123" w:author="Donovan Goode [2]" w:date="2018-11-09T10:05:00Z">
                <w:pPr>
                  <w:shd w:val="clear" w:color="auto" w:fill="1E1E1E"/>
                  <w:spacing w:line="285" w:lineRule="atLeast"/>
                </w:pPr>
              </w:pPrChange>
            </w:pPr>
            <w:del w:id="91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2A68D5E3" w14:textId="77777777" w:rsidR="00ED1509" w:rsidRPr="007520B6" w:rsidDel="008B6AF4" w:rsidRDefault="00ED1509">
            <w:pPr>
              <w:pStyle w:val="Heading1Numbered"/>
              <w:rPr>
                <w:del w:id="9125" w:author="Donovan Goode [2]" w:date="2018-11-09T10:04:00Z"/>
                <w:rFonts w:ascii="Consolas" w:eastAsia="Times New Roman" w:hAnsi="Consolas" w:cs="Times New Roman"/>
                <w:color w:val="D4D4D4"/>
                <w:sz w:val="21"/>
                <w:szCs w:val="21"/>
              </w:rPr>
              <w:pPrChange w:id="9126" w:author="Donovan Goode [2]" w:date="2018-11-09T10:05:00Z">
                <w:pPr>
                  <w:shd w:val="clear" w:color="auto" w:fill="1E1E1E"/>
                  <w:spacing w:line="285" w:lineRule="atLeast"/>
                </w:pPr>
              </w:pPrChange>
            </w:pPr>
            <w:del w:id="91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12E240CE" w14:textId="77777777" w:rsidR="00ED1509" w:rsidRPr="007520B6" w:rsidDel="008B6AF4" w:rsidRDefault="00ED1509">
            <w:pPr>
              <w:pStyle w:val="Heading1Numbered"/>
              <w:rPr>
                <w:del w:id="9128" w:author="Donovan Goode [2]" w:date="2018-11-09T10:04:00Z"/>
                <w:rFonts w:ascii="Consolas" w:eastAsia="Times New Roman" w:hAnsi="Consolas" w:cs="Times New Roman"/>
                <w:color w:val="D4D4D4"/>
                <w:sz w:val="21"/>
                <w:szCs w:val="21"/>
              </w:rPr>
              <w:pPrChange w:id="9129" w:author="Donovan Goode [2]" w:date="2018-11-09T10:05:00Z">
                <w:pPr>
                  <w:shd w:val="clear" w:color="auto" w:fill="1E1E1E"/>
                  <w:spacing w:line="285" w:lineRule="atLeast"/>
                </w:pPr>
              </w:pPrChange>
            </w:pPr>
            <w:del w:id="9130" w:author="Donovan Goode [2]" w:date="2018-11-09T10:04:00Z">
              <w:r w:rsidRPr="007520B6" w:rsidDel="008B6AF4">
                <w:rPr>
                  <w:rFonts w:ascii="Consolas" w:eastAsia="Times New Roman" w:hAnsi="Consolas" w:cs="Times New Roman"/>
                  <w:color w:val="D4D4D4"/>
                  <w:sz w:val="21"/>
                  <w:szCs w:val="21"/>
                </w:rPr>
                <w:delText xml:space="preserve">    }</w:delText>
              </w:r>
            </w:del>
          </w:p>
          <w:p w14:paraId="0CDCE26D" w14:textId="77777777" w:rsidR="00ED1509" w:rsidRPr="007520B6" w:rsidDel="008B6AF4" w:rsidRDefault="00ED1509">
            <w:pPr>
              <w:pStyle w:val="Heading1Numbered"/>
              <w:rPr>
                <w:del w:id="9131" w:author="Donovan Goode [2]" w:date="2018-11-09T10:04:00Z"/>
                <w:rFonts w:ascii="Consolas" w:eastAsia="Times New Roman" w:hAnsi="Consolas" w:cs="Times New Roman"/>
                <w:color w:val="D4D4D4"/>
                <w:sz w:val="21"/>
                <w:szCs w:val="21"/>
              </w:rPr>
              <w:pPrChange w:id="9132" w:author="Donovan Goode [2]" w:date="2018-11-09T10:05:00Z">
                <w:pPr>
                  <w:shd w:val="clear" w:color="auto" w:fill="1E1E1E"/>
                  <w:spacing w:line="285" w:lineRule="atLeast"/>
                </w:pPr>
              </w:pPrChange>
            </w:pPr>
          </w:p>
          <w:p w14:paraId="10E71CEF" w14:textId="77777777" w:rsidR="00ED1509" w:rsidRPr="007520B6" w:rsidDel="008B6AF4" w:rsidRDefault="00ED1509">
            <w:pPr>
              <w:pStyle w:val="Heading1Numbered"/>
              <w:rPr>
                <w:del w:id="9133" w:author="Donovan Goode [2]" w:date="2018-11-09T10:04:00Z"/>
                <w:rFonts w:ascii="Consolas" w:eastAsia="Times New Roman" w:hAnsi="Consolas" w:cs="Times New Roman"/>
                <w:color w:val="D4D4D4"/>
                <w:sz w:val="21"/>
                <w:szCs w:val="21"/>
              </w:rPr>
              <w:pPrChange w:id="9134" w:author="Donovan Goode [2]" w:date="2018-11-09T10:05:00Z">
                <w:pPr>
                  <w:shd w:val="clear" w:color="auto" w:fill="1E1E1E"/>
                  <w:spacing w:line="285" w:lineRule="atLeast"/>
                </w:pPr>
              </w:pPrChange>
            </w:pPr>
            <w:del w:id="91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 img</w:delText>
              </w:r>
              <w:r w:rsidRPr="007520B6" w:rsidDel="008B6AF4">
                <w:rPr>
                  <w:rFonts w:ascii="Consolas" w:eastAsia="Times New Roman" w:hAnsi="Consolas" w:cs="Times New Roman"/>
                  <w:color w:val="D4D4D4"/>
                  <w:sz w:val="21"/>
                  <w:szCs w:val="21"/>
                </w:rPr>
                <w:delText xml:space="preserve"> {</w:delText>
              </w:r>
            </w:del>
          </w:p>
          <w:p w14:paraId="0D4DAC2F" w14:textId="77777777" w:rsidR="00ED1509" w:rsidRPr="007520B6" w:rsidDel="008B6AF4" w:rsidRDefault="00ED1509">
            <w:pPr>
              <w:pStyle w:val="Heading1Numbered"/>
              <w:rPr>
                <w:del w:id="9136" w:author="Donovan Goode [2]" w:date="2018-11-09T10:04:00Z"/>
                <w:rFonts w:ascii="Consolas" w:eastAsia="Times New Roman" w:hAnsi="Consolas" w:cs="Times New Roman"/>
                <w:color w:val="D4D4D4"/>
                <w:sz w:val="21"/>
                <w:szCs w:val="21"/>
              </w:rPr>
              <w:pPrChange w:id="9137" w:author="Donovan Goode [2]" w:date="2018-11-09T10:05:00Z">
                <w:pPr>
                  <w:shd w:val="clear" w:color="auto" w:fill="1E1E1E"/>
                  <w:spacing w:line="285" w:lineRule="atLeast"/>
                </w:pPr>
              </w:pPrChange>
            </w:pPr>
            <w:del w:id="91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7D332C1" w14:textId="77777777" w:rsidR="00ED1509" w:rsidRPr="007520B6" w:rsidDel="008B6AF4" w:rsidRDefault="00ED1509">
            <w:pPr>
              <w:pStyle w:val="Heading1Numbered"/>
              <w:rPr>
                <w:del w:id="9139" w:author="Donovan Goode [2]" w:date="2018-11-09T10:04:00Z"/>
                <w:rFonts w:ascii="Consolas" w:eastAsia="Times New Roman" w:hAnsi="Consolas" w:cs="Times New Roman"/>
                <w:color w:val="D4D4D4"/>
                <w:sz w:val="21"/>
                <w:szCs w:val="21"/>
              </w:rPr>
              <w:pPrChange w:id="9140" w:author="Donovan Goode [2]" w:date="2018-11-09T10:05:00Z">
                <w:pPr>
                  <w:shd w:val="clear" w:color="auto" w:fill="1E1E1E"/>
                  <w:spacing w:line="285" w:lineRule="atLeast"/>
                </w:pPr>
              </w:pPrChange>
            </w:pPr>
            <w:del w:id="91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7C4F1257" w14:textId="77777777" w:rsidR="00ED1509" w:rsidRPr="007520B6" w:rsidDel="008B6AF4" w:rsidRDefault="00ED1509">
            <w:pPr>
              <w:pStyle w:val="Heading1Numbered"/>
              <w:rPr>
                <w:del w:id="9142" w:author="Donovan Goode [2]" w:date="2018-11-09T10:04:00Z"/>
                <w:rFonts w:ascii="Consolas" w:eastAsia="Times New Roman" w:hAnsi="Consolas" w:cs="Times New Roman"/>
                <w:color w:val="D4D4D4"/>
                <w:sz w:val="21"/>
                <w:szCs w:val="21"/>
              </w:rPr>
              <w:pPrChange w:id="9143" w:author="Donovan Goode [2]" w:date="2018-11-09T10:05:00Z">
                <w:pPr>
                  <w:shd w:val="clear" w:color="auto" w:fill="1E1E1E"/>
                  <w:spacing w:line="285" w:lineRule="atLeast"/>
                </w:pPr>
              </w:pPrChange>
            </w:pPr>
            <w:del w:id="91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68px</w:delText>
              </w:r>
              <w:r w:rsidRPr="007520B6" w:rsidDel="008B6AF4">
                <w:rPr>
                  <w:rFonts w:ascii="Consolas" w:eastAsia="Times New Roman" w:hAnsi="Consolas" w:cs="Times New Roman"/>
                  <w:color w:val="D4D4D4"/>
                  <w:sz w:val="21"/>
                  <w:szCs w:val="21"/>
                </w:rPr>
                <w:delText>;</w:delText>
              </w:r>
            </w:del>
          </w:p>
          <w:p w14:paraId="007F9A1B" w14:textId="77777777" w:rsidR="00ED1509" w:rsidRPr="007520B6" w:rsidDel="008B6AF4" w:rsidRDefault="00ED1509">
            <w:pPr>
              <w:pStyle w:val="Heading1Numbered"/>
              <w:rPr>
                <w:del w:id="9145" w:author="Donovan Goode [2]" w:date="2018-11-09T10:04:00Z"/>
                <w:rFonts w:ascii="Consolas" w:eastAsia="Times New Roman" w:hAnsi="Consolas" w:cs="Times New Roman"/>
                <w:color w:val="D4D4D4"/>
                <w:sz w:val="21"/>
                <w:szCs w:val="21"/>
              </w:rPr>
              <w:pPrChange w:id="9146" w:author="Donovan Goode [2]" w:date="2018-11-09T10:05:00Z">
                <w:pPr>
                  <w:shd w:val="clear" w:color="auto" w:fill="1E1E1E"/>
                  <w:spacing w:line="285" w:lineRule="atLeast"/>
                </w:pPr>
              </w:pPrChange>
            </w:pPr>
            <w:del w:id="9147" w:author="Donovan Goode [2]" w:date="2018-11-09T10:04:00Z">
              <w:r w:rsidRPr="007520B6" w:rsidDel="008B6AF4">
                <w:rPr>
                  <w:rFonts w:ascii="Consolas" w:eastAsia="Times New Roman" w:hAnsi="Consolas" w:cs="Times New Roman"/>
                  <w:color w:val="D4D4D4"/>
                  <w:sz w:val="21"/>
                  <w:szCs w:val="21"/>
                </w:rPr>
                <w:delText xml:space="preserve">    }</w:delText>
              </w:r>
            </w:del>
          </w:p>
          <w:p w14:paraId="3A47B315" w14:textId="77777777" w:rsidR="00ED1509" w:rsidRPr="007520B6" w:rsidDel="008B6AF4" w:rsidRDefault="00ED1509">
            <w:pPr>
              <w:pStyle w:val="Heading1Numbered"/>
              <w:rPr>
                <w:del w:id="9148" w:author="Donovan Goode [2]" w:date="2018-11-09T10:04:00Z"/>
                <w:rFonts w:ascii="Consolas" w:eastAsia="Times New Roman" w:hAnsi="Consolas" w:cs="Times New Roman"/>
                <w:color w:val="D4D4D4"/>
                <w:sz w:val="21"/>
                <w:szCs w:val="21"/>
              </w:rPr>
              <w:pPrChange w:id="9149" w:author="Donovan Goode [2]" w:date="2018-11-09T10:05:00Z">
                <w:pPr>
                  <w:shd w:val="clear" w:color="auto" w:fill="1E1E1E"/>
                  <w:spacing w:line="285" w:lineRule="atLeast"/>
                </w:pPr>
              </w:pPrChange>
            </w:pPr>
          </w:p>
          <w:p w14:paraId="6BAE0C16" w14:textId="77777777" w:rsidR="00ED1509" w:rsidRPr="007520B6" w:rsidDel="008B6AF4" w:rsidRDefault="00ED1509">
            <w:pPr>
              <w:pStyle w:val="Heading1Numbered"/>
              <w:rPr>
                <w:del w:id="9150" w:author="Donovan Goode [2]" w:date="2018-11-09T10:04:00Z"/>
                <w:rFonts w:ascii="Consolas" w:eastAsia="Times New Roman" w:hAnsi="Consolas" w:cs="Times New Roman"/>
                <w:color w:val="D4D4D4"/>
                <w:sz w:val="21"/>
                <w:szCs w:val="21"/>
              </w:rPr>
              <w:pPrChange w:id="9151" w:author="Donovan Goode [2]" w:date="2018-11-09T10:05:00Z">
                <w:pPr>
                  <w:shd w:val="clear" w:color="auto" w:fill="1E1E1E"/>
                  <w:spacing w:line="285" w:lineRule="atLeast"/>
                </w:pPr>
              </w:pPrChange>
            </w:pPr>
            <w:del w:id="91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w:delText>
              </w:r>
            </w:del>
          </w:p>
          <w:p w14:paraId="0F129D09" w14:textId="77777777" w:rsidR="00ED1509" w:rsidRPr="007520B6" w:rsidDel="008B6AF4" w:rsidRDefault="00ED1509">
            <w:pPr>
              <w:pStyle w:val="Heading1Numbered"/>
              <w:rPr>
                <w:del w:id="9153" w:author="Donovan Goode [2]" w:date="2018-11-09T10:04:00Z"/>
                <w:rFonts w:ascii="Consolas" w:eastAsia="Times New Roman" w:hAnsi="Consolas" w:cs="Times New Roman"/>
                <w:color w:val="D4D4D4"/>
                <w:sz w:val="21"/>
                <w:szCs w:val="21"/>
              </w:rPr>
              <w:pPrChange w:id="9154" w:author="Donovan Goode [2]" w:date="2018-11-09T10:05:00Z">
                <w:pPr>
                  <w:shd w:val="clear" w:color="auto" w:fill="1E1E1E"/>
                  <w:spacing w:line="285" w:lineRule="atLeast"/>
                </w:pPr>
              </w:pPrChange>
            </w:pPr>
            <w:del w:id="9155" w:author="Donovan Goode [2]" w:date="2018-11-09T10:04:00Z">
              <w:r w:rsidRPr="007520B6" w:rsidDel="008B6AF4">
                <w:rPr>
                  <w:rFonts w:ascii="Consolas" w:eastAsia="Times New Roman" w:hAnsi="Consolas" w:cs="Times New Roman"/>
                  <w:color w:val="D7BA7D"/>
                  <w:sz w:val="21"/>
                  <w:szCs w:val="21"/>
                </w:rPr>
                <w:delText xml:space="preserve">    #w4b_text</w:delText>
              </w:r>
              <w:r w:rsidRPr="007520B6" w:rsidDel="008B6AF4">
                <w:rPr>
                  <w:rFonts w:ascii="Consolas" w:eastAsia="Times New Roman" w:hAnsi="Consolas" w:cs="Times New Roman"/>
                  <w:color w:val="D4D4D4"/>
                  <w:sz w:val="21"/>
                  <w:szCs w:val="21"/>
                </w:rPr>
                <w:delText xml:space="preserve"> {</w:delText>
              </w:r>
            </w:del>
          </w:p>
          <w:p w14:paraId="581F0B41" w14:textId="77777777" w:rsidR="00ED1509" w:rsidRPr="007520B6" w:rsidDel="008B6AF4" w:rsidRDefault="00ED1509">
            <w:pPr>
              <w:pStyle w:val="Heading1Numbered"/>
              <w:rPr>
                <w:del w:id="9156" w:author="Donovan Goode [2]" w:date="2018-11-09T10:04:00Z"/>
                <w:rFonts w:ascii="Consolas" w:eastAsia="Times New Roman" w:hAnsi="Consolas" w:cs="Times New Roman"/>
                <w:color w:val="D4D4D4"/>
                <w:sz w:val="21"/>
                <w:szCs w:val="21"/>
              </w:rPr>
              <w:pPrChange w:id="9157" w:author="Donovan Goode [2]" w:date="2018-11-09T10:05:00Z">
                <w:pPr>
                  <w:shd w:val="clear" w:color="auto" w:fill="1E1E1E"/>
                  <w:spacing w:line="285" w:lineRule="atLeast"/>
                </w:pPr>
              </w:pPrChange>
            </w:pPr>
            <w:del w:id="91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FFA42A" w14:textId="77777777" w:rsidR="00ED1509" w:rsidRPr="007520B6" w:rsidDel="008B6AF4" w:rsidRDefault="00ED1509">
            <w:pPr>
              <w:pStyle w:val="Heading1Numbered"/>
              <w:rPr>
                <w:del w:id="9159" w:author="Donovan Goode [2]" w:date="2018-11-09T10:04:00Z"/>
                <w:rFonts w:ascii="Consolas" w:eastAsia="Times New Roman" w:hAnsi="Consolas" w:cs="Times New Roman"/>
                <w:color w:val="D4D4D4"/>
                <w:sz w:val="21"/>
                <w:szCs w:val="21"/>
              </w:rPr>
              <w:pPrChange w:id="9160" w:author="Donovan Goode [2]" w:date="2018-11-09T10:05:00Z">
                <w:pPr>
                  <w:shd w:val="clear" w:color="auto" w:fill="1E1E1E"/>
                  <w:spacing w:line="285" w:lineRule="atLeast"/>
                </w:pPr>
              </w:pPrChange>
            </w:pPr>
            <w:del w:id="91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1F49BA26" w14:textId="77777777" w:rsidR="00ED1509" w:rsidRPr="007520B6" w:rsidDel="008B6AF4" w:rsidRDefault="00ED1509">
            <w:pPr>
              <w:pStyle w:val="Heading1Numbered"/>
              <w:rPr>
                <w:del w:id="9162" w:author="Donovan Goode [2]" w:date="2018-11-09T10:04:00Z"/>
                <w:rFonts w:ascii="Consolas" w:eastAsia="Times New Roman" w:hAnsi="Consolas" w:cs="Times New Roman"/>
                <w:color w:val="D4D4D4"/>
                <w:sz w:val="21"/>
                <w:szCs w:val="21"/>
              </w:rPr>
              <w:pPrChange w:id="9163" w:author="Donovan Goode [2]" w:date="2018-11-09T10:05:00Z">
                <w:pPr>
                  <w:shd w:val="clear" w:color="auto" w:fill="1E1E1E"/>
                  <w:spacing w:line="285" w:lineRule="atLeast"/>
                </w:pPr>
              </w:pPrChange>
            </w:pPr>
            <w:del w:id="91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6A7703F1" w14:textId="77777777" w:rsidR="00ED1509" w:rsidRPr="007520B6" w:rsidDel="008B6AF4" w:rsidRDefault="00ED1509">
            <w:pPr>
              <w:pStyle w:val="Heading1Numbered"/>
              <w:rPr>
                <w:del w:id="9165" w:author="Donovan Goode [2]" w:date="2018-11-09T10:04:00Z"/>
                <w:rFonts w:ascii="Consolas" w:eastAsia="Times New Roman" w:hAnsi="Consolas" w:cs="Times New Roman"/>
                <w:color w:val="D4D4D4"/>
                <w:sz w:val="21"/>
                <w:szCs w:val="21"/>
              </w:rPr>
              <w:pPrChange w:id="9166" w:author="Donovan Goode [2]" w:date="2018-11-09T10:05:00Z">
                <w:pPr>
                  <w:shd w:val="clear" w:color="auto" w:fill="1E1E1E"/>
                  <w:spacing w:line="285" w:lineRule="atLeast"/>
                </w:pPr>
              </w:pPrChange>
            </w:pPr>
            <w:del w:id="91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72DF20F8" w14:textId="77777777" w:rsidR="00ED1509" w:rsidRPr="007520B6" w:rsidDel="008B6AF4" w:rsidRDefault="00ED1509">
            <w:pPr>
              <w:pStyle w:val="Heading1Numbered"/>
              <w:rPr>
                <w:del w:id="9168" w:author="Donovan Goode [2]" w:date="2018-11-09T10:04:00Z"/>
                <w:rFonts w:ascii="Consolas" w:eastAsia="Times New Roman" w:hAnsi="Consolas" w:cs="Times New Roman"/>
                <w:color w:val="D4D4D4"/>
                <w:sz w:val="21"/>
                <w:szCs w:val="21"/>
              </w:rPr>
              <w:pPrChange w:id="9169" w:author="Donovan Goode [2]" w:date="2018-11-09T10:05:00Z">
                <w:pPr>
                  <w:shd w:val="clear" w:color="auto" w:fill="1E1E1E"/>
                  <w:spacing w:line="285" w:lineRule="atLeast"/>
                </w:pPr>
              </w:pPrChange>
            </w:pPr>
            <w:del w:id="91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7500C3ED" w14:textId="77777777" w:rsidR="00ED1509" w:rsidRPr="007520B6" w:rsidDel="008B6AF4" w:rsidRDefault="00ED1509">
            <w:pPr>
              <w:pStyle w:val="Heading1Numbered"/>
              <w:rPr>
                <w:del w:id="9171" w:author="Donovan Goode [2]" w:date="2018-11-09T10:04:00Z"/>
                <w:rFonts w:ascii="Consolas" w:eastAsia="Times New Roman" w:hAnsi="Consolas" w:cs="Times New Roman"/>
                <w:color w:val="D4D4D4"/>
                <w:sz w:val="21"/>
                <w:szCs w:val="21"/>
              </w:rPr>
              <w:pPrChange w:id="9172" w:author="Donovan Goode [2]" w:date="2018-11-09T10:05:00Z">
                <w:pPr>
                  <w:shd w:val="clear" w:color="auto" w:fill="1E1E1E"/>
                  <w:spacing w:line="285" w:lineRule="atLeast"/>
                </w:pPr>
              </w:pPrChange>
            </w:pPr>
            <w:del w:id="91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3969426D" w14:textId="77777777" w:rsidR="00ED1509" w:rsidRPr="007520B6" w:rsidDel="008B6AF4" w:rsidRDefault="00ED1509">
            <w:pPr>
              <w:pStyle w:val="Heading1Numbered"/>
              <w:rPr>
                <w:del w:id="9174" w:author="Donovan Goode [2]" w:date="2018-11-09T10:04:00Z"/>
                <w:rFonts w:ascii="Consolas" w:eastAsia="Times New Roman" w:hAnsi="Consolas" w:cs="Times New Roman"/>
                <w:color w:val="D4D4D4"/>
                <w:sz w:val="21"/>
                <w:szCs w:val="21"/>
              </w:rPr>
              <w:pPrChange w:id="9175" w:author="Donovan Goode [2]" w:date="2018-11-09T10:05:00Z">
                <w:pPr>
                  <w:shd w:val="clear" w:color="auto" w:fill="1E1E1E"/>
                  <w:spacing w:line="285" w:lineRule="atLeast"/>
                </w:pPr>
              </w:pPrChange>
            </w:pPr>
            <w:del w:id="91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temporary solution for desc that is too long */</w:delText>
              </w:r>
            </w:del>
          </w:p>
          <w:p w14:paraId="162615A9" w14:textId="77777777" w:rsidR="00ED1509" w:rsidRPr="007520B6" w:rsidDel="008B6AF4" w:rsidRDefault="00ED1509">
            <w:pPr>
              <w:pStyle w:val="Heading1Numbered"/>
              <w:rPr>
                <w:del w:id="9177" w:author="Donovan Goode [2]" w:date="2018-11-09T10:04:00Z"/>
                <w:rFonts w:ascii="Consolas" w:eastAsia="Times New Roman" w:hAnsi="Consolas" w:cs="Times New Roman"/>
                <w:color w:val="D4D4D4"/>
                <w:sz w:val="21"/>
                <w:szCs w:val="21"/>
              </w:rPr>
              <w:pPrChange w:id="9178" w:author="Donovan Goode [2]" w:date="2018-11-09T10:05:00Z">
                <w:pPr>
                  <w:shd w:val="clear" w:color="auto" w:fill="1E1E1E"/>
                  <w:spacing w:line="285" w:lineRule="atLeast"/>
                </w:pPr>
              </w:pPrChange>
            </w:pPr>
            <w:del w:id="91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4E19A180" w14:textId="77777777" w:rsidR="00ED1509" w:rsidRPr="007520B6" w:rsidDel="008B6AF4" w:rsidRDefault="00ED1509">
            <w:pPr>
              <w:pStyle w:val="Heading1Numbered"/>
              <w:rPr>
                <w:del w:id="9180" w:author="Donovan Goode [2]" w:date="2018-11-09T10:04:00Z"/>
                <w:rFonts w:ascii="Consolas" w:eastAsia="Times New Roman" w:hAnsi="Consolas" w:cs="Times New Roman"/>
                <w:color w:val="D4D4D4"/>
                <w:sz w:val="21"/>
                <w:szCs w:val="21"/>
              </w:rPr>
              <w:pPrChange w:id="9181" w:author="Donovan Goode [2]" w:date="2018-11-09T10:05:00Z">
                <w:pPr>
                  <w:shd w:val="clear" w:color="auto" w:fill="1E1E1E"/>
                  <w:spacing w:line="285" w:lineRule="atLeast"/>
                </w:pPr>
              </w:pPrChange>
            </w:pPr>
            <w:del w:id="91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485592AD" w14:textId="77777777" w:rsidR="00ED1509" w:rsidRPr="007520B6" w:rsidDel="008B6AF4" w:rsidRDefault="00ED1509">
            <w:pPr>
              <w:pStyle w:val="Heading1Numbered"/>
              <w:rPr>
                <w:del w:id="9183" w:author="Donovan Goode [2]" w:date="2018-11-09T10:04:00Z"/>
                <w:rFonts w:ascii="Consolas" w:eastAsia="Times New Roman" w:hAnsi="Consolas" w:cs="Times New Roman"/>
                <w:color w:val="D4D4D4"/>
                <w:sz w:val="21"/>
                <w:szCs w:val="21"/>
              </w:rPr>
              <w:pPrChange w:id="9184" w:author="Donovan Goode [2]" w:date="2018-11-09T10:05:00Z">
                <w:pPr>
                  <w:shd w:val="clear" w:color="auto" w:fill="1E1E1E"/>
                  <w:spacing w:line="285" w:lineRule="atLeast"/>
                </w:pPr>
              </w:pPrChange>
            </w:pPr>
            <w:del w:id="91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15E8D543" w14:textId="77777777" w:rsidR="00ED1509" w:rsidRPr="007520B6" w:rsidDel="008B6AF4" w:rsidRDefault="00ED1509">
            <w:pPr>
              <w:pStyle w:val="Heading1Numbered"/>
              <w:rPr>
                <w:del w:id="9186" w:author="Donovan Goode [2]" w:date="2018-11-09T10:04:00Z"/>
                <w:rFonts w:ascii="Consolas" w:eastAsia="Times New Roman" w:hAnsi="Consolas" w:cs="Times New Roman"/>
                <w:color w:val="D4D4D4"/>
                <w:sz w:val="21"/>
                <w:szCs w:val="21"/>
              </w:rPr>
              <w:pPrChange w:id="9187" w:author="Donovan Goode [2]" w:date="2018-11-09T10:05:00Z">
                <w:pPr>
                  <w:shd w:val="clear" w:color="auto" w:fill="1E1E1E"/>
                  <w:spacing w:line="285" w:lineRule="atLeast"/>
                </w:pPr>
              </w:pPrChange>
            </w:pPr>
            <w:del w:id="91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204A19B9" w14:textId="77777777" w:rsidR="00ED1509" w:rsidRPr="007520B6" w:rsidDel="008B6AF4" w:rsidRDefault="00ED1509">
            <w:pPr>
              <w:pStyle w:val="Heading1Numbered"/>
              <w:rPr>
                <w:del w:id="9189" w:author="Donovan Goode [2]" w:date="2018-11-09T10:04:00Z"/>
                <w:rFonts w:ascii="Consolas" w:eastAsia="Times New Roman" w:hAnsi="Consolas" w:cs="Times New Roman"/>
                <w:color w:val="D4D4D4"/>
                <w:sz w:val="21"/>
                <w:szCs w:val="21"/>
              </w:rPr>
              <w:pPrChange w:id="9190" w:author="Donovan Goode [2]" w:date="2018-11-09T10:05:00Z">
                <w:pPr>
                  <w:shd w:val="clear" w:color="auto" w:fill="1E1E1E"/>
                  <w:spacing w:line="285" w:lineRule="atLeast"/>
                </w:pPr>
              </w:pPrChange>
            </w:pPr>
            <w:del w:id="9191" w:author="Donovan Goode [2]" w:date="2018-11-09T10:04:00Z">
              <w:r w:rsidRPr="007520B6" w:rsidDel="008B6AF4">
                <w:rPr>
                  <w:rFonts w:ascii="Consolas" w:eastAsia="Times New Roman" w:hAnsi="Consolas" w:cs="Times New Roman"/>
                  <w:color w:val="D4D4D4"/>
                  <w:sz w:val="21"/>
                  <w:szCs w:val="21"/>
                </w:rPr>
                <w:delText xml:space="preserve">    }</w:delText>
              </w:r>
            </w:del>
          </w:p>
          <w:p w14:paraId="55C99264" w14:textId="77777777" w:rsidR="00ED1509" w:rsidRPr="007520B6" w:rsidDel="008B6AF4" w:rsidRDefault="00ED1509">
            <w:pPr>
              <w:pStyle w:val="Heading1Numbered"/>
              <w:rPr>
                <w:del w:id="9192" w:author="Donovan Goode [2]" w:date="2018-11-09T10:04:00Z"/>
                <w:rFonts w:ascii="Consolas" w:eastAsia="Times New Roman" w:hAnsi="Consolas" w:cs="Times New Roman"/>
                <w:color w:val="D4D4D4"/>
                <w:sz w:val="21"/>
                <w:szCs w:val="21"/>
              </w:rPr>
              <w:pPrChange w:id="9193" w:author="Donovan Goode [2]" w:date="2018-11-09T10:05:00Z">
                <w:pPr>
                  <w:shd w:val="clear" w:color="auto" w:fill="1E1E1E"/>
                  <w:spacing w:line="285" w:lineRule="atLeast"/>
                </w:pPr>
              </w:pPrChange>
            </w:pPr>
          </w:p>
          <w:p w14:paraId="3101EB68" w14:textId="77777777" w:rsidR="00ED1509" w:rsidRPr="007520B6" w:rsidDel="008B6AF4" w:rsidRDefault="00ED1509">
            <w:pPr>
              <w:pStyle w:val="Heading1Numbered"/>
              <w:rPr>
                <w:del w:id="9194" w:author="Donovan Goode [2]" w:date="2018-11-09T10:04:00Z"/>
                <w:rFonts w:ascii="Consolas" w:eastAsia="Times New Roman" w:hAnsi="Consolas" w:cs="Times New Roman"/>
                <w:color w:val="D4D4D4"/>
                <w:sz w:val="21"/>
                <w:szCs w:val="21"/>
              </w:rPr>
              <w:pPrChange w:id="9195" w:author="Donovan Goode [2]" w:date="2018-11-09T10:05:00Z">
                <w:pPr>
                  <w:shd w:val="clear" w:color="auto" w:fill="1E1E1E"/>
                  <w:spacing w:line="285" w:lineRule="atLeast"/>
                </w:pPr>
              </w:pPrChange>
            </w:pPr>
            <w:del w:id="91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div</w:delText>
              </w:r>
              <w:r w:rsidRPr="007520B6" w:rsidDel="008B6AF4">
                <w:rPr>
                  <w:rFonts w:ascii="Consolas" w:eastAsia="Times New Roman" w:hAnsi="Consolas" w:cs="Times New Roman"/>
                  <w:color w:val="D4D4D4"/>
                  <w:sz w:val="21"/>
                  <w:szCs w:val="21"/>
                </w:rPr>
                <w:delText xml:space="preserve"> {</w:delText>
              </w:r>
            </w:del>
          </w:p>
          <w:p w14:paraId="31B0CFE5" w14:textId="77777777" w:rsidR="00ED1509" w:rsidRPr="007520B6" w:rsidDel="008B6AF4" w:rsidRDefault="00ED1509">
            <w:pPr>
              <w:pStyle w:val="Heading1Numbered"/>
              <w:rPr>
                <w:del w:id="9197" w:author="Donovan Goode [2]" w:date="2018-11-09T10:04:00Z"/>
                <w:rFonts w:ascii="Consolas" w:eastAsia="Times New Roman" w:hAnsi="Consolas" w:cs="Times New Roman"/>
                <w:color w:val="D4D4D4"/>
                <w:sz w:val="21"/>
                <w:szCs w:val="21"/>
              </w:rPr>
              <w:pPrChange w:id="9198" w:author="Donovan Goode [2]" w:date="2018-11-09T10:05:00Z">
                <w:pPr>
                  <w:shd w:val="clear" w:color="auto" w:fill="1E1E1E"/>
                  <w:spacing w:line="285" w:lineRule="atLeast"/>
                </w:pPr>
              </w:pPrChange>
            </w:pPr>
            <w:del w:id="91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6724593C" w14:textId="77777777" w:rsidR="00ED1509" w:rsidRPr="007520B6" w:rsidDel="008B6AF4" w:rsidRDefault="00ED1509">
            <w:pPr>
              <w:pStyle w:val="Heading1Numbered"/>
              <w:rPr>
                <w:del w:id="9200" w:author="Donovan Goode [2]" w:date="2018-11-09T10:04:00Z"/>
                <w:rFonts w:ascii="Consolas" w:eastAsia="Times New Roman" w:hAnsi="Consolas" w:cs="Times New Roman"/>
                <w:color w:val="D4D4D4"/>
                <w:sz w:val="21"/>
                <w:szCs w:val="21"/>
              </w:rPr>
              <w:pPrChange w:id="9201" w:author="Donovan Goode [2]" w:date="2018-11-09T10:05:00Z">
                <w:pPr>
                  <w:shd w:val="clear" w:color="auto" w:fill="1E1E1E"/>
                  <w:spacing w:line="285" w:lineRule="atLeast"/>
                </w:pPr>
              </w:pPrChange>
            </w:pPr>
            <w:del w:id="9202" w:author="Donovan Goode [2]" w:date="2018-11-09T10:04:00Z">
              <w:r w:rsidRPr="007520B6" w:rsidDel="008B6AF4">
                <w:rPr>
                  <w:rFonts w:ascii="Consolas" w:eastAsia="Times New Roman" w:hAnsi="Consolas" w:cs="Times New Roman"/>
                  <w:color w:val="D4D4D4"/>
                  <w:sz w:val="21"/>
                  <w:szCs w:val="21"/>
                </w:rPr>
                <w:delText xml:space="preserve">    }</w:delText>
              </w:r>
            </w:del>
          </w:p>
          <w:p w14:paraId="788032DA" w14:textId="77777777" w:rsidR="00ED1509" w:rsidRPr="007520B6" w:rsidDel="008B6AF4" w:rsidRDefault="00ED1509">
            <w:pPr>
              <w:pStyle w:val="Heading1Numbered"/>
              <w:rPr>
                <w:del w:id="9203" w:author="Donovan Goode [2]" w:date="2018-11-09T10:04:00Z"/>
                <w:rFonts w:ascii="Consolas" w:eastAsia="Times New Roman" w:hAnsi="Consolas" w:cs="Times New Roman"/>
                <w:color w:val="D4D4D4"/>
                <w:sz w:val="21"/>
                <w:szCs w:val="21"/>
              </w:rPr>
              <w:pPrChange w:id="9204" w:author="Donovan Goode [2]" w:date="2018-11-09T10:05:00Z">
                <w:pPr>
                  <w:shd w:val="clear" w:color="auto" w:fill="1E1E1E"/>
                  <w:spacing w:line="285" w:lineRule="atLeast"/>
                </w:pPr>
              </w:pPrChange>
            </w:pPr>
          </w:p>
          <w:p w14:paraId="692BD027" w14:textId="77777777" w:rsidR="00ED1509" w:rsidRPr="007520B6" w:rsidDel="008B6AF4" w:rsidRDefault="00ED1509">
            <w:pPr>
              <w:pStyle w:val="Heading1Numbered"/>
              <w:rPr>
                <w:del w:id="9205" w:author="Donovan Goode [2]" w:date="2018-11-09T10:04:00Z"/>
                <w:rFonts w:ascii="Consolas" w:eastAsia="Times New Roman" w:hAnsi="Consolas" w:cs="Times New Roman"/>
                <w:color w:val="D4D4D4"/>
                <w:sz w:val="21"/>
                <w:szCs w:val="21"/>
              </w:rPr>
              <w:pPrChange w:id="9206" w:author="Donovan Goode [2]" w:date="2018-11-09T10:05:00Z">
                <w:pPr>
                  <w:shd w:val="clear" w:color="auto" w:fill="1E1E1E"/>
                  <w:spacing w:line="285" w:lineRule="atLeast"/>
                </w:pPr>
              </w:pPrChange>
            </w:pPr>
            <w:del w:id="92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 h3</w:delText>
              </w:r>
              <w:r w:rsidRPr="007520B6" w:rsidDel="008B6AF4">
                <w:rPr>
                  <w:rFonts w:ascii="Consolas" w:eastAsia="Times New Roman" w:hAnsi="Consolas" w:cs="Times New Roman"/>
                  <w:color w:val="D4D4D4"/>
                  <w:sz w:val="21"/>
                  <w:szCs w:val="21"/>
                </w:rPr>
                <w:delText xml:space="preserve"> {</w:delText>
              </w:r>
            </w:del>
          </w:p>
          <w:p w14:paraId="50DD44DB" w14:textId="77777777" w:rsidR="00ED1509" w:rsidRPr="007520B6" w:rsidDel="008B6AF4" w:rsidRDefault="00ED1509">
            <w:pPr>
              <w:pStyle w:val="Heading1Numbered"/>
              <w:rPr>
                <w:del w:id="9208" w:author="Donovan Goode [2]" w:date="2018-11-09T10:04:00Z"/>
                <w:rFonts w:ascii="Consolas" w:eastAsia="Times New Roman" w:hAnsi="Consolas" w:cs="Times New Roman"/>
                <w:color w:val="D4D4D4"/>
                <w:sz w:val="21"/>
                <w:szCs w:val="21"/>
              </w:rPr>
              <w:pPrChange w:id="9209" w:author="Donovan Goode [2]" w:date="2018-11-09T10:05:00Z">
                <w:pPr>
                  <w:shd w:val="clear" w:color="auto" w:fill="1E1E1E"/>
                  <w:spacing w:line="285" w:lineRule="atLeast"/>
                </w:pPr>
              </w:pPrChange>
            </w:pPr>
            <w:del w:id="92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#347538</w:delText>
              </w:r>
              <w:r w:rsidRPr="007520B6" w:rsidDel="008B6AF4">
                <w:rPr>
                  <w:rFonts w:ascii="Consolas" w:eastAsia="Times New Roman" w:hAnsi="Consolas" w:cs="Times New Roman"/>
                  <w:color w:val="D4D4D4"/>
                  <w:sz w:val="21"/>
                  <w:szCs w:val="21"/>
                </w:rPr>
                <w:delText>;</w:delText>
              </w:r>
            </w:del>
          </w:p>
          <w:p w14:paraId="53A7537C" w14:textId="77777777" w:rsidR="00ED1509" w:rsidRPr="007520B6" w:rsidDel="008B6AF4" w:rsidRDefault="00ED1509">
            <w:pPr>
              <w:pStyle w:val="Heading1Numbered"/>
              <w:rPr>
                <w:del w:id="9211" w:author="Donovan Goode [2]" w:date="2018-11-09T10:04:00Z"/>
                <w:rFonts w:ascii="Consolas" w:eastAsia="Times New Roman" w:hAnsi="Consolas" w:cs="Times New Roman"/>
                <w:color w:val="D4D4D4"/>
                <w:sz w:val="21"/>
                <w:szCs w:val="21"/>
              </w:rPr>
              <w:pPrChange w:id="9212" w:author="Donovan Goode [2]" w:date="2018-11-09T10:05:00Z">
                <w:pPr>
                  <w:shd w:val="clear" w:color="auto" w:fill="1E1E1E"/>
                  <w:spacing w:line="285" w:lineRule="atLeast"/>
                </w:pPr>
              </w:pPrChange>
            </w:pPr>
            <w:del w:id="92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3em</w:delText>
              </w:r>
              <w:r w:rsidRPr="007520B6" w:rsidDel="008B6AF4">
                <w:rPr>
                  <w:rFonts w:ascii="Consolas" w:eastAsia="Times New Roman" w:hAnsi="Consolas" w:cs="Times New Roman"/>
                  <w:color w:val="D4D4D4"/>
                  <w:sz w:val="21"/>
                  <w:szCs w:val="21"/>
                </w:rPr>
                <w:delText>;</w:delText>
              </w:r>
            </w:del>
          </w:p>
          <w:p w14:paraId="553A924A" w14:textId="77777777" w:rsidR="00ED1509" w:rsidRPr="007520B6" w:rsidDel="008B6AF4" w:rsidRDefault="00ED1509">
            <w:pPr>
              <w:pStyle w:val="Heading1Numbered"/>
              <w:rPr>
                <w:del w:id="9214" w:author="Donovan Goode [2]" w:date="2018-11-09T10:04:00Z"/>
                <w:rFonts w:ascii="Consolas" w:eastAsia="Times New Roman" w:hAnsi="Consolas" w:cs="Times New Roman"/>
                <w:color w:val="D4D4D4"/>
                <w:sz w:val="21"/>
                <w:szCs w:val="21"/>
              </w:rPr>
              <w:pPrChange w:id="9215" w:author="Donovan Goode [2]" w:date="2018-11-09T10:05:00Z">
                <w:pPr>
                  <w:shd w:val="clear" w:color="auto" w:fill="1E1E1E"/>
                  <w:spacing w:line="285" w:lineRule="atLeast"/>
                </w:pPr>
              </w:pPrChange>
            </w:pPr>
            <w:del w:id="92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30AFD58" w14:textId="77777777" w:rsidR="00ED1509" w:rsidRPr="007520B6" w:rsidDel="008B6AF4" w:rsidRDefault="00ED1509">
            <w:pPr>
              <w:pStyle w:val="Heading1Numbered"/>
              <w:rPr>
                <w:del w:id="9217" w:author="Donovan Goode [2]" w:date="2018-11-09T10:04:00Z"/>
                <w:rFonts w:ascii="Consolas" w:eastAsia="Times New Roman" w:hAnsi="Consolas" w:cs="Times New Roman"/>
                <w:color w:val="D4D4D4"/>
                <w:sz w:val="21"/>
                <w:szCs w:val="21"/>
              </w:rPr>
              <w:pPrChange w:id="9218" w:author="Donovan Goode [2]" w:date="2018-11-09T10:05:00Z">
                <w:pPr>
                  <w:shd w:val="clear" w:color="auto" w:fill="1E1E1E"/>
                  <w:spacing w:line="285" w:lineRule="atLeast"/>
                </w:pPr>
              </w:pPrChange>
            </w:pPr>
            <w:del w:id="92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17A5F85B" w14:textId="77777777" w:rsidR="00ED1509" w:rsidRPr="007520B6" w:rsidDel="008B6AF4" w:rsidRDefault="00ED1509">
            <w:pPr>
              <w:pStyle w:val="Heading1Numbered"/>
              <w:rPr>
                <w:del w:id="9220" w:author="Donovan Goode [2]" w:date="2018-11-09T10:04:00Z"/>
                <w:rFonts w:ascii="Consolas" w:eastAsia="Times New Roman" w:hAnsi="Consolas" w:cs="Times New Roman"/>
                <w:color w:val="D4D4D4"/>
                <w:sz w:val="21"/>
                <w:szCs w:val="21"/>
              </w:rPr>
              <w:pPrChange w:id="9221" w:author="Donovan Goode [2]" w:date="2018-11-09T10:05:00Z">
                <w:pPr>
                  <w:shd w:val="clear" w:color="auto" w:fill="1E1E1E"/>
                  <w:spacing w:line="285" w:lineRule="atLeast"/>
                </w:pPr>
              </w:pPrChange>
            </w:pPr>
            <w:del w:id="92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535774D" w14:textId="77777777" w:rsidR="00ED1509" w:rsidRPr="007520B6" w:rsidDel="008B6AF4" w:rsidRDefault="00ED1509">
            <w:pPr>
              <w:pStyle w:val="Heading1Numbered"/>
              <w:rPr>
                <w:del w:id="9223" w:author="Donovan Goode [2]" w:date="2018-11-09T10:04:00Z"/>
                <w:rFonts w:ascii="Consolas" w:eastAsia="Times New Roman" w:hAnsi="Consolas" w:cs="Times New Roman"/>
                <w:color w:val="D4D4D4"/>
                <w:sz w:val="21"/>
                <w:szCs w:val="21"/>
              </w:rPr>
              <w:pPrChange w:id="9224" w:author="Donovan Goode [2]" w:date="2018-11-09T10:05:00Z">
                <w:pPr>
                  <w:shd w:val="clear" w:color="auto" w:fill="1E1E1E"/>
                  <w:spacing w:line="285" w:lineRule="atLeast"/>
                </w:pPr>
              </w:pPrChange>
            </w:pPr>
            <w:del w:id="9225" w:author="Donovan Goode [2]" w:date="2018-11-09T10:04:00Z">
              <w:r w:rsidRPr="007520B6" w:rsidDel="008B6AF4">
                <w:rPr>
                  <w:rFonts w:ascii="Consolas" w:eastAsia="Times New Roman" w:hAnsi="Consolas" w:cs="Times New Roman"/>
                  <w:color w:val="D4D4D4"/>
                  <w:sz w:val="21"/>
                  <w:szCs w:val="21"/>
                </w:rPr>
                <w:delText xml:space="preserve">    }</w:delText>
              </w:r>
            </w:del>
          </w:p>
          <w:p w14:paraId="7F2EA04F" w14:textId="77777777" w:rsidR="00ED1509" w:rsidRPr="007520B6" w:rsidDel="008B6AF4" w:rsidRDefault="00ED1509">
            <w:pPr>
              <w:pStyle w:val="Heading1Numbered"/>
              <w:rPr>
                <w:del w:id="9226" w:author="Donovan Goode [2]" w:date="2018-11-09T10:04:00Z"/>
                <w:rFonts w:ascii="Consolas" w:eastAsia="Times New Roman" w:hAnsi="Consolas" w:cs="Times New Roman"/>
                <w:color w:val="D4D4D4"/>
                <w:sz w:val="21"/>
                <w:szCs w:val="21"/>
              </w:rPr>
              <w:pPrChange w:id="9227" w:author="Donovan Goode [2]" w:date="2018-11-09T10:05:00Z">
                <w:pPr>
                  <w:shd w:val="clear" w:color="auto" w:fill="1E1E1E"/>
                  <w:spacing w:after="240" w:line="285" w:lineRule="atLeast"/>
                </w:pPr>
              </w:pPrChange>
            </w:pPr>
          </w:p>
          <w:p w14:paraId="3AC8E0A6" w14:textId="77777777" w:rsidR="00ED1509" w:rsidRPr="007520B6" w:rsidDel="008B6AF4" w:rsidRDefault="00ED1509">
            <w:pPr>
              <w:pStyle w:val="Heading1Numbered"/>
              <w:rPr>
                <w:del w:id="9228" w:author="Donovan Goode [2]" w:date="2018-11-09T10:04:00Z"/>
                <w:rFonts w:ascii="Consolas" w:eastAsia="Times New Roman" w:hAnsi="Consolas" w:cs="Times New Roman"/>
                <w:color w:val="D4D4D4"/>
                <w:sz w:val="21"/>
                <w:szCs w:val="21"/>
              </w:rPr>
              <w:pPrChange w:id="9229" w:author="Donovan Goode [2]" w:date="2018-11-09T10:05:00Z">
                <w:pPr>
                  <w:shd w:val="clear" w:color="auto" w:fill="1E1E1E"/>
                  <w:spacing w:line="285" w:lineRule="atLeast"/>
                </w:pPr>
              </w:pPrChange>
            </w:pPr>
            <w:del w:id="92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 img</w:delText>
              </w:r>
              <w:r w:rsidRPr="007520B6" w:rsidDel="008B6AF4">
                <w:rPr>
                  <w:rFonts w:ascii="Consolas" w:eastAsia="Times New Roman" w:hAnsi="Consolas" w:cs="Times New Roman"/>
                  <w:color w:val="D4D4D4"/>
                  <w:sz w:val="21"/>
                  <w:szCs w:val="21"/>
                </w:rPr>
                <w:delText xml:space="preserve"> {</w:delText>
              </w:r>
            </w:del>
          </w:p>
          <w:p w14:paraId="475F1426" w14:textId="77777777" w:rsidR="00ED1509" w:rsidRPr="007520B6" w:rsidDel="008B6AF4" w:rsidRDefault="00ED1509">
            <w:pPr>
              <w:pStyle w:val="Heading1Numbered"/>
              <w:rPr>
                <w:del w:id="9231" w:author="Donovan Goode [2]" w:date="2018-11-09T10:04:00Z"/>
                <w:rFonts w:ascii="Consolas" w:eastAsia="Times New Roman" w:hAnsi="Consolas" w:cs="Times New Roman"/>
                <w:color w:val="D4D4D4"/>
                <w:sz w:val="21"/>
                <w:szCs w:val="21"/>
              </w:rPr>
              <w:pPrChange w:id="9232" w:author="Donovan Goode [2]" w:date="2018-11-09T10:05:00Z">
                <w:pPr>
                  <w:shd w:val="clear" w:color="auto" w:fill="1E1E1E"/>
                  <w:spacing w:line="285" w:lineRule="atLeast"/>
                </w:pPr>
              </w:pPrChange>
            </w:pPr>
            <w:del w:id="92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2594D976" w14:textId="77777777" w:rsidR="00ED1509" w:rsidRPr="007520B6" w:rsidDel="008B6AF4" w:rsidRDefault="00ED1509">
            <w:pPr>
              <w:pStyle w:val="Heading1Numbered"/>
              <w:rPr>
                <w:del w:id="9234" w:author="Donovan Goode [2]" w:date="2018-11-09T10:04:00Z"/>
                <w:rFonts w:ascii="Consolas" w:eastAsia="Times New Roman" w:hAnsi="Consolas" w:cs="Times New Roman"/>
                <w:color w:val="D4D4D4"/>
                <w:sz w:val="21"/>
                <w:szCs w:val="21"/>
              </w:rPr>
              <w:pPrChange w:id="9235" w:author="Donovan Goode [2]" w:date="2018-11-09T10:05:00Z">
                <w:pPr>
                  <w:shd w:val="clear" w:color="auto" w:fill="1E1E1E"/>
                  <w:spacing w:line="285" w:lineRule="atLeast"/>
                </w:pPr>
              </w:pPrChange>
            </w:pPr>
            <w:del w:id="92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5A674DAC" w14:textId="77777777" w:rsidR="00ED1509" w:rsidRPr="007520B6" w:rsidDel="008B6AF4" w:rsidRDefault="00ED1509">
            <w:pPr>
              <w:pStyle w:val="Heading1Numbered"/>
              <w:rPr>
                <w:del w:id="9237" w:author="Donovan Goode [2]" w:date="2018-11-09T10:04:00Z"/>
                <w:rFonts w:ascii="Consolas" w:eastAsia="Times New Roman" w:hAnsi="Consolas" w:cs="Times New Roman"/>
                <w:color w:val="D4D4D4"/>
                <w:sz w:val="21"/>
                <w:szCs w:val="21"/>
              </w:rPr>
              <w:pPrChange w:id="9238" w:author="Donovan Goode [2]" w:date="2018-11-09T10:05:00Z">
                <w:pPr>
                  <w:shd w:val="clear" w:color="auto" w:fill="1E1E1E"/>
                  <w:spacing w:line="285" w:lineRule="atLeast"/>
                </w:pPr>
              </w:pPrChange>
            </w:pPr>
            <w:del w:id="92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242px</w:delText>
              </w:r>
              <w:r w:rsidRPr="007520B6" w:rsidDel="008B6AF4">
                <w:rPr>
                  <w:rFonts w:ascii="Consolas" w:eastAsia="Times New Roman" w:hAnsi="Consolas" w:cs="Times New Roman"/>
                  <w:color w:val="D4D4D4"/>
                  <w:sz w:val="21"/>
                  <w:szCs w:val="21"/>
                </w:rPr>
                <w:delText>;</w:delText>
              </w:r>
            </w:del>
          </w:p>
          <w:p w14:paraId="481B961A" w14:textId="77777777" w:rsidR="00ED1509" w:rsidRPr="007520B6" w:rsidDel="008B6AF4" w:rsidRDefault="00ED1509">
            <w:pPr>
              <w:pStyle w:val="Heading1Numbered"/>
              <w:rPr>
                <w:del w:id="9240" w:author="Donovan Goode [2]" w:date="2018-11-09T10:04:00Z"/>
                <w:rFonts w:ascii="Consolas" w:eastAsia="Times New Roman" w:hAnsi="Consolas" w:cs="Times New Roman"/>
                <w:color w:val="D4D4D4"/>
                <w:sz w:val="21"/>
                <w:szCs w:val="21"/>
              </w:rPr>
              <w:pPrChange w:id="9241" w:author="Donovan Goode [2]" w:date="2018-11-09T10:05:00Z">
                <w:pPr>
                  <w:shd w:val="clear" w:color="auto" w:fill="1E1E1E"/>
                  <w:spacing w:line="285" w:lineRule="atLeast"/>
                </w:pPr>
              </w:pPrChange>
            </w:pPr>
            <w:del w:id="92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234px</w:delText>
              </w:r>
              <w:r w:rsidRPr="007520B6" w:rsidDel="008B6AF4">
                <w:rPr>
                  <w:rFonts w:ascii="Consolas" w:eastAsia="Times New Roman" w:hAnsi="Consolas" w:cs="Times New Roman"/>
                  <w:color w:val="D4D4D4"/>
                  <w:sz w:val="21"/>
                  <w:szCs w:val="21"/>
                </w:rPr>
                <w:delText>;</w:delText>
              </w:r>
            </w:del>
          </w:p>
          <w:p w14:paraId="655A3C62" w14:textId="77777777" w:rsidR="00ED1509" w:rsidRPr="007520B6" w:rsidDel="008B6AF4" w:rsidRDefault="00ED1509">
            <w:pPr>
              <w:pStyle w:val="Heading1Numbered"/>
              <w:rPr>
                <w:del w:id="9243" w:author="Donovan Goode [2]" w:date="2018-11-09T10:04:00Z"/>
                <w:rFonts w:ascii="Consolas" w:eastAsia="Times New Roman" w:hAnsi="Consolas" w:cs="Times New Roman"/>
                <w:color w:val="D4D4D4"/>
                <w:sz w:val="21"/>
                <w:szCs w:val="21"/>
              </w:rPr>
              <w:pPrChange w:id="9244" w:author="Donovan Goode [2]" w:date="2018-11-09T10:05:00Z">
                <w:pPr>
                  <w:shd w:val="clear" w:color="auto" w:fill="1E1E1E"/>
                  <w:spacing w:line="285" w:lineRule="atLeast"/>
                </w:pPr>
              </w:pPrChange>
            </w:pPr>
            <w:del w:id="9245" w:author="Donovan Goode [2]" w:date="2018-11-09T10:04:00Z">
              <w:r w:rsidRPr="007520B6" w:rsidDel="008B6AF4">
                <w:rPr>
                  <w:rFonts w:ascii="Consolas" w:eastAsia="Times New Roman" w:hAnsi="Consolas" w:cs="Times New Roman"/>
                  <w:color w:val="D4D4D4"/>
                  <w:sz w:val="21"/>
                  <w:szCs w:val="21"/>
                </w:rPr>
                <w:delText xml:space="preserve">    }</w:delText>
              </w:r>
            </w:del>
          </w:p>
          <w:p w14:paraId="51CB6CBE" w14:textId="77777777" w:rsidR="00ED1509" w:rsidRPr="007520B6" w:rsidDel="008B6AF4" w:rsidRDefault="00ED1509">
            <w:pPr>
              <w:pStyle w:val="Heading1Numbered"/>
              <w:rPr>
                <w:del w:id="9246" w:author="Donovan Goode [2]" w:date="2018-11-09T10:04:00Z"/>
                <w:rFonts w:ascii="Consolas" w:eastAsia="Times New Roman" w:hAnsi="Consolas" w:cs="Times New Roman"/>
                <w:color w:val="D4D4D4"/>
                <w:sz w:val="21"/>
                <w:szCs w:val="21"/>
              </w:rPr>
              <w:pPrChange w:id="9247" w:author="Donovan Goode [2]" w:date="2018-11-09T10:05:00Z">
                <w:pPr>
                  <w:shd w:val="clear" w:color="auto" w:fill="1E1E1E"/>
                  <w:spacing w:line="285" w:lineRule="atLeast"/>
                </w:pPr>
              </w:pPrChange>
            </w:pPr>
          </w:p>
          <w:p w14:paraId="04179982" w14:textId="77777777" w:rsidR="00ED1509" w:rsidRPr="007520B6" w:rsidDel="008B6AF4" w:rsidRDefault="00ED1509">
            <w:pPr>
              <w:pStyle w:val="Heading1Numbered"/>
              <w:rPr>
                <w:del w:id="9248" w:author="Donovan Goode [2]" w:date="2018-11-09T10:04:00Z"/>
                <w:rFonts w:ascii="Consolas" w:eastAsia="Times New Roman" w:hAnsi="Consolas" w:cs="Times New Roman"/>
                <w:color w:val="D4D4D4"/>
                <w:sz w:val="21"/>
                <w:szCs w:val="21"/>
              </w:rPr>
              <w:pPrChange w:id="9249" w:author="Donovan Goode [2]" w:date="2018-11-09T10:05:00Z">
                <w:pPr>
                  <w:shd w:val="clear" w:color="auto" w:fill="1E1E1E"/>
                  <w:spacing w:line="285" w:lineRule="atLeast"/>
                </w:pPr>
              </w:pPrChange>
            </w:pPr>
            <w:del w:id="92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#w7_later,</w:delText>
              </w:r>
            </w:del>
          </w:p>
          <w:p w14:paraId="1868B398" w14:textId="77777777" w:rsidR="00ED1509" w:rsidRPr="007520B6" w:rsidDel="008B6AF4" w:rsidRDefault="00ED1509">
            <w:pPr>
              <w:pStyle w:val="Heading1Numbered"/>
              <w:rPr>
                <w:del w:id="9251" w:author="Donovan Goode [2]" w:date="2018-11-09T10:04:00Z"/>
                <w:rFonts w:ascii="Consolas" w:eastAsia="Times New Roman" w:hAnsi="Consolas" w:cs="Times New Roman"/>
                <w:color w:val="D4D4D4"/>
                <w:sz w:val="21"/>
                <w:szCs w:val="21"/>
              </w:rPr>
              <w:pPrChange w:id="9252" w:author="Donovan Goode [2]" w:date="2018-11-09T10:05:00Z">
                <w:pPr>
                  <w:shd w:val="clear" w:color="auto" w:fill="1E1E1E"/>
                  <w:spacing w:line="285" w:lineRule="atLeast"/>
                </w:pPr>
              </w:pPrChange>
            </w:pPr>
            <w:del w:id="9253" w:author="Donovan Goode [2]" w:date="2018-11-09T10:04:00Z">
              <w:r w:rsidRPr="007520B6" w:rsidDel="008B6AF4">
                <w:rPr>
                  <w:rFonts w:ascii="Consolas" w:eastAsia="Times New Roman" w:hAnsi="Consolas" w:cs="Times New Roman"/>
                  <w:color w:val="D7BA7D"/>
                  <w:sz w:val="21"/>
                  <w:szCs w:val="21"/>
                </w:rPr>
                <w:delText xml:space="preserve">    #w7_later2,</w:delText>
              </w:r>
            </w:del>
          </w:p>
          <w:p w14:paraId="03BE9DDF" w14:textId="77777777" w:rsidR="00ED1509" w:rsidRPr="007520B6" w:rsidDel="008B6AF4" w:rsidRDefault="00ED1509">
            <w:pPr>
              <w:pStyle w:val="Heading1Numbered"/>
              <w:rPr>
                <w:del w:id="9254" w:author="Donovan Goode [2]" w:date="2018-11-09T10:04:00Z"/>
                <w:rFonts w:ascii="Consolas" w:eastAsia="Times New Roman" w:hAnsi="Consolas" w:cs="Times New Roman"/>
                <w:color w:val="D4D4D4"/>
                <w:sz w:val="21"/>
                <w:szCs w:val="21"/>
              </w:rPr>
              <w:pPrChange w:id="9255" w:author="Donovan Goode [2]" w:date="2018-11-09T10:05:00Z">
                <w:pPr>
                  <w:shd w:val="clear" w:color="auto" w:fill="1E1E1E"/>
                  <w:spacing w:line="285" w:lineRule="atLeast"/>
                </w:pPr>
              </w:pPrChange>
            </w:pPr>
            <w:del w:id="9256" w:author="Donovan Goode [2]" w:date="2018-11-09T10:04:00Z">
              <w:r w:rsidRPr="007520B6" w:rsidDel="008B6AF4">
                <w:rPr>
                  <w:rFonts w:ascii="Consolas" w:eastAsia="Times New Roman" w:hAnsi="Consolas" w:cs="Times New Roman"/>
                  <w:color w:val="D7BA7D"/>
                  <w:sz w:val="21"/>
                  <w:szCs w:val="21"/>
                </w:rPr>
                <w:delText xml:space="preserve">    #w7_later3</w:delText>
              </w:r>
              <w:r w:rsidRPr="007520B6" w:rsidDel="008B6AF4">
                <w:rPr>
                  <w:rFonts w:ascii="Consolas" w:eastAsia="Times New Roman" w:hAnsi="Consolas" w:cs="Times New Roman"/>
                  <w:color w:val="D4D4D4"/>
                  <w:sz w:val="21"/>
                  <w:szCs w:val="21"/>
                </w:rPr>
                <w:delText xml:space="preserve"> {</w:delText>
              </w:r>
            </w:del>
          </w:p>
          <w:p w14:paraId="42BB2AB6" w14:textId="77777777" w:rsidR="00ED1509" w:rsidRPr="007520B6" w:rsidDel="008B6AF4" w:rsidRDefault="00ED1509">
            <w:pPr>
              <w:pStyle w:val="Heading1Numbered"/>
              <w:rPr>
                <w:del w:id="9257" w:author="Donovan Goode [2]" w:date="2018-11-09T10:04:00Z"/>
                <w:rFonts w:ascii="Consolas" w:eastAsia="Times New Roman" w:hAnsi="Consolas" w:cs="Times New Roman"/>
                <w:color w:val="D4D4D4"/>
                <w:sz w:val="21"/>
                <w:szCs w:val="21"/>
              </w:rPr>
              <w:pPrChange w:id="9258" w:author="Donovan Goode [2]" w:date="2018-11-09T10:05:00Z">
                <w:pPr>
                  <w:shd w:val="clear" w:color="auto" w:fill="1E1E1E"/>
                  <w:spacing w:line="285" w:lineRule="atLeast"/>
                </w:pPr>
              </w:pPrChange>
            </w:pPr>
            <w:del w:id="92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1625286" w14:textId="77777777" w:rsidR="00ED1509" w:rsidRPr="007520B6" w:rsidDel="008B6AF4" w:rsidRDefault="00ED1509">
            <w:pPr>
              <w:pStyle w:val="Heading1Numbered"/>
              <w:rPr>
                <w:del w:id="9260" w:author="Donovan Goode [2]" w:date="2018-11-09T10:04:00Z"/>
                <w:rFonts w:ascii="Consolas" w:eastAsia="Times New Roman" w:hAnsi="Consolas" w:cs="Times New Roman"/>
                <w:color w:val="D4D4D4"/>
                <w:sz w:val="21"/>
                <w:szCs w:val="21"/>
              </w:rPr>
              <w:pPrChange w:id="9261" w:author="Donovan Goode [2]" w:date="2018-11-09T10:05:00Z">
                <w:pPr>
                  <w:shd w:val="clear" w:color="auto" w:fill="1E1E1E"/>
                  <w:spacing w:line="285" w:lineRule="atLeast"/>
                </w:pPr>
              </w:pPrChange>
            </w:pPr>
            <w:del w:id="92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404A051" w14:textId="77777777" w:rsidR="00ED1509" w:rsidRPr="007520B6" w:rsidDel="008B6AF4" w:rsidRDefault="00ED1509">
            <w:pPr>
              <w:pStyle w:val="Heading1Numbered"/>
              <w:rPr>
                <w:del w:id="9263" w:author="Donovan Goode [2]" w:date="2018-11-09T10:04:00Z"/>
                <w:rFonts w:ascii="Consolas" w:eastAsia="Times New Roman" w:hAnsi="Consolas" w:cs="Times New Roman"/>
                <w:color w:val="D4D4D4"/>
                <w:sz w:val="21"/>
                <w:szCs w:val="21"/>
              </w:rPr>
              <w:pPrChange w:id="9264" w:author="Donovan Goode [2]" w:date="2018-11-09T10:05:00Z">
                <w:pPr>
                  <w:shd w:val="clear" w:color="auto" w:fill="1E1E1E"/>
                  <w:spacing w:line="285" w:lineRule="atLeast"/>
                </w:pPr>
              </w:pPrChange>
            </w:pPr>
            <w:del w:id="92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08721C3" w14:textId="77777777" w:rsidR="00ED1509" w:rsidRPr="007520B6" w:rsidDel="008B6AF4" w:rsidRDefault="00ED1509">
            <w:pPr>
              <w:pStyle w:val="Heading1Numbered"/>
              <w:rPr>
                <w:del w:id="9266" w:author="Donovan Goode [2]" w:date="2018-11-09T10:04:00Z"/>
                <w:rFonts w:ascii="Consolas" w:eastAsia="Times New Roman" w:hAnsi="Consolas" w:cs="Times New Roman"/>
                <w:color w:val="D4D4D4"/>
                <w:sz w:val="21"/>
                <w:szCs w:val="21"/>
              </w:rPr>
              <w:pPrChange w:id="9267" w:author="Donovan Goode [2]" w:date="2018-11-09T10:05:00Z">
                <w:pPr>
                  <w:shd w:val="clear" w:color="auto" w:fill="1E1E1E"/>
                  <w:spacing w:line="285" w:lineRule="atLeast"/>
                </w:pPr>
              </w:pPrChange>
            </w:pPr>
            <w:del w:id="9268" w:author="Donovan Goode [2]" w:date="2018-11-09T10:04:00Z">
              <w:r w:rsidRPr="007520B6" w:rsidDel="008B6AF4">
                <w:rPr>
                  <w:rFonts w:ascii="Consolas" w:eastAsia="Times New Roman" w:hAnsi="Consolas" w:cs="Times New Roman"/>
                  <w:color w:val="D4D4D4"/>
                  <w:sz w:val="21"/>
                  <w:szCs w:val="21"/>
                </w:rPr>
                <w:delText xml:space="preserve">    }</w:delText>
              </w:r>
            </w:del>
          </w:p>
          <w:p w14:paraId="6B27039D" w14:textId="77777777" w:rsidR="00ED1509" w:rsidRPr="007520B6" w:rsidDel="008B6AF4" w:rsidRDefault="00ED1509">
            <w:pPr>
              <w:pStyle w:val="Heading1Numbered"/>
              <w:rPr>
                <w:del w:id="9269" w:author="Donovan Goode [2]" w:date="2018-11-09T10:04:00Z"/>
                <w:rFonts w:ascii="Consolas" w:eastAsia="Times New Roman" w:hAnsi="Consolas" w:cs="Times New Roman"/>
                <w:color w:val="D4D4D4"/>
                <w:sz w:val="21"/>
                <w:szCs w:val="21"/>
              </w:rPr>
              <w:pPrChange w:id="9270" w:author="Donovan Goode [2]" w:date="2018-11-09T10:05:00Z">
                <w:pPr>
                  <w:shd w:val="clear" w:color="auto" w:fill="1E1E1E"/>
                  <w:spacing w:line="285" w:lineRule="atLeast"/>
                </w:pPr>
              </w:pPrChange>
            </w:pPr>
          </w:p>
          <w:p w14:paraId="52C28CB4" w14:textId="77777777" w:rsidR="00ED1509" w:rsidRPr="007520B6" w:rsidDel="008B6AF4" w:rsidRDefault="00ED1509">
            <w:pPr>
              <w:pStyle w:val="Heading1Numbered"/>
              <w:rPr>
                <w:del w:id="9271" w:author="Donovan Goode [2]" w:date="2018-11-09T10:04:00Z"/>
                <w:rFonts w:ascii="Consolas" w:eastAsia="Times New Roman" w:hAnsi="Consolas" w:cs="Times New Roman"/>
                <w:color w:val="D4D4D4"/>
                <w:sz w:val="21"/>
                <w:szCs w:val="21"/>
              </w:rPr>
              <w:pPrChange w:id="9272" w:author="Donovan Goode [2]" w:date="2018-11-09T10:05:00Z">
                <w:pPr>
                  <w:shd w:val="clear" w:color="auto" w:fill="1E1E1E"/>
                  <w:spacing w:line="285" w:lineRule="atLeast"/>
                </w:pPr>
              </w:pPrChange>
            </w:pPr>
            <w:del w:id="92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 video,</w:delText>
              </w:r>
            </w:del>
          </w:p>
          <w:p w14:paraId="0C9CBA2C" w14:textId="77777777" w:rsidR="00ED1509" w:rsidRPr="007520B6" w:rsidDel="008B6AF4" w:rsidRDefault="00ED1509">
            <w:pPr>
              <w:pStyle w:val="Heading1Numbered"/>
              <w:rPr>
                <w:del w:id="9274" w:author="Donovan Goode [2]" w:date="2018-11-09T10:04:00Z"/>
                <w:rFonts w:ascii="Consolas" w:eastAsia="Times New Roman" w:hAnsi="Consolas" w:cs="Times New Roman"/>
                <w:color w:val="D4D4D4"/>
                <w:sz w:val="21"/>
                <w:szCs w:val="21"/>
              </w:rPr>
              <w:pPrChange w:id="9275" w:author="Donovan Goode [2]" w:date="2018-11-09T10:05:00Z">
                <w:pPr>
                  <w:shd w:val="clear" w:color="auto" w:fill="1E1E1E"/>
                  <w:spacing w:line="285" w:lineRule="atLeast"/>
                </w:pPr>
              </w:pPrChange>
            </w:pPr>
            <w:del w:id="9276" w:author="Donovan Goode [2]" w:date="2018-11-09T10:04:00Z">
              <w:r w:rsidRPr="007520B6" w:rsidDel="008B6AF4">
                <w:rPr>
                  <w:rFonts w:ascii="Consolas" w:eastAsia="Times New Roman" w:hAnsi="Consolas" w:cs="Times New Roman"/>
                  <w:color w:val="D7BA7D"/>
                  <w:sz w:val="21"/>
                  <w:szCs w:val="21"/>
                </w:rPr>
                <w:delText xml:space="preserve">    .w7_video object</w:delText>
              </w:r>
              <w:r w:rsidRPr="007520B6" w:rsidDel="008B6AF4">
                <w:rPr>
                  <w:rFonts w:ascii="Consolas" w:eastAsia="Times New Roman" w:hAnsi="Consolas" w:cs="Times New Roman"/>
                  <w:color w:val="D4D4D4"/>
                  <w:sz w:val="21"/>
                  <w:szCs w:val="21"/>
                </w:rPr>
                <w:delText xml:space="preserve"> {}</w:delText>
              </w:r>
            </w:del>
          </w:p>
          <w:p w14:paraId="739EE939" w14:textId="77777777" w:rsidR="00ED1509" w:rsidRPr="007520B6" w:rsidDel="008B6AF4" w:rsidRDefault="00ED1509">
            <w:pPr>
              <w:pStyle w:val="Heading1Numbered"/>
              <w:rPr>
                <w:del w:id="9277" w:author="Donovan Goode [2]" w:date="2018-11-09T10:04:00Z"/>
                <w:rFonts w:ascii="Consolas" w:eastAsia="Times New Roman" w:hAnsi="Consolas" w:cs="Times New Roman"/>
                <w:color w:val="D4D4D4"/>
                <w:sz w:val="21"/>
                <w:szCs w:val="21"/>
              </w:rPr>
              <w:pPrChange w:id="9278" w:author="Donovan Goode [2]" w:date="2018-11-09T10:05:00Z">
                <w:pPr>
                  <w:shd w:val="clear" w:color="auto" w:fill="1E1E1E"/>
                  <w:spacing w:after="240" w:line="285" w:lineRule="atLeast"/>
                </w:pPr>
              </w:pPrChange>
            </w:pPr>
          </w:p>
          <w:p w14:paraId="3266153C" w14:textId="77777777" w:rsidR="00ED1509" w:rsidRPr="007520B6" w:rsidDel="008B6AF4" w:rsidRDefault="00ED1509">
            <w:pPr>
              <w:pStyle w:val="Heading1Numbered"/>
              <w:rPr>
                <w:del w:id="9279" w:author="Donovan Goode [2]" w:date="2018-11-09T10:04:00Z"/>
                <w:rFonts w:ascii="Consolas" w:eastAsia="Times New Roman" w:hAnsi="Consolas" w:cs="Times New Roman"/>
                <w:color w:val="D4D4D4"/>
                <w:sz w:val="21"/>
                <w:szCs w:val="21"/>
              </w:rPr>
              <w:pPrChange w:id="9280" w:author="Donovan Goode [2]" w:date="2018-11-09T10:05:00Z">
                <w:pPr>
                  <w:shd w:val="clear" w:color="auto" w:fill="1E1E1E"/>
                  <w:spacing w:line="285" w:lineRule="atLeast"/>
                </w:pPr>
              </w:pPrChange>
            </w:pPr>
            <w:del w:id="92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w:delText>
              </w:r>
              <w:r w:rsidRPr="007520B6" w:rsidDel="008B6AF4">
                <w:rPr>
                  <w:rFonts w:ascii="Consolas" w:eastAsia="Times New Roman" w:hAnsi="Consolas" w:cs="Times New Roman"/>
                  <w:color w:val="D4D4D4"/>
                  <w:sz w:val="21"/>
                  <w:szCs w:val="21"/>
                </w:rPr>
                <w:delText xml:space="preserve"> {</w:delText>
              </w:r>
            </w:del>
          </w:p>
          <w:p w14:paraId="11497D6F" w14:textId="77777777" w:rsidR="00ED1509" w:rsidRPr="007520B6" w:rsidDel="008B6AF4" w:rsidRDefault="00ED1509">
            <w:pPr>
              <w:pStyle w:val="Heading1Numbered"/>
              <w:rPr>
                <w:del w:id="9282" w:author="Donovan Goode [2]" w:date="2018-11-09T10:04:00Z"/>
                <w:rFonts w:ascii="Consolas" w:eastAsia="Times New Roman" w:hAnsi="Consolas" w:cs="Times New Roman"/>
                <w:color w:val="D4D4D4"/>
                <w:sz w:val="21"/>
                <w:szCs w:val="21"/>
              </w:rPr>
              <w:pPrChange w:id="9283" w:author="Donovan Goode [2]" w:date="2018-11-09T10:05:00Z">
                <w:pPr>
                  <w:shd w:val="clear" w:color="auto" w:fill="1E1E1E"/>
                  <w:spacing w:line="285" w:lineRule="atLeast"/>
                </w:pPr>
              </w:pPrChange>
            </w:pPr>
            <w:del w:id="92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B5DCE9C" w14:textId="77777777" w:rsidR="00ED1509" w:rsidRPr="007520B6" w:rsidDel="008B6AF4" w:rsidRDefault="00ED1509">
            <w:pPr>
              <w:pStyle w:val="Heading1Numbered"/>
              <w:rPr>
                <w:del w:id="9285" w:author="Donovan Goode [2]" w:date="2018-11-09T10:04:00Z"/>
                <w:rFonts w:ascii="Consolas" w:eastAsia="Times New Roman" w:hAnsi="Consolas" w:cs="Times New Roman"/>
                <w:color w:val="D4D4D4"/>
                <w:sz w:val="21"/>
                <w:szCs w:val="21"/>
              </w:rPr>
              <w:pPrChange w:id="9286" w:author="Donovan Goode [2]" w:date="2018-11-09T10:05:00Z">
                <w:pPr>
                  <w:shd w:val="clear" w:color="auto" w:fill="1E1E1E"/>
                  <w:spacing w:line="285" w:lineRule="atLeast"/>
                </w:pPr>
              </w:pPrChange>
            </w:pPr>
            <w:del w:id="92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68CC14DB" w14:textId="77777777" w:rsidR="00ED1509" w:rsidRPr="007520B6" w:rsidDel="008B6AF4" w:rsidRDefault="00ED1509">
            <w:pPr>
              <w:pStyle w:val="Heading1Numbered"/>
              <w:rPr>
                <w:del w:id="9288" w:author="Donovan Goode [2]" w:date="2018-11-09T10:04:00Z"/>
                <w:rFonts w:ascii="Consolas" w:eastAsia="Times New Roman" w:hAnsi="Consolas" w:cs="Times New Roman"/>
                <w:color w:val="D4D4D4"/>
                <w:sz w:val="21"/>
                <w:szCs w:val="21"/>
              </w:rPr>
              <w:pPrChange w:id="9289" w:author="Donovan Goode [2]" w:date="2018-11-09T10:05:00Z">
                <w:pPr>
                  <w:shd w:val="clear" w:color="auto" w:fill="1E1E1E"/>
                  <w:spacing w:line="285" w:lineRule="atLeast"/>
                </w:pPr>
              </w:pPrChange>
            </w:pPr>
            <w:del w:id="92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240px</w:delText>
              </w:r>
              <w:r w:rsidRPr="007520B6" w:rsidDel="008B6AF4">
                <w:rPr>
                  <w:rFonts w:ascii="Consolas" w:eastAsia="Times New Roman" w:hAnsi="Consolas" w:cs="Times New Roman"/>
                  <w:color w:val="D4D4D4"/>
                  <w:sz w:val="21"/>
                  <w:szCs w:val="21"/>
                </w:rPr>
                <w:delText>;</w:delText>
              </w:r>
            </w:del>
          </w:p>
          <w:p w14:paraId="7848FBC2" w14:textId="77777777" w:rsidR="00ED1509" w:rsidRPr="007520B6" w:rsidDel="008B6AF4" w:rsidRDefault="00ED1509">
            <w:pPr>
              <w:pStyle w:val="Heading1Numbered"/>
              <w:rPr>
                <w:del w:id="9291" w:author="Donovan Goode [2]" w:date="2018-11-09T10:04:00Z"/>
                <w:rFonts w:ascii="Consolas" w:eastAsia="Times New Roman" w:hAnsi="Consolas" w:cs="Times New Roman"/>
                <w:color w:val="D4D4D4"/>
                <w:sz w:val="21"/>
                <w:szCs w:val="21"/>
              </w:rPr>
              <w:pPrChange w:id="9292" w:author="Donovan Goode [2]" w:date="2018-11-09T10:05:00Z">
                <w:pPr>
                  <w:shd w:val="clear" w:color="auto" w:fill="1E1E1E"/>
                  <w:spacing w:line="285" w:lineRule="atLeast"/>
                </w:pPr>
              </w:pPrChange>
            </w:pPr>
            <w:del w:id="92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22EF3864" w14:textId="77777777" w:rsidR="00ED1509" w:rsidRPr="007520B6" w:rsidDel="008B6AF4" w:rsidRDefault="00ED1509">
            <w:pPr>
              <w:pStyle w:val="Heading1Numbered"/>
              <w:rPr>
                <w:del w:id="9294" w:author="Donovan Goode [2]" w:date="2018-11-09T10:04:00Z"/>
                <w:rFonts w:ascii="Consolas" w:eastAsia="Times New Roman" w:hAnsi="Consolas" w:cs="Times New Roman"/>
                <w:color w:val="D4D4D4"/>
                <w:sz w:val="21"/>
                <w:szCs w:val="21"/>
              </w:rPr>
              <w:pPrChange w:id="9295" w:author="Donovan Goode [2]" w:date="2018-11-09T10:05:00Z">
                <w:pPr>
                  <w:shd w:val="clear" w:color="auto" w:fill="1E1E1E"/>
                  <w:spacing w:line="285" w:lineRule="atLeast"/>
                </w:pPr>
              </w:pPrChange>
            </w:pPr>
            <w:del w:id="92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E5311FE" w14:textId="77777777" w:rsidR="00ED1509" w:rsidRPr="007520B6" w:rsidDel="008B6AF4" w:rsidRDefault="00ED1509">
            <w:pPr>
              <w:pStyle w:val="Heading1Numbered"/>
              <w:rPr>
                <w:del w:id="9297" w:author="Donovan Goode [2]" w:date="2018-11-09T10:04:00Z"/>
                <w:rFonts w:ascii="Consolas" w:eastAsia="Times New Roman" w:hAnsi="Consolas" w:cs="Times New Roman"/>
                <w:color w:val="D4D4D4"/>
                <w:sz w:val="21"/>
                <w:szCs w:val="21"/>
              </w:rPr>
              <w:pPrChange w:id="9298" w:author="Donovan Goode [2]" w:date="2018-11-09T10:05:00Z">
                <w:pPr>
                  <w:shd w:val="clear" w:color="auto" w:fill="1E1E1E"/>
                  <w:spacing w:line="285" w:lineRule="atLeast"/>
                </w:pPr>
              </w:pPrChange>
            </w:pPr>
            <w:del w:id="92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w:delText>
              </w:r>
              <w:r w:rsidRPr="007520B6" w:rsidDel="008B6AF4">
                <w:rPr>
                  <w:rFonts w:ascii="Consolas" w:eastAsia="Times New Roman" w:hAnsi="Consolas" w:cs="Times New Roman"/>
                  <w:color w:val="D4D4D4"/>
                  <w:sz w:val="21"/>
                  <w:szCs w:val="21"/>
                </w:rPr>
                <w:delText>;</w:delText>
              </w:r>
            </w:del>
          </w:p>
          <w:p w14:paraId="63E629EB" w14:textId="77777777" w:rsidR="00ED1509" w:rsidRPr="007520B6" w:rsidDel="008B6AF4" w:rsidRDefault="00ED1509">
            <w:pPr>
              <w:pStyle w:val="Heading1Numbered"/>
              <w:rPr>
                <w:del w:id="9300" w:author="Donovan Goode [2]" w:date="2018-11-09T10:04:00Z"/>
                <w:rFonts w:ascii="Consolas" w:eastAsia="Times New Roman" w:hAnsi="Consolas" w:cs="Times New Roman"/>
                <w:color w:val="D4D4D4"/>
                <w:sz w:val="21"/>
                <w:szCs w:val="21"/>
              </w:rPr>
              <w:pPrChange w:id="9301" w:author="Donovan Goode [2]" w:date="2018-11-09T10:05:00Z">
                <w:pPr>
                  <w:shd w:val="clear" w:color="auto" w:fill="1E1E1E"/>
                  <w:spacing w:line="285" w:lineRule="atLeast"/>
                </w:pPr>
              </w:pPrChange>
            </w:pPr>
            <w:del w:id="93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zoom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w:delText>
              </w:r>
            </w:del>
          </w:p>
          <w:p w14:paraId="0FE304C0" w14:textId="77777777" w:rsidR="00ED1509" w:rsidRPr="007520B6" w:rsidDel="008B6AF4" w:rsidRDefault="00ED1509">
            <w:pPr>
              <w:pStyle w:val="Heading1Numbered"/>
              <w:rPr>
                <w:del w:id="9303" w:author="Donovan Goode [2]" w:date="2018-11-09T10:04:00Z"/>
                <w:rFonts w:ascii="Consolas" w:eastAsia="Times New Roman" w:hAnsi="Consolas" w:cs="Times New Roman"/>
                <w:color w:val="D4D4D4"/>
                <w:sz w:val="21"/>
                <w:szCs w:val="21"/>
              </w:rPr>
              <w:pPrChange w:id="9304" w:author="Donovan Goode [2]" w:date="2018-11-09T10:05:00Z">
                <w:pPr>
                  <w:shd w:val="clear" w:color="auto" w:fill="1E1E1E"/>
                  <w:spacing w:line="285" w:lineRule="atLeast"/>
                </w:pPr>
              </w:pPrChange>
            </w:pPr>
            <w:del w:id="93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w:delText>
              </w:r>
            </w:del>
          </w:p>
          <w:p w14:paraId="1339EE34" w14:textId="77777777" w:rsidR="00ED1509" w:rsidRPr="007520B6" w:rsidDel="008B6AF4" w:rsidRDefault="00ED1509">
            <w:pPr>
              <w:pStyle w:val="Heading1Numbered"/>
              <w:rPr>
                <w:del w:id="9306" w:author="Donovan Goode [2]" w:date="2018-11-09T10:04:00Z"/>
                <w:rFonts w:ascii="Consolas" w:eastAsia="Times New Roman" w:hAnsi="Consolas" w:cs="Times New Roman"/>
                <w:color w:val="D4D4D4"/>
                <w:sz w:val="21"/>
                <w:szCs w:val="21"/>
              </w:rPr>
              <w:pPrChange w:id="9307" w:author="Donovan Goode [2]" w:date="2018-11-09T10:05:00Z">
                <w:pPr>
                  <w:shd w:val="clear" w:color="auto" w:fill="1E1E1E"/>
                  <w:spacing w:line="285" w:lineRule="atLeast"/>
                </w:pPr>
              </w:pPrChange>
            </w:pPr>
            <w:del w:id="9308" w:author="Donovan Goode [2]" w:date="2018-11-09T10:04:00Z">
              <w:r w:rsidRPr="007520B6" w:rsidDel="008B6AF4">
                <w:rPr>
                  <w:rFonts w:ascii="Consolas" w:eastAsia="Times New Roman" w:hAnsi="Consolas" w:cs="Times New Roman"/>
                  <w:color w:val="D4D4D4"/>
                  <w:sz w:val="21"/>
                  <w:szCs w:val="21"/>
                </w:rPr>
                <w:delText xml:space="preserve">    }</w:delText>
              </w:r>
            </w:del>
          </w:p>
          <w:p w14:paraId="3073FA10" w14:textId="77777777" w:rsidR="00ED1509" w:rsidRPr="007520B6" w:rsidDel="008B6AF4" w:rsidRDefault="00ED1509">
            <w:pPr>
              <w:pStyle w:val="Heading1Numbered"/>
              <w:rPr>
                <w:del w:id="9309" w:author="Donovan Goode [2]" w:date="2018-11-09T10:04:00Z"/>
                <w:rFonts w:ascii="Consolas" w:eastAsia="Times New Roman" w:hAnsi="Consolas" w:cs="Times New Roman"/>
                <w:color w:val="D4D4D4"/>
                <w:sz w:val="21"/>
                <w:szCs w:val="21"/>
              </w:rPr>
              <w:pPrChange w:id="9310" w:author="Donovan Goode [2]" w:date="2018-11-09T10:05:00Z">
                <w:pPr>
                  <w:shd w:val="clear" w:color="auto" w:fill="1E1E1E"/>
                  <w:spacing w:line="285" w:lineRule="atLeast"/>
                </w:pPr>
              </w:pPrChange>
            </w:pPr>
          </w:p>
          <w:p w14:paraId="6C4D01FD" w14:textId="77777777" w:rsidR="00ED1509" w:rsidRPr="007520B6" w:rsidDel="008B6AF4" w:rsidRDefault="00ED1509">
            <w:pPr>
              <w:pStyle w:val="Heading1Numbered"/>
              <w:rPr>
                <w:del w:id="9311" w:author="Donovan Goode [2]" w:date="2018-11-09T10:04:00Z"/>
                <w:rFonts w:ascii="Consolas" w:eastAsia="Times New Roman" w:hAnsi="Consolas" w:cs="Times New Roman"/>
                <w:color w:val="D4D4D4"/>
                <w:sz w:val="21"/>
                <w:szCs w:val="21"/>
              </w:rPr>
              <w:pPrChange w:id="9312" w:author="Donovan Goode [2]" w:date="2018-11-09T10:05:00Z">
                <w:pPr>
                  <w:shd w:val="clear" w:color="auto" w:fill="1E1E1E"/>
                  <w:spacing w:line="285" w:lineRule="atLeast"/>
                </w:pPr>
              </w:pPrChange>
            </w:pPr>
            <w:del w:id="93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img</w:delText>
              </w:r>
              <w:r w:rsidRPr="007520B6" w:rsidDel="008B6AF4">
                <w:rPr>
                  <w:rFonts w:ascii="Consolas" w:eastAsia="Times New Roman" w:hAnsi="Consolas" w:cs="Times New Roman"/>
                  <w:color w:val="D4D4D4"/>
                  <w:sz w:val="21"/>
                  <w:szCs w:val="21"/>
                </w:rPr>
                <w:delText xml:space="preserve"> {</w:delText>
              </w:r>
            </w:del>
          </w:p>
          <w:p w14:paraId="6152405E" w14:textId="77777777" w:rsidR="00ED1509" w:rsidRPr="007520B6" w:rsidDel="008B6AF4" w:rsidRDefault="00ED1509">
            <w:pPr>
              <w:pStyle w:val="Heading1Numbered"/>
              <w:rPr>
                <w:del w:id="9314" w:author="Donovan Goode [2]" w:date="2018-11-09T10:04:00Z"/>
                <w:rFonts w:ascii="Consolas" w:eastAsia="Times New Roman" w:hAnsi="Consolas" w:cs="Times New Roman"/>
                <w:color w:val="D4D4D4"/>
                <w:sz w:val="21"/>
                <w:szCs w:val="21"/>
              </w:rPr>
              <w:pPrChange w:id="9315" w:author="Donovan Goode [2]" w:date="2018-11-09T10:05:00Z">
                <w:pPr>
                  <w:shd w:val="clear" w:color="auto" w:fill="1E1E1E"/>
                  <w:spacing w:line="285" w:lineRule="atLeast"/>
                </w:pPr>
              </w:pPrChange>
            </w:pPr>
            <w:del w:id="93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w:delText>
              </w:r>
              <w:r w:rsidRPr="007520B6" w:rsidDel="008B6AF4">
                <w:rPr>
                  <w:rFonts w:ascii="Consolas" w:eastAsia="Times New Roman" w:hAnsi="Consolas" w:cs="Times New Roman"/>
                  <w:color w:val="D4D4D4"/>
                  <w:sz w:val="21"/>
                  <w:szCs w:val="21"/>
                </w:rPr>
                <w:delText>;</w:delText>
              </w:r>
            </w:del>
          </w:p>
          <w:p w14:paraId="2B7C40EC" w14:textId="77777777" w:rsidR="00ED1509" w:rsidRPr="007520B6" w:rsidDel="008B6AF4" w:rsidRDefault="00ED1509">
            <w:pPr>
              <w:pStyle w:val="Heading1Numbered"/>
              <w:rPr>
                <w:del w:id="9317" w:author="Donovan Goode [2]" w:date="2018-11-09T10:04:00Z"/>
                <w:rFonts w:ascii="Consolas" w:eastAsia="Times New Roman" w:hAnsi="Consolas" w:cs="Times New Roman"/>
                <w:color w:val="D4D4D4"/>
                <w:sz w:val="21"/>
                <w:szCs w:val="21"/>
              </w:rPr>
              <w:pPrChange w:id="9318" w:author="Donovan Goode [2]" w:date="2018-11-09T10:05:00Z">
                <w:pPr>
                  <w:shd w:val="clear" w:color="auto" w:fill="1E1E1E"/>
                  <w:spacing w:line="285" w:lineRule="atLeast"/>
                </w:pPr>
              </w:pPrChange>
            </w:pPr>
            <w:del w:id="93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8D3715A" w14:textId="77777777" w:rsidR="00ED1509" w:rsidRPr="007520B6" w:rsidDel="008B6AF4" w:rsidRDefault="00ED1509">
            <w:pPr>
              <w:pStyle w:val="Heading1Numbered"/>
              <w:rPr>
                <w:del w:id="9320" w:author="Donovan Goode [2]" w:date="2018-11-09T10:04:00Z"/>
                <w:rFonts w:ascii="Consolas" w:eastAsia="Times New Roman" w:hAnsi="Consolas" w:cs="Times New Roman"/>
                <w:color w:val="D4D4D4"/>
                <w:sz w:val="21"/>
                <w:szCs w:val="21"/>
              </w:rPr>
              <w:pPrChange w:id="9321" w:author="Donovan Goode [2]" w:date="2018-11-09T10:05:00Z">
                <w:pPr>
                  <w:shd w:val="clear" w:color="auto" w:fill="1E1E1E"/>
                  <w:spacing w:line="285" w:lineRule="atLeast"/>
                </w:pPr>
              </w:pPrChange>
            </w:pPr>
            <w:del w:id="93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red</w:delText>
              </w:r>
              <w:r w:rsidRPr="007520B6" w:rsidDel="008B6AF4">
                <w:rPr>
                  <w:rFonts w:ascii="Consolas" w:eastAsia="Times New Roman" w:hAnsi="Consolas" w:cs="Times New Roman"/>
                  <w:color w:val="D4D4D4"/>
                  <w:sz w:val="21"/>
                  <w:szCs w:val="21"/>
                </w:rPr>
                <w:delText>;</w:delText>
              </w:r>
            </w:del>
          </w:p>
          <w:p w14:paraId="42B07ECF" w14:textId="77777777" w:rsidR="00ED1509" w:rsidRPr="007520B6" w:rsidDel="008B6AF4" w:rsidRDefault="00ED1509">
            <w:pPr>
              <w:pStyle w:val="Heading1Numbered"/>
              <w:rPr>
                <w:del w:id="9323" w:author="Donovan Goode [2]" w:date="2018-11-09T10:04:00Z"/>
                <w:rFonts w:ascii="Consolas" w:eastAsia="Times New Roman" w:hAnsi="Consolas" w:cs="Times New Roman"/>
                <w:color w:val="D4D4D4"/>
                <w:sz w:val="21"/>
                <w:szCs w:val="21"/>
              </w:rPr>
              <w:pPrChange w:id="9324" w:author="Donovan Goode [2]" w:date="2018-11-09T10:05:00Z">
                <w:pPr>
                  <w:shd w:val="clear" w:color="auto" w:fill="1E1E1E"/>
                  <w:spacing w:line="285" w:lineRule="atLeast"/>
                </w:pPr>
              </w:pPrChange>
            </w:pPr>
            <w:del w:id="9325" w:author="Donovan Goode [2]" w:date="2018-11-09T10:04:00Z">
              <w:r w:rsidRPr="007520B6" w:rsidDel="008B6AF4">
                <w:rPr>
                  <w:rFonts w:ascii="Consolas" w:eastAsia="Times New Roman" w:hAnsi="Consolas" w:cs="Times New Roman"/>
                  <w:color w:val="D4D4D4"/>
                  <w:sz w:val="21"/>
                  <w:szCs w:val="21"/>
                </w:rPr>
                <w:delText xml:space="preserve">    }</w:delText>
              </w:r>
            </w:del>
          </w:p>
          <w:p w14:paraId="07FDA15F" w14:textId="77777777" w:rsidR="00ED1509" w:rsidRPr="007520B6" w:rsidDel="008B6AF4" w:rsidRDefault="00ED1509">
            <w:pPr>
              <w:pStyle w:val="Heading1Numbered"/>
              <w:rPr>
                <w:del w:id="9326" w:author="Donovan Goode [2]" w:date="2018-11-09T10:04:00Z"/>
                <w:rFonts w:ascii="Consolas" w:eastAsia="Times New Roman" w:hAnsi="Consolas" w:cs="Times New Roman"/>
                <w:color w:val="D4D4D4"/>
                <w:sz w:val="21"/>
                <w:szCs w:val="21"/>
              </w:rPr>
              <w:pPrChange w:id="9327" w:author="Donovan Goode [2]" w:date="2018-11-09T10:05:00Z">
                <w:pPr>
                  <w:shd w:val="clear" w:color="auto" w:fill="1E1E1E"/>
                  <w:spacing w:line="285" w:lineRule="atLeast"/>
                </w:pPr>
              </w:pPrChange>
            </w:pPr>
          </w:p>
          <w:p w14:paraId="282468A5" w14:textId="77777777" w:rsidR="00ED1509" w:rsidRPr="007520B6" w:rsidDel="008B6AF4" w:rsidRDefault="00ED1509">
            <w:pPr>
              <w:pStyle w:val="Heading1Numbered"/>
              <w:rPr>
                <w:del w:id="9328" w:author="Donovan Goode [2]" w:date="2018-11-09T10:04:00Z"/>
                <w:rFonts w:ascii="Consolas" w:eastAsia="Times New Roman" w:hAnsi="Consolas" w:cs="Times New Roman"/>
                <w:color w:val="D4D4D4"/>
                <w:sz w:val="21"/>
                <w:szCs w:val="21"/>
              </w:rPr>
              <w:pPrChange w:id="9329" w:author="Donovan Goode [2]" w:date="2018-11-09T10:05:00Z">
                <w:pPr>
                  <w:shd w:val="clear" w:color="auto" w:fill="1E1E1E"/>
                  <w:spacing w:line="285" w:lineRule="atLeast"/>
                </w:pPr>
              </w:pPrChange>
            </w:pPr>
            <w:del w:id="93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h3,</w:delText>
              </w:r>
            </w:del>
          </w:p>
          <w:p w14:paraId="17CF3F16" w14:textId="77777777" w:rsidR="00ED1509" w:rsidRPr="007520B6" w:rsidDel="008B6AF4" w:rsidRDefault="00ED1509">
            <w:pPr>
              <w:pStyle w:val="Heading1Numbered"/>
              <w:rPr>
                <w:del w:id="9331" w:author="Donovan Goode [2]" w:date="2018-11-09T10:04:00Z"/>
                <w:rFonts w:ascii="Consolas" w:eastAsia="Times New Roman" w:hAnsi="Consolas" w:cs="Times New Roman"/>
                <w:color w:val="D4D4D4"/>
                <w:sz w:val="21"/>
                <w:szCs w:val="21"/>
              </w:rPr>
              <w:pPrChange w:id="9332" w:author="Donovan Goode [2]" w:date="2018-11-09T10:05:00Z">
                <w:pPr>
                  <w:shd w:val="clear" w:color="auto" w:fill="1E1E1E"/>
                  <w:spacing w:line="285" w:lineRule="atLeast"/>
                </w:pPr>
              </w:pPrChange>
            </w:pPr>
            <w:del w:id="9333" w:author="Donovan Goode [2]" w:date="2018-11-09T10:04:00Z">
              <w:r w:rsidRPr="007520B6" w:rsidDel="008B6AF4">
                <w:rPr>
                  <w:rFonts w:ascii="Consolas" w:eastAsia="Times New Roman" w:hAnsi="Consolas" w:cs="Times New Roman"/>
                  <w:color w:val="D7BA7D"/>
                  <w:sz w:val="21"/>
                  <w:szCs w:val="21"/>
                </w:rPr>
                <w:delText xml:space="preserve">    #widget4 .pagination h3,</w:delText>
              </w:r>
            </w:del>
          </w:p>
          <w:p w14:paraId="04B3EADD" w14:textId="77777777" w:rsidR="00ED1509" w:rsidRPr="007520B6" w:rsidDel="008B6AF4" w:rsidRDefault="00ED1509">
            <w:pPr>
              <w:pStyle w:val="Heading1Numbered"/>
              <w:rPr>
                <w:del w:id="9334" w:author="Donovan Goode [2]" w:date="2018-11-09T10:04:00Z"/>
                <w:rFonts w:ascii="Consolas" w:eastAsia="Times New Roman" w:hAnsi="Consolas" w:cs="Times New Roman"/>
                <w:color w:val="D4D4D4"/>
                <w:sz w:val="21"/>
                <w:szCs w:val="21"/>
              </w:rPr>
              <w:pPrChange w:id="9335" w:author="Donovan Goode [2]" w:date="2018-11-09T10:05:00Z">
                <w:pPr>
                  <w:shd w:val="clear" w:color="auto" w:fill="1E1E1E"/>
                  <w:spacing w:line="285" w:lineRule="atLeast"/>
                </w:pPr>
              </w:pPrChange>
            </w:pPr>
            <w:del w:id="9336" w:author="Donovan Goode [2]" w:date="2018-11-09T10:04:00Z">
              <w:r w:rsidRPr="007520B6" w:rsidDel="008B6AF4">
                <w:rPr>
                  <w:rFonts w:ascii="Consolas" w:eastAsia="Times New Roman" w:hAnsi="Consolas" w:cs="Times New Roman"/>
                  <w:color w:val="D7BA7D"/>
                  <w:sz w:val="21"/>
                  <w:szCs w:val="21"/>
                </w:rPr>
                <w:delText xml:space="preserve">    #widget4b .pagination h3</w:delText>
              </w:r>
              <w:r w:rsidRPr="007520B6" w:rsidDel="008B6AF4">
                <w:rPr>
                  <w:rFonts w:ascii="Consolas" w:eastAsia="Times New Roman" w:hAnsi="Consolas" w:cs="Times New Roman"/>
                  <w:color w:val="D4D4D4"/>
                  <w:sz w:val="21"/>
                  <w:szCs w:val="21"/>
                </w:rPr>
                <w:delText xml:space="preserve"> {</w:delText>
              </w:r>
            </w:del>
          </w:p>
          <w:p w14:paraId="0545D8C9" w14:textId="77777777" w:rsidR="00ED1509" w:rsidRPr="007520B6" w:rsidDel="008B6AF4" w:rsidRDefault="00ED1509">
            <w:pPr>
              <w:pStyle w:val="Heading1Numbered"/>
              <w:rPr>
                <w:del w:id="9337" w:author="Donovan Goode [2]" w:date="2018-11-09T10:04:00Z"/>
                <w:rFonts w:ascii="Consolas" w:eastAsia="Times New Roman" w:hAnsi="Consolas" w:cs="Times New Roman"/>
                <w:color w:val="D4D4D4"/>
                <w:sz w:val="21"/>
                <w:szCs w:val="21"/>
              </w:rPr>
              <w:pPrChange w:id="9338" w:author="Donovan Goode [2]" w:date="2018-11-09T10:05:00Z">
                <w:pPr>
                  <w:shd w:val="clear" w:color="auto" w:fill="1E1E1E"/>
                  <w:spacing w:line="285" w:lineRule="atLeast"/>
                </w:pPr>
              </w:pPrChange>
            </w:pPr>
            <w:del w:id="93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639A48D8" w14:textId="77777777" w:rsidR="00ED1509" w:rsidRPr="007520B6" w:rsidDel="008B6AF4" w:rsidRDefault="00ED1509">
            <w:pPr>
              <w:pStyle w:val="Heading1Numbered"/>
              <w:rPr>
                <w:del w:id="9340" w:author="Donovan Goode [2]" w:date="2018-11-09T10:04:00Z"/>
                <w:rFonts w:ascii="Consolas" w:eastAsia="Times New Roman" w:hAnsi="Consolas" w:cs="Times New Roman"/>
                <w:color w:val="D4D4D4"/>
                <w:sz w:val="21"/>
                <w:szCs w:val="21"/>
              </w:rPr>
              <w:pPrChange w:id="9341" w:author="Donovan Goode [2]" w:date="2018-11-09T10:05:00Z">
                <w:pPr>
                  <w:shd w:val="clear" w:color="auto" w:fill="1E1E1E"/>
                  <w:spacing w:line="285" w:lineRule="atLeast"/>
                </w:pPr>
              </w:pPrChange>
            </w:pPr>
            <w:del w:id="93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30E97EA8" w14:textId="77777777" w:rsidR="00ED1509" w:rsidRPr="007520B6" w:rsidDel="008B6AF4" w:rsidRDefault="00ED1509">
            <w:pPr>
              <w:pStyle w:val="Heading1Numbered"/>
              <w:rPr>
                <w:del w:id="9343" w:author="Donovan Goode [2]" w:date="2018-11-09T10:04:00Z"/>
                <w:rFonts w:ascii="Consolas" w:eastAsia="Times New Roman" w:hAnsi="Consolas" w:cs="Times New Roman"/>
                <w:color w:val="D4D4D4"/>
                <w:sz w:val="21"/>
                <w:szCs w:val="21"/>
              </w:rPr>
              <w:pPrChange w:id="9344" w:author="Donovan Goode [2]" w:date="2018-11-09T10:05:00Z">
                <w:pPr>
                  <w:shd w:val="clear" w:color="auto" w:fill="1E1E1E"/>
                  <w:spacing w:line="285" w:lineRule="atLeast"/>
                </w:pPr>
              </w:pPrChange>
            </w:pPr>
            <w:del w:id="93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08ACB3FF" w14:textId="77777777" w:rsidR="00ED1509" w:rsidRPr="007520B6" w:rsidDel="008B6AF4" w:rsidRDefault="00ED1509">
            <w:pPr>
              <w:pStyle w:val="Heading1Numbered"/>
              <w:rPr>
                <w:del w:id="9346" w:author="Donovan Goode [2]" w:date="2018-11-09T10:04:00Z"/>
                <w:rFonts w:ascii="Consolas" w:eastAsia="Times New Roman" w:hAnsi="Consolas" w:cs="Times New Roman"/>
                <w:color w:val="D4D4D4"/>
                <w:sz w:val="21"/>
                <w:szCs w:val="21"/>
              </w:rPr>
              <w:pPrChange w:id="9347" w:author="Donovan Goode [2]" w:date="2018-11-09T10:05:00Z">
                <w:pPr>
                  <w:shd w:val="clear" w:color="auto" w:fill="1E1E1E"/>
                  <w:spacing w:line="285" w:lineRule="atLeast"/>
                </w:pPr>
              </w:pPrChange>
            </w:pPr>
            <w:del w:id="9348" w:author="Donovan Goode [2]" w:date="2018-11-09T10:04:00Z">
              <w:r w:rsidRPr="007520B6" w:rsidDel="008B6AF4">
                <w:rPr>
                  <w:rFonts w:ascii="Consolas" w:eastAsia="Times New Roman" w:hAnsi="Consolas" w:cs="Times New Roman"/>
                  <w:color w:val="D4D4D4"/>
                  <w:sz w:val="21"/>
                  <w:szCs w:val="21"/>
                </w:rPr>
                <w:delText xml:space="preserve">    }</w:delText>
              </w:r>
            </w:del>
          </w:p>
          <w:p w14:paraId="6482039E" w14:textId="77777777" w:rsidR="00ED1509" w:rsidRPr="007520B6" w:rsidDel="008B6AF4" w:rsidRDefault="00ED1509">
            <w:pPr>
              <w:pStyle w:val="Heading1Numbered"/>
              <w:rPr>
                <w:del w:id="9349" w:author="Donovan Goode [2]" w:date="2018-11-09T10:04:00Z"/>
                <w:rFonts w:ascii="Consolas" w:eastAsia="Times New Roman" w:hAnsi="Consolas" w:cs="Times New Roman"/>
                <w:color w:val="D4D4D4"/>
                <w:sz w:val="21"/>
                <w:szCs w:val="21"/>
              </w:rPr>
              <w:pPrChange w:id="9350" w:author="Donovan Goode [2]" w:date="2018-11-09T10:05:00Z">
                <w:pPr>
                  <w:shd w:val="clear" w:color="auto" w:fill="1E1E1E"/>
                  <w:spacing w:line="285" w:lineRule="atLeast"/>
                </w:pPr>
              </w:pPrChange>
            </w:pPr>
          </w:p>
          <w:p w14:paraId="6AD1B743" w14:textId="77777777" w:rsidR="00ED1509" w:rsidRPr="007520B6" w:rsidDel="008B6AF4" w:rsidRDefault="00ED1509">
            <w:pPr>
              <w:pStyle w:val="Heading1Numbered"/>
              <w:rPr>
                <w:del w:id="9351" w:author="Donovan Goode [2]" w:date="2018-11-09T10:04:00Z"/>
                <w:rFonts w:ascii="Consolas" w:eastAsia="Times New Roman" w:hAnsi="Consolas" w:cs="Times New Roman"/>
                <w:color w:val="D4D4D4"/>
                <w:sz w:val="21"/>
                <w:szCs w:val="21"/>
              </w:rPr>
              <w:pPrChange w:id="9352" w:author="Donovan Goode [2]" w:date="2018-11-09T10:05:00Z">
                <w:pPr>
                  <w:shd w:val="clear" w:color="auto" w:fill="1E1E1E"/>
                  <w:spacing w:line="285" w:lineRule="atLeast"/>
                </w:pPr>
              </w:pPrChange>
            </w:pPr>
            <w:del w:id="93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h3</w:delText>
              </w:r>
              <w:r w:rsidRPr="007520B6" w:rsidDel="008B6AF4">
                <w:rPr>
                  <w:rFonts w:ascii="Consolas" w:eastAsia="Times New Roman" w:hAnsi="Consolas" w:cs="Times New Roman"/>
                  <w:color w:val="D4D4D4"/>
                  <w:sz w:val="21"/>
                  <w:szCs w:val="21"/>
                </w:rPr>
                <w:delText xml:space="preserve"> {</w:delText>
              </w:r>
            </w:del>
          </w:p>
          <w:p w14:paraId="0A7070A4" w14:textId="77777777" w:rsidR="00ED1509" w:rsidRPr="007520B6" w:rsidDel="008B6AF4" w:rsidRDefault="00ED1509">
            <w:pPr>
              <w:pStyle w:val="Heading1Numbered"/>
              <w:rPr>
                <w:del w:id="9354" w:author="Donovan Goode [2]" w:date="2018-11-09T10:04:00Z"/>
                <w:rFonts w:ascii="Consolas" w:eastAsia="Times New Roman" w:hAnsi="Consolas" w:cs="Times New Roman"/>
                <w:color w:val="D4D4D4"/>
                <w:sz w:val="21"/>
                <w:szCs w:val="21"/>
              </w:rPr>
              <w:pPrChange w:id="9355" w:author="Donovan Goode [2]" w:date="2018-11-09T10:05:00Z">
                <w:pPr>
                  <w:shd w:val="clear" w:color="auto" w:fill="1E1E1E"/>
                  <w:spacing w:line="285" w:lineRule="atLeast"/>
                </w:pPr>
              </w:pPrChange>
            </w:pPr>
            <w:del w:id="93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169DFB41" w14:textId="77777777" w:rsidR="00ED1509" w:rsidRPr="007520B6" w:rsidDel="008B6AF4" w:rsidRDefault="00ED1509">
            <w:pPr>
              <w:pStyle w:val="Heading1Numbered"/>
              <w:rPr>
                <w:del w:id="9357" w:author="Donovan Goode [2]" w:date="2018-11-09T10:04:00Z"/>
                <w:rFonts w:ascii="Consolas" w:eastAsia="Times New Roman" w:hAnsi="Consolas" w:cs="Times New Roman"/>
                <w:color w:val="D4D4D4"/>
                <w:sz w:val="21"/>
                <w:szCs w:val="21"/>
              </w:rPr>
              <w:pPrChange w:id="9358" w:author="Donovan Goode [2]" w:date="2018-11-09T10:05:00Z">
                <w:pPr>
                  <w:shd w:val="clear" w:color="auto" w:fill="1E1E1E"/>
                  <w:spacing w:line="285" w:lineRule="atLeast"/>
                </w:pPr>
              </w:pPrChange>
            </w:pPr>
            <w:del w:id="9359" w:author="Donovan Goode [2]" w:date="2018-11-09T10:04:00Z">
              <w:r w:rsidRPr="007520B6" w:rsidDel="008B6AF4">
                <w:rPr>
                  <w:rFonts w:ascii="Consolas" w:eastAsia="Times New Roman" w:hAnsi="Consolas" w:cs="Times New Roman"/>
                  <w:color w:val="D4D4D4"/>
                  <w:sz w:val="21"/>
                  <w:szCs w:val="21"/>
                </w:rPr>
                <w:delText xml:space="preserve">    }</w:delText>
              </w:r>
            </w:del>
          </w:p>
          <w:p w14:paraId="45BC9E84" w14:textId="77777777" w:rsidR="00ED1509" w:rsidRPr="007520B6" w:rsidDel="008B6AF4" w:rsidRDefault="00ED1509">
            <w:pPr>
              <w:pStyle w:val="Heading1Numbered"/>
              <w:rPr>
                <w:del w:id="9360" w:author="Donovan Goode [2]" w:date="2018-11-09T10:04:00Z"/>
                <w:rFonts w:ascii="Consolas" w:eastAsia="Times New Roman" w:hAnsi="Consolas" w:cs="Times New Roman"/>
                <w:color w:val="D4D4D4"/>
                <w:sz w:val="21"/>
                <w:szCs w:val="21"/>
              </w:rPr>
              <w:pPrChange w:id="9361" w:author="Donovan Goode [2]" w:date="2018-11-09T10:05:00Z">
                <w:pPr>
                  <w:shd w:val="clear" w:color="auto" w:fill="1E1E1E"/>
                  <w:spacing w:line="285" w:lineRule="atLeast"/>
                </w:pPr>
              </w:pPrChange>
            </w:pPr>
          </w:p>
          <w:p w14:paraId="701A06BE" w14:textId="77777777" w:rsidR="00ED1509" w:rsidRPr="007520B6" w:rsidDel="008B6AF4" w:rsidRDefault="00ED1509">
            <w:pPr>
              <w:pStyle w:val="Heading1Numbered"/>
              <w:rPr>
                <w:del w:id="9362" w:author="Donovan Goode [2]" w:date="2018-11-09T10:04:00Z"/>
                <w:rFonts w:ascii="Consolas" w:eastAsia="Times New Roman" w:hAnsi="Consolas" w:cs="Times New Roman"/>
                <w:color w:val="D4D4D4"/>
                <w:sz w:val="21"/>
                <w:szCs w:val="21"/>
              </w:rPr>
              <w:pPrChange w:id="9363" w:author="Donovan Goode [2]" w:date="2018-11-09T10:05:00Z">
                <w:pPr>
                  <w:shd w:val="clear" w:color="auto" w:fill="1E1E1E"/>
                  <w:spacing w:line="285" w:lineRule="atLeast"/>
                </w:pPr>
              </w:pPrChange>
            </w:pPr>
            <w:del w:id="93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w:delText>
              </w:r>
              <w:r w:rsidRPr="007520B6" w:rsidDel="008B6AF4">
                <w:rPr>
                  <w:rFonts w:ascii="Consolas" w:eastAsia="Times New Roman" w:hAnsi="Consolas" w:cs="Times New Roman"/>
                  <w:color w:val="D4D4D4"/>
                  <w:sz w:val="21"/>
                  <w:szCs w:val="21"/>
                </w:rPr>
                <w:delText xml:space="preserve"> {</w:delText>
              </w:r>
            </w:del>
          </w:p>
          <w:p w14:paraId="31818A3B" w14:textId="77777777" w:rsidR="00ED1509" w:rsidRPr="007520B6" w:rsidDel="008B6AF4" w:rsidRDefault="00ED1509">
            <w:pPr>
              <w:pStyle w:val="Heading1Numbered"/>
              <w:rPr>
                <w:del w:id="9365" w:author="Donovan Goode [2]" w:date="2018-11-09T10:04:00Z"/>
                <w:rFonts w:ascii="Consolas" w:eastAsia="Times New Roman" w:hAnsi="Consolas" w:cs="Times New Roman"/>
                <w:color w:val="D4D4D4"/>
                <w:sz w:val="21"/>
                <w:szCs w:val="21"/>
              </w:rPr>
              <w:pPrChange w:id="9366" w:author="Donovan Goode [2]" w:date="2018-11-09T10:05:00Z">
                <w:pPr>
                  <w:shd w:val="clear" w:color="auto" w:fill="1E1E1E"/>
                  <w:spacing w:line="285" w:lineRule="atLeast"/>
                </w:pPr>
              </w:pPrChange>
            </w:pPr>
            <w:del w:id="93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51A0BFCA" w14:textId="77777777" w:rsidR="00ED1509" w:rsidRPr="007520B6" w:rsidDel="008B6AF4" w:rsidRDefault="00ED1509">
            <w:pPr>
              <w:pStyle w:val="Heading1Numbered"/>
              <w:rPr>
                <w:del w:id="9368" w:author="Donovan Goode [2]" w:date="2018-11-09T10:04:00Z"/>
                <w:rFonts w:ascii="Consolas" w:eastAsia="Times New Roman" w:hAnsi="Consolas" w:cs="Times New Roman"/>
                <w:color w:val="D4D4D4"/>
                <w:sz w:val="21"/>
                <w:szCs w:val="21"/>
              </w:rPr>
              <w:pPrChange w:id="9369" w:author="Donovan Goode [2]" w:date="2018-11-09T10:05:00Z">
                <w:pPr>
                  <w:shd w:val="clear" w:color="auto" w:fill="1E1E1E"/>
                  <w:spacing w:line="285" w:lineRule="atLeast"/>
                </w:pPr>
              </w:pPrChange>
            </w:pPr>
            <w:del w:id="93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1EEA97BB" w14:textId="77777777" w:rsidR="00ED1509" w:rsidRPr="007520B6" w:rsidDel="008B6AF4" w:rsidRDefault="00ED1509">
            <w:pPr>
              <w:pStyle w:val="Heading1Numbered"/>
              <w:rPr>
                <w:del w:id="9371" w:author="Donovan Goode [2]" w:date="2018-11-09T10:04:00Z"/>
                <w:rFonts w:ascii="Consolas" w:eastAsia="Times New Roman" w:hAnsi="Consolas" w:cs="Times New Roman"/>
                <w:color w:val="D4D4D4"/>
                <w:sz w:val="21"/>
                <w:szCs w:val="21"/>
              </w:rPr>
              <w:pPrChange w:id="9372" w:author="Donovan Goode [2]" w:date="2018-11-09T10:05:00Z">
                <w:pPr>
                  <w:shd w:val="clear" w:color="auto" w:fill="1E1E1E"/>
                  <w:spacing w:line="285" w:lineRule="atLeast"/>
                </w:pPr>
              </w:pPrChange>
            </w:pPr>
            <w:del w:id="93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w:delText>
              </w:r>
              <w:r w:rsidRPr="007520B6" w:rsidDel="008B6AF4">
                <w:rPr>
                  <w:rFonts w:ascii="Consolas" w:eastAsia="Times New Roman" w:hAnsi="Consolas" w:cs="Times New Roman"/>
                  <w:color w:val="D4D4D4"/>
                  <w:sz w:val="21"/>
                  <w:szCs w:val="21"/>
                </w:rPr>
                <w:delText>;</w:delText>
              </w:r>
            </w:del>
          </w:p>
          <w:p w14:paraId="28CB9144" w14:textId="77777777" w:rsidR="00ED1509" w:rsidRPr="007520B6" w:rsidDel="008B6AF4" w:rsidRDefault="00ED1509">
            <w:pPr>
              <w:pStyle w:val="Heading1Numbered"/>
              <w:rPr>
                <w:del w:id="9374" w:author="Donovan Goode [2]" w:date="2018-11-09T10:04:00Z"/>
                <w:rFonts w:ascii="Consolas" w:eastAsia="Times New Roman" w:hAnsi="Consolas" w:cs="Times New Roman"/>
                <w:color w:val="D4D4D4"/>
                <w:sz w:val="21"/>
                <w:szCs w:val="21"/>
              </w:rPr>
              <w:pPrChange w:id="9375" w:author="Donovan Goode [2]" w:date="2018-11-09T10:05:00Z">
                <w:pPr>
                  <w:shd w:val="clear" w:color="auto" w:fill="1E1E1E"/>
                  <w:spacing w:line="285" w:lineRule="atLeast"/>
                </w:pPr>
              </w:pPrChange>
            </w:pPr>
            <w:del w:id="93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24909740" w14:textId="77777777" w:rsidR="00ED1509" w:rsidRPr="007520B6" w:rsidDel="008B6AF4" w:rsidRDefault="00ED1509">
            <w:pPr>
              <w:pStyle w:val="Heading1Numbered"/>
              <w:rPr>
                <w:del w:id="9377" w:author="Donovan Goode [2]" w:date="2018-11-09T10:04:00Z"/>
                <w:rFonts w:ascii="Consolas" w:eastAsia="Times New Roman" w:hAnsi="Consolas" w:cs="Times New Roman"/>
                <w:color w:val="D4D4D4"/>
                <w:sz w:val="21"/>
                <w:szCs w:val="21"/>
              </w:rPr>
              <w:pPrChange w:id="9378" w:author="Donovan Goode [2]" w:date="2018-11-09T10:05:00Z">
                <w:pPr>
                  <w:shd w:val="clear" w:color="auto" w:fill="1E1E1E"/>
                  <w:spacing w:line="285" w:lineRule="atLeast"/>
                </w:pPr>
              </w:pPrChange>
            </w:pPr>
            <w:del w:id="93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A0738E8" w14:textId="77777777" w:rsidR="00ED1509" w:rsidRPr="007520B6" w:rsidDel="008B6AF4" w:rsidRDefault="00ED1509">
            <w:pPr>
              <w:pStyle w:val="Heading1Numbered"/>
              <w:rPr>
                <w:del w:id="9380" w:author="Donovan Goode [2]" w:date="2018-11-09T10:04:00Z"/>
                <w:rFonts w:ascii="Consolas" w:eastAsia="Times New Roman" w:hAnsi="Consolas" w:cs="Times New Roman"/>
                <w:color w:val="D4D4D4"/>
                <w:sz w:val="21"/>
                <w:szCs w:val="21"/>
              </w:rPr>
              <w:pPrChange w:id="9381" w:author="Donovan Goode [2]" w:date="2018-11-09T10:05:00Z">
                <w:pPr>
                  <w:shd w:val="clear" w:color="auto" w:fill="1E1E1E"/>
                  <w:spacing w:line="285" w:lineRule="atLeast"/>
                </w:pPr>
              </w:pPrChange>
            </w:pPr>
            <w:del w:id="93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21F0122" w14:textId="77777777" w:rsidR="00ED1509" w:rsidRPr="007520B6" w:rsidDel="008B6AF4" w:rsidRDefault="00ED1509">
            <w:pPr>
              <w:pStyle w:val="Heading1Numbered"/>
              <w:rPr>
                <w:del w:id="9383" w:author="Donovan Goode [2]" w:date="2018-11-09T10:04:00Z"/>
                <w:rFonts w:ascii="Consolas" w:eastAsia="Times New Roman" w:hAnsi="Consolas" w:cs="Times New Roman"/>
                <w:color w:val="D4D4D4"/>
                <w:sz w:val="21"/>
                <w:szCs w:val="21"/>
              </w:rPr>
              <w:pPrChange w:id="9384" w:author="Donovan Goode [2]" w:date="2018-11-09T10:05:00Z">
                <w:pPr>
                  <w:shd w:val="clear" w:color="auto" w:fill="1E1E1E"/>
                  <w:spacing w:line="285" w:lineRule="atLeast"/>
                </w:pPr>
              </w:pPrChange>
            </w:pPr>
            <w:del w:id="93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A7B61EC" w14:textId="77777777" w:rsidR="00ED1509" w:rsidRPr="007520B6" w:rsidDel="008B6AF4" w:rsidRDefault="00ED1509">
            <w:pPr>
              <w:pStyle w:val="Heading1Numbered"/>
              <w:rPr>
                <w:del w:id="9386" w:author="Donovan Goode [2]" w:date="2018-11-09T10:04:00Z"/>
                <w:rFonts w:ascii="Consolas" w:eastAsia="Times New Roman" w:hAnsi="Consolas" w:cs="Times New Roman"/>
                <w:color w:val="D4D4D4"/>
                <w:sz w:val="21"/>
                <w:szCs w:val="21"/>
              </w:rPr>
              <w:pPrChange w:id="9387" w:author="Donovan Goode [2]" w:date="2018-11-09T10:05:00Z">
                <w:pPr>
                  <w:shd w:val="clear" w:color="auto" w:fill="1E1E1E"/>
                  <w:spacing w:line="285" w:lineRule="atLeast"/>
                </w:pPr>
              </w:pPrChange>
            </w:pPr>
            <w:del w:id="93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4A687C24" w14:textId="77777777" w:rsidR="00ED1509" w:rsidRPr="007520B6" w:rsidDel="008B6AF4" w:rsidRDefault="00ED1509">
            <w:pPr>
              <w:pStyle w:val="Heading1Numbered"/>
              <w:rPr>
                <w:del w:id="9389" w:author="Donovan Goode [2]" w:date="2018-11-09T10:04:00Z"/>
                <w:rFonts w:ascii="Consolas" w:eastAsia="Times New Roman" w:hAnsi="Consolas" w:cs="Times New Roman"/>
                <w:color w:val="D4D4D4"/>
                <w:sz w:val="21"/>
                <w:szCs w:val="21"/>
              </w:rPr>
              <w:pPrChange w:id="9390" w:author="Donovan Goode [2]" w:date="2018-11-09T10:05:00Z">
                <w:pPr>
                  <w:shd w:val="clear" w:color="auto" w:fill="1E1E1E"/>
                  <w:spacing w:line="285" w:lineRule="atLeast"/>
                </w:pPr>
              </w:pPrChange>
            </w:pPr>
            <w:del w:id="9391" w:author="Donovan Goode [2]" w:date="2018-11-09T10:04:00Z">
              <w:r w:rsidRPr="007520B6" w:rsidDel="008B6AF4">
                <w:rPr>
                  <w:rFonts w:ascii="Consolas" w:eastAsia="Times New Roman" w:hAnsi="Consolas" w:cs="Times New Roman"/>
                  <w:color w:val="D4D4D4"/>
                  <w:sz w:val="21"/>
                  <w:szCs w:val="21"/>
                </w:rPr>
                <w:delText xml:space="preserve">    }</w:delText>
              </w:r>
            </w:del>
          </w:p>
          <w:p w14:paraId="256F5004" w14:textId="77777777" w:rsidR="00ED1509" w:rsidRPr="007520B6" w:rsidDel="008B6AF4" w:rsidRDefault="00ED1509">
            <w:pPr>
              <w:pStyle w:val="Heading1Numbered"/>
              <w:rPr>
                <w:del w:id="9392" w:author="Donovan Goode [2]" w:date="2018-11-09T10:04:00Z"/>
                <w:rFonts w:ascii="Consolas" w:eastAsia="Times New Roman" w:hAnsi="Consolas" w:cs="Times New Roman"/>
                <w:color w:val="D4D4D4"/>
                <w:sz w:val="21"/>
                <w:szCs w:val="21"/>
              </w:rPr>
              <w:pPrChange w:id="9393" w:author="Donovan Goode [2]" w:date="2018-11-09T10:05:00Z">
                <w:pPr>
                  <w:shd w:val="clear" w:color="auto" w:fill="1E1E1E"/>
                  <w:spacing w:line="285" w:lineRule="atLeast"/>
                </w:pPr>
              </w:pPrChange>
            </w:pPr>
          </w:p>
          <w:p w14:paraId="3A5D6240" w14:textId="77777777" w:rsidR="00ED1509" w:rsidRPr="007520B6" w:rsidDel="008B6AF4" w:rsidRDefault="00ED1509">
            <w:pPr>
              <w:pStyle w:val="Heading1Numbered"/>
              <w:rPr>
                <w:del w:id="9394" w:author="Donovan Goode [2]" w:date="2018-11-09T10:04:00Z"/>
                <w:rFonts w:ascii="Consolas" w:eastAsia="Times New Roman" w:hAnsi="Consolas" w:cs="Times New Roman"/>
                <w:color w:val="D4D4D4"/>
                <w:sz w:val="21"/>
                <w:szCs w:val="21"/>
              </w:rPr>
              <w:pPrChange w:id="9395" w:author="Donovan Goode [2]" w:date="2018-11-09T10:05:00Z">
                <w:pPr>
                  <w:shd w:val="clear" w:color="auto" w:fill="1E1E1E"/>
                  <w:spacing w:line="285" w:lineRule="atLeast"/>
                </w:pPr>
              </w:pPrChange>
            </w:pPr>
            <w:del w:id="93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2B8EFEF4" w14:textId="77777777" w:rsidR="00ED1509" w:rsidRPr="007520B6" w:rsidDel="008B6AF4" w:rsidRDefault="00ED1509">
            <w:pPr>
              <w:pStyle w:val="Heading1Numbered"/>
              <w:rPr>
                <w:del w:id="9397" w:author="Donovan Goode [2]" w:date="2018-11-09T10:04:00Z"/>
                <w:rFonts w:ascii="Consolas" w:eastAsia="Times New Roman" w:hAnsi="Consolas" w:cs="Times New Roman"/>
                <w:color w:val="D4D4D4"/>
                <w:sz w:val="21"/>
                <w:szCs w:val="21"/>
              </w:rPr>
              <w:pPrChange w:id="9398" w:author="Donovan Goode [2]" w:date="2018-11-09T10:05:00Z">
                <w:pPr>
                  <w:shd w:val="clear" w:color="auto" w:fill="1E1E1E"/>
                  <w:spacing w:line="285" w:lineRule="atLeast"/>
                </w:pPr>
              </w:pPrChange>
            </w:pPr>
            <w:del w:id="93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7D797FB" w14:textId="77777777" w:rsidR="00ED1509" w:rsidRPr="007520B6" w:rsidDel="008B6AF4" w:rsidRDefault="00ED1509">
            <w:pPr>
              <w:pStyle w:val="Heading1Numbered"/>
              <w:rPr>
                <w:del w:id="9400" w:author="Donovan Goode [2]" w:date="2018-11-09T10:04:00Z"/>
                <w:rFonts w:ascii="Consolas" w:eastAsia="Times New Roman" w:hAnsi="Consolas" w:cs="Times New Roman"/>
                <w:color w:val="D4D4D4"/>
                <w:sz w:val="21"/>
                <w:szCs w:val="21"/>
              </w:rPr>
              <w:pPrChange w:id="9401" w:author="Donovan Goode [2]" w:date="2018-11-09T10:05:00Z">
                <w:pPr>
                  <w:shd w:val="clear" w:color="auto" w:fill="1E1E1E"/>
                  <w:spacing w:line="285" w:lineRule="atLeast"/>
                </w:pPr>
              </w:pPrChange>
            </w:pPr>
            <w:del w:id="9402" w:author="Donovan Goode [2]" w:date="2018-11-09T10:04:00Z">
              <w:r w:rsidRPr="007520B6" w:rsidDel="008B6AF4">
                <w:rPr>
                  <w:rFonts w:ascii="Consolas" w:eastAsia="Times New Roman" w:hAnsi="Consolas" w:cs="Times New Roman"/>
                  <w:color w:val="D4D4D4"/>
                  <w:sz w:val="21"/>
                  <w:szCs w:val="21"/>
                </w:rPr>
                <w:delText xml:space="preserve">    }</w:delText>
              </w:r>
            </w:del>
          </w:p>
          <w:p w14:paraId="14EE3AA6" w14:textId="77777777" w:rsidR="00ED1509" w:rsidRPr="007520B6" w:rsidDel="008B6AF4" w:rsidRDefault="00ED1509">
            <w:pPr>
              <w:pStyle w:val="Heading1Numbered"/>
              <w:rPr>
                <w:del w:id="9403" w:author="Donovan Goode [2]" w:date="2018-11-09T10:04:00Z"/>
                <w:rFonts w:ascii="Consolas" w:eastAsia="Times New Roman" w:hAnsi="Consolas" w:cs="Times New Roman"/>
                <w:color w:val="D4D4D4"/>
                <w:sz w:val="21"/>
                <w:szCs w:val="21"/>
              </w:rPr>
              <w:pPrChange w:id="9404" w:author="Donovan Goode [2]" w:date="2018-11-09T10:05:00Z">
                <w:pPr>
                  <w:shd w:val="clear" w:color="auto" w:fill="1E1E1E"/>
                  <w:spacing w:line="285" w:lineRule="atLeast"/>
                </w:pPr>
              </w:pPrChange>
            </w:pPr>
          </w:p>
          <w:p w14:paraId="124CAA34" w14:textId="77777777" w:rsidR="00ED1509" w:rsidRPr="007520B6" w:rsidDel="008B6AF4" w:rsidRDefault="00ED1509">
            <w:pPr>
              <w:pStyle w:val="Heading1Numbered"/>
              <w:rPr>
                <w:del w:id="9405" w:author="Donovan Goode [2]" w:date="2018-11-09T10:04:00Z"/>
                <w:rFonts w:ascii="Consolas" w:eastAsia="Times New Roman" w:hAnsi="Consolas" w:cs="Times New Roman"/>
                <w:color w:val="D4D4D4"/>
                <w:sz w:val="21"/>
                <w:szCs w:val="21"/>
              </w:rPr>
              <w:pPrChange w:id="9406" w:author="Donovan Goode [2]" w:date="2018-11-09T10:05:00Z">
                <w:pPr>
                  <w:shd w:val="clear" w:color="auto" w:fill="1E1E1E"/>
                  <w:spacing w:line="285" w:lineRule="atLeast"/>
                </w:pPr>
              </w:pPrChange>
            </w:pPr>
            <w:del w:id="94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a:hover</w:delText>
              </w:r>
              <w:r w:rsidRPr="007520B6" w:rsidDel="008B6AF4">
                <w:rPr>
                  <w:rFonts w:ascii="Consolas" w:eastAsia="Times New Roman" w:hAnsi="Consolas" w:cs="Times New Roman"/>
                  <w:color w:val="D4D4D4"/>
                  <w:sz w:val="21"/>
                  <w:szCs w:val="21"/>
                </w:rPr>
                <w:delText xml:space="preserve"> {</w:delText>
              </w:r>
            </w:del>
          </w:p>
          <w:p w14:paraId="222A53B3" w14:textId="77777777" w:rsidR="00ED1509" w:rsidRPr="007520B6" w:rsidDel="008B6AF4" w:rsidRDefault="00ED1509">
            <w:pPr>
              <w:pStyle w:val="Heading1Numbered"/>
              <w:rPr>
                <w:del w:id="9408" w:author="Donovan Goode [2]" w:date="2018-11-09T10:04:00Z"/>
                <w:rFonts w:ascii="Consolas" w:eastAsia="Times New Roman" w:hAnsi="Consolas" w:cs="Times New Roman"/>
                <w:color w:val="D4D4D4"/>
                <w:sz w:val="21"/>
                <w:szCs w:val="21"/>
              </w:rPr>
              <w:pPrChange w:id="9409" w:author="Donovan Goode [2]" w:date="2018-11-09T10:05:00Z">
                <w:pPr>
                  <w:shd w:val="clear" w:color="auto" w:fill="1E1E1E"/>
                  <w:spacing w:line="285" w:lineRule="atLeast"/>
                </w:pPr>
              </w:pPrChange>
            </w:pPr>
            <w:del w:id="94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4CD9C674" w14:textId="77777777" w:rsidR="00ED1509" w:rsidRPr="007520B6" w:rsidDel="008B6AF4" w:rsidRDefault="00ED1509">
            <w:pPr>
              <w:pStyle w:val="Heading1Numbered"/>
              <w:rPr>
                <w:del w:id="9411" w:author="Donovan Goode [2]" w:date="2018-11-09T10:04:00Z"/>
                <w:rFonts w:ascii="Consolas" w:eastAsia="Times New Roman" w:hAnsi="Consolas" w:cs="Times New Roman"/>
                <w:color w:val="D4D4D4"/>
                <w:sz w:val="21"/>
                <w:szCs w:val="21"/>
              </w:rPr>
              <w:pPrChange w:id="9412" w:author="Donovan Goode [2]" w:date="2018-11-09T10:05:00Z">
                <w:pPr>
                  <w:shd w:val="clear" w:color="auto" w:fill="1E1E1E"/>
                  <w:spacing w:line="285" w:lineRule="atLeast"/>
                </w:pPr>
              </w:pPrChange>
            </w:pPr>
            <w:del w:id="9413" w:author="Donovan Goode [2]" w:date="2018-11-09T10:04:00Z">
              <w:r w:rsidRPr="007520B6" w:rsidDel="008B6AF4">
                <w:rPr>
                  <w:rFonts w:ascii="Consolas" w:eastAsia="Times New Roman" w:hAnsi="Consolas" w:cs="Times New Roman"/>
                  <w:color w:val="D4D4D4"/>
                  <w:sz w:val="21"/>
                  <w:szCs w:val="21"/>
                </w:rPr>
                <w:delText xml:space="preserve">    }</w:delText>
              </w:r>
            </w:del>
          </w:p>
          <w:p w14:paraId="599F3478" w14:textId="77777777" w:rsidR="00ED1509" w:rsidRPr="007520B6" w:rsidDel="008B6AF4" w:rsidRDefault="00ED1509">
            <w:pPr>
              <w:pStyle w:val="Heading1Numbered"/>
              <w:rPr>
                <w:del w:id="9414" w:author="Donovan Goode [2]" w:date="2018-11-09T10:04:00Z"/>
                <w:rFonts w:ascii="Consolas" w:eastAsia="Times New Roman" w:hAnsi="Consolas" w:cs="Times New Roman"/>
                <w:color w:val="D4D4D4"/>
                <w:sz w:val="21"/>
                <w:szCs w:val="21"/>
              </w:rPr>
              <w:pPrChange w:id="9415" w:author="Donovan Goode [2]" w:date="2018-11-09T10:05:00Z">
                <w:pPr>
                  <w:shd w:val="clear" w:color="auto" w:fill="1E1E1E"/>
                  <w:spacing w:line="285" w:lineRule="atLeast"/>
                </w:pPr>
              </w:pPrChange>
            </w:pPr>
          </w:p>
          <w:p w14:paraId="4BACC1C0" w14:textId="77777777" w:rsidR="00ED1509" w:rsidRPr="007520B6" w:rsidDel="008B6AF4" w:rsidRDefault="00ED1509">
            <w:pPr>
              <w:pStyle w:val="Heading1Numbered"/>
              <w:rPr>
                <w:del w:id="9416" w:author="Donovan Goode [2]" w:date="2018-11-09T10:04:00Z"/>
                <w:rFonts w:ascii="Consolas" w:eastAsia="Times New Roman" w:hAnsi="Consolas" w:cs="Times New Roman"/>
                <w:color w:val="D4D4D4"/>
                <w:sz w:val="21"/>
                <w:szCs w:val="21"/>
              </w:rPr>
              <w:pPrChange w:id="9417" w:author="Donovan Goode [2]" w:date="2018-11-09T10:05:00Z">
                <w:pPr>
                  <w:shd w:val="clear" w:color="auto" w:fill="1E1E1E"/>
                  <w:spacing w:line="285" w:lineRule="atLeast"/>
                </w:pPr>
              </w:pPrChange>
            </w:pPr>
            <w:del w:id="94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a.selected</w:delText>
              </w:r>
              <w:r w:rsidRPr="007520B6" w:rsidDel="008B6AF4">
                <w:rPr>
                  <w:rFonts w:ascii="Consolas" w:eastAsia="Times New Roman" w:hAnsi="Consolas" w:cs="Times New Roman"/>
                  <w:color w:val="D4D4D4"/>
                  <w:sz w:val="21"/>
                  <w:szCs w:val="21"/>
                </w:rPr>
                <w:delText xml:space="preserve"> {</w:delText>
              </w:r>
            </w:del>
          </w:p>
          <w:p w14:paraId="3D91BAA4" w14:textId="77777777" w:rsidR="00ED1509" w:rsidRPr="007520B6" w:rsidDel="008B6AF4" w:rsidRDefault="00ED1509">
            <w:pPr>
              <w:pStyle w:val="Heading1Numbered"/>
              <w:rPr>
                <w:del w:id="9419" w:author="Donovan Goode [2]" w:date="2018-11-09T10:04:00Z"/>
                <w:rFonts w:ascii="Consolas" w:eastAsia="Times New Roman" w:hAnsi="Consolas" w:cs="Times New Roman"/>
                <w:color w:val="D4D4D4"/>
                <w:sz w:val="21"/>
                <w:szCs w:val="21"/>
              </w:rPr>
              <w:pPrChange w:id="9420" w:author="Donovan Goode [2]" w:date="2018-11-09T10:05:00Z">
                <w:pPr>
                  <w:shd w:val="clear" w:color="auto" w:fill="1E1E1E"/>
                  <w:spacing w:line="285" w:lineRule="atLeast"/>
                </w:pPr>
              </w:pPrChange>
            </w:pPr>
            <w:del w:id="94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1AB201E4" w14:textId="77777777" w:rsidR="00ED1509" w:rsidRPr="007520B6" w:rsidDel="008B6AF4" w:rsidRDefault="00ED1509">
            <w:pPr>
              <w:pStyle w:val="Heading1Numbered"/>
              <w:rPr>
                <w:del w:id="9422" w:author="Donovan Goode [2]" w:date="2018-11-09T10:04:00Z"/>
                <w:rFonts w:ascii="Consolas" w:eastAsia="Times New Roman" w:hAnsi="Consolas" w:cs="Times New Roman"/>
                <w:color w:val="D4D4D4"/>
                <w:sz w:val="21"/>
                <w:szCs w:val="21"/>
              </w:rPr>
              <w:pPrChange w:id="9423" w:author="Donovan Goode [2]" w:date="2018-11-09T10:05:00Z">
                <w:pPr>
                  <w:shd w:val="clear" w:color="auto" w:fill="1E1E1E"/>
                  <w:spacing w:line="285" w:lineRule="atLeast"/>
                </w:pPr>
              </w:pPrChange>
            </w:pPr>
            <w:del w:id="9424" w:author="Donovan Goode [2]" w:date="2018-11-09T10:04:00Z">
              <w:r w:rsidRPr="007520B6" w:rsidDel="008B6AF4">
                <w:rPr>
                  <w:rFonts w:ascii="Consolas" w:eastAsia="Times New Roman" w:hAnsi="Consolas" w:cs="Times New Roman"/>
                  <w:color w:val="D4D4D4"/>
                  <w:sz w:val="21"/>
                  <w:szCs w:val="21"/>
                </w:rPr>
                <w:delText xml:space="preserve">    }</w:delText>
              </w:r>
            </w:del>
          </w:p>
          <w:p w14:paraId="39FF5947" w14:textId="77777777" w:rsidR="00ED1509" w:rsidRPr="007520B6" w:rsidDel="008B6AF4" w:rsidRDefault="00ED1509">
            <w:pPr>
              <w:pStyle w:val="Heading1Numbered"/>
              <w:rPr>
                <w:del w:id="9425" w:author="Donovan Goode [2]" w:date="2018-11-09T10:04:00Z"/>
                <w:rFonts w:ascii="Consolas" w:eastAsia="Times New Roman" w:hAnsi="Consolas" w:cs="Times New Roman"/>
                <w:color w:val="D4D4D4"/>
                <w:sz w:val="21"/>
                <w:szCs w:val="21"/>
              </w:rPr>
              <w:pPrChange w:id="9426" w:author="Donovan Goode [2]" w:date="2018-11-09T10:05:00Z">
                <w:pPr>
                  <w:shd w:val="clear" w:color="auto" w:fill="1E1E1E"/>
                  <w:spacing w:line="285" w:lineRule="atLeast"/>
                </w:pPr>
              </w:pPrChange>
            </w:pPr>
          </w:p>
          <w:p w14:paraId="1410BD48" w14:textId="77777777" w:rsidR="00ED1509" w:rsidRPr="007520B6" w:rsidDel="008B6AF4" w:rsidRDefault="00ED1509">
            <w:pPr>
              <w:pStyle w:val="Heading1Numbered"/>
              <w:rPr>
                <w:del w:id="9427" w:author="Donovan Goode [2]" w:date="2018-11-09T10:04:00Z"/>
                <w:rFonts w:ascii="Consolas" w:eastAsia="Times New Roman" w:hAnsi="Consolas" w:cs="Times New Roman"/>
                <w:color w:val="D4D4D4"/>
                <w:sz w:val="21"/>
                <w:szCs w:val="21"/>
              </w:rPr>
              <w:pPrChange w:id="9428" w:author="Donovan Goode [2]" w:date="2018-11-09T10:05:00Z">
                <w:pPr>
                  <w:shd w:val="clear" w:color="auto" w:fill="1E1E1E"/>
                  <w:spacing w:line="285" w:lineRule="atLeast"/>
                </w:pPr>
              </w:pPrChange>
            </w:pPr>
            <w:del w:id="94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.pipe:hover,</w:delText>
              </w:r>
            </w:del>
          </w:p>
          <w:p w14:paraId="613A2761" w14:textId="77777777" w:rsidR="00ED1509" w:rsidRPr="007520B6" w:rsidDel="008B6AF4" w:rsidRDefault="00ED1509">
            <w:pPr>
              <w:pStyle w:val="Heading1Numbered"/>
              <w:rPr>
                <w:del w:id="9430" w:author="Donovan Goode [2]" w:date="2018-11-09T10:04:00Z"/>
                <w:rFonts w:ascii="Consolas" w:eastAsia="Times New Roman" w:hAnsi="Consolas" w:cs="Times New Roman"/>
                <w:color w:val="D4D4D4"/>
                <w:sz w:val="21"/>
                <w:szCs w:val="21"/>
              </w:rPr>
              <w:pPrChange w:id="9431" w:author="Donovan Goode [2]" w:date="2018-11-09T10:05:00Z">
                <w:pPr>
                  <w:shd w:val="clear" w:color="auto" w:fill="1E1E1E"/>
                  <w:spacing w:line="285" w:lineRule="atLeast"/>
                </w:pPr>
              </w:pPrChange>
            </w:pPr>
            <w:del w:id="9432" w:author="Donovan Goode [2]" w:date="2018-11-09T10:04:00Z">
              <w:r w:rsidRPr="007520B6" w:rsidDel="008B6AF4">
                <w:rPr>
                  <w:rFonts w:ascii="Consolas" w:eastAsia="Times New Roman" w:hAnsi="Consolas" w:cs="Times New Roman"/>
                  <w:color w:val="D7BA7D"/>
                  <w:sz w:val="21"/>
                  <w:szCs w:val="21"/>
                </w:rPr>
                <w:delText xml:space="preserve">    #widget7 .pagination .pipe:hover</w:delText>
              </w:r>
              <w:r w:rsidRPr="007520B6" w:rsidDel="008B6AF4">
                <w:rPr>
                  <w:rFonts w:ascii="Consolas" w:eastAsia="Times New Roman" w:hAnsi="Consolas" w:cs="Times New Roman"/>
                  <w:color w:val="D4D4D4"/>
                  <w:sz w:val="21"/>
                  <w:szCs w:val="21"/>
                </w:rPr>
                <w:delText xml:space="preserve"> {</w:delText>
              </w:r>
            </w:del>
          </w:p>
          <w:p w14:paraId="0F05A53C" w14:textId="77777777" w:rsidR="00ED1509" w:rsidRPr="007520B6" w:rsidDel="008B6AF4" w:rsidRDefault="00ED1509">
            <w:pPr>
              <w:pStyle w:val="Heading1Numbered"/>
              <w:rPr>
                <w:del w:id="9433" w:author="Donovan Goode [2]" w:date="2018-11-09T10:04:00Z"/>
                <w:rFonts w:ascii="Consolas" w:eastAsia="Times New Roman" w:hAnsi="Consolas" w:cs="Times New Roman"/>
                <w:color w:val="D4D4D4"/>
                <w:sz w:val="21"/>
                <w:szCs w:val="21"/>
              </w:rPr>
              <w:pPrChange w:id="9434" w:author="Donovan Goode [2]" w:date="2018-11-09T10:05:00Z">
                <w:pPr>
                  <w:shd w:val="clear" w:color="auto" w:fill="1E1E1E"/>
                  <w:spacing w:line="285" w:lineRule="atLeast"/>
                </w:pPr>
              </w:pPrChange>
            </w:pPr>
            <w:del w:id="94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6A09EF9" w14:textId="77777777" w:rsidR="00ED1509" w:rsidRPr="007520B6" w:rsidDel="008B6AF4" w:rsidRDefault="00ED1509">
            <w:pPr>
              <w:pStyle w:val="Heading1Numbered"/>
              <w:rPr>
                <w:del w:id="9436" w:author="Donovan Goode [2]" w:date="2018-11-09T10:04:00Z"/>
                <w:rFonts w:ascii="Consolas" w:eastAsia="Times New Roman" w:hAnsi="Consolas" w:cs="Times New Roman"/>
                <w:color w:val="D4D4D4"/>
                <w:sz w:val="21"/>
                <w:szCs w:val="21"/>
              </w:rPr>
              <w:pPrChange w:id="9437" w:author="Donovan Goode [2]" w:date="2018-11-09T10:05:00Z">
                <w:pPr>
                  <w:shd w:val="clear" w:color="auto" w:fill="1E1E1E"/>
                  <w:spacing w:line="285" w:lineRule="atLeast"/>
                </w:pPr>
              </w:pPrChange>
            </w:pPr>
            <w:del w:id="9438" w:author="Donovan Goode [2]" w:date="2018-11-09T10:04:00Z">
              <w:r w:rsidRPr="007520B6" w:rsidDel="008B6AF4">
                <w:rPr>
                  <w:rFonts w:ascii="Consolas" w:eastAsia="Times New Roman" w:hAnsi="Consolas" w:cs="Times New Roman"/>
                  <w:color w:val="D4D4D4"/>
                  <w:sz w:val="21"/>
                  <w:szCs w:val="21"/>
                </w:rPr>
                <w:delText xml:space="preserve">    }</w:delText>
              </w:r>
            </w:del>
          </w:p>
          <w:p w14:paraId="3AFFAECB" w14:textId="77777777" w:rsidR="00ED1509" w:rsidRPr="007520B6" w:rsidDel="008B6AF4" w:rsidRDefault="00ED1509">
            <w:pPr>
              <w:pStyle w:val="Heading1Numbered"/>
              <w:rPr>
                <w:del w:id="9439" w:author="Donovan Goode [2]" w:date="2018-11-09T10:04:00Z"/>
                <w:rFonts w:ascii="Consolas" w:eastAsia="Times New Roman" w:hAnsi="Consolas" w:cs="Times New Roman"/>
                <w:color w:val="D4D4D4"/>
                <w:sz w:val="21"/>
                <w:szCs w:val="21"/>
              </w:rPr>
              <w:pPrChange w:id="9440" w:author="Donovan Goode [2]" w:date="2018-11-09T10:05:00Z">
                <w:pPr>
                  <w:shd w:val="clear" w:color="auto" w:fill="1E1E1E"/>
                  <w:spacing w:line="285" w:lineRule="atLeast"/>
                </w:pPr>
              </w:pPrChange>
            </w:pPr>
          </w:p>
          <w:p w14:paraId="7DE170A4" w14:textId="77777777" w:rsidR="00ED1509" w:rsidRPr="007520B6" w:rsidDel="008B6AF4" w:rsidRDefault="00ED1509">
            <w:pPr>
              <w:pStyle w:val="Heading1Numbered"/>
              <w:rPr>
                <w:del w:id="9441" w:author="Donovan Goode [2]" w:date="2018-11-09T10:04:00Z"/>
                <w:rFonts w:ascii="Consolas" w:eastAsia="Times New Roman" w:hAnsi="Consolas" w:cs="Times New Roman"/>
                <w:color w:val="D4D4D4"/>
                <w:sz w:val="21"/>
                <w:szCs w:val="21"/>
              </w:rPr>
              <w:pPrChange w:id="9442" w:author="Donovan Goode [2]" w:date="2018-11-09T10:05:00Z">
                <w:pPr>
                  <w:shd w:val="clear" w:color="auto" w:fill="1E1E1E"/>
                  <w:spacing w:line="285" w:lineRule="atLeast"/>
                </w:pPr>
              </w:pPrChange>
            </w:pPr>
            <w:del w:id="94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div.more</w:delText>
              </w:r>
              <w:r w:rsidRPr="007520B6" w:rsidDel="008B6AF4">
                <w:rPr>
                  <w:rFonts w:ascii="Consolas" w:eastAsia="Times New Roman" w:hAnsi="Consolas" w:cs="Times New Roman"/>
                  <w:color w:val="D4D4D4"/>
                  <w:sz w:val="21"/>
                  <w:szCs w:val="21"/>
                </w:rPr>
                <w:delText xml:space="preserve"> {</w:delText>
              </w:r>
            </w:del>
          </w:p>
          <w:p w14:paraId="4CAB4E0C" w14:textId="77777777" w:rsidR="00ED1509" w:rsidRPr="007520B6" w:rsidDel="008B6AF4" w:rsidRDefault="00ED1509">
            <w:pPr>
              <w:pStyle w:val="Heading1Numbered"/>
              <w:rPr>
                <w:del w:id="9444" w:author="Donovan Goode [2]" w:date="2018-11-09T10:04:00Z"/>
                <w:rFonts w:ascii="Consolas" w:eastAsia="Times New Roman" w:hAnsi="Consolas" w:cs="Times New Roman"/>
                <w:color w:val="D4D4D4"/>
                <w:sz w:val="21"/>
                <w:szCs w:val="21"/>
              </w:rPr>
              <w:pPrChange w:id="9445" w:author="Donovan Goode [2]" w:date="2018-11-09T10:05:00Z">
                <w:pPr>
                  <w:shd w:val="clear" w:color="auto" w:fill="1E1E1E"/>
                  <w:spacing w:line="285" w:lineRule="atLeast"/>
                </w:pPr>
              </w:pPrChange>
            </w:pPr>
            <w:del w:id="94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205px</w:delText>
              </w:r>
              <w:r w:rsidRPr="007520B6" w:rsidDel="008B6AF4">
                <w:rPr>
                  <w:rFonts w:ascii="Consolas" w:eastAsia="Times New Roman" w:hAnsi="Consolas" w:cs="Times New Roman"/>
                  <w:color w:val="D4D4D4"/>
                  <w:sz w:val="21"/>
                  <w:szCs w:val="21"/>
                </w:rPr>
                <w:delText>;</w:delText>
              </w:r>
            </w:del>
          </w:p>
          <w:p w14:paraId="62DDEF9C" w14:textId="77777777" w:rsidR="00ED1509" w:rsidRPr="007520B6" w:rsidDel="008B6AF4" w:rsidRDefault="00ED1509">
            <w:pPr>
              <w:pStyle w:val="Heading1Numbered"/>
              <w:rPr>
                <w:del w:id="9447" w:author="Donovan Goode [2]" w:date="2018-11-09T10:04:00Z"/>
                <w:rFonts w:ascii="Consolas" w:eastAsia="Times New Roman" w:hAnsi="Consolas" w:cs="Times New Roman"/>
                <w:color w:val="D4D4D4"/>
                <w:sz w:val="21"/>
                <w:szCs w:val="21"/>
              </w:rPr>
              <w:pPrChange w:id="9448" w:author="Donovan Goode [2]" w:date="2018-11-09T10:05:00Z">
                <w:pPr>
                  <w:shd w:val="clear" w:color="auto" w:fill="1E1E1E"/>
                  <w:spacing w:line="285" w:lineRule="atLeast"/>
                </w:pPr>
              </w:pPrChange>
            </w:pPr>
            <w:del w:id="94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73E17EC" w14:textId="77777777" w:rsidR="00ED1509" w:rsidRPr="007520B6" w:rsidDel="008B6AF4" w:rsidRDefault="00ED1509">
            <w:pPr>
              <w:pStyle w:val="Heading1Numbered"/>
              <w:rPr>
                <w:del w:id="9450" w:author="Donovan Goode [2]" w:date="2018-11-09T10:04:00Z"/>
                <w:rFonts w:ascii="Consolas" w:eastAsia="Times New Roman" w:hAnsi="Consolas" w:cs="Times New Roman"/>
                <w:color w:val="D4D4D4"/>
                <w:sz w:val="21"/>
                <w:szCs w:val="21"/>
              </w:rPr>
              <w:pPrChange w:id="9451" w:author="Donovan Goode [2]" w:date="2018-11-09T10:05:00Z">
                <w:pPr>
                  <w:shd w:val="clear" w:color="auto" w:fill="1E1E1E"/>
                  <w:spacing w:line="285" w:lineRule="atLeast"/>
                </w:pPr>
              </w:pPrChange>
            </w:pPr>
            <w:del w:id="94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2428BA4A" w14:textId="77777777" w:rsidR="00ED1509" w:rsidRPr="007520B6" w:rsidDel="008B6AF4" w:rsidRDefault="00ED1509">
            <w:pPr>
              <w:pStyle w:val="Heading1Numbered"/>
              <w:rPr>
                <w:del w:id="9453" w:author="Donovan Goode [2]" w:date="2018-11-09T10:04:00Z"/>
                <w:rFonts w:ascii="Consolas" w:eastAsia="Times New Roman" w:hAnsi="Consolas" w:cs="Times New Roman"/>
                <w:color w:val="D4D4D4"/>
                <w:sz w:val="21"/>
                <w:szCs w:val="21"/>
              </w:rPr>
              <w:pPrChange w:id="9454" w:author="Donovan Goode [2]" w:date="2018-11-09T10:05:00Z">
                <w:pPr>
                  <w:shd w:val="clear" w:color="auto" w:fill="1E1E1E"/>
                  <w:spacing w:line="285" w:lineRule="atLeast"/>
                </w:pPr>
              </w:pPrChange>
            </w:pPr>
            <w:del w:id="94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497F5E9B" w14:textId="77777777" w:rsidR="00ED1509" w:rsidRPr="007520B6" w:rsidDel="008B6AF4" w:rsidRDefault="00ED1509">
            <w:pPr>
              <w:pStyle w:val="Heading1Numbered"/>
              <w:rPr>
                <w:del w:id="9456" w:author="Donovan Goode [2]" w:date="2018-11-09T10:04:00Z"/>
                <w:rFonts w:ascii="Consolas" w:eastAsia="Times New Roman" w:hAnsi="Consolas" w:cs="Times New Roman"/>
                <w:color w:val="D4D4D4"/>
                <w:sz w:val="21"/>
                <w:szCs w:val="21"/>
              </w:rPr>
              <w:pPrChange w:id="9457" w:author="Donovan Goode [2]" w:date="2018-11-09T10:05:00Z">
                <w:pPr>
                  <w:shd w:val="clear" w:color="auto" w:fill="1E1E1E"/>
                  <w:spacing w:line="285" w:lineRule="atLeast"/>
                </w:pPr>
              </w:pPrChange>
            </w:pPr>
            <w:del w:id="94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65D4337" w14:textId="77777777" w:rsidR="00ED1509" w:rsidRPr="007520B6" w:rsidDel="008B6AF4" w:rsidRDefault="00ED1509">
            <w:pPr>
              <w:pStyle w:val="Heading1Numbered"/>
              <w:rPr>
                <w:del w:id="9459" w:author="Donovan Goode [2]" w:date="2018-11-09T10:04:00Z"/>
                <w:rFonts w:ascii="Consolas" w:eastAsia="Times New Roman" w:hAnsi="Consolas" w:cs="Times New Roman"/>
                <w:color w:val="D4D4D4"/>
                <w:sz w:val="21"/>
                <w:szCs w:val="21"/>
              </w:rPr>
              <w:pPrChange w:id="9460" w:author="Donovan Goode [2]" w:date="2018-11-09T10:05:00Z">
                <w:pPr>
                  <w:shd w:val="clear" w:color="auto" w:fill="1E1E1E"/>
                  <w:spacing w:line="285" w:lineRule="atLeast"/>
                </w:pPr>
              </w:pPrChange>
            </w:pPr>
            <w:del w:id="94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525px</w:delText>
              </w:r>
              <w:r w:rsidRPr="007520B6" w:rsidDel="008B6AF4">
                <w:rPr>
                  <w:rFonts w:ascii="Consolas" w:eastAsia="Times New Roman" w:hAnsi="Consolas" w:cs="Times New Roman"/>
                  <w:color w:val="D4D4D4"/>
                  <w:sz w:val="21"/>
                  <w:szCs w:val="21"/>
                </w:rPr>
                <w:delText>;</w:delText>
              </w:r>
            </w:del>
          </w:p>
          <w:p w14:paraId="32E865D4" w14:textId="77777777" w:rsidR="00ED1509" w:rsidRPr="007520B6" w:rsidDel="008B6AF4" w:rsidRDefault="00ED1509">
            <w:pPr>
              <w:pStyle w:val="Heading1Numbered"/>
              <w:rPr>
                <w:del w:id="9462" w:author="Donovan Goode [2]" w:date="2018-11-09T10:04:00Z"/>
                <w:rFonts w:ascii="Consolas" w:eastAsia="Times New Roman" w:hAnsi="Consolas" w:cs="Times New Roman"/>
                <w:color w:val="D4D4D4"/>
                <w:sz w:val="21"/>
                <w:szCs w:val="21"/>
              </w:rPr>
              <w:pPrChange w:id="9463" w:author="Donovan Goode [2]" w:date="2018-11-09T10:05:00Z">
                <w:pPr>
                  <w:shd w:val="clear" w:color="auto" w:fill="1E1E1E"/>
                  <w:spacing w:line="285" w:lineRule="atLeast"/>
                </w:pPr>
              </w:pPrChange>
            </w:pPr>
            <w:del w:id="9464" w:author="Donovan Goode [2]" w:date="2018-11-09T10:04:00Z">
              <w:r w:rsidRPr="007520B6" w:rsidDel="008B6AF4">
                <w:rPr>
                  <w:rFonts w:ascii="Consolas" w:eastAsia="Times New Roman" w:hAnsi="Consolas" w:cs="Times New Roman"/>
                  <w:color w:val="D4D4D4"/>
                  <w:sz w:val="21"/>
                  <w:szCs w:val="21"/>
                </w:rPr>
                <w:delText xml:space="preserve">    }</w:delText>
              </w:r>
            </w:del>
          </w:p>
          <w:p w14:paraId="18974F7C" w14:textId="77777777" w:rsidR="00ED1509" w:rsidRPr="007520B6" w:rsidDel="008B6AF4" w:rsidRDefault="00ED1509">
            <w:pPr>
              <w:pStyle w:val="Heading1Numbered"/>
              <w:rPr>
                <w:del w:id="9465" w:author="Donovan Goode [2]" w:date="2018-11-09T10:04:00Z"/>
                <w:rFonts w:ascii="Consolas" w:eastAsia="Times New Roman" w:hAnsi="Consolas" w:cs="Times New Roman"/>
                <w:color w:val="D4D4D4"/>
                <w:sz w:val="21"/>
                <w:szCs w:val="21"/>
              </w:rPr>
              <w:pPrChange w:id="9466" w:author="Donovan Goode [2]" w:date="2018-11-09T10:05:00Z">
                <w:pPr>
                  <w:shd w:val="clear" w:color="auto" w:fill="1E1E1E"/>
                  <w:spacing w:line="285" w:lineRule="atLeast"/>
                </w:pPr>
              </w:pPrChange>
            </w:pPr>
          </w:p>
          <w:p w14:paraId="7FD0F6E0" w14:textId="77777777" w:rsidR="00ED1509" w:rsidRPr="007520B6" w:rsidDel="008B6AF4" w:rsidRDefault="00ED1509">
            <w:pPr>
              <w:pStyle w:val="Heading1Numbered"/>
              <w:rPr>
                <w:del w:id="9467" w:author="Donovan Goode [2]" w:date="2018-11-09T10:04:00Z"/>
                <w:rFonts w:ascii="Consolas" w:eastAsia="Times New Roman" w:hAnsi="Consolas" w:cs="Times New Roman"/>
                <w:color w:val="D4D4D4"/>
                <w:sz w:val="21"/>
                <w:szCs w:val="21"/>
              </w:rPr>
              <w:pPrChange w:id="9468" w:author="Donovan Goode [2]" w:date="2018-11-09T10:05:00Z">
                <w:pPr>
                  <w:shd w:val="clear" w:color="auto" w:fill="1E1E1E"/>
                  <w:spacing w:line="285" w:lineRule="atLeast"/>
                </w:pPr>
              </w:pPrChange>
            </w:pPr>
            <w:del w:id="94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div.more a</w:delText>
              </w:r>
              <w:r w:rsidRPr="007520B6" w:rsidDel="008B6AF4">
                <w:rPr>
                  <w:rFonts w:ascii="Consolas" w:eastAsia="Times New Roman" w:hAnsi="Consolas" w:cs="Times New Roman"/>
                  <w:color w:val="D4D4D4"/>
                  <w:sz w:val="21"/>
                  <w:szCs w:val="21"/>
                </w:rPr>
                <w:delText xml:space="preserve"> {</w:delText>
              </w:r>
            </w:del>
          </w:p>
          <w:p w14:paraId="0E9BDD60" w14:textId="77777777" w:rsidR="00ED1509" w:rsidRPr="007520B6" w:rsidDel="008B6AF4" w:rsidRDefault="00ED1509">
            <w:pPr>
              <w:pStyle w:val="Heading1Numbered"/>
              <w:rPr>
                <w:del w:id="9470" w:author="Donovan Goode [2]" w:date="2018-11-09T10:04:00Z"/>
                <w:rFonts w:ascii="Consolas" w:eastAsia="Times New Roman" w:hAnsi="Consolas" w:cs="Times New Roman"/>
                <w:color w:val="D4D4D4"/>
                <w:sz w:val="21"/>
                <w:szCs w:val="21"/>
              </w:rPr>
              <w:pPrChange w:id="9471" w:author="Donovan Goode [2]" w:date="2018-11-09T10:05:00Z">
                <w:pPr>
                  <w:shd w:val="clear" w:color="auto" w:fill="1E1E1E"/>
                  <w:spacing w:line="285" w:lineRule="atLeast"/>
                </w:pPr>
              </w:pPrChange>
            </w:pPr>
            <w:del w:id="94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#eee</w:delText>
              </w:r>
              <w:r w:rsidRPr="007520B6" w:rsidDel="008B6AF4">
                <w:rPr>
                  <w:rFonts w:ascii="Consolas" w:eastAsia="Times New Roman" w:hAnsi="Consolas" w:cs="Times New Roman"/>
                  <w:color w:val="D4D4D4"/>
                  <w:sz w:val="21"/>
                  <w:szCs w:val="21"/>
                </w:rPr>
                <w:delText>;</w:delText>
              </w:r>
            </w:del>
          </w:p>
          <w:p w14:paraId="0C8851DE" w14:textId="77777777" w:rsidR="00ED1509" w:rsidRPr="007520B6" w:rsidDel="008B6AF4" w:rsidRDefault="00ED1509">
            <w:pPr>
              <w:pStyle w:val="Heading1Numbered"/>
              <w:rPr>
                <w:del w:id="9473" w:author="Donovan Goode [2]" w:date="2018-11-09T10:04:00Z"/>
                <w:rFonts w:ascii="Consolas" w:eastAsia="Times New Roman" w:hAnsi="Consolas" w:cs="Times New Roman"/>
                <w:color w:val="D4D4D4"/>
                <w:sz w:val="21"/>
                <w:szCs w:val="21"/>
              </w:rPr>
              <w:pPrChange w:id="9474" w:author="Donovan Goode [2]" w:date="2018-11-09T10:05:00Z">
                <w:pPr>
                  <w:shd w:val="clear" w:color="auto" w:fill="1E1E1E"/>
                  <w:spacing w:line="285" w:lineRule="atLeast"/>
                </w:pPr>
              </w:pPrChange>
            </w:pPr>
            <w:del w:id="94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4B968A5" w14:textId="77777777" w:rsidR="00ED1509" w:rsidRPr="007520B6" w:rsidDel="008B6AF4" w:rsidRDefault="00ED1509">
            <w:pPr>
              <w:pStyle w:val="Heading1Numbered"/>
              <w:rPr>
                <w:del w:id="9476" w:author="Donovan Goode [2]" w:date="2018-11-09T10:04:00Z"/>
                <w:rFonts w:ascii="Consolas" w:eastAsia="Times New Roman" w:hAnsi="Consolas" w:cs="Times New Roman"/>
                <w:color w:val="D4D4D4"/>
                <w:sz w:val="21"/>
                <w:szCs w:val="21"/>
              </w:rPr>
              <w:pPrChange w:id="9477" w:author="Donovan Goode [2]" w:date="2018-11-09T10:05:00Z">
                <w:pPr>
                  <w:shd w:val="clear" w:color="auto" w:fill="1E1E1E"/>
                  <w:spacing w:line="285" w:lineRule="atLeast"/>
                </w:pPr>
              </w:pPrChange>
            </w:pPr>
            <w:del w:id="94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37F06838" w14:textId="77777777" w:rsidR="00ED1509" w:rsidRPr="007520B6" w:rsidDel="008B6AF4" w:rsidRDefault="00ED1509">
            <w:pPr>
              <w:pStyle w:val="Heading1Numbered"/>
              <w:rPr>
                <w:del w:id="9479" w:author="Donovan Goode [2]" w:date="2018-11-09T10:04:00Z"/>
                <w:rFonts w:ascii="Consolas" w:eastAsia="Times New Roman" w:hAnsi="Consolas" w:cs="Times New Roman"/>
                <w:color w:val="D4D4D4"/>
                <w:sz w:val="21"/>
                <w:szCs w:val="21"/>
              </w:rPr>
              <w:pPrChange w:id="9480" w:author="Donovan Goode [2]" w:date="2018-11-09T10:05:00Z">
                <w:pPr>
                  <w:shd w:val="clear" w:color="auto" w:fill="1E1E1E"/>
                  <w:spacing w:line="285" w:lineRule="atLeast"/>
                </w:pPr>
              </w:pPrChange>
            </w:pPr>
            <w:del w:id="94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CDB03DD" w14:textId="77777777" w:rsidR="00ED1509" w:rsidRPr="007520B6" w:rsidDel="008B6AF4" w:rsidRDefault="00ED1509">
            <w:pPr>
              <w:pStyle w:val="Heading1Numbered"/>
              <w:rPr>
                <w:del w:id="9482" w:author="Donovan Goode [2]" w:date="2018-11-09T10:04:00Z"/>
                <w:rFonts w:ascii="Consolas" w:eastAsia="Times New Roman" w:hAnsi="Consolas" w:cs="Times New Roman"/>
                <w:color w:val="D4D4D4"/>
                <w:sz w:val="21"/>
                <w:szCs w:val="21"/>
              </w:rPr>
              <w:pPrChange w:id="9483" w:author="Donovan Goode [2]" w:date="2018-11-09T10:05:00Z">
                <w:pPr>
                  <w:shd w:val="clear" w:color="auto" w:fill="1E1E1E"/>
                  <w:spacing w:line="285" w:lineRule="atLeast"/>
                </w:pPr>
              </w:pPrChange>
            </w:pPr>
            <w:del w:id="94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w:delText>
              </w:r>
              <w:r w:rsidRPr="007520B6" w:rsidDel="008B6AF4">
                <w:rPr>
                  <w:rFonts w:ascii="Consolas" w:eastAsia="Times New Roman" w:hAnsi="Consolas" w:cs="Times New Roman"/>
                  <w:color w:val="D4D4D4"/>
                  <w:sz w:val="21"/>
                  <w:szCs w:val="21"/>
                </w:rPr>
                <w:delText>;</w:delText>
              </w:r>
            </w:del>
          </w:p>
          <w:p w14:paraId="192FEEC2" w14:textId="77777777" w:rsidR="00ED1509" w:rsidRPr="007520B6" w:rsidDel="008B6AF4" w:rsidRDefault="00ED1509">
            <w:pPr>
              <w:pStyle w:val="Heading1Numbered"/>
              <w:rPr>
                <w:del w:id="9485" w:author="Donovan Goode [2]" w:date="2018-11-09T10:04:00Z"/>
                <w:rFonts w:ascii="Consolas" w:eastAsia="Times New Roman" w:hAnsi="Consolas" w:cs="Times New Roman"/>
                <w:color w:val="D4D4D4"/>
                <w:sz w:val="21"/>
                <w:szCs w:val="21"/>
              </w:rPr>
              <w:pPrChange w:id="9486" w:author="Donovan Goode [2]" w:date="2018-11-09T10:05:00Z">
                <w:pPr>
                  <w:shd w:val="clear" w:color="auto" w:fill="1E1E1E"/>
                  <w:spacing w:line="285" w:lineRule="atLeast"/>
                </w:pPr>
              </w:pPrChange>
            </w:pPr>
            <w:del w:id="94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5EE7482A" w14:textId="77777777" w:rsidR="00ED1509" w:rsidRPr="007520B6" w:rsidDel="008B6AF4" w:rsidRDefault="00ED1509">
            <w:pPr>
              <w:pStyle w:val="Heading1Numbered"/>
              <w:rPr>
                <w:del w:id="9488" w:author="Donovan Goode [2]" w:date="2018-11-09T10:04:00Z"/>
                <w:rFonts w:ascii="Consolas" w:eastAsia="Times New Roman" w:hAnsi="Consolas" w:cs="Times New Roman"/>
                <w:color w:val="D4D4D4"/>
                <w:sz w:val="21"/>
                <w:szCs w:val="21"/>
              </w:rPr>
              <w:pPrChange w:id="9489" w:author="Donovan Goode [2]" w:date="2018-11-09T10:05:00Z">
                <w:pPr>
                  <w:shd w:val="clear" w:color="auto" w:fill="1E1E1E"/>
                  <w:spacing w:line="285" w:lineRule="atLeast"/>
                </w:pPr>
              </w:pPrChange>
            </w:pPr>
            <w:del w:id="94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-moz-border-radius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69C85C3B" w14:textId="77777777" w:rsidR="00ED1509" w:rsidRPr="007520B6" w:rsidDel="008B6AF4" w:rsidRDefault="00ED1509">
            <w:pPr>
              <w:pStyle w:val="Heading1Numbered"/>
              <w:rPr>
                <w:del w:id="9491" w:author="Donovan Goode [2]" w:date="2018-11-09T10:04:00Z"/>
                <w:rFonts w:ascii="Consolas" w:eastAsia="Times New Roman" w:hAnsi="Consolas" w:cs="Times New Roman"/>
                <w:color w:val="D4D4D4"/>
                <w:sz w:val="21"/>
                <w:szCs w:val="21"/>
              </w:rPr>
              <w:pPrChange w:id="9492" w:author="Donovan Goode [2]" w:date="2018-11-09T10:05:00Z">
                <w:pPr>
                  <w:shd w:val="clear" w:color="auto" w:fill="1E1E1E"/>
                  <w:spacing w:line="285" w:lineRule="atLeast"/>
                </w:pPr>
              </w:pPrChange>
            </w:pPr>
            <w:del w:id="94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border-radius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6872FA1" w14:textId="77777777" w:rsidR="00ED1509" w:rsidRPr="007520B6" w:rsidDel="008B6AF4" w:rsidRDefault="00ED1509">
            <w:pPr>
              <w:pStyle w:val="Heading1Numbered"/>
              <w:rPr>
                <w:del w:id="9494" w:author="Donovan Goode [2]" w:date="2018-11-09T10:04:00Z"/>
                <w:rFonts w:ascii="Consolas" w:eastAsia="Times New Roman" w:hAnsi="Consolas" w:cs="Times New Roman"/>
                <w:color w:val="D4D4D4"/>
                <w:sz w:val="21"/>
                <w:szCs w:val="21"/>
              </w:rPr>
              <w:pPrChange w:id="9495" w:author="Donovan Goode [2]" w:date="2018-11-09T10:05:00Z">
                <w:pPr>
                  <w:shd w:val="clear" w:color="auto" w:fill="1E1E1E"/>
                  <w:spacing w:line="285" w:lineRule="atLeast"/>
                </w:pPr>
              </w:pPrChange>
            </w:pPr>
            <w:del w:id="9496" w:author="Donovan Goode [2]" w:date="2018-11-09T10:04:00Z">
              <w:r w:rsidRPr="007520B6" w:rsidDel="008B6AF4">
                <w:rPr>
                  <w:rFonts w:ascii="Consolas" w:eastAsia="Times New Roman" w:hAnsi="Consolas" w:cs="Times New Roman"/>
                  <w:color w:val="D4D4D4"/>
                  <w:sz w:val="21"/>
                  <w:szCs w:val="21"/>
                </w:rPr>
                <w:delText xml:space="preserve">    }</w:delText>
              </w:r>
            </w:del>
          </w:p>
          <w:p w14:paraId="4B3B186B" w14:textId="77777777" w:rsidR="00ED1509" w:rsidRPr="007520B6" w:rsidDel="008B6AF4" w:rsidRDefault="00ED1509">
            <w:pPr>
              <w:pStyle w:val="Heading1Numbered"/>
              <w:rPr>
                <w:del w:id="9497" w:author="Donovan Goode [2]" w:date="2018-11-09T10:04:00Z"/>
                <w:rFonts w:ascii="Consolas" w:eastAsia="Times New Roman" w:hAnsi="Consolas" w:cs="Times New Roman"/>
                <w:color w:val="D4D4D4"/>
                <w:sz w:val="21"/>
                <w:szCs w:val="21"/>
              </w:rPr>
              <w:pPrChange w:id="9498" w:author="Donovan Goode [2]" w:date="2018-11-09T10:05:00Z">
                <w:pPr>
                  <w:shd w:val="clear" w:color="auto" w:fill="1E1E1E"/>
                  <w:spacing w:line="285" w:lineRule="atLeast"/>
                </w:pPr>
              </w:pPrChange>
            </w:pPr>
          </w:p>
          <w:p w14:paraId="35248E0C" w14:textId="77777777" w:rsidR="00ED1509" w:rsidRPr="007520B6" w:rsidDel="008B6AF4" w:rsidRDefault="00ED1509">
            <w:pPr>
              <w:pStyle w:val="Heading1Numbered"/>
              <w:rPr>
                <w:del w:id="9499" w:author="Donovan Goode [2]" w:date="2018-11-09T10:04:00Z"/>
                <w:rFonts w:ascii="Consolas" w:eastAsia="Times New Roman" w:hAnsi="Consolas" w:cs="Times New Roman"/>
                <w:color w:val="D4D4D4"/>
                <w:sz w:val="21"/>
                <w:szCs w:val="21"/>
              </w:rPr>
              <w:pPrChange w:id="9500" w:author="Donovan Goode [2]" w:date="2018-11-09T10:05:00Z">
                <w:pPr>
                  <w:shd w:val="clear" w:color="auto" w:fill="1E1E1E"/>
                  <w:spacing w:line="285" w:lineRule="atLeast"/>
                </w:pPr>
              </w:pPrChange>
            </w:pPr>
            <w:del w:id="95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#W7PlayButton</w:delText>
              </w:r>
              <w:r w:rsidRPr="007520B6" w:rsidDel="008B6AF4">
                <w:rPr>
                  <w:rFonts w:ascii="Consolas" w:eastAsia="Times New Roman" w:hAnsi="Consolas" w:cs="Times New Roman"/>
                  <w:color w:val="D4D4D4"/>
                  <w:sz w:val="21"/>
                  <w:szCs w:val="21"/>
                </w:rPr>
                <w:delText xml:space="preserve"> {</w:delText>
              </w:r>
            </w:del>
          </w:p>
          <w:p w14:paraId="566A3FA5" w14:textId="77777777" w:rsidR="00ED1509" w:rsidRPr="007520B6" w:rsidDel="008B6AF4" w:rsidRDefault="00ED1509">
            <w:pPr>
              <w:pStyle w:val="Heading1Numbered"/>
              <w:rPr>
                <w:del w:id="9502" w:author="Donovan Goode [2]" w:date="2018-11-09T10:04:00Z"/>
                <w:rFonts w:ascii="Consolas" w:eastAsia="Times New Roman" w:hAnsi="Consolas" w:cs="Times New Roman"/>
                <w:color w:val="D4D4D4"/>
                <w:sz w:val="21"/>
                <w:szCs w:val="21"/>
              </w:rPr>
              <w:pPrChange w:id="9503" w:author="Donovan Goode [2]" w:date="2018-11-09T10:05:00Z">
                <w:pPr>
                  <w:shd w:val="clear" w:color="auto" w:fill="1E1E1E"/>
                  <w:spacing w:line="285" w:lineRule="atLeast"/>
                </w:pPr>
              </w:pPrChange>
            </w:pPr>
            <w:del w:id="95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45187C40" w14:textId="77777777" w:rsidR="00ED1509" w:rsidRPr="007520B6" w:rsidDel="008B6AF4" w:rsidRDefault="00ED1509">
            <w:pPr>
              <w:pStyle w:val="Heading1Numbered"/>
              <w:rPr>
                <w:del w:id="9505" w:author="Donovan Goode [2]" w:date="2018-11-09T10:04:00Z"/>
                <w:rFonts w:ascii="Consolas" w:eastAsia="Times New Roman" w:hAnsi="Consolas" w:cs="Times New Roman"/>
                <w:color w:val="D4D4D4"/>
                <w:sz w:val="21"/>
                <w:szCs w:val="21"/>
              </w:rPr>
              <w:pPrChange w:id="9506" w:author="Donovan Goode [2]" w:date="2018-11-09T10:05:00Z">
                <w:pPr>
                  <w:shd w:val="clear" w:color="auto" w:fill="1E1E1E"/>
                  <w:spacing w:line="285" w:lineRule="atLeast"/>
                </w:pPr>
              </w:pPrChange>
            </w:pPr>
            <w:del w:id="95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57637EE3" w14:textId="77777777" w:rsidR="00ED1509" w:rsidRPr="007520B6" w:rsidDel="008B6AF4" w:rsidRDefault="00ED1509">
            <w:pPr>
              <w:pStyle w:val="Heading1Numbered"/>
              <w:rPr>
                <w:del w:id="9508" w:author="Donovan Goode [2]" w:date="2018-11-09T10:04:00Z"/>
                <w:rFonts w:ascii="Consolas" w:eastAsia="Times New Roman" w:hAnsi="Consolas" w:cs="Times New Roman"/>
                <w:color w:val="D4D4D4"/>
                <w:sz w:val="21"/>
                <w:szCs w:val="21"/>
              </w:rPr>
              <w:pPrChange w:id="9509" w:author="Donovan Goode [2]" w:date="2018-11-09T10:05:00Z">
                <w:pPr>
                  <w:shd w:val="clear" w:color="auto" w:fill="1E1E1E"/>
                  <w:spacing w:line="285" w:lineRule="atLeast"/>
                </w:pPr>
              </w:pPrChange>
            </w:pPr>
            <w:del w:id="95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1F07A9ED" w14:textId="77777777" w:rsidR="00ED1509" w:rsidRPr="007520B6" w:rsidDel="008B6AF4" w:rsidRDefault="00ED1509">
            <w:pPr>
              <w:pStyle w:val="Heading1Numbered"/>
              <w:rPr>
                <w:del w:id="9511" w:author="Donovan Goode [2]" w:date="2018-11-09T10:04:00Z"/>
                <w:rFonts w:ascii="Consolas" w:eastAsia="Times New Roman" w:hAnsi="Consolas" w:cs="Times New Roman"/>
                <w:color w:val="D4D4D4"/>
                <w:sz w:val="21"/>
                <w:szCs w:val="21"/>
              </w:rPr>
              <w:pPrChange w:id="9512" w:author="Donovan Goode [2]" w:date="2018-11-09T10:05:00Z">
                <w:pPr>
                  <w:shd w:val="clear" w:color="auto" w:fill="1E1E1E"/>
                  <w:spacing w:line="285" w:lineRule="atLeast"/>
                </w:pPr>
              </w:pPrChange>
            </w:pPr>
            <w:del w:id="95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40EAC50" w14:textId="77777777" w:rsidR="00ED1509" w:rsidRPr="007520B6" w:rsidDel="008B6AF4" w:rsidRDefault="00ED1509">
            <w:pPr>
              <w:pStyle w:val="Heading1Numbered"/>
              <w:rPr>
                <w:del w:id="9514" w:author="Donovan Goode [2]" w:date="2018-11-09T10:04:00Z"/>
                <w:rFonts w:ascii="Consolas" w:eastAsia="Times New Roman" w:hAnsi="Consolas" w:cs="Times New Roman"/>
                <w:color w:val="D4D4D4"/>
                <w:sz w:val="21"/>
                <w:szCs w:val="21"/>
              </w:rPr>
              <w:pPrChange w:id="9515" w:author="Donovan Goode [2]" w:date="2018-11-09T10:05:00Z">
                <w:pPr>
                  <w:shd w:val="clear" w:color="auto" w:fill="1E1E1E"/>
                  <w:spacing w:line="285" w:lineRule="atLeast"/>
                </w:pPr>
              </w:pPrChange>
            </w:pPr>
            <w:del w:id="95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1F529EA" w14:textId="77777777" w:rsidR="00ED1509" w:rsidRPr="007520B6" w:rsidDel="008B6AF4" w:rsidRDefault="00ED1509">
            <w:pPr>
              <w:pStyle w:val="Heading1Numbered"/>
              <w:rPr>
                <w:del w:id="9517" w:author="Donovan Goode [2]" w:date="2018-11-09T10:04:00Z"/>
                <w:rFonts w:ascii="Consolas" w:eastAsia="Times New Roman" w:hAnsi="Consolas" w:cs="Times New Roman"/>
                <w:color w:val="D4D4D4"/>
                <w:sz w:val="21"/>
                <w:szCs w:val="21"/>
              </w:rPr>
              <w:pPrChange w:id="9518" w:author="Donovan Goode [2]" w:date="2018-11-09T10:05:00Z">
                <w:pPr>
                  <w:shd w:val="clear" w:color="auto" w:fill="1E1E1E"/>
                  <w:spacing w:line="285" w:lineRule="atLeast"/>
                </w:pPr>
              </w:pPrChange>
            </w:pPr>
            <w:del w:id="95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7555E054" w14:textId="77777777" w:rsidR="00ED1509" w:rsidRPr="007520B6" w:rsidDel="008B6AF4" w:rsidRDefault="00ED1509">
            <w:pPr>
              <w:pStyle w:val="Heading1Numbered"/>
              <w:rPr>
                <w:del w:id="9520" w:author="Donovan Goode [2]" w:date="2018-11-09T10:04:00Z"/>
                <w:rFonts w:ascii="Consolas" w:eastAsia="Times New Roman" w:hAnsi="Consolas" w:cs="Times New Roman"/>
                <w:color w:val="D4D4D4"/>
                <w:sz w:val="21"/>
                <w:szCs w:val="21"/>
              </w:rPr>
              <w:pPrChange w:id="9521" w:author="Donovan Goode [2]" w:date="2018-11-09T10:05:00Z">
                <w:pPr>
                  <w:shd w:val="clear" w:color="auto" w:fill="1E1E1E"/>
                  <w:spacing w:line="285" w:lineRule="atLeast"/>
                </w:pPr>
              </w:pPrChange>
            </w:pPr>
            <w:del w:id="95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7A8BED0D" w14:textId="77777777" w:rsidR="00ED1509" w:rsidRPr="007520B6" w:rsidDel="008B6AF4" w:rsidRDefault="00ED1509">
            <w:pPr>
              <w:pStyle w:val="Heading1Numbered"/>
              <w:rPr>
                <w:del w:id="9523" w:author="Donovan Goode [2]" w:date="2018-11-09T10:04:00Z"/>
                <w:rFonts w:ascii="Consolas" w:eastAsia="Times New Roman" w:hAnsi="Consolas" w:cs="Times New Roman"/>
                <w:color w:val="D4D4D4"/>
                <w:sz w:val="21"/>
                <w:szCs w:val="21"/>
              </w:rPr>
              <w:pPrChange w:id="9524" w:author="Donovan Goode [2]" w:date="2018-11-09T10:05:00Z">
                <w:pPr>
                  <w:shd w:val="clear" w:color="auto" w:fill="1E1E1E"/>
                  <w:spacing w:line="285" w:lineRule="atLeast"/>
                </w:pPr>
              </w:pPrChange>
            </w:pPr>
            <w:del w:id="95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https://www.opm.gov/images/poster/Fed_Month.jpg</w:delText>
              </w:r>
              <w:r w:rsidRPr="007520B6" w:rsidDel="008B6AF4">
                <w:rPr>
                  <w:rFonts w:ascii="Consolas" w:eastAsia="Times New Roman" w:hAnsi="Consolas" w:cs="Times New Roman"/>
                  <w:color w:val="D4D4D4"/>
                  <w:sz w:val="21"/>
                  <w:szCs w:val="21"/>
                </w:rPr>
                <w:delText>);</w:delText>
              </w:r>
            </w:del>
          </w:p>
          <w:p w14:paraId="6511F359" w14:textId="77777777" w:rsidR="00ED1509" w:rsidRPr="007520B6" w:rsidDel="008B6AF4" w:rsidRDefault="00ED1509">
            <w:pPr>
              <w:pStyle w:val="Heading1Numbered"/>
              <w:rPr>
                <w:del w:id="9526" w:author="Donovan Goode [2]" w:date="2018-11-09T10:04:00Z"/>
                <w:rFonts w:ascii="Consolas" w:eastAsia="Times New Roman" w:hAnsi="Consolas" w:cs="Times New Roman"/>
                <w:color w:val="D4D4D4"/>
                <w:sz w:val="21"/>
                <w:szCs w:val="21"/>
              </w:rPr>
              <w:pPrChange w:id="9527" w:author="Donovan Goode [2]" w:date="2018-11-09T10:05:00Z">
                <w:pPr>
                  <w:shd w:val="clear" w:color="auto" w:fill="1E1E1E"/>
                  <w:spacing w:line="285" w:lineRule="atLeast"/>
                </w:pPr>
              </w:pPrChange>
            </w:pPr>
            <w:del w:id="95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CB17F43" w14:textId="77777777" w:rsidR="00ED1509" w:rsidRPr="007520B6" w:rsidDel="008B6AF4" w:rsidRDefault="00ED1509">
            <w:pPr>
              <w:pStyle w:val="Heading1Numbered"/>
              <w:rPr>
                <w:del w:id="9529" w:author="Donovan Goode [2]" w:date="2018-11-09T10:04:00Z"/>
                <w:rFonts w:ascii="Consolas" w:eastAsia="Times New Roman" w:hAnsi="Consolas" w:cs="Times New Roman"/>
                <w:color w:val="D4D4D4"/>
                <w:sz w:val="21"/>
                <w:szCs w:val="21"/>
              </w:rPr>
              <w:pPrChange w:id="9530" w:author="Donovan Goode [2]" w:date="2018-11-09T10:05:00Z">
                <w:pPr>
                  <w:shd w:val="clear" w:color="auto" w:fill="1E1E1E"/>
                  <w:spacing w:line="285" w:lineRule="atLeast"/>
                </w:pPr>
              </w:pPrChange>
            </w:pPr>
            <w:del w:id="9531" w:author="Donovan Goode [2]" w:date="2018-11-09T10:04:00Z">
              <w:r w:rsidRPr="007520B6" w:rsidDel="008B6AF4">
                <w:rPr>
                  <w:rFonts w:ascii="Consolas" w:eastAsia="Times New Roman" w:hAnsi="Consolas" w:cs="Times New Roman"/>
                  <w:color w:val="D4D4D4"/>
                  <w:sz w:val="21"/>
                  <w:szCs w:val="21"/>
                </w:rPr>
                <w:delText xml:space="preserve">    }</w:delText>
              </w:r>
            </w:del>
          </w:p>
          <w:p w14:paraId="406C16B0" w14:textId="77777777" w:rsidR="00ED1509" w:rsidRPr="007520B6" w:rsidDel="008B6AF4" w:rsidRDefault="00ED1509">
            <w:pPr>
              <w:pStyle w:val="Heading1Numbered"/>
              <w:rPr>
                <w:del w:id="9532" w:author="Donovan Goode [2]" w:date="2018-11-09T10:04:00Z"/>
                <w:rFonts w:ascii="Consolas" w:eastAsia="Times New Roman" w:hAnsi="Consolas" w:cs="Times New Roman"/>
                <w:color w:val="D4D4D4"/>
                <w:sz w:val="21"/>
                <w:szCs w:val="21"/>
              </w:rPr>
              <w:pPrChange w:id="9533" w:author="Donovan Goode [2]" w:date="2018-11-09T10:05:00Z">
                <w:pPr>
                  <w:shd w:val="clear" w:color="auto" w:fill="1E1E1E"/>
                  <w:spacing w:line="285" w:lineRule="atLeast"/>
                </w:pPr>
              </w:pPrChange>
            </w:pPr>
          </w:p>
          <w:p w14:paraId="0DAF46C4" w14:textId="77777777" w:rsidR="00ED1509" w:rsidRPr="007520B6" w:rsidDel="008B6AF4" w:rsidRDefault="00ED1509">
            <w:pPr>
              <w:pStyle w:val="Heading1Numbered"/>
              <w:rPr>
                <w:del w:id="9534" w:author="Donovan Goode [2]" w:date="2018-11-09T10:04:00Z"/>
                <w:rFonts w:ascii="Consolas" w:eastAsia="Times New Roman" w:hAnsi="Consolas" w:cs="Times New Roman"/>
                <w:color w:val="D4D4D4"/>
                <w:sz w:val="21"/>
                <w:szCs w:val="21"/>
              </w:rPr>
              <w:pPrChange w:id="9535" w:author="Donovan Goode [2]" w:date="2018-11-09T10:05:00Z">
                <w:pPr>
                  <w:shd w:val="clear" w:color="auto" w:fill="1E1E1E"/>
                  <w:spacing w:line="285" w:lineRule="atLeast"/>
                </w:pPr>
              </w:pPrChange>
            </w:pPr>
            <w:del w:id="95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#W7Transcript</w:delText>
              </w:r>
              <w:r w:rsidRPr="007520B6" w:rsidDel="008B6AF4">
                <w:rPr>
                  <w:rFonts w:ascii="Consolas" w:eastAsia="Times New Roman" w:hAnsi="Consolas" w:cs="Times New Roman"/>
                  <w:color w:val="D4D4D4"/>
                  <w:sz w:val="21"/>
                  <w:szCs w:val="21"/>
                </w:rPr>
                <w:delText xml:space="preserve"> {</w:delText>
              </w:r>
            </w:del>
          </w:p>
          <w:p w14:paraId="183A851A" w14:textId="77777777" w:rsidR="00ED1509" w:rsidRPr="007520B6" w:rsidDel="008B6AF4" w:rsidRDefault="00ED1509">
            <w:pPr>
              <w:pStyle w:val="Heading1Numbered"/>
              <w:rPr>
                <w:del w:id="9537" w:author="Donovan Goode [2]" w:date="2018-11-09T10:04:00Z"/>
                <w:rFonts w:ascii="Consolas" w:eastAsia="Times New Roman" w:hAnsi="Consolas" w:cs="Times New Roman"/>
                <w:color w:val="D4D4D4"/>
                <w:sz w:val="21"/>
                <w:szCs w:val="21"/>
              </w:rPr>
              <w:pPrChange w:id="9538" w:author="Donovan Goode [2]" w:date="2018-11-09T10:05:00Z">
                <w:pPr>
                  <w:shd w:val="clear" w:color="auto" w:fill="1E1E1E"/>
                  <w:spacing w:line="285" w:lineRule="atLeast"/>
                </w:pPr>
              </w:pPrChange>
            </w:pPr>
            <w:del w:id="95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459px</w:delText>
              </w:r>
              <w:r w:rsidRPr="007520B6" w:rsidDel="008B6AF4">
                <w:rPr>
                  <w:rFonts w:ascii="Consolas" w:eastAsia="Times New Roman" w:hAnsi="Consolas" w:cs="Times New Roman"/>
                  <w:color w:val="D4D4D4"/>
                  <w:sz w:val="21"/>
                  <w:szCs w:val="21"/>
                </w:rPr>
                <w:delText>;</w:delText>
              </w:r>
            </w:del>
          </w:p>
          <w:p w14:paraId="1810FD41" w14:textId="77777777" w:rsidR="00ED1509" w:rsidRPr="007520B6" w:rsidDel="008B6AF4" w:rsidRDefault="00ED1509">
            <w:pPr>
              <w:pStyle w:val="Heading1Numbered"/>
              <w:rPr>
                <w:del w:id="9540" w:author="Donovan Goode [2]" w:date="2018-11-09T10:04:00Z"/>
                <w:rFonts w:ascii="Consolas" w:eastAsia="Times New Roman" w:hAnsi="Consolas" w:cs="Times New Roman"/>
                <w:color w:val="D4D4D4"/>
                <w:sz w:val="21"/>
                <w:szCs w:val="21"/>
              </w:rPr>
              <w:pPrChange w:id="9541" w:author="Donovan Goode [2]" w:date="2018-11-09T10:05:00Z">
                <w:pPr>
                  <w:shd w:val="clear" w:color="auto" w:fill="1E1E1E"/>
                  <w:spacing w:line="285" w:lineRule="atLeast"/>
                </w:pPr>
              </w:pPrChange>
            </w:pPr>
            <w:del w:id="95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ED0730A" w14:textId="77777777" w:rsidR="00ED1509" w:rsidRPr="007520B6" w:rsidDel="008B6AF4" w:rsidRDefault="00ED1509">
            <w:pPr>
              <w:pStyle w:val="Heading1Numbered"/>
              <w:rPr>
                <w:del w:id="9543" w:author="Donovan Goode [2]" w:date="2018-11-09T10:04:00Z"/>
                <w:rFonts w:ascii="Consolas" w:eastAsia="Times New Roman" w:hAnsi="Consolas" w:cs="Times New Roman"/>
                <w:color w:val="D4D4D4"/>
                <w:sz w:val="21"/>
                <w:szCs w:val="21"/>
              </w:rPr>
              <w:pPrChange w:id="9544" w:author="Donovan Goode [2]" w:date="2018-11-09T10:05:00Z">
                <w:pPr>
                  <w:shd w:val="clear" w:color="auto" w:fill="1E1E1E"/>
                  <w:spacing w:line="285" w:lineRule="atLeast"/>
                </w:pPr>
              </w:pPrChange>
            </w:pPr>
            <w:del w:id="95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DDA2AF5" w14:textId="77777777" w:rsidR="00ED1509" w:rsidRPr="007520B6" w:rsidDel="008B6AF4" w:rsidRDefault="00ED1509">
            <w:pPr>
              <w:pStyle w:val="Heading1Numbered"/>
              <w:rPr>
                <w:del w:id="9546" w:author="Donovan Goode [2]" w:date="2018-11-09T10:04:00Z"/>
                <w:rFonts w:ascii="Consolas" w:eastAsia="Times New Roman" w:hAnsi="Consolas" w:cs="Times New Roman"/>
                <w:color w:val="D4D4D4"/>
                <w:sz w:val="21"/>
                <w:szCs w:val="21"/>
              </w:rPr>
              <w:pPrChange w:id="9547" w:author="Donovan Goode [2]" w:date="2018-11-09T10:05:00Z">
                <w:pPr>
                  <w:shd w:val="clear" w:color="auto" w:fill="1E1E1E"/>
                  <w:spacing w:line="285" w:lineRule="atLeast"/>
                </w:pPr>
              </w:pPrChange>
            </w:pPr>
            <w:del w:id="9548" w:author="Donovan Goode [2]" w:date="2018-11-09T10:04:00Z">
              <w:r w:rsidRPr="007520B6" w:rsidDel="008B6AF4">
                <w:rPr>
                  <w:rFonts w:ascii="Consolas" w:eastAsia="Times New Roman" w:hAnsi="Consolas" w:cs="Times New Roman"/>
                  <w:color w:val="D4D4D4"/>
                  <w:sz w:val="21"/>
                  <w:szCs w:val="21"/>
                </w:rPr>
                <w:delText xml:space="preserve">    }</w:delText>
              </w:r>
            </w:del>
          </w:p>
          <w:p w14:paraId="35AF0186" w14:textId="77777777" w:rsidR="00ED1509" w:rsidRPr="007520B6" w:rsidDel="008B6AF4" w:rsidRDefault="00ED1509">
            <w:pPr>
              <w:pStyle w:val="Heading1Numbered"/>
              <w:rPr>
                <w:del w:id="9549" w:author="Donovan Goode [2]" w:date="2018-11-09T10:04:00Z"/>
                <w:rFonts w:ascii="Consolas" w:eastAsia="Times New Roman" w:hAnsi="Consolas" w:cs="Times New Roman"/>
                <w:color w:val="D4D4D4"/>
                <w:sz w:val="21"/>
                <w:szCs w:val="21"/>
              </w:rPr>
              <w:pPrChange w:id="9550" w:author="Donovan Goode [2]" w:date="2018-11-09T10:05:00Z">
                <w:pPr>
                  <w:shd w:val="clear" w:color="auto" w:fill="1E1E1E"/>
                  <w:spacing w:line="285" w:lineRule="atLeast"/>
                </w:pPr>
              </w:pPrChange>
            </w:pPr>
          </w:p>
          <w:p w14:paraId="15DA49B9" w14:textId="77777777" w:rsidR="00ED1509" w:rsidRPr="007520B6" w:rsidDel="008B6AF4" w:rsidRDefault="00ED1509">
            <w:pPr>
              <w:pStyle w:val="Heading1Numbered"/>
              <w:rPr>
                <w:del w:id="9551" w:author="Donovan Goode [2]" w:date="2018-11-09T10:04:00Z"/>
                <w:rFonts w:ascii="Consolas" w:eastAsia="Times New Roman" w:hAnsi="Consolas" w:cs="Times New Roman"/>
                <w:color w:val="D4D4D4"/>
                <w:sz w:val="21"/>
                <w:szCs w:val="21"/>
              </w:rPr>
              <w:pPrChange w:id="9552" w:author="Donovan Goode [2]" w:date="2018-11-09T10:05:00Z">
                <w:pPr>
                  <w:shd w:val="clear" w:color="auto" w:fill="1E1E1E"/>
                  <w:spacing w:line="285" w:lineRule="atLeast"/>
                </w:pPr>
              </w:pPrChange>
            </w:pPr>
            <w:del w:id="95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8 (PEOPLE)--------------------- */</w:delText>
              </w:r>
            </w:del>
          </w:p>
          <w:p w14:paraId="724B0217" w14:textId="77777777" w:rsidR="00ED1509" w:rsidRPr="007520B6" w:rsidDel="008B6AF4" w:rsidRDefault="00ED1509">
            <w:pPr>
              <w:pStyle w:val="Heading1Numbered"/>
              <w:rPr>
                <w:del w:id="9554" w:author="Donovan Goode [2]" w:date="2018-11-09T10:04:00Z"/>
                <w:rFonts w:ascii="Consolas" w:eastAsia="Times New Roman" w:hAnsi="Consolas" w:cs="Times New Roman"/>
                <w:color w:val="D4D4D4"/>
                <w:sz w:val="21"/>
                <w:szCs w:val="21"/>
              </w:rPr>
              <w:pPrChange w:id="9555" w:author="Donovan Goode [2]" w:date="2018-11-09T10:05:00Z">
                <w:pPr>
                  <w:shd w:val="clear" w:color="auto" w:fill="1E1E1E"/>
                  <w:spacing w:line="285" w:lineRule="atLeast"/>
                </w:pPr>
              </w:pPrChange>
            </w:pPr>
            <w:del w:id="95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#slide8</w:delText>
              </w:r>
              <w:r w:rsidRPr="007520B6" w:rsidDel="008B6AF4">
                <w:rPr>
                  <w:rFonts w:ascii="Consolas" w:eastAsia="Times New Roman" w:hAnsi="Consolas" w:cs="Times New Roman"/>
                  <w:color w:val="D4D4D4"/>
                  <w:sz w:val="21"/>
                  <w:szCs w:val="21"/>
                </w:rPr>
                <w:delText xml:space="preserve"> {</w:delText>
              </w:r>
            </w:del>
          </w:p>
          <w:p w14:paraId="429C1BED" w14:textId="77777777" w:rsidR="00ED1509" w:rsidRPr="007520B6" w:rsidDel="008B6AF4" w:rsidRDefault="00ED1509">
            <w:pPr>
              <w:pStyle w:val="Heading1Numbered"/>
              <w:rPr>
                <w:del w:id="9557" w:author="Donovan Goode [2]" w:date="2018-11-09T10:04:00Z"/>
                <w:rFonts w:ascii="Consolas" w:eastAsia="Times New Roman" w:hAnsi="Consolas" w:cs="Times New Roman"/>
                <w:color w:val="D4D4D4"/>
                <w:sz w:val="21"/>
                <w:szCs w:val="21"/>
              </w:rPr>
              <w:pPrChange w:id="9558" w:author="Donovan Goode [2]" w:date="2018-11-09T10:05:00Z">
                <w:pPr>
                  <w:shd w:val="clear" w:color="auto" w:fill="1E1E1E"/>
                  <w:spacing w:line="285" w:lineRule="atLeast"/>
                </w:pPr>
              </w:pPrChange>
            </w:pPr>
            <w:del w:id="95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https://www.opm.gov/images/People_Background_v2.jpg</w:delText>
              </w:r>
              <w:r w:rsidRPr="007520B6" w:rsidDel="008B6AF4">
                <w:rPr>
                  <w:rFonts w:ascii="Consolas" w:eastAsia="Times New Roman" w:hAnsi="Consolas" w:cs="Times New Roman"/>
                  <w:color w:val="D4D4D4"/>
                  <w:sz w:val="21"/>
                  <w:szCs w:val="21"/>
                </w:rPr>
                <w:delText>);</w:delText>
              </w:r>
            </w:del>
          </w:p>
          <w:p w14:paraId="79E81867" w14:textId="77777777" w:rsidR="00ED1509" w:rsidRPr="007520B6" w:rsidDel="008B6AF4" w:rsidRDefault="00ED1509">
            <w:pPr>
              <w:pStyle w:val="Heading1Numbered"/>
              <w:rPr>
                <w:del w:id="9560" w:author="Donovan Goode [2]" w:date="2018-11-09T10:04:00Z"/>
                <w:rFonts w:ascii="Consolas" w:eastAsia="Times New Roman" w:hAnsi="Consolas" w:cs="Times New Roman"/>
                <w:color w:val="D4D4D4"/>
                <w:sz w:val="21"/>
                <w:szCs w:val="21"/>
              </w:rPr>
              <w:pPrChange w:id="9561" w:author="Donovan Goode [2]" w:date="2018-11-09T10:05:00Z">
                <w:pPr>
                  <w:shd w:val="clear" w:color="auto" w:fill="1E1E1E"/>
                  <w:spacing w:line="285" w:lineRule="atLeast"/>
                </w:pPr>
              </w:pPrChange>
            </w:pPr>
            <w:del w:id="95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7FD284B" w14:textId="77777777" w:rsidR="00ED1509" w:rsidRPr="007520B6" w:rsidDel="008B6AF4" w:rsidRDefault="00ED1509">
            <w:pPr>
              <w:pStyle w:val="Heading1Numbered"/>
              <w:rPr>
                <w:del w:id="9563" w:author="Donovan Goode [2]" w:date="2018-11-09T10:04:00Z"/>
                <w:rFonts w:ascii="Consolas" w:eastAsia="Times New Roman" w:hAnsi="Consolas" w:cs="Times New Roman"/>
                <w:color w:val="D4D4D4"/>
                <w:sz w:val="21"/>
                <w:szCs w:val="21"/>
              </w:rPr>
              <w:pPrChange w:id="9564" w:author="Donovan Goode [2]" w:date="2018-11-09T10:05:00Z">
                <w:pPr>
                  <w:shd w:val="clear" w:color="auto" w:fill="1E1E1E"/>
                  <w:spacing w:line="285" w:lineRule="atLeast"/>
                </w:pPr>
              </w:pPrChange>
            </w:pPr>
            <w:del w:id="9565" w:author="Donovan Goode [2]" w:date="2018-11-09T10:04:00Z">
              <w:r w:rsidRPr="007520B6" w:rsidDel="008B6AF4">
                <w:rPr>
                  <w:rFonts w:ascii="Consolas" w:eastAsia="Times New Roman" w:hAnsi="Consolas" w:cs="Times New Roman"/>
                  <w:color w:val="D4D4D4"/>
                  <w:sz w:val="21"/>
                  <w:szCs w:val="21"/>
                </w:rPr>
                <w:delText xml:space="preserve">    }</w:delText>
              </w:r>
            </w:del>
          </w:p>
          <w:p w14:paraId="25FFAF46" w14:textId="77777777" w:rsidR="00ED1509" w:rsidRPr="007520B6" w:rsidDel="008B6AF4" w:rsidRDefault="00ED1509">
            <w:pPr>
              <w:pStyle w:val="Heading1Numbered"/>
              <w:rPr>
                <w:del w:id="9566" w:author="Donovan Goode [2]" w:date="2018-11-09T10:04:00Z"/>
                <w:rFonts w:ascii="Consolas" w:eastAsia="Times New Roman" w:hAnsi="Consolas" w:cs="Times New Roman"/>
                <w:color w:val="D4D4D4"/>
                <w:sz w:val="21"/>
                <w:szCs w:val="21"/>
              </w:rPr>
              <w:pPrChange w:id="9567" w:author="Donovan Goode [2]" w:date="2018-11-09T10:05:00Z">
                <w:pPr>
                  <w:shd w:val="clear" w:color="auto" w:fill="1E1E1E"/>
                  <w:spacing w:line="285" w:lineRule="atLeast"/>
                </w:pPr>
              </w:pPrChange>
            </w:pPr>
          </w:p>
          <w:p w14:paraId="5CF3C4BA" w14:textId="77777777" w:rsidR="00ED1509" w:rsidRPr="007520B6" w:rsidDel="008B6AF4" w:rsidRDefault="00ED1509">
            <w:pPr>
              <w:pStyle w:val="Heading1Numbered"/>
              <w:rPr>
                <w:del w:id="9568" w:author="Donovan Goode [2]" w:date="2018-11-09T10:04:00Z"/>
                <w:rFonts w:ascii="Consolas" w:eastAsia="Times New Roman" w:hAnsi="Consolas" w:cs="Times New Roman"/>
                <w:color w:val="D4D4D4"/>
                <w:sz w:val="21"/>
                <w:szCs w:val="21"/>
              </w:rPr>
              <w:pPrChange w:id="9569" w:author="Donovan Goode [2]" w:date="2018-11-09T10:05:00Z">
                <w:pPr>
                  <w:shd w:val="clear" w:color="auto" w:fill="1E1E1E"/>
                  <w:spacing w:line="285" w:lineRule="atLeast"/>
                </w:pPr>
              </w:pPrChange>
            </w:pPr>
            <w:del w:id="95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w:delText>
              </w:r>
              <w:r w:rsidRPr="007520B6" w:rsidDel="008B6AF4">
                <w:rPr>
                  <w:rFonts w:ascii="Consolas" w:eastAsia="Times New Roman" w:hAnsi="Consolas" w:cs="Times New Roman"/>
                  <w:color w:val="D4D4D4"/>
                  <w:sz w:val="21"/>
                  <w:szCs w:val="21"/>
                </w:rPr>
                <w:delText xml:space="preserve"> {</w:delText>
              </w:r>
            </w:del>
          </w:p>
          <w:p w14:paraId="0ECF0B89" w14:textId="77777777" w:rsidR="00ED1509" w:rsidRPr="007520B6" w:rsidDel="008B6AF4" w:rsidRDefault="00ED1509">
            <w:pPr>
              <w:pStyle w:val="Heading1Numbered"/>
              <w:rPr>
                <w:del w:id="9571" w:author="Donovan Goode [2]" w:date="2018-11-09T10:04:00Z"/>
                <w:rFonts w:ascii="Consolas" w:eastAsia="Times New Roman" w:hAnsi="Consolas" w:cs="Times New Roman"/>
                <w:color w:val="D4D4D4"/>
                <w:sz w:val="21"/>
                <w:szCs w:val="21"/>
              </w:rPr>
              <w:pPrChange w:id="9572" w:author="Donovan Goode [2]" w:date="2018-11-09T10:05:00Z">
                <w:pPr>
                  <w:shd w:val="clear" w:color="auto" w:fill="1E1E1E"/>
                  <w:spacing w:line="285" w:lineRule="atLeast"/>
                </w:pPr>
              </w:pPrChange>
            </w:pPr>
            <w:del w:id="95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7FA32D4" w14:textId="77777777" w:rsidR="00ED1509" w:rsidRPr="007520B6" w:rsidDel="008B6AF4" w:rsidRDefault="00ED1509">
            <w:pPr>
              <w:pStyle w:val="Heading1Numbered"/>
              <w:rPr>
                <w:del w:id="9574" w:author="Donovan Goode [2]" w:date="2018-11-09T10:04:00Z"/>
                <w:rFonts w:ascii="Consolas" w:eastAsia="Times New Roman" w:hAnsi="Consolas" w:cs="Times New Roman"/>
                <w:color w:val="D4D4D4"/>
                <w:sz w:val="21"/>
                <w:szCs w:val="21"/>
              </w:rPr>
              <w:pPrChange w:id="9575" w:author="Donovan Goode [2]" w:date="2018-11-09T10:05:00Z">
                <w:pPr>
                  <w:shd w:val="clear" w:color="auto" w:fill="1E1E1E"/>
                  <w:spacing w:line="285" w:lineRule="atLeast"/>
                </w:pPr>
              </w:pPrChange>
            </w:pPr>
            <w:del w:id="95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47CC15D" w14:textId="77777777" w:rsidR="00ED1509" w:rsidRPr="007520B6" w:rsidDel="008B6AF4" w:rsidRDefault="00ED1509">
            <w:pPr>
              <w:pStyle w:val="Heading1Numbered"/>
              <w:rPr>
                <w:del w:id="9577" w:author="Donovan Goode [2]" w:date="2018-11-09T10:04:00Z"/>
                <w:rFonts w:ascii="Consolas" w:eastAsia="Times New Roman" w:hAnsi="Consolas" w:cs="Times New Roman"/>
                <w:color w:val="D4D4D4"/>
                <w:sz w:val="21"/>
                <w:szCs w:val="21"/>
              </w:rPr>
              <w:pPrChange w:id="9578" w:author="Donovan Goode [2]" w:date="2018-11-09T10:05:00Z">
                <w:pPr>
                  <w:shd w:val="clear" w:color="auto" w:fill="1E1E1E"/>
                  <w:spacing w:line="285" w:lineRule="atLeast"/>
                </w:pPr>
              </w:pPrChange>
            </w:pPr>
            <w:del w:id="9579" w:author="Donovan Goode [2]" w:date="2018-11-09T10:04:00Z">
              <w:r w:rsidRPr="007520B6" w:rsidDel="008B6AF4">
                <w:rPr>
                  <w:rFonts w:ascii="Consolas" w:eastAsia="Times New Roman" w:hAnsi="Consolas" w:cs="Times New Roman"/>
                  <w:color w:val="D4D4D4"/>
                  <w:sz w:val="21"/>
                  <w:szCs w:val="21"/>
                </w:rPr>
                <w:delText xml:space="preserve">    }</w:delText>
              </w:r>
            </w:del>
          </w:p>
          <w:p w14:paraId="1112D82B" w14:textId="77777777" w:rsidR="00ED1509" w:rsidRPr="007520B6" w:rsidDel="008B6AF4" w:rsidRDefault="00ED1509">
            <w:pPr>
              <w:pStyle w:val="Heading1Numbered"/>
              <w:rPr>
                <w:del w:id="9580" w:author="Donovan Goode [2]" w:date="2018-11-09T10:04:00Z"/>
                <w:rFonts w:ascii="Consolas" w:eastAsia="Times New Roman" w:hAnsi="Consolas" w:cs="Times New Roman"/>
                <w:color w:val="D4D4D4"/>
                <w:sz w:val="21"/>
                <w:szCs w:val="21"/>
              </w:rPr>
              <w:pPrChange w:id="9581" w:author="Donovan Goode [2]" w:date="2018-11-09T10:05:00Z">
                <w:pPr>
                  <w:shd w:val="clear" w:color="auto" w:fill="1E1E1E"/>
                  <w:spacing w:after="240" w:line="285" w:lineRule="atLeast"/>
                </w:pPr>
              </w:pPrChange>
            </w:pPr>
          </w:p>
          <w:p w14:paraId="1AFB92C2" w14:textId="77777777" w:rsidR="00ED1509" w:rsidRPr="007520B6" w:rsidDel="008B6AF4" w:rsidRDefault="00ED1509">
            <w:pPr>
              <w:pStyle w:val="Heading1Numbered"/>
              <w:rPr>
                <w:del w:id="9582" w:author="Donovan Goode [2]" w:date="2018-11-09T10:04:00Z"/>
                <w:rFonts w:ascii="Consolas" w:eastAsia="Times New Roman" w:hAnsi="Consolas" w:cs="Times New Roman"/>
                <w:color w:val="D4D4D4"/>
                <w:sz w:val="21"/>
                <w:szCs w:val="21"/>
              </w:rPr>
              <w:pPrChange w:id="9583" w:author="Donovan Goode [2]" w:date="2018-11-09T10:05:00Z">
                <w:pPr>
                  <w:shd w:val="clear" w:color="auto" w:fill="1E1E1E"/>
                  <w:spacing w:line="285" w:lineRule="atLeast"/>
                </w:pPr>
              </w:pPrChange>
            </w:pPr>
            <w:del w:id="95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div.next</w:delText>
              </w:r>
              <w:r w:rsidRPr="007520B6" w:rsidDel="008B6AF4">
                <w:rPr>
                  <w:rFonts w:ascii="Consolas" w:eastAsia="Times New Roman" w:hAnsi="Consolas" w:cs="Times New Roman"/>
                  <w:color w:val="D4D4D4"/>
                  <w:sz w:val="21"/>
                  <w:szCs w:val="21"/>
                </w:rPr>
                <w:delText xml:space="preserve"> {</w:delText>
              </w:r>
            </w:del>
          </w:p>
          <w:p w14:paraId="4039EB9A" w14:textId="77777777" w:rsidR="00ED1509" w:rsidRPr="007520B6" w:rsidDel="008B6AF4" w:rsidRDefault="00ED1509">
            <w:pPr>
              <w:pStyle w:val="Heading1Numbered"/>
              <w:rPr>
                <w:del w:id="9585" w:author="Donovan Goode [2]" w:date="2018-11-09T10:04:00Z"/>
                <w:rFonts w:ascii="Consolas" w:eastAsia="Times New Roman" w:hAnsi="Consolas" w:cs="Times New Roman"/>
                <w:color w:val="D4D4D4"/>
                <w:sz w:val="21"/>
                <w:szCs w:val="21"/>
              </w:rPr>
              <w:pPrChange w:id="9586" w:author="Donovan Goode [2]" w:date="2018-11-09T10:05:00Z">
                <w:pPr>
                  <w:shd w:val="clear" w:color="auto" w:fill="1E1E1E"/>
                  <w:spacing w:line="285" w:lineRule="atLeast"/>
                </w:pPr>
              </w:pPrChange>
            </w:pPr>
            <w:del w:id="95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09104598" w14:textId="77777777" w:rsidR="00ED1509" w:rsidRPr="007520B6" w:rsidDel="008B6AF4" w:rsidRDefault="00ED1509">
            <w:pPr>
              <w:pStyle w:val="Heading1Numbered"/>
              <w:rPr>
                <w:del w:id="9588" w:author="Donovan Goode [2]" w:date="2018-11-09T10:04:00Z"/>
                <w:rFonts w:ascii="Consolas" w:eastAsia="Times New Roman" w:hAnsi="Consolas" w:cs="Times New Roman"/>
                <w:color w:val="D4D4D4"/>
                <w:sz w:val="21"/>
                <w:szCs w:val="21"/>
              </w:rPr>
              <w:pPrChange w:id="9589" w:author="Donovan Goode [2]" w:date="2018-11-09T10:05:00Z">
                <w:pPr>
                  <w:shd w:val="clear" w:color="auto" w:fill="1E1E1E"/>
                  <w:spacing w:line="285" w:lineRule="atLeast"/>
                </w:pPr>
              </w:pPrChange>
            </w:pPr>
            <w:del w:id="95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116px</w:delText>
              </w:r>
              <w:r w:rsidRPr="007520B6" w:rsidDel="008B6AF4">
                <w:rPr>
                  <w:rFonts w:ascii="Consolas" w:eastAsia="Times New Roman" w:hAnsi="Consolas" w:cs="Times New Roman"/>
                  <w:color w:val="D4D4D4"/>
                  <w:sz w:val="21"/>
                  <w:szCs w:val="21"/>
                </w:rPr>
                <w:delText>;</w:delText>
              </w:r>
            </w:del>
          </w:p>
          <w:p w14:paraId="504A991B" w14:textId="77777777" w:rsidR="00ED1509" w:rsidRPr="007520B6" w:rsidDel="008B6AF4" w:rsidRDefault="00ED1509">
            <w:pPr>
              <w:pStyle w:val="Heading1Numbered"/>
              <w:rPr>
                <w:del w:id="9591" w:author="Donovan Goode [2]" w:date="2018-11-09T10:04:00Z"/>
                <w:rFonts w:ascii="Consolas" w:eastAsia="Times New Roman" w:hAnsi="Consolas" w:cs="Times New Roman"/>
                <w:color w:val="D4D4D4"/>
                <w:sz w:val="21"/>
                <w:szCs w:val="21"/>
              </w:rPr>
              <w:pPrChange w:id="9592" w:author="Donovan Goode [2]" w:date="2018-11-09T10:05:00Z">
                <w:pPr>
                  <w:shd w:val="clear" w:color="auto" w:fill="1E1E1E"/>
                  <w:spacing w:line="285" w:lineRule="atLeast"/>
                </w:pPr>
              </w:pPrChange>
            </w:pPr>
            <w:del w:id="95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8E0862F" w14:textId="77777777" w:rsidR="00ED1509" w:rsidRPr="007520B6" w:rsidDel="008B6AF4" w:rsidRDefault="00ED1509">
            <w:pPr>
              <w:pStyle w:val="Heading1Numbered"/>
              <w:rPr>
                <w:del w:id="9594" w:author="Donovan Goode [2]" w:date="2018-11-09T10:04:00Z"/>
                <w:rFonts w:ascii="Consolas" w:eastAsia="Times New Roman" w:hAnsi="Consolas" w:cs="Times New Roman"/>
                <w:color w:val="D4D4D4"/>
                <w:sz w:val="21"/>
                <w:szCs w:val="21"/>
              </w:rPr>
              <w:pPrChange w:id="9595" w:author="Donovan Goode [2]" w:date="2018-11-09T10:05:00Z">
                <w:pPr>
                  <w:shd w:val="clear" w:color="auto" w:fill="1E1E1E"/>
                  <w:spacing w:line="285" w:lineRule="atLeast"/>
                </w:pPr>
              </w:pPrChange>
            </w:pPr>
            <w:del w:id="95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3888B010" w14:textId="77777777" w:rsidR="00ED1509" w:rsidRPr="007520B6" w:rsidDel="008B6AF4" w:rsidRDefault="00ED1509">
            <w:pPr>
              <w:pStyle w:val="Heading1Numbered"/>
              <w:rPr>
                <w:del w:id="9597" w:author="Donovan Goode [2]" w:date="2018-11-09T10:04:00Z"/>
                <w:rFonts w:ascii="Consolas" w:eastAsia="Times New Roman" w:hAnsi="Consolas" w:cs="Times New Roman"/>
                <w:color w:val="D4D4D4"/>
                <w:sz w:val="21"/>
                <w:szCs w:val="21"/>
              </w:rPr>
              <w:pPrChange w:id="9598" w:author="Donovan Goode [2]" w:date="2018-11-09T10:05:00Z">
                <w:pPr>
                  <w:shd w:val="clear" w:color="auto" w:fill="1E1E1E"/>
                  <w:spacing w:line="285" w:lineRule="atLeast"/>
                </w:pPr>
              </w:pPrChange>
            </w:pPr>
            <w:del w:id="95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6ED71A5F" w14:textId="77777777" w:rsidR="00ED1509" w:rsidRPr="007520B6" w:rsidDel="008B6AF4" w:rsidRDefault="00ED1509">
            <w:pPr>
              <w:pStyle w:val="Heading1Numbered"/>
              <w:rPr>
                <w:del w:id="9600" w:author="Donovan Goode [2]" w:date="2018-11-09T10:04:00Z"/>
                <w:rFonts w:ascii="Consolas" w:eastAsia="Times New Roman" w:hAnsi="Consolas" w:cs="Times New Roman"/>
                <w:color w:val="D4D4D4"/>
                <w:sz w:val="21"/>
                <w:szCs w:val="21"/>
              </w:rPr>
              <w:pPrChange w:id="9601" w:author="Donovan Goode [2]" w:date="2018-11-09T10:05:00Z">
                <w:pPr>
                  <w:shd w:val="clear" w:color="auto" w:fill="1E1E1E"/>
                  <w:spacing w:line="285" w:lineRule="atLeast"/>
                </w:pPr>
              </w:pPrChange>
            </w:pPr>
            <w:del w:id="9602" w:author="Donovan Goode [2]" w:date="2018-11-09T10:04:00Z">
              <w:r w:rsidRPr="007520B6" w:rsidDel="008B6AF4">
                <w:rPr>
                  <w:rFonts w:ascii="Consolas" w:eastAsia="Times New Roman" w:hAnsi="Consolas" w:cs="Times New Roman"/>
                  <w:color w:val="D4D4D4"/>
                  <w:sz w:val="21"/>
                  <w:szCs w:val="21"/>
                </w:rPr>
                <w:delText xml:space="preserve">    }</w:delText>
              </w:r>
            </w:del>
          </w:p>
          <w:p w14:paraId="4D1B9011" w14:textId="77777777" w:rsidR="00ED1509" w:rsidRPr="007520B6" w:rsidDel="008B6AF4" w:rsidRDefault="00ED1509">
            <w:pPr>
              <w:pStyle w:val="Heading1Numbered"/>
              <w:rPr>
                <w:del w:id="9603" w:author="Donovan Goode [2]" w:date="2018-11-09T10:04:00Z"/>
                <w:rFonts w:ascii="Consolas" w:eastAsia="Times New Roman" w:hAnsi="Consolas" w:cs="Times New Roman"/>
                <w:color w:val="D4D4D4"/>
                <w:sz w:val="21"/>
                <w:szCs w:val="21"/>
              </w:rPr>
              <w:pPrChange w:id="9604" w:author="Donovan Goode [2]" w:date="2018-11-09T10:05:00Z">
                <w:pPr>
                  <w:shd w:val="clear" w:color="auto" w:fill="1E1E1E"/>
                  <w:spacing w:line="285" w:lineRule="atLeast"/>
                </w:pPr>
              </w:pPrChange>
            </w:pPr>
          </w:p>
          <w:p w14:paraId="3572C933" w14:textId="77777777" w:rsidR="00ED1509" w:rsidRPr="007520B6" w:rsidDel="008B6AF4" w:rsidRDefault="00ED1509">
            <w:pPr>
              <w:pStyle w:val="Heading1Numbered"/>
              <w:rPr>
                <w:del w:id="9605" w:author="Donovan Goode [2]" w:date="2018-11-09T10:04:00Z"/>
                <w:rFonts w:ascii="Consolas" w:eastAsia="Times New Roman" w:hAnsi="Consolas" w:cs="Times New Roman"/>
                <w:color w:val="D4D4D4"/>
                <w:sz w:val="21"/>
                <w:szCs w:val="21"/>
              </w:rPr>
              <w:pPrChange w:id="9606" w:author="Donovan Goode [2]" w:date="2018-11-09T10:05:00Z">
                <w:pPr>
                  <w:shd w:val="clear" w:color="auto" w:fill="1E1E1E"/>
                  <w:spacing w:line="285" w:lineRule="atLeast"/>
                </w:pPr>
              </w:pPrChange>
            </w:pPr>
            <w:del w:id="96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.vid</w:delText>
              </w:r>
              <w:r w:rsidRPr="007520B6" w:rsidDel="008B6AF4">
                <w:rPr>
                  <w:rFonts w:ascii="Consolas" w:eastAsia="Times New Roman" w:hAnsi="Consolas" w:cs="Times New Roman"/>
                  <w:color w:val="D4D4D4"/>
                  <w:sz w:val="21"/>
                  <w:szCs w:val="21"/>
                </w:rPr>
                <w:delText xml:space="preserve"> {</w:delText>
              </w:r>
            </w:del>
          </w:p>
          <w:p w14:paraId="0F9D6805" w14:textId="77777777" w:rsidR="00ED1509" w:rsidRPr="007520B6" w:rsidDel="008B6AF4" w:rsidRDefault="00ED1509">
            <w:pPr>
              <w:pStyle w:val="Heading1Numbered"/>
              <w:rPr>
                <w:del w:id="9608" w:author="Donovan Goode [2]" w:date="2018-11-09T10:04:00Z"/>
                <w:rFonts w:ascii="Consolas" w:eastAsia="Times New Roman" w:hAnsi="Consolas" w:cs="Times New Roman"/>
                <w:color w:val="D4D4D4"/>
                <w:sz w:val="21"/>
                <w:szCs w:val="21"/>
              </w:rPr>
              <w:pPrChange w:id="9609" w:author="Donovan Goode [2]" w:date="2018-11-09T10:05:00Z">
                <w:pPr>
                  <w:shd w:val="clear" w:color="auto" w:fill="1E1E1E"/>
                  <w:spacing w:line="285" w:lineRule="atLeast"/>
                </w:pPr>
              </w:pPrChange>
            </w:pPr>
            <w:del w:id="96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4AC4E07" w14:textId="77777777" w:rsidR="00ED1509" w:rsidRPr="007520B6" w:rsidDel="008B6AF4" w:rsidRDefault="00ED1509">
            <w:pPr>
              <w:pStyle w:val="Heading1Numbered"/>
              <w:rPr>
                <w:del w:id="9611" w:author="Donovan Goode [2]" w:date="2018-11-09T10:04:00Z"/>
                <w:rFonts w:ascii="Consolas" w:eastAsia="Times New Roman" w:hAnsi="Consolas" w:cs="Times New Roman"/>
                <w:color w:val="D4D4D4"/>
                <w:sz w:val="21"/>
                <w:szCs w:val="21"/>
              </w:rPr>
              <w:pPrChange w:id="9612" w:author="Donovan Goode [2]" w:date="2018-11-09T10:05:00Z">
                <w:pPr>
                  <w:shd w:val="clear" w:color="auto" w:fill="1E1E1E"/>
                  <w:spacing w:line="285" w:lineRule="atLeast"/>
                </w:pPr>
              </w:pPrChange>
            </w:pPr>
            <w:del w:id="9613" w:author="Donovan Goode [2]" w:date="2018-11-09T10:04:00Z">
              <w:r w:rsidRPr="007520B6" w:rsidDel="008B6AF4">
                <w:rPr>
                  <w:rFonts w:ascii="Consolas" w:eastAsia="Times New Roman" w:hAnsi="Consolas" w:cs="Times New Roman"/>
                  <w:color w:val="D4D4D4"/>
                  <w:sz w:val="21"/>
                  <w:szCs w:val="21"/>
                </w:rPr>
                <w:delText xml:space="preserve">    }</w:delText>
              </w:r>
            </w:del>
          </w:p>
          <w:p w14:paraId="013A1D97" w14:textId="77777777" w:rsidR="00ED1509" w:rsidRPr="007520B6" w:rsidDel="008B6AF4" w:rsidRDefault="00ED1509">
            <w:pPr>
              <w:pStyle w:val="Heading1Numbered"/>
              <w:rPr>
                <w:del w:id="9614" w:author="Donovan Goode [2]" w:date="2018-11-09T10:04:00Z"/>
                <w:rFonts w:ascii="Consolas" w:eastAsia="Times New Roman" w:hAnsi="Consolas" w:cs="Times New Roman"/>
                <w:color w:val="D4D4D4"/>
                <w:sz w:val="21"/>
                <w:szCs w:val="21"/>
              </w:rPr>
              <w:pPrChange w:id="9615" w:author="Donovan Goode [2]" w:date="2018-11-09T10:05:00Z">
                <w:pPr>
                  <w:shd w:val="clear" w:color="auto" w:fill="1E1E1E"/>
                  <w:spacing w:line="285" w:lineRule="atLeast"/>
                </w:pPr>
              </w:pPrChange>
            </w:pPr>
          </w:p>
          <w:p w14:paraId="2D8DE26E" w14:textId="77777777" w:rsidR="00ED1509" w:rsidRPr="007520B6" w:rsidDel="008B6AF4" w:rsidRDefault="00ED1509">
            <w:pPr>
              <w:pStyle w:val="Heading1Numbered"/>
              <w:rPr>
                <w:del w:id="9616" w:author="Donovan Goode [2]" w:date="2018-11-09T10:04:00Z"/>
                <w:rFonts w:ascii="Consolas" w:eastAsia="Times New Roman" w:hAnsi="Consolas" w:cs="Times New Roman"/>
                <w:color w:val="D4D4D4"/>
                <w:sz w:val="21"/>
                <w:szCs w:val="21"/>
              </w:rPr>
              <w:pPrChange w:id="9617" w:author="Donovan Goode [2]" w:date="2018-11-09T10:05:00Z">
                <w:pPr>
                  <w:shd w:val="clear" w:color="auto" w:fill="1E1E1E"/>
                  <w:spacing w:line="285" w:lineRule="atLeast"/>
                </w:pPr>
              </w:pPrChange>
            </w:pPr>
            <w:del w:id="96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#w8_poster img</w:delText>
              </w:r>
              <w:r w:rsidRPr="007520B6" w:rsidDel="008B6AF4">
                <w:rPr>
                  <w:rFonts w:ascii="Consolas" w:eastAsia="Times New Roman" w:hAnsi="Consolas" w:cs="Times New Roman"/>
                  <w:color w:val="D4D4D4"/>
                  <w:sz w:val="21"/>
                  <w:szCs w:val="21"/>
                </w:rPr>
                <w:delText xml:space="preserve"> {</w:delText>
              </w:r>
            </w:del>
          </w:p>
          <w:p w14:paraId="37344EC2" w14:textId="77777777" w:rsidR="00ED1509" w:rsidRPr="007520B6" w:rsidDel="008B6AF4" w:rsidRDefault="00ED1509">
            <w:pPr>
              <w:pStyle w:val="Heading1Numbered"/>
              <w:rPr>
                <w:del w:id="9619" w:author="Donovan Goode [2]" w:date="2018-11-09T10:04:00Z"/>
                <w:rFonts w:ascii="Consolas" w:eastAsia="Times New Roman" w:hAnsi="Consolas" w:cs="Times New Roman"/>
                <w:color w:val="D4D4D4"/>
                <w:sz w:val="21"/>
                <w:szCs w:val="21"/>
              </w:rPr>
              <w:pPrChange w:id="9620" w:author="Donovan Goode [2]" w:date="2018-11-09T10:05:00Z">
                <w:pPr>
                  <w:shd w:val="clear" w:color="auto" w:fill="1E1E1E"/>
                  <w:spacing w:line="285" w:lineRule="atLeast"/>
                </w:pPr>
              </w:pPrChange>
            </w:pPr>
            <w:del w:id="962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CBE41AD" w14:textId="77777777" w:rsidR="00ED1509" w:rsidRPr="007520B6" w:rsidDel="008B6AF4" w:rsidRDefault="00ED1509">
            <w:pPr>
              <w:pStyle w:val="Heading1Numbered"/>
              <w:rPr>
                <w:del w:id="9622" w:author="Donovan Goode [2]" w:date="2018-11-09T10:04:00Z"/>
                <w:rFonts w:ascii="Consolas" w:eastAsia="Times New Roman" w:hAnsi="Consolas" w:cs="Times New Roman"/>
                <w:color w:val="D4D4D4"/>
                <w:sz w:val="21"/>
                <w:szCs w:val="21"/>
              </w:rPr>
              <w:pPrChange w:id="9623" w:author="Donovan Goode [2]" w:date="2018-11-09T10:05:00Z">
                <w:pPr>
                  <w:shd w:val="clear" w:color="auto" w:fill="1E1E1E"/>
                  <w:spacing w:line="285" w:lineRule="atLeast"/>
                </w:pPr>
              </w:pPrChange>
            </w:pPr>
            <w:del w:id="96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9EA803C" w14:textId="77777777" w:rsidR="00ED1509" w:rsidRPr="007520B6" w:rsidDel="008B6AF4" w:rsidRDefault="00ED1509">
            <w:pPr>
              <w:pStyle w:val="Heading1Numbered"/>
              <w:rPr>
                <w:del w:id="9625" w:author="Donovan Goode [2]" w:date="2018-11-09T10:04:00Z"/>
                <w:rFonts w:ascii="Consolas" w:eastAsia="Times New Roman" w:hAnsi="Consolas" w:cs="Times New Roman"/>
                <w:color w:val="D4D4D4"/>
                <w:sz w:val="21"/>
                <w:szCs w:val="21"/>
              </w:rPr>
              <w:pPrChange w:id="9626" w:author="Donovan Goode [2]" w:date="2018-11-09T10:05:00Z">
                <w:pPr>
                  <w:shd w:val="clear" w:color="auto" w:fill="1E1E1E"/>
                  <w:spacing w:line="285" w:lineRule="atLeast"/>
                </w:pPr>
              </w:pPrChange>
            </w:pPr>
            <w:del w:id="9627" w:author="Donovan Goode [2]" w:date="2018-11-09T10:04:00Z">
              <w:r w:rsidRPr="007520B6" w:rsidDel="008B6AF4">
                <w:rPr>
                  <w:rFonts w:ascii="Consolas" w:eastAsia="Times New Roman" w:hAnsi="Consolas" w:cs="Times New Roman"/>
                  <w:color w:val="D4D4D4"/>
                  <w:sz w:val="21"/>
                  <w:szCs w:val="21"/>
                </w:rPr>
                <w:delText xml:space="preserve">    }</w:delText>
              </w:r>
            </w:del>
          </w:p>
          <w:p w14:paraId="14465757" w14:textId="77777777" w:rsidR="00ED1509" w:rsidRPr="007520B6" w:rsidDel="008B6AF4" w:rsidRDefault="00ED1509">
            <w:pPr>
              <w:pStyle w:val="Heading1Numbered"/>
              <w:rPr>
                <w:del w:id="9628" w:author="Donovan Goode [2]" w:date="2018-11-09T10:04:00Z"/>
                <w:rFonts w:ascii="Consolas" w:eastAsia="Times New Roman" w:hAnsi="Consolas" w:cs="Times New Roman"/>
                <w:color w:val="D4D4D4"/>
                <w:sz w:val="21"/>
                <w:szCs w:val="21"/>
              </w:rPr>
              <w:pPrChange w:id="9629" w:author="Donovan Goode [2]" w:date="2018-11-09T10:05:00Z">
                <w:pPr>
                  <w:shd w:val="clear" w:color="auto" w:fill="1E1E1E"/>
                  <w:spacing w:line="285" w:lineRule="atLeast"/>
                </w:pPr>
              </w:pPrChange>
            </w:pPr>
          </w:p>
          <w:p w14:paraId="69915A67" w14:textId="77777777" w:rsidR="00ED1509" w:rsidRPr="007520B6" w:rsidDel="008B6AF4" w:rsidRDefault="00ED1509">
            <w:pPr>
              <w:pStyle w:val="Heading1Numbered"/>
              <w:rPr>
                <w:del w:id="9630" w:author="Donovan Goode [2]" w:date="2018-11-09T10:04:00Z"/>
                <w:rFonts w:ascii="Consolas" w:eastAsia="Times New Roman" w:hAnsi="Consolas" w:cs="Times New Roman"/>
                <w:color w:val="D4D4D4"/>
                <w:sz w:val="21"/>
                <w:szCs w:val="21"/>
              </w:rPr>
              <w:pPrChange w:id="9631" w:author="Donovan Goode [2]" w:date="2018-11-09T10:05:00Z">
                <w:pPr>
                  <w:shd w:val="clear" w:color="auto" w:fill="1E1E1E"/>
                  <w:spacing w:line="285" w:lineRule="atLeast"/>
                </w:pPr>
              </w:pPrChange>
            </w:pPr>
            <w:del w:id="96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#w8_now</w:delText>
              </w:r>
              <w:r w:rsidRPr="007520B6" w:rsidDel="008B6AF4">
                <w:rPr>
                  <w:rFonts w:ascii="Consolas" w:eastAsia="Times New Roman" w:hAnsi="Consolas" w:cs="Times New Roman"/>
                  <w:color w:val="D4D4D4"/>
                  <w:sz w:val="21"/>
                  <w:szCs w:val="21"/>
                </w:rPr>
                <w:delText xml:space="preserve"> {</w:delText>
              </w:r>
            </w:del>
          </w:p>
          <w:p w14:paraId="08460B4C" w14:textId="77777777" w:rsidR="00ED1509" w:rsidRPr="007520B6" w:rsidDel="008B6AF4" w:rsidRDefault="00ED1509">
            <w:pPr>
              <w:pStyle w:val="Heading1Numbered"/>
              <w:rPr>
                <w:del w:id="9633" w:author="Donovan Goode [2]" w:date="2018-11-09T10:04:00Z"/>
                <w:rFonts w:ascii="Consolas" w:eastAsia="Times New Roman" w:hAnsi="Consolas" w:cs="Times New Roman"/>
                <w:color w:val="D4D4D4"/>
                <w:sz w:val="21"/>
                <w:szCs w:val="21"/>
              </w:rPr>
              <w:pPrChange w:id="9634" w:author="Donovan Goode [2]" w:date="2018-11-09T10:05:00Z">
                <w:pPr>
                  <w:shd w:val="clear" w:color="auto" w:fill="1E1E1E"/>
                  <w:spacing w:line="285" w:lineRule="atLeast"/>
                </w:pPr>
              </w:pPrChange>
            </w:pPr>
            <w:del w:id="96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22C08FA" w14:textId="77777777" w:rsidR="00ED1509" w:rsidRPr="007520B6" w:rsidDel="008B6AF4" w:rsidRDefault="00ED1509">
            <w:pPr>
              <w:pStyle w:val="Heading1Numbered"/>
              <w:rPr>
                <w:del w:id="9636" w:author="Donovan Goode [2]" w:date="2018-11-09T10:04:00Z"/>
                <w:rFonts w:ascii="Consolas" w:eastAsia="Times New Roman" w:hAnsi="Consolas" w:cs="Times New Roman"/>
                <w:color w:val="D4D4D4"/>
                <w:sz w:val="21"/>
                <w:szCs w:val="21"/>
              </w:rPr>
              <w:pPrChange w:id="9637" w:author="Donovan Goode [2]" w:date="2018-11-09T10:05:00Z">
                <w:pPr>
                  <w:shd w:val="clear" w:color="auto" w:fill="1E1E1E"/>
                  <w:spacing w:line="285" w:lineRule="atLeast"/>
                </w:pPr>
              </w:pPrChange>
            </w:pPr>
            <w:del w:id="96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E61124B" w14:textId="77777777" w:rsidR="00ED1509" w:rsidRPr="007520B6" w:rsidDel="008B6AF4" w:rsidRDefault="00ED1509">
            <w:pPr>
              <w:pStyle w:val="Heading1Numbered"/>
              <w:rPr>
                <w:del w:id="9639" w:author="Donovan Goode [2]" w:date="2018-11-09T10:04:00Z"/>
                <w:rFonts w:ascii="Consolas" w:eastAsia="Times New Roman" w:hAnsi="Consolas" w:cs="Times New Roman"/>
                <w:color w:val="D4D4D4"/>
                <w:sz w:val="21"/>
                <w:szCs w:val="21"/>
              </w:rPr>
              <w:pPrChange w:id="9640" w:author="Donovan Goode [2]" w:date="2018-11-09T10:05:00Z">
                <w:pPr>
                  <w:shd w:val="clear" w:color="auto" w:fill="1E1E1E"/>
                  <w:spacing w:line="285" w:lineRule="atLeast"/>
                </w:pPr>
              </w:pPrChange>
            </w:pPr>
            <w:del w:id="96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1D07BF49" w14:textId="77777777" w:rsidR="00ED1509" w:rsidRPr="007520B6" w:rsidDel="008B6AF4" w:rsidRDefault="00ED1509">
            <w:pPr>
              <w:pStyle w:val="Heading1Numbered"/>
              <w:rPr>
                <w:del w:id="9642" w:author="Donovan Goode [2]" w:date="2018-11-09T10:04:00Z"/>
                <w:rFonts w:ascii="Consolas" w:eastAsia="Times New Roman" w:hAnsi="Consolas" w:cs="Times New Roman"/>
                <w:color w:val="D4D4D4"/>
                <w:sz w:val="21"/>
                <w:szCs w:val="21"/>
              </w:rPr>
              <w:pPrChange w:id="9643" w:author="Donovan Goode [2]" w:date="2018-11-09T10:05:00Z">
                <w:pPr>
                  <w:shd w:val="clear" w:color="auto" w:fill="1E1E1E"/>
                  <w:spacing w:line="285" w:lineRule="atLeast"/>
                </w:pPr>
              </w:pPrChange>
            </w:pPr>
            <w:del w:id="9644" w:author="Donovan Goode [2]" w:date="2018-11-09T10:04:00Z">
              <w:r w:rsidRPr="007520B6" w:rsidDel="008B6AF4">
                <w:rPr>
                  <w:rFonts w:ascii="Consolas" w:eastAsia="Times New Roman" w:hAnsi="Consolas" w:cs="Times New Roman"/>
                  <w:color w:val="D4D4D4"/>
                  <w:sz w:val="21"/>
                  <w:szCs w:val="21"/>
                </w:rPr>
                <w:delText xml:space="preserve">    }</w:delText>
              </w:r>
            </w:del>
          </w:p>
          <w:p w14:paraId="4D421DA0" w14:textId="77777777" w:rsidR="00ED1509" w:rsidRPr="007520B6" w:rsidDel="008B6AF4" w:rsidRDefault="00ED1509">
            <w:pPr>
              <w:pStyle w:val="Heading1Numbered"/>
              <w:rPr>
                <w:del w:id="9645" w:author="Donovan Goode [2]" w:date="2018-11-09T10:04:00Z"/>
                <w:rFonts w:ascii="Consolas" w:eastAsia="Times New Roman" w:hAnsi="Consolas" w:cs="Times New Roman"/>
                <w:color w:val="D4D4D4"/>
                <w:sz w:val="21"/>
                <w:szCs w:val="21"/>
              </w:rPr>
              <w:pPrChange w:id="9646" w:author="Donovan Goode [2]" w:date="2018-11-09T10:05:00Z">
                <w:pPr>
                  <w:shd w:val="clear" w:color="auto" w:fill="1E1E1E"/>
                  <w:spacing w:line="285" w:lineRule="atLeast"/>
                </w:pPr>
              </w:pPrChange>
            </w:pPr>
          </w:p>
          <w:p w14:paraId="7C774F40" w14:textId="77777777" w:rsidR="00ED1509" w:rsidRPr="007520B6" w:rsidDel="008B6AF4" w:rsidRDefault="00ED1509">
            <w:pPr>
              <w:pStyle w:val="Heading1Numbered"/>
              <w:rPr>
                <w:del w:id="9647" w:author="Donovan Goode [2]" w:date="2018-11-09T10:04:00Z"/>
                <w:rFonts w:ascii="Consolas" w:eastAsia="Times New Roman" w:hAnsi="Consolas" w:cs="Times New Roman"/>
                <w:color w:val="D4D4D4"/>
                <w:sz w:val="21"/>
                <w:szCs w:val="21"/>
              </w:rPr>
              <w:pPrChange w:id="9648" w:author="Donovan Goode [2]" w:date="2018-11-09T10:05:00Z">
                <w:pPr>
                  <w:shd w:val="clear" w:color="auto" w:fill="1E1E1E"/>
                  <w:spacing w:line="285" w:lineRule="atLeast"/>
                </w:pPr>
              </w:pPrChange>
            </w:pPr>
            <w:del w:id="96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.w8_video</w:delText>
              </w:r>
              <w:r w:rsidRPr="007520B6" w:rsidDel="008B6AF4">
                <w:rPr>
                  <w:rFonts w:ascii="Consolas" w:eastAsia="Times New Roman" w:hAnsi="Consolas" w:cs="Times New Roman"/>
                  <w:color w:val="D4D4D4"/>
                  <w:sz w:val="21"/>
                  <w:szCs w:val="21"/>
                </w:rPr>
                <w:delText xml:space="preserve"> {</w:delText>
              </w:r>
            </w:del>
          </w:p>
          <w:p w14:paraId="08283913" w14:textId="77777777" w:rsidR="00ED1509" w:rsidRPr="007520B6" w:rsidDel="008B6AF4" w:rsidRDefault="00ED1509">
            <w:pPr>
              <w:pStyle w:val="Heading1Numbered"/>
              <w:rPr>
                <w:del w:id="9650" w:author="Donovan Goode [2]" w:date="2018-11-09T10:04:00Z"/>
                <w:rFonts w:ascii="Consolas" w:eastAsia="Times New Roman" w:hAnsi="Consolas" w:cs="Times New Roman"/>
                <w:color w:val="D4D4D4"/>
                <w:sz w:val="21"/>
                <w:szCs w:val="21"/>
              </w:rPr>
              <w:pPrChange w:id="9651" w:author="Donovan Goode [2]" w:date="2018-11-09T10:05:00Z">
                <w:pPr>
                  <w:shd w:val="clear" w:color="auto" w:fill="1E1E1E"/>
                  <w:spacing w:line="285" w:lineRule="atLeast"/>
                </w:pPr>
              </w:pPrChange>
            </w:pPr>
            <w:del w:id="96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0A2233E5" w14:textId="77777777" w:rsidR="00ED1509" w:rsidRPr="007520B6" w:rsidDel="008B6AF4" w:rsidRDefault="00ED1509">
            <w:pPr>
              <w:pStyle w:val="Heading1Numbered"/>
              <w:rPr>
                <w:del w:id="9653" w:author="Donovan Goode [2]" w:date="2018-11-09T10:04:00Z"/>
                <w:rFonts w:ascii="Consolas" w:eastAsia="Times New Roman" w:hAnsi="Consolas" w:cs="Times New Roman"/>
                <w:color w:val="D4D4D4"/>
                <w:sz w:val="21"/>
                <w:szCs w:val="21"/>
              </w:rPr>
              <w:pPrChange w:id="9654" w:author="Donovan Goode [2]" w:date="2018-11-09T10:05:00Z">
                <w:pPr>
                  <w:shd w:val="clear" w:color="auto" w:fill="1E1E1E"/>
                  <w:spacing w:line="285" w:lineRule="atLeast"/>
                </w:pPr>
              </w:pPrChange>
            </w:pPr>
            <w:del w:id="96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5D2D8F30" w14:textId="77777777" w:rsidR="00ED1509" w:rsidRPr="007520B6" w:rsidDel="008B6AF4" w:rsidRDefault="00ED1509">
            <w:pPr>
              <w:pStyle w:val="Heading1Numbered"/>
              <w:rPr>
                <w:del w:id="9656" w:author="Donovan Goode [2]" w:date="2018-11-09T10:04:00Z"/>
                <w:rFonts w:ascii="Consolas" w:eastAsia="Times New Roman" w:hAnsi="Consolas" w:cs="Times New Roman"/>
                <w:color w:val="D4D4D4"/>
                <w:sz w:val="21"/>
                <w:szCs w:val="21"/>
              </w:rPr>
              <w:pPrChange w:id="9657" w:author="Donovan Goode [2]" w:date="2018-11-09T10:05:00Z">
                <w:pPr>
                  <w:shd w:val="clear" w:color="auto" w:fill="1E1E1E"/>
                  <w:spacing w:line="285" w:lineRule="atLeast"/>
                </w:pPr>
              </w:pPrChange>
            </w:pPr>
            <w:del w:id="96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7DB0AB7" w14:textId="77777777" w:rsidR="00ED1509" w:rsidRPr="007520B6" w:rsidDel="008B6AF4" w:rsidRDefault="00ED1509">
            <w:pPr>
              <w:pStyle w:val="Heading1Numbered"/>
              <w:rPr>
                <w:del w:id="9659" w:author="Donovan Goode [2]" w:date="2018-11-09T10:04:00Z"/>
                <w:rFonts w:ascii="Consolas" w:eastAsia="Times New Roman" w:hAnsi="Consolas" w:cs="Times New Roman"/>
                <w:color w:val="D4D4D4"/>
                <w:sz w:val="21"/>
                <w:szCs w:val="21"/>
              </w:rPr>
              <w:pPrChange w:id="9660" w:author="Donovan Goode [2]" w:date="2018-11-09T10:05:00Z">
                <w:pPr>
                  <w:shd w:val="clear" w:color="auto" w:fill="1E1E1E"/>
                  <w:spacing w:line="285" w:lineRule="atLeast"/>
                </w:pPr>
              </w:pPrChange>
            </w:pPr>
            <w:del w:id="96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936E5FF" w14:textId="77777777" w:rsidR="00ED1509" w:rsidRPr="007520B6" w:rsidDel="008B6AF4" w:rsidRDefault="00ED1509">
            <w:pPr>
              <w:pStyle w:val="Heading1Numbered"/>
              <w:rPr>
                <w:del w:id="9662" w:author="Donovan Goode [2]" w:date="2018-11-09T10:04:00Z"/>
                <w:rFonts w:ascii="Consolas" w:eastAsia="Times New Roman" w:hAnsi="Consolas" w:cs="Times New Roman"/>
                <w:color w:val="D4D4D4"/>
                <w:sz w:val="21"/>
                <w:szCs w:val="21"/>
              </w:rPr>
              <w:pPrChange w:id="9663" w:author="Donovan Goode [2]" w:date="2018-11-09T10:05:00Z">
                <w:pPr>
                  <w:shd w:val="clear" w:color="auto" w:fill="1E1E1E"/>
                  <w:spacing w:line="285" w:lineRule="atLeast"/>
                </w:pPr>
              </w:pPrChange>
            </w:pPr>
            <w:del w:id="96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224777" w14:textId="77777777" w:rsidR="00ED1509" w:rsidRPr="007520B6" w:rsidDel="008B6AF4" w:rsidRDefault="00ED1509">
            <w:pPr>
              <w:pStyle w:val="Heading1Numbered"/>
              <w:rPr>
                <w:del w:id="9665" w:author="Donovan Goode [2]" w:date="2018-11-09T10:04:00Z"/>
                <w:rFonts w:ascii="Consolas" w:eastAsia="Times New Roman" w:hAnsi="Consolas" w:cs="Times New Roman"/>
                <w:color w:val="D4D4D4"/>
                <w:sz w:val="21"/>
                <w:szCs w:val="21"/>
              </w:rPr>
              <w:pPrChange w:id="9666" w:author="Donovan Goode [2]" w:date="2018-11-09T10:05:00Z">
                <w:pPr>
                  <w:shd w:val="clear" w:color="auto" w:fill="1E1E1E"/>
                  <w:spacing w:line="285" w:lineRule="atLeast"/>
                </w:pPr>
              </w:pPrChange>
            </w:pPr>
            <w:del w:id="96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01CACA6" w14:textId="77777777" w:rsidR="00ED1509" w:rsidRPr="007520B6" w:rsidDel="008B6AF4" w:rsidRDefault="00ED1509">
            <w:pPr>
              <w:pStyle w:val="Heading1Numbered"/>
              <w:rPr>
                <w:del w:id="9668" w:author="Donovan Goode [2]" w:date="2018-11-09T10:04:00Z"/>
                <w:rFonts w:ascii="Consolas" w:eastAsia="Times New Roman" w:hAnsi="Consolas" w:cs="Times New Roman"/>
                <w:color w:val="D4D4D4"/>
                <w:sz w:val="21"/>
                <w:szCs w:val="21"/>
              </w:rPr>
              <w:pPrChange w:id="9669" w:author="Donovan Goode [2]" w:date="2018-11-09T10:05:00Z">
                <w:pPr>
                  <w:shd w:val="clear" w:color="auto" w:fill="1E1E1E"/>
                  <w:spacing w:line="285" w:lineRule="atLeast"/>
                </w:pPr>
              </w:pPrChange>
            </w:pPr>
          </w:p>
          <w:p w14:paraId="37181F11" w14:textId="77777777" w:rsidR="00ED1509" w:rsidRPr="007520B6" w:rsidDel="008B6AF4" w:rsidRDefault="00ED1509">
            <w:pPr>
              <w:pStyle w:val="Heading1Numbered"/>
              <w:rPr>
                <w:del w:id="9670" w:author="Donovan Goode [2]" w:date="2018-11-09T10:04:00Z"/>
                <w:rFonts w:ascii="Consolas" w:eastAsia="Times New Roman" w:hAnsi="Consolas" w:cs="Times New Roman"/>
                <w:color w:val="D4D4D4"/>
                <w:sz w:val="21"/>
                <w:szCs w:val="21"/>
              </w:rPr>
              <w:pPrChange w:id="9671" w:author="Donovan Goode [2]" w:date="2018-11-09T10:05:00Z">
                <w:pPr>
                  <w:shd w:val="clear" w:color="auto" w:fill="1E1E1E"/>
                  <w:spacing w:line="285" w:lineRule="atLeast"/>
                </w:pPr>
              </w:pPrChange>
            </w:pPr>
            <w:del w:id="9672" w:author="Donovan Goode [2]" w:date="2018-11-09T10:04:00Z">
              <w:r w:rsidRPr="007520B6" w:rsidDel="008B6AF4">
                <w:rPr>
                  <w:rFonts w:ascii="Consolas" w:eastAsia="Times New Roman" w:hAnsi="Consolas" w:cs="Times New Roman"/>
                  <w:color w:val="D4D4D4"/>
                  <w:sz w:val="21"/>
                  <w:szCs w:val="21"/>
                </w:rPr>
                <w:delText xml:space="preserve">    }</w:delText>
              </w:r>
            </w:del>
          </w:p>
          <w:p w14:paraId="336CA2F2" w14:textId="77777777" w:rsidR="00ED1509" w:rsidRPr="007520B6" w:rsidDel="008B6AF4" w:rsidRDefault="00ED1509">
            <w:pPr>
              <w:pStyle w:val="Heading1Numbered"/>
              <w:rPr>
                <w:del w:id="9673" w:author="Donovan Goode [2]" w:date="2018-11-09T10:04:00Z"/>
                <w:rFonts w:ascii="Consolas" w:eastAsia="Times New Roman" w:hAnsi="Consolas" w:cs="Times New Roman"/>
                <w:color w:val="D4D4D4"/>
                <w:sz w:val="21"/>
                <w:szCs w:val="21"/>
              </w:rPr>
              <w:pPrChange w:id="9674" w:author="Donovan Goode [2]" w:date="2018-11-09T10:05:00Z">
                <w:pPr>
                  <w:shd w:val="clear" w:color="auto" w:fill="1E1E1E"/>
                  <w:spacing w:line="285" w:lineRule="atLeast"/>
                </w:pPr>
              </w:pPrChange>
            </w:pPr>
          </w:p>
          <w:p w14:paraId="69B3FA99" w14:textId="77777777" w:rsidR="00ED1509" w:rsidRPr="007520B6" w:rsidDel="008B6AF4" w:rsidRDefault="00ED1509">
            <w:pPr>
              <w:pStyle w:val="Heading1Numbered"/>
              <w:rPr>
                <w:del w:id="9675" w:author="Donovan Goode [2]" w:date="2018-11-09T10:04:00Z"/>
                <w:rFonts w:ascii="Consolas" w:eastAsia="Times New Roman" w:hAnsi="Consolas" w:cs="Times New Roman"/>
                <w:color w:val="D4D4D4"/>
                <w:sz w:val="21"/>
                <w:szCs w:val="21"/>
              </w:rPr>
              <w:pPrChange w:id="9676" w:author="Donovan Goode [2]" w:date="2018-11-09T10:05:00Z">
                <w:pPr>
                  <w:shd w:val="clear" w:color="auto" w:fill="1E1E1E"/>
                  <w:spacing w:line="285" w:lineRule="atLeast"/>
                </w:pPr>
              </w:pPrChange>
            </w:pPr>
            <w:del w:id="96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w:delText>
              </w:r>
              <w:r w:rsidRPr="007520B6" w:rsidDel="008B6AF4">
                <w:rPr>
                  <w:rFonts w:ascii="Consolas" w:eastAsia="Times New Roman" w:hAnsi="Consolas" w:cs="Times New Roman"/>
                  <w:color w:val="D4D4D4"/>
                  <w:sz w:val="21"/>
                  <w:szCs w:val="21"/>
                </w:rPr>
                <w:delText xml:space="preserve"> {</w:delText>
              </w:r>
            </w:del>
          </w:p>
          <w:p w14:paraId="38A1B3DF" w14:textId="77777777" w:rsidR="00ED1509" w:rsidRPr="007520B6" w:rsidDel="008B6AF4" w:rsidRDefault="00ED1509">
            <w:pPr>
              <w:pStyle w:val="Heading1Numbered"/>
              <w:rPr>
                <w:del w:id="9678" w:author="Donovan Goode [2]" w:date="2018-11-09T10:04:00Z"/>
                <w:rFonts w:ascii="Consolas" w:eastAsia="Times New Roman" w:hAnsi="Consolas" w:cs="Times New Roman"/>
                <w:color w:val="D4D4D4"/>
                <w:sz w:val="21"/>
                <w:szCs w:val="21"/>
              </w:rPr>
              <w:pPrChange w:id="9679" w:author="Donovan Goode [2]" w:date="2018-11-09T10:05:00Z">
                <w:pPr>
                  <w:shd w:val="clear" w:color="auto" w:fill="1E1E1E"/>
                  <w:spacing w:line="285" w:lineRule="atLeast"/>
                </w:pPr>
              </w:pPrChange>
            </w:pPr>
            <w:del w:id="96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2E7E4841" w14:textId="77777777" w:rsidR="00ED1509" w:rsidRPr="007520B6" w:rsidDel="008B6AF4" w:rsidRDefault="00ED1509">
            <w:pPr>
              <w:pStyle w:val="Heading1Numbered"/>
              <w:rPr>
                <w:del w:id="9681" w:author="Donovan Goode [2]" w:date="2018-11-09T10:04:00Z"/>
                <w:rFonts w:ascii="Consolas" w:eastAsia="Times New Roman" w:hAnsi="Consolas" w:cs="Times New Roman"/>
                <w:color w:val="D4D4D4"/>
                <w:sz w:val="21"/>
                <w:szCs w:val="21"/>
              </w:rPr>
              <w:pPrChange w:id="9682" w:author="Donovan Goode [2]" w:date="2018-11-09T10:05:00Z">
                <w:pPr>
                  <w:shd w:val="clear" w:color="auto" w:fill="1E1E1E"/>
                  <w:spacing w:line="285" w:lineRule="atLeast"/>
                </w:pPr>
              </w:pPrChange>
            </w:pPr>
            <w:del w:id="96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DA6C213" w14:textId="77777777" w:rsidR="00ED1509" w:rsidRPr="007520B6" w:rsidDel="008B6AF4" w:rsidRDefault="00ED1509">
            <w:pPr>
              <w:pStyle w:val="Heading1Numbered"/>
              <w:rPr>
                <w:del w:id="9684" w:author="Donovan Goode [2]" w:date="2018-11-09T10:04:00Z"/>
                <w:rFonts w:ascii="Consolas" w:eastAsia="Times New Roman" w:hAnsi="Consolas" w:cs="Times New Roman"/>
                <w:color w:val="D4D4D4"/>
                <w:sz w:val="21"/>
                <w:szCs w:val="21"/>
              </w:rPr>
              <w:pPrChange w:id="9685" w:author="Donovan Goode [2]" w:date="2018-11-09T10:05:00Z">
                <w:pPr>
                  <w:shd w:val="clear" w:color="auto" w:fill="1E1E1E"/>
                  <w:spacing w:line="285" w:lineRule="atLeast"/>
                </w:pPr>
              </w:pPrChange>
            </w:pPr>
            <w:del w:id="96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84px</w:delText>
              </w:r>
              <w:r w:rsidRPr="007520B6" w:rsidDel="008B6AF4">
                <w:rPr>
                  <w:rFonts w:ascii="Consolas" w:eastAsia="Times New Roman" w:hAnsi="Consolas" w:cs="Times New Roman"/>
                  <w:color w:val="D4D4D4"/>
                  <w:sz w:val="21"/>
                  <w:szCs w:val="21"/>
                </w:rPr>
                <w:delText>;</w:delText>
              </w:r>
            </w:del>
          </w:p>
          <w:p w14:paraId="41703249" w14:textId="77777777" w:rsidR="00ED1509" w:rsidRPr="007520B6" w:rsidDel="008B6AF4" w:rsidRDefault="00ED1509">
            <w:pPr>
              <w:pStyle w:val="Heading1Numbered"/>
              <w:rPr>
                <w:del w:id="9687" w:author="Donovan Goode [2]" w:date="2018-11-09T10:04:00Z"/>
                <w:rFonts w:ascii="Consolas" w:eastAsia="Times New Roman" w:hAnsi="Consolas" w:cs="Times New Roman"/>
                <w:color w:val="D4D4D4"/>
                <w:sz w:val="21"/>
                <w:szCs w:val="21"/>
              </w:rPr>
              <w:pPrChange w:id="9688" w:author="Donovan Goode [2]" w:date="2018-11-09T10:05:00Z">
                <w:pPr>
                  <w:shd w:val="clear" w:color="auto" w:fill="1E1E1E"/>
                  <w:spacing w:line="285" w:lineRule="atLeast"/>
                </w:pPr>
              </w:pPrChange>
            </w:pPr>
            <w:del w:id="96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46px</w:delText>
              </w:r>
              <w:r w:rsidRPr="007520B6" w:rsidDel="008B6AF4">
                <w:rPr>
                  <w:rFonts w:ascii="Consolas" w:eastAsia="Times New Roman" w:hAnsi="Consolas" w:cs="Times New Roman"/>
                  <w:color w:val="D4D4D4"/>
                  <w:sz w:val="21"/>
                  <w:szCs w:val="21"/>
                </w:rPr>
                <w:delText>;</w:delText>
              </w:r>
            </w:del>
          </w:p>
          <w:p w14:paraId="0845FD21" w14:textId="77777777" w:rsidR="00ED1509" w:rsidRPr="007520B6" w:rsidDel="008B6AF4" w:rsidRDefault="00ED1509">
            <w:pPr>
              <w:pStyle w:val="Heading1Numbered"/>
              <w:rPr>
                <w:del w:id="9690" w:author="Donovan Goode [2]" w:date="2018-11-09T10:04:00Z"/>
                <w:rFonts w:ascii="Consolas" w:eastAsia="Times New Roman" w:hAnsi="Consolas" w:cs="Times New Roman"/>
                <w:color w:val="D4D4D4"/>
                <w:sz w:val="21"/>
                <w:szCs w:val="21"/>
              </w:rPr>
              <w:pPrChange w:id="9691" w:author="Donovan Goode [2]" w:date="2018-11-09T10:05:00Z">
                <w:pPr>
                  <w:shd w:val="clear" w:color="auto" w:fill="1E1E1E"/>
                  <w:spacing w:line="285" w:lineRule="atLeast"/>
                </w:pPr>
              </w:pPrChange>
            </w:pPr>
            <w:del w:id="969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210px</w:delText>
              </w:r>
              <w:r w:rsidRPr="007520B6" w:rsidDel="008B6AF4">
                <w:rPr>
                  <w:rFonts w:ascii="Consolas" w:eastAsia="Times New Roman" w:hAnsi="Consolas" w:cs="Times New Roman"/>
                  <w:color w:val="D4D4D4"/>
                  <w:sz w:val="21"/>
                  <w:szCs w:val="21"/>
                </w:rPr>
                <w:delText>;</w:delText>
              </w:r>
            </w:del>
          </w:p>
          <w:p w14:paraId="000C8FF8" w14:textId="77777777" w:rsidR="00ED1509" w:rsidRPr="007520B6" w:rsidDel="008B6AF4" w:rsidRDefault="00ED1509">
            <w:pPr>
              <w:pStyle w:val="Heading1Numbered"/>
              <w:rPr>
                <w:del w:id="9693" w:author="Donovan Goode [2]" w:date="2018-11-09T10:04:00Z"/>
                <w:rFonts w:ascii="Consolas" w:eastAsia="Times New Roman" w:hAnsi="Consolas" w:cs="Times New Roman"/>
                <w:color w:val="D4D4D4"/>
                <w:sz w:val="21"/>
                <w:szCs w:val="21"/>
              </w:rPr>
              <w:pPrChange w:id="9694" w:author="Donovan Goode [2]" w:date="2018-11-09T10:05:00Z">
                <w:pPr>
                  <w:shd w:val="clear" w:color="auto" w:fill="1E1E1E"/>
                  <w:spacing w:line="285" w:lineRule="atLeast"/>
                </w:pPr>
              </w:pPrChange>
            </w:pPr>
            <w:del w:id="9695" w:author="Donovan Goode [2]" w:date="2018-11-09T10:04:00Z">
              <w:r w:rsidRPr="007520B6" w:rsidDel="008B6AF4">
                <w:rPr>
                  <w:rFonts w:ascii="Consolas" w:eastAsia="Times New Roman" w:hAnsi="Consolas" w:cs="Times New Roman"/>
                  <w:color w:val="D4D4D4"/>
                  <w:sz w:val="21"/>
                  <w:szCs w:val="21"/>
                </w:rPr>
                <w:delText xml:space="preserve">    }</w:delText>
              </w:r>
            </w:del>
          </w:p>
          <w:p w14:paraId="7CFBBA50" w14:textId="77777777" w:rsidR="00ED1509" w:rsidRPr="007520B6" w:rsidDel="008B6AF4" w:rsidRDefault="00ED1509">
            <w:pPr>
              <w:pStyle w:val="Heading1Numbered"/>
              <w:rPr>
                <w:del w:id="9696" w:author="Donovan Goode [2]" w:date="2018-11-09T10:04:00Z"/>
                <w:rFonts w:ascii="Consolas" w:eastAsia="Times New Roman" w:hAnsi="Consolas" w:cs="Times New Roman"/>
                <w:color w:val="D4D4D4"/>
                <w:sz w:val="21"/>
                <w:szCs w:val="21"/>
              </w:rPr>
              <w:pPrChange w:id="9697" w:author="Donovan Goode [2]" w:date="2018-11-09T10:05:00Z">
                <w:pPr>
                  <w:shd w:val="clear" w:color="auto" w:fill="1E1E1E"/>
                  <w:spacing w:line="285" w:lineRule="atLeast"/>
                </w:pPr>
              </w:pPrChange>
            </w:pPr>
          </w:p>
          <w:p w14:paraId="6027891F" w14:textId="77777777" w:rsidR="00ED1509" w:rsidRPr="007520B6" w:rsidDel="008B6AF4" w:rsidRDefault="00ED1509">
            <w:pPr>
              <w:pStyle w:val="Heading1Numbered"/>
              <w:rPr>
                <w:del w:id="9698" w:author="Donovan Goode [2]" w:date="2018-11-09T10:04:00Z"/>
                <w:rFonts w:ascii="Consolas" w:eastAsia="Times New Roman" w:hAnsi="Consolas" w:cs="Times New Roman"/>
                <w:color w:val="D4D4D4"/>
                <w:sz w:val="21"/>
                <w:szCs w:val="21"/>
              </w:rPr>
              <w:pPrChange w:id="9699" w:author="Donovan Goode [2]" w:date="2018-11-09T10:05:00Z">
                <w:pPr>
                  <w:shd w:val="clear" w:color="auto" w:fill="1E1E1E"/>
                  <w:spacing w:line="285" w:lineRule="atLeast"/>
                </w:pPr>
              </w:pPrChange>
            </w:pPr>
            <w:del w:id="97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img</w:delText>
              </w:r>
              <w:r w:rsidRPr="007520B6" w:rsidDel="008B6AF4">
                <w:rPr>
                  <w:rFonts w:ascii="Consolas" w:eastAsia="Times New Roman" w:hAnsi="Consolas" w:cs="Times New Roman"/>
                  <w:color w:val="D4D4D4"/>
                  <w:sz w:val="21"/>
                  <w:szCs w:val="21"/>
                </w:rPr>
                <w:delText xml:space="preserve"> {</w:delText>
              </w:r>
            </w:del>
          </w:p>
          <w:p w14:paraId="67C44DB1" w14:textId="77777777" w:rsidR="00ED1509" w:rsidRPr="007520B6" w:rsidDel="008B6AF4" w:rsidRDefault="00ED1509">
            <w:pPr>
              <w:pStyle w:val="Heading1Numbered"/>
              <w:rPr>
                <w:del w:id="9701" w:author="Donovan Goode [2]" w:date="2018-11-09T10:04:00Z"/>
                <w:rFonts w:ascii="Consolas" w:eastAsia="Times New Roman" w:hAnsi="Consolas" w:cs="Times New Roman"/>
                <w:color w:val="D4D4D4"/>
                <w:sz w:val="21"/>
                <w:szCs w:val="21"/>
              </w:rPr>
              <w:pPrChange w:id="9702" w:author="Donovan Goode [2]" w:date="2018-11-09T10:05:00Z">
                <w:pPr>
                  <w:shd w:val="clear" w:color="auto" w:fill="1E1E1E"/>
                  <w:spacing w:line="285" w:lineRule="atLeast"/>
                </w:pPr>
              </w:pPrChange>
            </w:pPr>
            <w:del w:id="97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70E55A90" w14:textId="77777777" w:rsidR="00ED1509" w:rsidRPr="007520B6" w:rsidDel="008B6AF4" w:rsidRDefault="00ED1509">
            <w:pPr>
              <w:pStyle w:val="Heading1Numbered"/>
              <w:rPr>
                <w:del w:id="9704" w:author="Donovan Goode [2]" w:date="2018-11-09T10:04:00Z"/>
                <w:rFonts w:ascii="Consolas" w:eastAsia="Times New Roman" w:hAnsi="Consolas" w:cs="Times New Roman"/>
                <w:color w:val="D4D4D4"/>
                <w:sz w:val="21"/>
                <w:szCs w:val="21"/>
              </w:rPr>
              <w:pPrChange w:id="9705" w:author="Donovan Goode [2]" w:date="2018-11-09T10:05:00Z">
                <w:pPr>
                  <w:shd w:val="clear" w:color="auto" w:fill="1E1E1E"/>
                  <w:spacing w:line="285" w:lineRule="atLeast"/>
                </w:pPr>
              </w:pPrChange>
            </w:pPr>
            <w:del w:id="97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9D0294B" w14:textId="77777777" w:rsidR="00ED1509" w:rsidRPr="007520B6" w:rsidDel="008B6AF4" w:rsidRDefault="00ED1509">
            <w:pPr>
              <w:pStyle w:val="Heading1Numbered"/>
              <w:rPr>
                <w:del w:id="9707" w:author="Donovan Goode [2]" w:date="2018-11-09T10:04:00Z"/>
                <w:rFonts w:ascii="Consolas" w:eastAsia="Times New Roman" w:hAnsi="Consolas" w:cs="Times New Roman"/>
                <w:color w:val="D4D4D4"/>
                <w:sz w:val="21"/>
                <w:szCs w:val="21"/>
              </w:rPr>
              <w:pPrChange w:id="9708" w:author="Donovan Goode [2]" w:date="2018-11-09T10:05:00Z">
                <w:pPr>
                  <w:shd w:val="clear" w:color="auto" w:fill="1E1E1E"/>
                  <w:spacing w:line="285" w:lineRule="atLeast"/>
                </w:pPr>
              </w:pPrChange>
            </w:pPr>
            <w:del w:id="97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242px</w:delText>
              </w:r>
              <w:r w:rsidRPr="007520B6" w:rsidDel="008B6AF4">
                <w:rPr>
                  <w:rFonts w:ascii="Consolas" w:eastAsia="Times New Roman" w:hAnsi="Consolas" w:cs="Times New Roman"/>
                  <w:color w:val="D4D4D4"/>
                  <w:sz w:val="21"/>
                  <w:szCs w:val="21"/>
                </w:rPr>
                <w:delText>;</w:delText>
              </w:r>
            </w:del>
          </w:p>
          <w:p w14:paraId="31CCFA23" w14:textId="77777777" w:rsidR="00ED1509" w:rsidRPr="007520B6" w:rsidDel="008B6AF4" w:rsidRDefault="00ED1509">
            <w:pPr>
              <w:pStyle w:val="Heading1Numbered"/>
              <w:rPr>
                <w:del w:id="9710" w:author="Donovan Goode [2]" w:date="2018-11-09T10:04:00Z"/>
                <w:rFonts w:ascii="Consolas" w:eastAsia="Times New Roman" w:hAnsi="Consolas" w:cs="Times New Roman"/>
                <w:color w:val="D4D4D4"/>
                <w:sz w:val="21"/>
                <w:szCs w:val="21"/>
              </w:rPr>
              <w:pPrChange w:id="9711" w:author="Donovan Goode [2]" w:date="2018-11-09T10:05:00Z">
                <w:pPr>
                  <w:shd w:val="clear" w:color="auto" w:fill="1E1E1E"/>
                  <w:spacing w:line="285" w:lineRule="atLeast"/>
                </w:pPr>
              </w:pPrChange>
            </w:pPr>
            <w:del w:id="97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234px</w:delText>
              </w:r>
              <w:r w:rsidRPr="007520B6" w:rsidDel="008B6AF4">
                <w:rPr>
                  <w:rFonts w:ascii="Consolas" w:eastAsia="Times New Roman" w:hAnsi="Consolas" w:cs="Times New Roman"/>
                  <w:color w:val="D4D4D4"/>
                  <w:sz w:val="21"/>
                  <w:szCs w:val="21"/>
                </w:rPr>
                <w:delText>;</w:delText>
              </w:r>
            </w:del>
          </w:p>
          <w:p w14:paraId="1FA4ED07" w14:textId="77777777" w:rsidR="00ED1509" w:rsidRPr="007520B6" w:rsidDel="008B6AF4" w:rsidRDefault="00ED1509">
            <w:pPr>
              <w:pStyle w:val="Heading1Numbered"/>
              <w:rPr>
                <w:del w:id="9713" w:author="Donovan Goode [2]" w:date="2018-11-09T10:04:00Z"/>
                <w:rFonts w:ascii="Consolas" w:eastAsia="Times New Roman" w:hAnsi="Consolas" w:cs="Times New Roman"/>
                <w:color w:val="D4D4D4"/>
                <w:sz w:val="21"/>
                <w:szCs w:val="21"/>
              </w:rPr>
              <w:pPrChange w:id="9714" w:author="Donovan Goode [2]" w:date="2018-11-09T10:05:00Z">
                <w:pPr>
                  <w:shd w:val="clear" w:color="auto" w:fill="1E1E1E"/>
                  <w:spacing w:line="285" w:lineRule="atLeast"/>
                </w:pPr>
              </w:pPrChange>
            </w:pPr>
            <w:del w:id="9715" w:author="Donovan Goode [2]" w:date="2018-11-09T10:04:00Z">
              <w:r w:rsidRPr="007520B6" w:rsidDel="008B6AF4">
                <w:rPr>
                  <w:rFonts w:ascii="Consolas" w:eastAsia="Times New Roman" w:hAnsi="Consolas" w:cs="Times New Roman"/>
                  <w:color w:val="D4D4D4"/>
                  <w:sz w:val="21"/>
                  <w:szCs w:val="21"/>
                </w:rPr>
                <w:delText xml:space="preserve">    }</w:delText>
              </w:r>
            </w:del>
          </w:p>
          <w:p w14:paraId="1525F6FE" w14:textId="77777777" w:rsidR="00ED1509" w:rsidRPr="007520B6" w:rsidDel="008B6AF4" w:rsidRDefault="00ED1509">
            <w:pPr>
              <w:pStyle w:val="Heading1Numbered"/>
              <w:rPr>
                <w:del w:id="9716" w:author="Donovan Goode [2]" w:date="2018-11-09T10:04:00Z"/>
                <w:rFonts w:ascii="Consolas" w:eastAsia="Times New Roman" w:hAnsi="Consolas" w:cs="Times New Roman"/>
                <w:color w:val="D4D4D4"/>
                <w:sz w:val="21"/>
                <w:szCs w:val="21"/>
              </w:rPr>
              <w:pPrChange w:id="9717" w:author="Donovan Goode [2]" w:date="2018-11-09T10:05:00Z">
                <w:pPr>
                  <w:shd w:val="clear" w:color="auto" w:fill="1E1E1E"/>
                  <w:spacing w:line="285" w:lineRule="atLeast"/>
                </w:pPr>
              </w:pPrChange>
            </w:pPr>
          </w:p>
          <w:p w14:paraId="6C8132C1" w14:textId="77777777" w:rsidR="00ED1509" w:rsidRPr="007520B6" w:rsidDel="008B6AF4" w:rsidRDefault="00ED1509">
            <w:pPr>
              <w:pStyle w:val="Heading1Numbered"/>
              <w:rPr>
                <w:del w:id="9718" w:author="Donovan Goode [2]" w:date="2018-11-09T10:04:00Z"/>
                <w:rFonts w:ascii="Consolas" w:eastAsia="Times New Roman" w:hAnsi="Consolas" w:cs="Times New Roman"/>
                <w:color w:val="D4D4D4"/>
                <w:sz w:val="21"/>
                <w:szCs w:val="21"/>
              </w:rPr>
              <w:pPrChange w:id="9719" w:author="Donovan Goode [2]" w:date="2018-11-09T10:05:00Z">
                <w:pPr>
                  <w:shd w:val="clear" w:color="auto" w:fill="1E1E1E"/>
                  <w:spacing w:line="285" w:lineRule="atLeast"/>
                </w:pPr>
              </w:pPrChange>
            </w:pPr>
            <w:del w:id="97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h3</w:delText>
              </w:r>
              <w:r w:rsidRPr="007520B6" w:rsidDel="008B6AF4">
                <w:rPr>
                  <w:rFonts w:ascii="Consolas" w:eastAsia="Times New Roman" w:hAnsi="Consolas" w:cs="Times New Roman"/>
                  <w:color w:val="D4D4D4"/>
                  <w:sz w:val="21"/>
                  <w:szCs w:val="21"/>
                </w:rPr>
                <w:delText xml:space="preserve"> {</w:delText>
              </w:r>
            </w:del>
          </w:p>
          <w:p w14:paraId="33851711" w14:textId="77777777" w:rsidR="00ED1509" w:rsidRPr="007520B6" w:rsidDel="008B6AF4" w:rsidRDefault="00ED1509">
            <w:pPr>
              <w:pStyle w:val="Heading1Numbered"/>
              <w:rPr>
                <w:del w:id="9721" w:author="Donovan Goode [2]" w:date="2018-11-09T10:04:00Z"/>
                <w:rFonts w:ascii="Consolas" w:eastAsia="Times New Roman" w:hAnsi="Consolas" w:cs="Times New Roman"/>
                <w:color w:val="D4D4D4"/>
                <w:sz w:val="21"/>
                <w:szCs w:val="21"/>
              </w:rPr>
              <w:pPrChange w:id="9722" w:author="Donovan Goode [2]" w:date="2018-11-09T10:05:00Z">
                <w:pPr>
                  <w:shd w:val="clear" w:color="auto" w:fill="1E1E1E"/>
                  <w:spacing w:line="285" w:lineRule="atLeast"/>
                </w:pPr>
              </w:pPrChange>
            </w:pPr>
            <w:del w:id="97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#604378</w:delText>
              </w:r>
              <w:r w:rsidRPr="007520B6" w:rsidDel="008B6AF4">
                <w:rPr>
                  <w:rFonts w:ascii="Consolas" w:eastAsia="Times New Roman" w:hAnsi="Consolas" w:cs="Times New Roman"/>
                  <w:color w:val="D4D4D4"/>
                  <w:sz w:val="21"/>
                  <w:szCs w:val="21"/>
                </w:rPr>
                <w:delText>;</w:delText>
              </w:r>
            </w:del>
          </w:p>
          <w:p w14:paraId="13D2B1E2" w14:textId="77777777" w:rsidR="00ED1509" w:rsidRPr="007520B6" w:rsidDel="008B6AF4" w:rsidRDefault="00ED1509">
            <w:pPr>
              <w:pStyle w:val="Heading1Numbered"/>
              <w:rPr>
                <w:del w:id="9724" w:author="Donovan Goode [2]" w:date="2018-11-09T10:04:00Z"/>
                <w:rFonts w:ascii="Consolas" w:eastAsia="Times New Roman" w:hAnsi="Consolas" w:cs="Times New Roman"/>
                <w:color w:val="D4D4D4"/>
                <w:sz w:val="21"/>
                <w:szCs w:val="21"/>
              </w:rPr>
              <w:pPrChange w:id="9725" w:author="Donovan Goode [2]" w:date="2018-11-09T10:05:00Z">
                <w:pPr>
                  <w:shd w:val="clear" w:color="auto" w:fill="1E1E1E"/>
                  <w:spacing w:line="285" w:lineRule="atLeast"/>
                </w:pPr>
              </w:pPrChange>
            </w:pPr>
            <w:del w:id="97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2.4em</w:delText>
              </w:r>
              <w:r w:rsidRPr="007520B6" w:rsidDel="008B6AF4">
                <w:rPr>
                  <w:rFonts w:ascii="Consolas" w:eastAsia="Times New Roman" w:hAnsi="Consolas" w:cs="Times New Roman"/>
                  <w:color w:val="D4D4D4"/>
                  <w:sz w:val="21"/>
                  <w:szCs w:val="21"/>
                </w:rPr>
                <w:delText>;</w:delText>
              </w:r>
            </w:del>
          </w:p>
          <w:p w14:paraId="14FEE240" w14:textId="77777777" w:rsidR="00ED1509" w:rsidRPr="007520B6" w:rsidDel="008B6AF4" w:rsidRDefault="00ED1509">
            <w:pPr>
              <w:pStyle w:val="Heading1Numbered"/>
              <w:rPr>
                <w:del w:id="9727" w:author="Donovan Goode [2]" w:date="2018-11-09T10:04:00Z"/>
                <w:rFonts w:ascii="Consolas" w:eastAsia="Times New Roman" w:hAnsi="Consolas" w:cs="Times New Roman"/>
                <w:color w:val="D4D4D4"/>
                <w:sz w:val="21"/>
                <w:szCs w:val="21"/>
              </w:rPr>
              <w:pPrChange w:id="9728" w:author="Donovan Goode [2]" w:date="2018-11-09T10:05:00Z">
                <w:pPr>
                  <w:shd w:val="clear" w:color="auto" w:fill="1E1E1E"/>
                  <w:spacing w:line="285" w:lineRule="atLeast"/>
                </w:pPr>
              </w:pPrChange>
            </w:pPr>
            <w:del w:id="97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13A7F1B" w14:textId="77777777" w:rsidR="00ED1509" w:rsidRPr="007520B6" w:rsidDel="008B6AF4" w:rsidRDefault="00ED1509">
            <w:pPr>
              <w:pStyle w:val="Heading1Numbered"/>
              <w:rPr>
                <w:del w:id="9730" w:author="Donovan Goode [2]" w:date="2018-11-09T10:04:00Z"/>
                <w:rFonts w:ascii="Consolas" w:eastAsia="Times New Roman" w:hAnsi="Consolas" w:cs="Times New Roman"/>
                <w:color w:val="D4D4D4"/>
                <w:sz w:val="21"/>
                <w:szCs w:val="21"/>
              </w:rPr>
              <w:pPrChange w:id="9731" w:author="Donovan Goode [2]" w:date="2018-11-09T10:05:00Z">
                <w:pPr>
                  <w:shd w:val="clear" w:color="auto" w:fill="1E1E1E"/>
                  <w:spacing w:line="285" w:lineRule="atLeast"/>
                </w:pPr>
              </w:pPrChange>
            </w:pPr>
            <w:del w:id="97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C2AD7B9" w14:textId="77777777" w:rsidR="00ED1509" w:rsidRPr="007520B6" w:rsidDel="008B6AF4" w:rsidRDefault="00ED1509">
            <w:pPr>
              <w:pStyle w:val="Heading1Numbered"/>
              <w:rPr>
                <w:del w:id="9733" w:author="Donovan Goode [2]" w:date="2018-11-09T10:04:00Z"/>
                <w:rFonts w:ascii="Consolas" w:eastAsia="Times New Roman" w:hAnsi="Consolas" w:cs="Times New Roman"/>
                <w:color w:val="D4D4D4"/>
                <w:sz w:val="21"/>
                <w:szCs w:val="21"/>
              </w:rPr>
              <w:pPrChange w:id="9734" w:author="Donovan Goode [2]" w:date="2018-11-09T10:05:00Z">
                <w:pPr>
                  <w:shd w:val="clear" w:color="auto" w:fill="1E1E1E"/>
                  <w:spacing w:line="285" w:lineRule="atLeast"/>
                </w:pPr>
              </w:pPrChange>
            </w:pPr>
            <w:del w:id="9735" w:author="Donovan Goode [2]" w:date="2018-11-09T10:04:00Z">
              <w:r w:rsidRPr="007520B6" w:rsidDel="008B6AF4">
                <w:rPr>
                  <w:rFonts w:ascii="Consolas" w:eastAsia="Times New Roman" w:hAnsi="Consolas" w:cs="Times New Roman"/>
                  <w:color w:val="D4D4D4"/>
                  <w:sz w:val="21"/>
                  <w:szCs w:val="21"/>
                </w:rPr>
                <w:delText xml:space="preserve">    }</w:delText>
              </w:r>
            </w:del>
          </w:p>
          <w:p w14:paraId="62A28E6D" w14:textId="77777777" w:rsidR="00ED1509" w:rsidRPr="007520B6" w:rsidDel="008B6AF4" w:rsidRDefault="00ED1509">
            <w:pPr>
              <w:pStyle w:val="Heading1Numbered"/>
              <w:rPr>
                <w:del w:id="9736" w:author="Donovan Goode [2]" w:date="2018-11-09T10:04:00Z"/>
                <w:rFonts w:ascii="Consolas" w:eastAsia="Times New Roman" w:hAnsi="Consolas" w:cs="Times New Roman"/>
                <w:color w:val="D4D4D4"/>
                <w:sz w:val="21"/>
                <w:szCs w:val="21"/>
              </w:rPr>
              <w:pPrChange w:id="9737" w:author="Donovan Goode [2]" w:date="2018-11-09T10:05:00Z">
                <w:pPr>
                  <w:shd w:val="clear" w:color="auto" w:fill="1E1E1E"/>
                  <w:spacing w:line="285" w:lineRule="atLeast"/>
                </w:pPr>
              </w:pPrChange>
            </w:pPr>
          </w:p>
          <w:p w14:paraId="113ECA9C" w14:textId="77777777" w:rsidR="00ED1509" w:rsidRPr="007520B6" w:rsidDel="008B6AF4" w:rsidRDefault="00ED1509">
            <w:pPr>
              <w:pStyle w:val="Heading1Numbered"/>
              <w:rPr>
                <w:del w:id="9738" w:author="Donovan Goode [2]" w:date="2018-11-09T10:04:00Z"/>
                <w:rFonts w:ascii="Consolas" w:eastAsia="Times New Roman" w:hAnsi="Consolas" w:cs="Times New Roman"/>
                <w:color w:val="D4D4D4"/>
                <w:sz w:val="21"/>
                <w:szCs w:val="21"/>
              </w:rPr>
              <w:pPrChange w:id="9739" w:author="Donovan Goode [2]" w:date="2018-11-09T10:05:00Z">
                <w:pPr>
                  <w:shd w:val="clear" w:color="auto" w:fill="1E1E1E"/>
                  <w:spacing w:line="285" w:lineRule="atLeast"/>
                </w:pPr>
              </w:pPrChange>
            </w:pPr>
            <w:del w:id="97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h4</w:delText>
              </w:r>
              <w:r w:rsidRPr="007520B6" w:rsidDel="008B6AF4">
                <w:rPr>
                  <w:rFonts w:ascii="Consolas" w:eastAsia="Times New Roman" w:hAnsi="Consolas" w:cs="Times New Roman"/>
                  <w:color w:val="D4D4D4"/>
                  <w:sz w:val="21"/>
                  <w:szCs w:val="21"/>
                </w:rPr>
                <w:delText xml:space="preserve"> {</w:delText>
              </w:r>
            </w:del>
          </w:p>
          <w:p w14:paraId="30EF8270" w14:textId="77777777" w:rsidR="00ED1509" w:rsidRPr="007520B6" w:rsidDel="008B6AF4" w:rsidRDefault="00ED1509">
            <w:pPr>
              <w:pStyle w:val="Heading1Numbered"/>
              <w:rPr>
                <w:del w:id="9741" w:author="Donovan Goode [2]" w:date="2018-11-09T10:04:00Z"/>
                <w:rFonts w:ascii="Consolas" w:eastAsia="Times New Roman" w:hAnsi="Consolas" w:cs="Times New Roman"/>
                <w:color w:val="D4D4D4"/>
                <w:sz w:val="21"/>
                <w:szCs w:val="21"/>
              </w:rPr>
              <w:pPrChange w:id="9742" w:author="Donovan Goode [2]" w:date="2018-11-09T10:05:00Z">
                <w:pPr>
                  <w:shd w:val="clear" w:color="auto" w:fill="1E1E1E"/>
                  <w:spacing w:line="285" w:lineRule="atLeast"/>
                </w:pPr>
              </w:pPrChange>
            </w:pPr>
            <w:del w:id="97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#604378</w:delText>
              </w:r>
              <w:r w:rsidRPr="007520B6" w:rsidDel="008B6AF4">
                <w:rPr>
                  <w:rFonts w:ascii="Consolas" w:eastAsia="Times New Roman" w:hAnsi="Consolas" w:cs="Times New Roman"/>
                  <w:color w:val="D4D4D4"/>
                  <w:sz w:val="21"/>
                  <w:szCs w:val="21"/>
                </w:rPr>
                <w:delText>;</w:delText>
              </w:r>
            </w:del>
          </w:p>
          <w:p w14:paraId="6F6BCC44" w14:textId="77777777" w:rsidR="00ED1509" w:rsidRPr="007520B6" w:rsidDel="008B6AF4" w:rsidRDefault="00ED1509">
            <w:pPr>
              <w:pStyle w:val="Heading1Numbered"/>
              <w:rPr>
                <w:del w:id="9744" w:author="Donovan Goode [2]" w:date="2018-11-09T10:04:00Z"/>
                <w:rFonts w:ascii="Consolas" w:eastAsia="Times New Roman" w:hAnsi="Consolas" w:cs="Times New Roman"/>
                <w:color w:val="D4D4D4"/>
                <w:sz w:val="21"/>
                <w:szCs w:val="21"/>
              </w:rPr>
              <w:pPrChange w:id="9745" w:author="Donovan Goode [2]" w:date="2018-11-09T10:05:00Z">
                <w:pPr>
                  <w:shd w:val="clear" w:color="auto" w:fill="1E1E1E"/>
                  <w:spacing w:line="285" w:lineRule="atLeast"/>
                </w:pPr>
              </w:pPrChange>
            </w:pPr>
            <w:del w:id="97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158834C8" w14:textId="77777777" w:rsidR="00ED1509" w:rsidRPr="007520B6" w:rsidDel="008B6AF4" w:rsidRDefault="00ED1509">
            <w:pPr>
              <w:pStyle w:val="Heading1Numbered"/>
              <w:rPr>
                <w:del w:id="9747" w:author="Donovan Goode [2]" w:date="2018-11-09T10:04:00Z"/>
                <w:rFonts w:ascii="Consolas" w:eastAsia="Times New Roman" w:hAnsi="Consolas" w:cs="Times New Roman"/>
                <w:color w:val="D4D4D4"/>
                <w:sz w:val="21"/>
                <w:szCs w:val="21"/>
              </w:rPr>
              <w:pPrChange w:id="9748" w:author="Donovan Goode [2]" w:date="2018-11-09T10:05:00Z">
                <w:pPr>
                  <w:shd w:val="clear" w:color="auto" w:fill="1E1E1E"/>
                  <w:spacing w:line="285" w:lineRule="atLeast"/>
                </w:pPr>
              </w:pPrChange>
            </w:pPr>
            <w:del w:id="97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55D9BAC" w14:textId="77777777" w:rsidR="00ED1509" w:rsidRPr="007520B6" w:rsidDel="008B6AF4" w:rsidRDefault="00ED1509">
            <w:pPr>
              <w:pStyle w:val="Heading1Numbered"/>
              <w:rPr>
                <w:del w:id="9750" w:author="Donovan Goode [2]" w:date="2018-11-09T10:04:00Z"/>
                <w:rFonts w:ascii="Consolas" w:eastAsia="Times New Roman" w:hAnsi="Consolas" w:cs="Times New Roman"/>
                <w:color w:val="D4D4D4"/>
                <w:sz w:val="21"/>
                <w:szCs w:val="21"/>
              </w:rPr>
              <w:pPrChange w:id="9751" w:author="Donovan Goode [2]" w:date="2018-11-09T10:05:00Z">
                <w:pPr>
                  <w:shd w:val="clear" w:color="auto" w:fill="1E1E1E"/>
                  <w:spacing w:line="285" w:lineRule="atLeast"/>
                </w:pPr>
              </w:pPrChange>
            </w:pPr>
            <w:del w:id="97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13px</w:delText>
              </w:r>
              <w:r w:rsidRPr="007520B6" w:rsidDel="008B6AF4">
                <w:rPr>
                  <w:rFonts w:ascii="Consolas" w:eastAsia="Times New Roman" w:hAnsi="Consolas" w:cs="Times New Roman"/>
                  <w:color w:val="D4D4D4"/>
                  <w:sz w:val="21"/>
                  <w:szCs w:val="21"/>
                </w:rPr>
                <w:delText>;</w:delText>
              </w:r>
            </w:del>
          </w:p>
          <w:p w14:paraId="1329E61C" w14:textId="77777777" w:rsidR="00ED1509" w:rsidRPr="007520B6" w:rsidDel="008B6AF4" w:rsidRDefault="00ED1509">
            <w:pPr>
              <w:pStyle w:val="Heading1Numbered"/>
              <w:rPr>
                <w:del w:id="9753" w:author="Donovan Goode [2]" w:date="2018-11-09T10:04:00Z"/>
                <w:rFonts w:ascii="Consolas" w:eastAsia="Times New Roman" w:hAnsi="Consolas" w:cs="Times New Roman"/>
                <w:color w:val="D4D4D4"/>
                <w:sz w:val="21"/>
                <w:szCs w:val="21"/>
              </w:rPr>
              <w:pPrChange w:id="9754" w:author="Donovan Goode [2]" w:date="2018-11-09T10:05:00Z">
                <w:pPr>
                  <w:shd w:val="clear" w:color="auto" w:fill="1E1E1E"/>
                  <w:spacing w:line="285" w:lineRule="atLeast"/>
                </w:pPr>
              </w:pPrChange>
            </w:pPr>
            <w:del w:id="97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DroidSerif,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New Roman;</w:delText>
              </w:r>
            </w:del>
          </w:p>
          <w:p w14:paraId="496D84BB" w14:textId="77777777" w:rsidR="00ED1509" w:rsidRPr="007520B6" w:rsidDel="008B6AF4" w:rsidRDefault="00ED1509">
            <w:pPr>
              <w:pStyle w:val="Heading1Numbered"/>
              <w:rPr>
                <w:del w:id="9756" w:author="Donovan Goode [2]" w:date="2018-11-09T10:04:00Z"/>
                <w:rFonts w:ascii="Consolas" w:eastAsia="Times New Roman" w:hAnsi="Consolas" w:cs="Times New Roman"/>
                <w:color w:val="D4D4D4"/>
                <w:sz w:val="21"/>
                <w:szCs w:val="21"/>
              </w:rPr>
              <w:pPrChange w:id="9757" w:author="Donovan Goode [2]" w:date="2018-11-09T10:05:00Z">
                <w:pPr>
                  <w:shd w:val="clear" w:color="auto" w:fill="1E1E1E"/>
                  <w:spacing w:line="285" w:lineRule="atLeast"/>
                </w:pPr>
              </w:pPrChange>
            </w:pPr>
            <w:del w:id="9758" w:author="Donovan Goode [2]" w:date="2018-11-09T10:04:00Z">
              <w:r w:rsidRPr="007520B6" w:rsidDel="008B6AF4">
                <w:rPr>
                  <w:rFonts w:ascii="Consolas" w:eastAsia="Times New Roman" w:hAnsi="Consolas" w:cs="Times New Roman"/>
                  <w:color w:val="D4D4D4"/>
                  <w:sz w:val="21"/>
                  <w:szCs w:val="21"/>
                </w:rPr>
                <w:delText xml:space="preserve">    }</w:delText>
              </w:r>
            </w:del>
          </w:p>
          <w:p w14:paraId="0989DB7E" w14:textId="77777777" w:rsidR="00ED1509" w:rsidRPr="007520B6" w:rsidDel="008B6AF4" w:rsidRDefault="00ED1509">
            <w:pPr>
              <w:pStyle w:val="Heading1Numbered"/>
              <w:rPr>
                <w:del w:id="9759" w:author="Donovan Goode [2]" w:date="2018-11-09T10:04:00Z"/>
                <w:rFonts w:ascii="Consolas" w:eastAsia="Times New Roman" w:hAnsi="Consolas" w:cs="Times New Roman"/>
                <w:color w:val="D4D4D4"/>
                <w:sz w:val="21"/>
                <w:szCs w:val="21"/>
              </w:rPr>
              <w:pPrChange w:id="9760" w:author="Donovan Goode [2]" w:date="2018-11-09T10:05:00Z">
                <w:pPr>
                  <w:shd w:val="clear" w:color="auto" w:fill="1E1E1E"/>
                  <w:spacing w:line="285" w:lineRule="atLeast"/>
                </w:pPr>
              </w:pPrChange>
            </w:pPr>
          </w:p>
          <w:p w14:paraId="08B63749" w14:textId="77777777" w:rsidR="00ED1509" w:rsidRPr="007520B6" w:rsidDel="008B6AF4" w:rsidRDefault="00ED1509">
            <w:pPr>
              <w:pStyle w:val="Heading1Numbered"/>
              <w:rPr>
                <w:del w:id="9761" w:author="Donovan Goode [2]" w:date="2018-11-09T10:04:00Z"/>
                <w:rFonts w:ascii="Consolas" w:eastAsia="Times New Roman" w:hAnsi="Consolas" w:cs="Times New Roman"/>
                <w:color w:val="D4D4D4"/>
                <w:sz w:val="21"/>
                <w:szCs w:val="21"/>
              </w:rPr>
              <w:pPrChange w:id="9762" w:author="Donovan Goode [2]" w:date="2018-11-09T10:05:00Z">
                <w:pPr>
                  <w:shd w:val="clear" w:color="auto" w:fill="1E1E1E"/>
                  <w:spacing w:line="285" w:lineRule="atLeast"/>
                </w:pPr>
              </w:pPrChange>
            </w:pPr>
            <w:del w:id="97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p</w:delText>
              </w:r>
              <w:r w:rsidRPr="007520B6" w:rsidDel="008B6AF4">
                <w:rPr>
                  <w:rFonts w:ascii="Consolas" w:eastAsia="Times New Roman" w:hAnsi="Consolas" w:cs="Times New Roman"/>
                  <w:color w:val="D4D4D4"/>
                  <w:sz w:val="21"/>
                  <w:szCs w:val="21"/>
                </w:rPr>
                <w:delText xml:space="preserve"> {</w:delText>
              </w:r>
            </w:del>
          </w:p>
          <w:p w14:paraId="51739C13" w14:textId="77777777" w:rsidR="00ED1509" w:rsidRPr="007520B6" w:rsidDel="008B6AF4" w:rsidRDefault="00ED1509">
            <w:pPr>
              <w:pStyle w:val="Heading1Numbered"/>
              <w:rPr>
                <w:del w:id="9764" w:author="Donovan Goode [2]" w:date="2018-11-09T10:04:00Z"/>
                <w:rFonts w:ascii="Consolas" w:eastAsia="Times New Roman" w:hAnsi="Consolas" w:cs="Times New Roman"/>
                <w:color w:val="D4D4D4"/>
                <w:sz w:val="21"/>
                <w:szCs w:val="21"/>
              </w:rPr>
              <w:pPrChange w:id="9765" w:author="Donovan Goode [2]" w:date="2018-11-09T10:05:00Z">
                <w:pPr>
                  <w:shd w:val="clear" w:color="auto" w:fill="1E1E1E"/>
                  <w:spacing w:line="285" w:lineRule="atLeast"/>
                </w:pPr>
              </w:pPrChange>
            </w:pPr>
            <w:del w:id="97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5B37535A" w14:textId="77777777" w:rsidR="00ED1509" w:rsidRPr="007520B6" w:rsidDel="008B6AF4" w:rsidRDefault="00ED1509">
            <w:pPr>
              <w:pStyle w:val="Heading1Numbered"/>
              <w:rPr>
                <w:del w:id="9767" w:author="Donovan Goode [2]" w:date="2018-11-09T10:04:00Z"/>
                <w:rFonts w:ascii="Consolas" w:eastAsia="Times New Roman" w:hAnsi="Consolas" w:cs="Times New Roman"/>
                <w:color w:val="D4D4D4"/>
                <w:sz w:val="21"/>
                <w:szCs w:val="21"/>
              </w:rPr>
              <w:pPrChange w:id="9768" w:author="Donovan Goode [2]" w:date="2018-11-09T10:05:00Z">
                <w:pPr>
                  <w:shd w:val="clear" w:color="auto" w:fill="1E1E1E"/>
                  <w:spacing w:line="285" w:lineRule="atLeast"/>
                </w:pPr>
              </w:pPrChange>
            </w:pPr>
            <w:del w:id="9769" w:author="Donovan Goode [2]" w:date="2018-11-09T10:04:00Z">
              <w:r w:rsidRPr="007520B6" w:rsidDel="008B6AF4">
                <w:rPr>
                  <w:rFonts w:ascii="Consolas" w:eastAsia="Times New Roman" w:hAnsi="Consolas" w:cs="Times New Roman"/>
                  <w:color w:val="D4D4D4"/>
                  <w:sz w:val="21"/>
                  <w:szCs w:val="21"/>
                </w:rPr>
                <w:delText xml:space="preserve">    }</w:delText>
              </w:r>
            </w:del>
          </w:p>
          <w:p w14:paraId="7485845A" w14:textId="77777777" w:rsidR="00ED1509" w:rsidRPr="007520B6" w:rsidDel="008B6AF4" w:rsidRDefault="00ED1509">
            <w:pPr>
              <w:pStyle w:val="Heading1Numbered"/>
              <w:rPr>
                <w:del w:id="9770" w:author="Donovan Goode [2]" w:date="2018-11-09T10:04:00Z"/>
                <w:rFonts w:ascii="Consolas" w:eastAsia="Times New Roman" w:hAnsi="Consolas" w:cs="Times New Roman"/>
                <w:color w:val="D4D4D4"/>
                <w:sz w:val="21"/>
                <w:szCs w:val="21"/>
              </w:rPr>
              <w:pPrChange w:id="9771" w:author="Donovan Goode [2]" w:date="2018-11-09T10:05:00Z">
                <w:pPr>
                  <w:shd w:val="clear" w:color="auto" w:fill="1E1E1E"/>
                  <w:spacing w:line="285" w:lineRule="atLeast"/>
                </w:pPr>
              </w:pPrChange>
            </w:pPr>
          </w:p>
          <w:p w14:paraId="413356AC" w14:textId="77777777" w:rsidR="00ED1509" w:rsidRPr="007520B6" w:rsidDel="008B6AF4" w:rsidRDefault="00ED1509">
            <w:pPr>
              <w:pStyle w:val="Heading1Numbered"/>
              <w:rPr>
                <w:del w:id="9772" w:author="Donovan Goode [2]" w:date="2018-11-09T10:04:00Z"/>
                <w:rFonts w:ascii="Consolas" w:eastAsia="Times New Roman" w:hAnsi="Consolas" w:cs="Times New Roman"/>
                <w:color w:val="D4D4D4"/>
                <w:sz w:val="21"/>
                <w:szCs w:val="21"/>
              </w:rPr>
              <w:pPrChange w:id="9773" w:author="Donovan Goode [2]" w:date="2018-11-09T10:05:00Z">
                <w:pPr>
                  <w:shd w:val="clear" w:color="auto" w:fill="1E1E1E"/>
                  <w:spacing w:line="285" w:lineRule="atLeast"/>
                </w:pPr>
              </w:pPrChange>
            </w:pPr>
            <w:del w:id="97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#w8_later</w:delText>
              </w:r>
              <w:r w:rsidRPr="007520B6" w:rsidDel="008B6AF4">
                <w:rPr>
                  <w:rFonts w:ascii="Consolas" w:eastAsia="Times New Roman" w:hAnsi="Consolas" w:cs="Times New Roman"/>
                  <w:color w:val="D4D4D4"/>
                  <w:sz w:val="21"/>
                  <w:szCs w:val="21"/>
                </w:rPr>
                <w:delText xml:space="preserve"> {</w:delText>
              </w:r>
            </w:del>
          </w:p>
          <w:p w14:paraId="6990E690" w14:textId="77777777" w:rsidR="00ED1509" w:rsidRPr="007520B6" w:rsidDel="008B6AF4" w:rsidRDefault="00ED1509">
            <w:pPr>
              <w:pStyle w:val="Heading1Numbered"/>
              <w:rPr>
                <w:del w:id="9775" w:author="Donovan Goode [2]" w:date="2018-11-09T10:04:00Z"/>
                <w:rFonts w:ascii="Consolas" w:eastAsia="Times New Roman" w:hAnsi="Consolas" w:cs="Times New Roman"/>
                <w:color w:val="D4D4D4"/>
                <w:sz w:val="21"/>
                <w:szCs w:val="21"/>
              </w:rPr>
              <w:pPrChange w:id="9776" w:author="Donovan Goode [2]" w:date="2018-11-09T10:05:00Z">
                <w:pPr>
                  <w:shd w:val="clear" w:color="auto" w:fill="1E1E1E"/>
                  <w:spacing w:line="285" w:lineRule="atLeast"/>
                </w:pPr>
              </w:pPrChange>
            </w:pPr>
          </w:p>
          <w:p w14:paraId="76EA1998" w14:textId="77777777" w:rsidR="00ED1509" w:rsidRPr="007520B6" w:rsidDel="008B6AF4" w:rsidRDefault="00ED1509">
            <w:pPr>
              <w:pStyle w:val="Heading1Numbered"/>
              <w:rPr>
                <w:del w:id="9777" w:author="Donovan Goode [2]" w:date="2018-11-09T10:04:00Z"/>
                <w:rFonts w:ascii="Consolas" w:eastAsia="Times New Roman" w:hAnsi="Consolas" w:cs="Times New Roman"/>
                <w:color w:val="D4D4D4"/>
                <w:sz w:val="21"/>
                <w:szCs w:val="21"/>
              </w:rPr>
              <w:pPrChange w:id="9778" w:author="Donovan Goode [2]" w:date="2018-11-09T10:05:00Z">
                <w:pPr>
                  <w:shd w:val="clear" w:color="auto" w:fill="1E1E1E"/>
                  <w:spacing w:line="285" w:lineRule="atLeast"/>
                </w:pPr>
              </w:pPrChange>
            </w:pPr>
            <w:del w:id="97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DE4E305" w14:textId="77777777" w:rsidR="00ED1509" w:rsidRPr="007520B6" w:rsidDel="008B6AF4" w:rsidRDefault="00ED1509">
            <w:pPr>
              <w:pStyle w:val="Heading1Numbered"/>
              <w:rPr>
                <w:del w:id="9780" w:author="Donovan Goode [2]" w:date="2018-11-09T10:04:00Z"/>
                <w:rFonts w:ascii="Consolas" w:eastAsia="Times New Roman" w:hAnsi="Consolas" w:cs="Times New Roman"/>
                <w:color w:val="D4D4D4"/>
                <w:sz w:val="21"/>
                <w:szCs w:val="21"/>
              </w:rPr>
              <w:pPrChange w:id="9781" w:author="Donovan Goode [2]" w:date="2018-11-09T10:05:00Z">
                <w:pPr>
                  <w:shd w:val="clear" w:color="auto" w:fill="1E1E1E"/>
                  <w:spacing w:line="285" w:lineRule="atLeast"/>
                </w:pPr>
              </w:pPrChange>
            </w:pPr>
            <w:del w:id="97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0E5E19A" w14:textId="77777777" w:rsidR="00ED1509" w:rsidRPr="007520B6" w:rsidDel="008B6AF4" w:rsidRDefault="00ED1509">
            <w:pPr>
              <w:pStyle w:val="Heading1Numbered"/>
              <w:rPr>
                <w:del w:id="9783" w:author="Donovan Goode [2]" w:date="2018-11-09T10:04:00Z"/>
                <w:rFonts w:ascii="Consolas" w:eastAsia="Times New Roman" w:hAnsi="Consolas" w:cs="Times New Roman"/>
                <w:color w:val="D4D4D4"/>
                <w:sz w:val="21"/>
                <w:szCs w:val="21"/>
              </w:rPr>
              <w:pPrChange w:id="9784" w:author="Donovan Goode [2]" w:date="2018-11-09T10:05:00Z">
                <w:pPr>
                  <w:shd w:val="clear" w:color="auto" w:fill="1E1E1E"/>
                  <w:spacing w:line="285" w:lineRule="atLeast"/>
                </w:pPr>
              </w:pPrChange>
            </w:pPr>
            <w:del w:id="97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2E0C9FEC" w14:textId="77777777" w:rsidR="00ED1509" w:rsidRPr="007520B6" w:rsidDel="008B6AF4" w:rsidRDefault="00ED1509">
            <w:pPr>
              <w:pStyle w:val="Heading1Numbered"/>
              <w:rPr>
                <w:del w:id="9786" w:author="Donovan Goode [2]" w:date="2018-11-09T10:04:00Z"/>
                <w:rFonts w:ascii="Consolas" w:eastAsia="Times New Roman" w:hAnsi="Consolas" w:cs="Times New Roman"/>
                <w:color w:val="D4D4D4"/>
                <w:sz w:val="21"/>
                <w:szCs w:val="21"/>
              </w:rPr>
              <w:pPrChange w:id="9787" w:author="Donovan Goode [2]" w:date="2018-11-09T10:05:00Z">
                <w:pPr>
                  <w:shd w:val="clear" w:color="auto" w:fill="1E1E1E"/>
                  <w:spacing w:line="285" w:lineRule="atLeast"/>
                </w:pPr>
              </w:pPrChange>
            </w:pPr>
            <w:del w:id="9788" w:author="Donovan Goode [2]" w:date="2018-11-09T10:04:00Z">
              <w:r w:rsidRPr="007520B6" w:rsidDel="008B6AF4">
                <w:rPr>
                  <w:rFonts w:ascii="Consolas" w:eastAsia="Times New Roman" w:hAnsi="Consolas" w:cs="Times New Roman"/>
                  <w:color w:val="D4D4D4"/>
                  <w:sz w:val="21"/>
                  <w:szCs w:val="21"/>
                </w:rPr>
                <w:delText xml:space="preserve">    }</w:delText>
              </w:r>
            </w:del>
          </w:p>
          <w:p w14:paraId="355FE572" w14:textId="77777777" w:rsidR="00ED1509" w:rsidRPr="007520B6" w:rsidDel="008B6AF4" w:rsidRDefault="00ED1509">
            <w:pPr>
              <w:pStyle w:val="Heading1Numbered"/>
              <w:rPr>
                <w:del w:id="9789" w:author="Donovan Goode [2]" w:date="2018-11-09T10:04:00Z"/>
                <w:rFonts w:ascii="Consolas" w:eastAsia="Times New Roman" w:hAnsi="Consolas" w:cs="Times New Roman"/>
                <w:color w:val="D4D4D4"/>
                <w:sz w:val="21"/>
                <w:szCs w:val="21"/>
              </w:rPr>
              <w:pPrChange w:id="9790" w:author="Donovan Goode [2]" w:date="2018-11-09T10:05:00Z">
                <w:pPr>
                  <w:shd w:val="clear" w:color="auto" w:fill="1E1E1E"/>
                  <w:spacing w:line="285" w:lineRule="atLeast"/>
                </w:pPr>
              </w:pPrChange>
            </w:pPr>
          </w:p>
          <w:p w14:paraId="3AF20F8B" w14:textId="77777777" w:rsidR="00ED1509" w:rsidRPr="007520B6" w:rsidDel="008B6AF4" w:rsidRDefault="00ED1509">
            <w:pPr>
              <w:pStyle w:val="Heading1Numbered"/>
              <w:rPr>
                <w:del w:id="9791" w:author="Donovan Goode [2]" w:date="2018-11-09T10:04:00Z"/>
                <w:rFonts w:ascii="Consolas" w:eastAsia="Times New Roman" w:hAnsi="Consolas" w:cs="Times New Roman"/>
                <w:color w:val="D4D4D4"/>
                <w:sz w:val="21"/>
                <w:szCs w:val="21"/>
              </w:rPr>
              <w:pPrChange w:id="9792" w:author="Donovan Goode [2]" w:date="2018-11-09T10:05:00Z">
                <w:pPr>
                  <w:shd w:val="clear" w:color="auto" w:fill="1E1E1E"/>
                  <w:spacing w:line="285" w:lineRule="atLeast"/>
                </w:pPr>
              </w:pPrChange>
            </w:pPr>
            <w:del w:id="97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#W8PlayButton</w:delText>
              </w:r>
              <w:r w:rsidRPr="007520B6" w:rsidDel="008B6AF4">
                <w:rPr>
                  <w:rFonts w:ascii="Consolas" w:eastAsia="Times New Roman" w:hAnsi="Consolas" w:cs="Times New Roman"/>
                  <w:color w:val="D4D4D4"/>
                  <w:sz w:val="21"/>
                  <w:szCs w:val="21"/>
                </w:rPr>
                <w:delText xml:space="preserve"> {</w:delText>
              </w:r>
            </w:del>
          </w:p>
          <w:p w14:paraId="734B2C1F" w14:textId="77777777" w:rsidR="00ED1509" w:rsidRPr="007520B6" w:rsidDel="008B6AF4" w:rsidRDefault="00ED1509">
            <w:pPr>
              <w:pStyle w:val="Heading1Numbered"/>
              <w:rPr>
                <w:del w:id="9794" w:author="Donovan Goode [2]" w:date="2018-11-09T10:04:00Z"/>
                <w:rFonts w:ascii="Consolas" w:eastAsia="Times New Roman" w:hAnsi="Consolas" w:cs="Times New Roman"/>
                <w:color w:val="D4D4D4"/>
                <w:sz w:val="21"/>
                <w:szCs w:val="21"/>
              </w:rPr>
              <w:pPrChange w:id="9795" w:author="Donovan Goode [2]" w:date="2018-11-09T10:05:00Z">
                <w:pPr>
                  <w:shd w:val="clear" w:color="auto" w:fill="1E1E1E"/>
                  <w:spacing w:line="285" w:lineRule="atLeast"/>
                </w:pPr>
              </w:pPrChange>
            </w:pPr>
          </w:p>
          <w:p w14:paraId="25E89F4B" w14:textId="77777777" w:rsidR="00ED1509" w:rsidRPr="007520B6" w:rsidDel="008B6AF4" w:rsidRDefault="00ED1509">
            <w:pPr>
              <w:pStyle w:val="Heading1Numbered"/>
              <w:rPr>
                <w:del w:id="9796" w:author="Donovan Goode [2]" w:date="2018-11-09T10:04:00Z"/>
                <w:rFonts w:ascii="Consolas" w:eastAsia="Times New Roman" w:hAnsi="Consolas" w:cs="Times New Roman"/>
                <w:color w:val="D4D4D4"/>
                <w:sz w:val="21"/>
                <w:szCs w:val="21"/>
              </w:rPr>
              <w:pPrChange w:id="9797" w:author="Donovan Goode [2]" w:date="2018-11-09T10:05:00Z">
                <w:pPr>
                  <w:shd w:val="clear" w:color="auto" w:fill="1E1E1E"/>
                  <w:spacing w:line="285" w:lineRule="atLeast"/>
                </w:pPr>
              </w:pPrChange>
            </w:pPr>
            <w:del w:id="97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6833C7CD" w14:textId="77777777" w:rsidR="00ED1509" w:rsidRPr="007520B6" w:rsidDel="008B6AF4" w:rsidRDefault="00ED1509">
            <w:pPr>
              <w:pStyle w:val="Heading1Numbered"/>
              <w:rPr>
                <w:del w:id="9799" w:author="Donovan Goode [2]" w:date="2018-11-09T10:04:00Z"/>
                <w:rFonts w:ascii="Consolas" w:eastAsia="Times New Roman" w:hAnsi="Consolas" w:cs="Times New Roman"/>
                <w:color w:val="D4D4D4"/>
                <w:sz w:val="21"/>
                <w:szCs w:val="21"/>
              </w:rPr>
              <w:pPrChange w:id="9800" w:author="Donovan Goode [2]" w:date="2018-11-09T10:05:00Z">
                <w:pPr>
                  <w:shd w:val="clear" w:color="auto" w:fill="1E1E1E"/>
                  <w:spacing w:line="285" w:lineRule="atLeast"/>
                </w:pPr>
              </w:pPrChange>
            </w:pPr>
            <w:del w:id="98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2584EF39" w14:textId="77777777" w:rsidR="00ED1509" w:rsidRPr="007520B6" w:rsidDel="008B6AF4" w:rsidRDefault="00ED1509">
            <w:pPr>
              <w:pStyle w:val="Heading1Numbered"/>
              <w:rPr>
                <w:del w:id="9802" w:author="Donovan Goode [2]" w:date="2018-11-09T10:04:00Z"/>
                <w:rFonts w:ascii="Consolas" w:eastAsia="Times New Roman" w:hAnsi="Consolas" w:cs="Times New Roman"/>
                <w:color w:val="D4D4D4"/>
                <w:sz w:val="21"/>
                <w:szCs w:val="21"/>
              </w:rPr>
              <w:pPrChange w:id="9803" w:author="Donovan Goode [2]" w:date="2018-11-09T10:05:00Z">
                <w:pPr>
                  <w:shd w:val="clear" w:color="auto" w:fill="1E1E1E"/>
                  <w:spacing w:line="285" w:lineRule="atLeast"/>
                </w:pPr>
              </w:pPrChange>
            </w:pPr>
            <w:del w:id="98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77DA18D3" w14:textId="77777777" w:rsidR="00ED1509" w:rsidRPr="007520B6" w:rsidDel="008B6AF4" w:rsidRDefault="00ED1509">
            <w:pPr>
              <w:pStyle w:val="Heading1Numbered"/>
              <w:rPr>
                <w:del w:id="9805" w:author="Donovan Goode [2]" w:date="2018-11-09T10:04:00Z"/>
                <w:rFonts w:ascii="Consolas" w:eastAsia="Times New Roman" w:hAnsi="Consolas" w:cs="Times New Roman"/>
                <w:color w:val="D4D4D4"/>
                <w:sz w:val="21"/>
                <w:szCs w:val="21"/>
              </w:rPr>
              <w:pPrChange w:id="9806" w:author="Donovan Goode [2]" w:date="2018-11-09T10:05:00Z">
                <w:pPr>
                  <w:shd w:val="clear" w:color="auto" w:fill="1E1E1E"/>
                  <w:spacing w:line="285" w:lineRule="atLeast"/>
                </w:pPr>
              </w:pPrChange>
            </w:pPr>
            <w:del w:id="98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4F73C8F" w14:textId="77777777" w:rsidR="00ED1509" w:rsidRPr="007520B6" w:rsidDel="008B6AF4" w:rsidRDefault="00ED1509">
            <w:pPr>
              <w:pStyle w:val="Heading1Numbered"/>
              <w:rPr>
                <w:del w:id="9808" w:author="Donovan Goode [2]" w:date="2018-11-09T10:04:00Z"/>
                <w:rFonts w:ascii="Consolas" w:eastAsia="Times New Roman" w:hAnsi="Consolas" w:cs="Times New Roman"/>
                <w:color w:val="D4D4D4"/>
                <w:sz w:val="21"/>
                <w:szCs w:val="21"/>
              </w:rPr>
              <w:pPrChange w:id="9809" w:author="Donovan Goode [2]" w:date="2018-11-09T10:05:00Z">
                <w:pPr>
                  <w:shd w:val="clear" w:color="auto" w:fill="1E1E1E"/>
                  <w:spacing w:line="285" w:lineRule="atLeast"/>
                </w:pPr>
              </w:pPrChange>
            </w:pPr>
            <w:del w:id="98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1BDAEEA0" w14:textId="77777777" w:rsidR="00ED1509" w:rsidRPr="007520B6" w:rsidDel="008B6AF4" w:rsidRDefault="00ED1509">
            <w:pPr>
              <w:pStyle w:val="Heading1Numbered"/>
              <w:rPr>
                <w:del w:id="9811" w:author="Donovan Goode [2]" w:date="2018-11-09T10:04:00Z"/>
                <w:rFonts w:ascii="Consolas" w:eastAsia="Times New Roman" w:hAnsi="Consolas" w:cs="Times New Roman"/>
                <w:color w:val="D4D4D4"/>
                <w:sz w:val="21"/>
                <w:szCs w:val="21"/>
              </w:rPr>
              <w:pPrChange w:id="9812" w:author="Donovan Goode [2]" w:date="2018-11-09T10:05:00Z">
                <w:pPr>
                  <w:shd w:val="clear" w:color="auto" w:fill="1E1E1E"/>
                  <w:spacing w:line="285" w:lineRule="atLeast"/>
                </w:pPr>
              </w:pPrChange>
            </w:pPr>
            <w:del w:id="98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39013E33" w14:textId="77777777" w:rsidR="00ED1509" w:rsidRPr="007520B6" w:rsidDel="008B6AF4" w:rsidRDefault="00ED1509">
            <w:pPr>
              <w:pStyle w:val="Heading1Numbered"/>
              <w:rPr>
                <w:del w:id="9814" w:author="Donovan Goode [2]" w:date="2018-11-09T10:04:00Z"/>
                <w:rFonts w:ascii="Consolas" w:eastAsia="Times New Roman" w:hAnsi="Consolas" w:cs="Times New Roman"/>
                <w:color w:val="D4D4D4"/>
                <w:sz w:val="21"/>
                <w:szCs w:val="21"/>
              </w:rPr>
              <w:pPrChange w:id="9815" w:author="Donovan Goode [2]" w:date="2018-11-09T10:05:00Z">
                <w:pPr>
                  <w:shd w:val="clear" w:color="auto" w:fill="1E1E1E"/>
                  <w:spacing w:line="285" w:lineRule="atLeast"/>
                </w:pPr>
              </w:pPrChange>
            </w:pPr>
            <w:del w:id="98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7FBC0EB4" w14:textId="77777777" w:rsidR="00ED1509" w:rsidRPr="007520B6" w:rsidDel="008B6AF4" w:rsidRDefault="00ED1509">
            <w:pPr>
              <w:pStyle w:val="Heading1Numbered"/>
              <w:rPr>
                <w:del w:id="9817" w:author="Donovan Goode [2]" w:date="2018-11-09T10:04:00Z"/>
                <w:rFonts w:ascii="Consolas" w:eastAsia="Times New Roman" w:hAnsi="Consolas" w:cs="Times New Roman"/>
                <w:color w:val="D4D4D4"/>
                <w:sz w:val="21"/>
                <w:szCs w:val="21"/>
              </w:rPr>
              <w:pPrChange w:id="9818" w:author="Donovan Goode [2]" w:date="2018-11-09T10:05:00Z">
                <w:pPr>
                  <w:shd w:val="clear" w:color="auto" w:fill="1E1E1E"/>
                  <w:spacing w:line="285" w:lineRule="atLeast"/>
                </w:pPr>
              </w:pPrChange>
            </w:pPr>
            <w:del w:id="98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https://www.opm.gov/images/Fed_Month.jpg</w:delText>
              </w:r>
              <w:r w:rsidRPr="007520B6" w:rsidDel="008B6AF4">
                <w:rPr>
                  <w:rFonts w:ascii="Consolas" w:eastAsia="Times New Roman" w:hAnsi="Consolas" w:cs="Times New Roman"/>
                  <w:color w:val="D4D4D4"/>
                  <w:sz w:val="21"/>
                  <w:szCs w:val="21"/>
                </w:rPr>
                <w:delText>);</w:delText>
              </w:r>
            </w:del>
          </w:p>
          <w:p w14:paraId="6C8D09F9" w14:textId="77777777" w:rsidR="00ED1509" w:rsidRPr="007520B6" w:rsidDel="008B6AF4" w:rsidRDefault="00ED1509">
            <w:pPr>
              <w:pStyle w:val="Heading1Numbered"/>
              <w:rPr>
                <w:del w:id="9820" w:author="Donovan Goode [2]" w:date="2018-11-09T10:04:00Z"/>
                <w:rFonts w:ascii="Consolas" w:eastAsia="Times New Roman" w:hAnsi="Consolas" w:cs="Times New Roman"/>
                <w:color w:val="D4D4D4"/>
                <w:sz w:val="21"/>
                <w:szCs w:val="21"/>
              </w:rPr>
              <w:pPrChange w:id="9821" w:author="Donovan Goode [2]" w:date="2018-11-09T10:05:00Z">
                <w:pPr>
                  <w:shd w:val="clear" w:color="auto" w:fill="1E1E1E"/>
                  <w:spacing w:line="285" w:lineRule="atLeast"/>
                </w:pPr>
              </w:pPrChange>
            </w:pPr>
            <w:del w:id="98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9C47596" w14:textId="77777777" w:rsidR="00ED1509" w:rsidRPr="007520B6" w:rsidDel="008B6AF4" w:rsidRDefault="00ED1509">
            <w:pPr>
              <w:pStyle w:val="Heading1Numbered"/>
              <w:rPr>
                <w:del w:id="9823" w:author="Donovan Goode [2]" w:date="2018-11-09T10:04:00Z"/>
                <w:rFonts w:ascii="Consolas" w:eastAsia="Times New Roman" w:hAnsi="Consolas" w:cs="Times New Roman"/>
                <w:color w:val="D4D4D4"/>
                <w:sz w:val="21"/>
                <w:szCs w:val="21"/>
              </w:rPr>
              <w:pPrChange w:id="9824" w:author="Donovan Goode [2]" w:date="2018-11-09T10:05:00Z">
                <w:pPr>
                  <w:shd w:val="clear" w:color="auto" w:fill="1E1E1E"/>
                  <w:spacing w:line="285" w:lineRule="atLeast"/>
                </w:pPr>
              </w:pPrChange>
            </w:pPr>
            <w:del w:id="9825" w:author="Donovan Goode [2]" w:date="2018-11-09T10:04:00Z">
              <w:r w:rsidRPr="007520B6" w:rsidDel="008B6AF4">
                <w:rPr>
                  <w:rFonts w:ascii="Consolas" w:eastAsia="Times New Roman" w:hAnsi="Consolas" w:cs="Times New Roman"/>
                  <w:color w:val="D4D4D4"/>
                  <w:sz w:val="21"/>
                  <w:szCs w:val="21"/>
                </w:rPr>
                <w:delText xml:space="preserve">    }</w:delText>
              </w:r>
            </w:del>
          </w:p>
          <w:p w14:paraId="00DFFD7F" w14:textId="77777777" w:rsidR="00ED1509" w:rsidRPr="007520B6" w:rsidDel="008B6AF4" w:rsidRDefault="00ED1509">
            <w:pPr>
              <w:pStyle w:val="Heading1Numbered"/>
              <w:rPr>
                <w:del w:id="9826" w:author="Donovan Goode [2]" w:date="2018-11-09T10:04:00Z"/>
                <w:rFonts w:ascii="Consolas" w:eastAsia="Times New Roman" w:hAnsi="Consolas" w:cs="Times New Roman"/>
                <w:color w:val="D4D4D4"/>
                <w:sz w:val="21"/>
                <w:szCs w:val="21"/>
              </w:rPr>
              <w:pPrChange w:id="9827" w:author="Donovan Goode [2]" w:date="2018-11-09T10:05:00Z">
                <w:pPr>
                  <w:shd w:val="clear" w:color="auto" w:fill="1E1E1E"/>
                  <w:spacing w:after="240" w:line="285" w:lineRule="atLeast"/>
                </w:pPr>
              </w:pPrChange>
            </w:pPr>
          </w:p>
          <w:p w14:paraId="2C0CAA4F" w14:textId="77777777" w:rsidR="00ED1509" w:rsidRPr="007520B6" w:rsidDel="008B6AF4" w:rsidRDefault="00ED1509">
            <w:pPr>
              <w:pStyle w:val="Heading1Numbered"/>
              <w:rPr>
                <w:del w:id="9828" w:author="Donovan Goode [2]" w:date="2018-11-09T10:04:00Z"/>
                <w:rFonts w:ascii="Consolas" w:eastAsia="Times New Roman" w:hAnsi="Consolas" w:cs="Times New Roman"/>
                <w:color w:val="D4D4D4"/>
                <w:sz w:val="21"/>
                <w:szCs w:val="21"/>
              </w:rPr>
              <w:pPrChange w:id="9829" w:author="Donovan Goode [2]" w:date="2018-11-09T10:05:00Z">
                <w:pPr>
                  <w:shd w:val="clear" w:color="auto" w:fill="1E1E1E"/>
                  <w:spacing w:line="285" w:lineRule="atLeast"/>
                </w:pPr>
              </w:pPrChange>
            </w:pPr>
            <w:del w:id="98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w:delText>
              </w:r>
              <w:r w:rsidRPr="007520B6" w:rsidDel="008B6AF4">
                <w:rPr>
                  <w:rFonts w:ascii="Consolas" w:eastAsia="Times New Roman" w:hAnsi="Consolas" w:cs="Times New Roman"/>
                  <w:color w:val="D4D4D4"/>
                  <w:sz w:val="21"/>
                  <w:szCs w:val="21"/>
                </w:rPr>
                <w:delText xml:space="preserve"> {</w:delText>
              </w:r>
            </w:del>
          </w:p>
          <w:p w14:paraId="7CEE62E0" w14:textId="77777777" w:rsidR="00ED1509" w:rsidRPr="007520B6" w:rsidDel="008B6AF4" w:rsidRDefault="00ED1509">
            <w:pPr>
              <w:pStyle w:val="Heading1Numbered"/>
              <w:rPr>
                <w:del w:id="9831" w:author="Donovan Goode [2]" w:date="2018-11-09T10:04:00Z"/>
                <w:rFonts w:ascii="Consolas" w:eastAsia="Times New Roman" w:hAnsi="Consolas" w:cs="Times New Roman"/>
                <w:color w:val="D4D4D4"/>
                <w:sz w:val="21"/>
                <w:szCs w:val="21"/>
              </w:rPr>
              <w:pPrChange w:id="9832" w:author="Donovan Goode [2]" w:date="2018-11-09T10:05:00Z">
                <w:pPr>
                  <w:shd w:val="clear" w:color="auto" w:fill="1E1E1E"/>
                  <w:spacing w:line="285" w:lineRule="atLeast"/>
                </w:pPr>
              </w:pPrChange>
            </w:pPr>
            <w:del w:id="98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543055" w14:textId="77777777" w:rsidR="00ED1509" w:rsidRPr="007520B6" w:rsidDel="008B6AF4" w:rsidRDefault="00ED1509">
            <w:pPr>
              <w:pStyle w:val="Heading1Numbered"/>
              <w:rPr>
                <w:del w:id="9834" w:author="Donovan Goode [2]" w:date="2018-11-09T10:04:00Z"/>
                <w:rFonts w:ascii="Consolas" w:eastAsia="Times New Roman" w:hAnsi="Consolas" w:cs="Times New Roman"/>
                <w:color w:val="D4D4D4"/>
                <w:sz w:val="21"/>
                <w:szCs w:val="21"/>
              </w:rPr>
              <w:pPrChange w:id="9835" w:author="Donovan Goode [2]" w:date="2018-11-09T10:05:00Z">
                <w:pPr>
                  <w:shd w:val="clear" w:color="auto" w:fill="1E1E1E"/>
                  <w:spacing w:line="285" w:lineRule="atLeast"/>
                </w:pPr>
              </w:pPrChange>
            </w:pPr>
            <w:del w:id="983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43px</w:delText>
              </w:r>
              <w:r w:rsidRPr="007520B6" w:rsidDel="008B6AF4">
                <w:rPr>
                  <w:rFonts w:ascii="Consolas" w:eastAsia="Times New Roman" w:hAnsi="Consolas" w:cs="Times New Roman"/>
                  <w:color w:val="D4D4D4"/>
                  <w:sz w:val="21"/>
                  <w:szCs w:val="21"/>
                </w:rPr>
                <w:delText>;</w:delText>
              </w:r>
            </w:del>
          </w:p>
          <w:p w14:paraId="18CF2657" w14:textId="77777777" w:rsidR="00ED1509" w:rsidRPr="007520B6" w:rsidDel="008B6AF4" w:rsidRDefault="00ED1509">
            <w:pPr>
              <w:pStyle w:val="Heading1Numbered"/>
              <w:rPr>
                <w:del w:id="9837" w:author="Donovan Goode [2]" w:date="2018-11-09T10:04:00Z"/>
                <w:rFonts w:ascii="Consolas" w:eastAsia="Times New Roman" w:hAnsi="Consolas" w:cs="Times New Roman"/>
                <w:color w:val="D4D4D4"/>
                <w:sz w:val="21"/>
                <w:szCs w:val="21"/>
              </w:rPr>
              <w:pPrChange w:id="9838" w:author="Donovan Goode [2]" w:date="2018-11-09T10:05:00Z">
                <w:pPr>
                  <w:shd w:val="clear" w:color="auto" w:fill="1E1E1E"/>
                  <w:spacing w:line="285" w:lineRule="atLeast"/>
                </w:pPr>
              </w:pPrChange>
            </w:pPr>
            <w:del w:id="98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DFE9BF0" w14:textId="77777777" w:rsidR="00ED1509" w:rsidRPr="007520B6" w:rsidDel="008B6AF4" w:rsidRDefault="00ED1509">
            <w:pPr>
              <w:pStyle w:val="Heading1Numbered"/>
              <w:rPr>
                <w:del w:id="9840" w:author="Donovan Goode [2]" w:date="2018-11-09T10:04:00Z"/>
                <w:rFonts w:ascii="Consolas" w:eastAsia="Times New Roman" w:hAnsi="Consolas" w:cs="Times New Roman"/>
                <w:color w:val="D4D4D4"/>
                <w:sz w:val="21"/>
                <w:szCs w:val="21"/>
              </w:rPr>
              <w:pPrChange w:id="9841" w:author="Donovan Goode [2]" w:date="2018-11-09T10:05:00Z">
                <w:pPr>
                  <w:shd w:val="clear" w:color="auto" w:fill="1E1E1E"/>
                  <w:spacing w:line="285" w:lineRule="atLeast"/>
                </w:pPr>
              </w:pPrChange>
            </w:pPr>
          </w:p>
          <w:p w14:paraId="0BB13935" w14:textId="77777777" w:rsidR="00ED1509" w:rsidRPr="007520B6" w:rsidDel="008B6AF4" w:rsidRDefault="00ED1509">
            <w:pPr>
              <w:pStyle w:val="Heading1Numbered"/>
              <w:rPr>
                <w:del w:id="9842" w:author="Donovan Goode [2]" w:date="2018-11-09T10:04:00Z"/>
                <w:rFonts w:ascii="Consolas" w:eastAsia="Times New Roman" w:hAnsi="Consolas" w:cs="Times New Roman"/>
                <w:color w:val="D4D4D4"/>
                <w:sz w:val="21"/>
                <w:szCs w:val="21"/>
              </w:rPr>
              <w:pPrChange w:id="9843" w:author="Donovan Goode [2]" w:date="2018-11-09T10:05:00Z">
                <w:pPr>
                  <w:shd w:val="clear" w:color="auto" w:fill="1E1E1E"/>
                  <w:spacing w:line="285" w:lineRule="atLeast"/>
                </w:pPr>
              </w:pPrChange>
            </w:pPr>
            <w:del w:id="9844" w:author="Donovan Goode [2]" w:date="2018-11-09T10:04:00Z">
              <w:r w:rsidRPr="007520B6" w:rsidDel="008B6AF4">
                <w:rPr>
                  <w:rFonts w:ascii="Consolas" w:eastAsia="Times New Roman" w:hAnsi="Consolas" w:cs="Times New Roman"/>
                  <w:color w:val="D4D4D4"/>
                  <w:sz w:val="21"/>
                  <w:szCs w:val="21"/>
                </w:rPr>
                <w:delText xml:space="preserve">    }</w:delText>
              </w:r>
            </w:del>
          </w:p>
          <w:p w14:paraId="28EC52C3" w14:textId="77777777" w:rsidR="00ED1509" w:rsidRPr="007520B6" w:rsidDel="008B6AF4" w:rsidRDefault="00ED1509">
            <w:pPr>
              <w:pStyle w:val="Heading1Numbered"/>
              <w:rPr>
                <w:del w:id="9845" w:author="Donovan Goode [2]" w:date="2018-11-09T10:04:00Z"/>
                <w:rFonts w:ascii="Consolas" w:eastAsia="Times New Roman" w:hAnsi="Consolas" w:cs="Times New Roman"/>
                <w:color w:val="D4D4D4"/>
                <w:sz w:val="21"/>
                <w:szCs w:val="21"/>
              </w:rPr>
              <w:pPrChange w:id="9846" w:author="Donovan Goode [2]" w:date="2018-11-09T10:05:00Z">
                <w:pPr>
                  <w:shd w:val="clear" w:color="auto" w:fill="1E1E1E"/>
                  <w:spacing w:line="285" w:lineRule="atLeast"/>
                </w:pPr>
              </w:pPrChange>
            </w:pPr>
          </w:p>
          <w:p w14:paraId="0D2FD8A3" w14:textId="77777777" w:rsidR="00ED1509" w:rsidRPr="007520B6" w:rsidDel="008B6AF4" w:rsidRDefault="00ED1509">
            <w:pPr>
              <w:pStyle w:val="Heading1Numbered"/>
              <w:rPr>
                <w:del w:id="9847" w:author="Donovan Goode [2]" w:date="2018-11-09T10:04:00Z"/>
                <w:rFonts w:ascii="Consolas" w:eastAsia="Times New Roman" w:hAnsi="Consolas" w:cs="Times New Roman"/>
                <w:color w:val="D4D4D4"/>
                <w:sz w:val="21"/>
                <w:szCs w:val="21"/>
              </w:rPr>
              <w:pPrChange w:id="9848" w:author="Donovan Goode [2]" w:date="2018-11-09T10:05:00Z">
                <w:pPr>
                  <w:shd w:val="clear" w:color="auto" w:fill="1E1E1E"/>
                  <w:spacing w:line="285" w:lineRule="atLeast"/>
                </w:pPr>
              </w:pPrChange>
            </w:pPr>
            <w:del w:id="98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.section1</w:delText>
              </w:r>
              <w:r w:rsidRPr="007520B6" w:rsidDel="008B6AF4">
                <w:rPr>
                  <w:rFonts w:ascii="Consolas" w:eastAsia="Times New Roman" w:hAnsi="Consolas" w:cs="Times New Roman"/>
                  <w:color w:val="D4D4D4"/>
                  <w:sz w:val="21"/>
                  <w:szCs w:val="21"/>
                </w:rPr>
                <w:delText xml:space="preserve"> {</w:delText>
              </w:r>
            </w:del>
          </w:p>
          <w:p w14:paraId="7F9697DD" w14:textId="77777777" w:rsidR="00ED1509" w:rsidRPr="007520B6" w:rsidDel="008B6AF4" w:rsidRDefault="00ED1509">
            <w:pPr>
              <w:pStyle w:val="Heading1Numbered"/>
              <w:rPr>
                <w:del w:id="9850" w:author="Donovan Goode [2]" w:date="2018-11-09T10:04:00Z"/>
                <w:rFonts w:ascii="Consolas" w:eastAsia="Times New Roman" w:hAnsi="Consolas" w:cs="Times New Roman"/>
                <w:color w:val="D4D4D4"/>
                <w:sz w:val="21"/>
                <w:szCs w:val="21"/>
              </w:rPr>
              <w:pPrChange w:id="9851" w:author="Donovan Goode [2]" w:date="2018-11-09T10:05:00Z">
                <w:pPr>
                  <w:shd w:val="clear" w:color="auto" w:fill="1E1E1E"/>
                  <w:spacing w:line="285" w:lineRule="atLeast"/>
                </w:pPr>
              </w:pPrChange>
            </w:pPr>
            <w:del w:id="98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F4CF165" w14:textId="77777777" w:rsidR="00ED1509" w:rsidRPr="007520B6" w:rsidDel="008B6AF4" w:rsidRDefault="00ED1509">
            <w:pPr>
              <w:pStyle w:val="Heading1Numbered"/>
              <w:rPr>
                <w:del w:id="9853" w:author="Donovan Goode [2]" w:date="2018-11-09T10:04:00Z"/>
                <w:rFonts w:ascii="Consolas" w:eastAsia="Times New Roman" w:hAnsi="Consolas" w:cs="Times New Roman"/>
                <w:color w:val="D4D4D4"/>
                <w:sz w:val="21"/>
                <w:szCs w:val="21"/>
              </w:rPr>
              <w:pPrChange w:id="9854" w:author="Donovan Goode [2]" w:date="2018-11-09T10:05:00Z">
                <w:pPr>
                  <w:shd w:val="clear" w:color="auto" w:fill="1E1E1E"/>
                  <w:spacing w:line="285" w:lineRule="atLeast"/>
                </w:pPr>
              </w:pPrChange>
            </w:pPr>
            <w:del w:id="98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120px</w:delText>
              </w:r>
              <w:r w:rsidRPr="007520B6" w:rsidDel="008B6AF4">
                <w:rPr>
                  <w:rFonts w:ascii="Consolas" w:eastAsia="Times New Roman" w:hAnsi="Consolas" w:cs="Times New Roman"/>
                  <w:color w:val="D4D4D4"/>
                  <w:sz w:val="21"/>
                  <w:szCs w:val="21"/>
                </w:rPr>
                <w:delText>;</w:delText>
              </w:r>
            </w:del>
          </w:p>
          <w:p w14:paraId="55D59020" w14:textId="77777777" w:rsidR="00ED1509" w:rsidRPr="007520B6" w:rsidDel="008B6AF4" w:rsidRDefault="00ED1509">
            <w:pPr>
              <w:pStyle w:val="Heading1Numbered"/>
              <w:rPr>
                <w:del w:id="9856" w:author="Donovan Goode [2]" w:date="2018-11-09T10:04:00Z"/>
                <w:rFonts w:ascii="Consolas" w:eastAsia="Times New Roman" w:hAnsi="Consolas" w:cs="Times New Roman"/>
                <w:color w:val="D4D4D4"/>
                <w:sz w:val="21"/>
                <w:szCs w:val="21"/>
              </w:rPr>
              <w:pPrChange w:id="9857" w:author="Donovan Goode [2]" w:date="2018-11-09T10:05:00Z">
                <w:pPr>
                  <w:shd w:val="clear" w:color="auto" w:fill="1E1E1E"/>
                  <w:spacing w:line="285" w:lineRule="atLeast"/>
                </w:pPr>
              </w:pPrChange>
            </w:pPr>
            <w:del w:id="98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D06ECB2" w14:textId="77777777" w:rsidR="00ED1509" w:rsidRPr="007520B6" w:rsidDel="008B6AF4" w:rsidRDefault="00ED1509">
            <w:pPr>
              <w:pStyle w:val="Heading1Numbered"/>
              <w:rPr>
                <w:del w:id="9859" w:author="Donovan Goode [2]" w:date="2018-11-09T10:04:00Z"/>
                <w:rFonts w:ascii="Consolas" w:eastAsia="Times New Roman" w:hAnsi="Consolas" w:cs="Times New Roman"/>
                <w:color w:val="D4D4D4"/>
                <w:sz w:val="21"/>
                <w:szCs w:val="21"/>
              </w:rPr>
              <w:pPrChange w:id="9860" w:author="Donovan Goode [2]" w:date="2018-11-09T10:05:00Z">
                <w:pPr>
                  <w:shd w:val="clear" w:color="auto" w:fill="1E1E1E"/>
                  <w:spacing w:line="285" w:lineRule="atLeast"/>
                </w:pPr>
              </w:pPrChange>
            </w:pPr>
            <w:del w:id="98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DB35709" w14:textId="77777777" w:rsidR="00ED1509" w:rsidRPr="007520B6" w:rsidDel="008B6AF4" w:rsidRDefault="00ED1509">
            <w:pPr>
              <w:pStyle w:val="Heading1Numbered"/>
              <w:rPr>
                <w:del w:id="9862" w:author="Donovan Goode [2]" w:date="2018-11-09T10:04:00Z"/>
                <w:rFonts w:ascii="Consolas" w:eastAsia="Times New Roman" w:hAnsi="Consolas" w:cs="Times New Roman"/>
                <w:color w:val="D4D4D4"/>
                <w:sz w:val="21"/>
                <w:szCs w:val="21"/>
              </w:rPr>
              <w:pPrChange w:id="9863" w:author="Donovan Goode [2]" w:date="2018-11-09T10:05:00Z">
                <w:pPr>
                  <w:shd w:val="clear" w:color="auto" w:fill="1E1E1E"/>
                  <w:spacing w:line="285" w:lineRule="atLeast"/>
                </w:pPr>
              </w:pPrChange>
            </w:pPr>
            <w:del w:id="98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41EBD2D" w14:textId="77777777" w:rsidR="00ED1509" w:rsidRPr="007520B6" w:rsidDel="008B6AF4" w:rsidRDefault="00ED1509">
            <w:pPr>
              <w:pStyle w:val="Heading1Numbered"/>
              <w:rPr>
                <w:del w:id="9865" w:author="Donovan Goode [2]" w:date="2018-11-09T10:04:00Z"/>
                <w:rFonts w:ascii="Consolas" w:eastAsia="Times New Roman" w:hAnsi="Consolas" w:cs="Times New Roman"/>
                <w:color w:val="D4D4D4"/>
                <w:sz w:val="21"/>
                <w:szCs w:val="21"/>
              </w:rPr>
              <w:pPrChange w:id="9866" w:author="Donovan Goode [2]" w:date="2018-11-09T10:05:00Z">
                <w:pPr>
                  <w:shd w:val="clear" w:color="auto" w:fill="1E1E1E"/>
                  <w:spacing w:line="285" w:lineRule="atLeast"/>
                </w:pPr>
              </w:pPrChange>
            </w:pPr>
          </w:p>
          <w:p w14:paraId="1A4C3713" w14:textId="77777777" w:rsidR="00ED1509" w:rsidRPr="007520B6" w:rsidDel="008B6AF4" w:rsidRDefault="00ED1509">
            <w:pPr>
              <w:pStyle w:val="Heading1Numbered"/>
              <w:rPr>
                <w:del w:id="9867" w:author="Donovan Goode [2]" w:date="2018-11-09T10:04:00Z"/>
                <w:rFonts w:ascii="Consolas" w:eastAsia="Times New Roman" w:hAnsi="Consolas" w:cs="Times New Roman"/>
                <w:color w:val="D4D4D4"/>
                <w:sz w:val="21"/>
                <w:szCs w:val="21"/>
              </w:rPr>
              <w:pPrChange w:id="9868" w:author="Donovan Goode [2]" w:date="2018-11-09T10:05:00Z">
                <w:pPr>
                  <w:shd w:val="clear" w:color="auto" w:fill="1E1E1E"/>
                  <w:spacing w:line="285" w:lineRule="atLeast"/>
                </w:pPr>
              </w:pPrChange>
            </w:pPr>
            <w:del w:id="9869" w:author="Donovan Goode [2]" w:date="2018-11-09T10:04:00Z">
              <w:r w:rsidRPr="007520B6" w:rsidDel="008B6AF4">
                <w:rPr>
                  <w:rFonts w:ascii="Consolas" w:eastAsia="Times New Roman" w:hAnsi="Consolas" w:cs="Times New Roman"/>
                  <w:color w:val="D4D4D4"/>
                  <w:sz w:val="21"/>
                  <w:szCs w:val="21"/>
                </w:rPr>
                <w:delText xml:space="preserve">    }</w:delText>
              </w:r>
            </w:del>
          </w:p>
          <w:p w14:paraId="78E99191" w14:textId="77777777" w:rsidR="00ED1509" w:rsidRPr="007520B6" w:rsidDel="008B6AF4" w:rsidRDefault="00ED1509">
            <w:pPr>
              <w:pStyle w:val="Heading1Numbered"/>
              <w:rPr>
                <w:del w:id="9870" w:author="Donovan Goode [2]" w:date="2018-11-09T10:04:00Z"/>
                <w:rFonts w:ascii="Consolas" w:eastAsia="Times New Roman" w:hAnsi="Consolas" w:cs="Times New Roman"/>
                <w:color w:val="D4D4D4"/>
                <w:sz w:val="21"/>
                <w:szCs w:val="21"/>
              </w:rPr>
              <w:pPrChange w:id="9871" w:author="Donovan Goode [2]" w:date="2018-11-09T10:05:00Z">
                <w:pPr>
                  <w:shd w:val="clear" w:color="auto" w:fill="1E1E1E"/>
                  <w:spacing w:line="285" w:lineRule="atLeast"/>
                </w:pPr>
              </w:pPrChange>
            </w:pPr>
          </w:p>
          <w:p w14:paraId="33825453" w14:textId="77777777" w:rsidR="00ED1509" w:rsidRPr="007520B6" w:rsidDel="008B6AF4" w:rsidRDefault="00ED1509">
            <w:pPr>
              <w:pStyle w:val="Heading1Numbered"/>
              <w:rPr>
                <w:del w:id="9872" w:author="Donovan Goode [2]" w:date="2018-11-09T10:04:00Z"/>
                <w:rFonts w:ascii="Consolas" w:eastAsia="Times New Roman" w:hAnsi="Consolas" w:cs="Times New Roman"/>
                <w:color w:val="D4D4D4"/>
                <w:sz w:val="21"/>
                <w:szCs w:val="21"/>
              </w:rPr>
              <w:pPrChange w:id="9873" w:author="Donovan Goode [2]" w:date="2018-11-09T10:05:00Z">
                <w:pPr>
                  <w:shd w:val="clear" w:color="auto" w:fill="1E1E1E"/>
                  <w:spacing w:line="285" w:lineRule="atLeast"/>
                </w:pPr>
              </w:pPrChange>
            </w:pPr>
            <w:del w:id="98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w:delText>
              </w:r>
              <w:r w:rsidRPr="007520B6" w:rsidDel="008B6AF4">
                <w:rPr>
                  <w:rFonts w:ascii="Consolas" w:eastAsia="Times New Roman" w:hAnsi="Consolas" w:cs="Times New Roman"/>
                  <w:color w:val="D4D4D4"/>
                  <w:sz w:val="21"/>
                  <w:szCs w:val="21"/>
                </w:rPr>
                <w:delText xml:space="preserve"> {</w:delText>
              </w:r>
            </w:del>
          </w:p>
          <w:p w14:paraId="29E9B651" w14:textId="77777777" w:rsidR="00ED1509" w:rsidRPr="007520B6" w:rsidDel="008B6AF4" w:rsidRDefault="00ED1509">
            <w:pPr>
              <w:pStyle w:val="Heading1Numbered"/>
              <w:rPr>
                <w:del w:id="9875" w:author="Donovan Goode [2]" w:date="2018-11-09T10:04:00Z"/>
                <w:rFonts w:ascii="Consolas" w:eastAsia="Times New Roman" w:hAnsi="Consolas" w:cs="Times New Roman"/>
                <w:color w:val="D4D4D4"/>
                <w:sz w:val="21"/>
                <w:szCs w:val="21"/>
              </w:rPr>
              <w:pPrChange w:id="9876" w:author="Donovan Goode [2]" w:date="2018-11-09T10:05:00Z">
                <w:pPr>
                  <w:shd w:val="clear" w:color="auto" w:fill="1E1E1E"/>
                  <w:spacing w:line="285" w:lineRule="atLeast"/>
                </w:pPr>
              </w:pPrChange>
            </w:pPr>
            <w:del w:id="98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060403D1" w14:textId="77777777" w:rsidR="00ED1509" w:rsidRPr="007520B6" w:rsidDel="008B6AF4" w:rsidRDefault="00ED1509">
            <w:pPr>
              <w:pStyle w:val="Heading1Numbered"/>
              <w:rPr>
                <w:del w:id="9878" w:author="Donovan Goode [2]" w:date="2018-11-09T10:04:00Z"/>
                <w:rFonts w:ascii="Consolas" w:eastAsia="Times New Roman" w:hAnsi="Consolas" w:cs="Times New Roman"/>
                <w:color w:val="D4D4D4"/>
                <w:sz w:val="21"/>
                <w:szCs w:val="21"/>
              </w:rPr>
              <w:pPrChange w:id="9879" w:author="Donovan Goode [2]" w:date="2018-11-09T10:05:00Z">
                <w:pPr>
                  <w:shd w:val="clear" w:color="auto" w:fill="1E1E1E"/>
                  <w:spacing w:line="285" w:lineRule="atLeast"/>
                </w:pPr>
              </w:pPrChange>
            </w:pPr>
          </w:p>
          <w:p w14:paraId="631319DA" w14:textId="77777777" w:rsidR="00ED1509" w:rsidRPr="007520B6" w:rsidDel="008B6AF4" w:rsidRDefault="00ED1509">
            <w:pPr>
              <w:pStyle w:val="Heading1Numbered"/>
              <w:rPr>
                <w:del w:id="9880" w:author="Donovan Goode [2]" w:date="2018-11-09T10:04:00Z"/>
                <w:rFonts w:ascii="Consolas" w:eastAsia="Times New Roman" w:hAnsi="Consolas" w:cs="Times New Roman"/>
                <w:color w:val="D4D4D4"/>
                <w:sz w:val="21"/>
                <w:szCs w:val="21"/>
              </w:rPr>
              <w:pPrChange w:id="9881" w:author="Donovan Goode [2]" w:date="2018-11-09T10:05:00Z">
                <w:pPr>
                  <w:shd w:val="clear" w:color="auto" w:fill="1E1E1E"/>
                  <w:spacing w:line="285" w:lineRule="atLeast"/>
                </w:pPr>
              </w:pPrChange>
            </w:pPr>
            <w:del w:id="9882" w:author="Donovan Goode [2]" w:date="2018-11-09T10:04:00Z">
              <w:r w:rsidRPr="007520B6" w:rsidDel="008B6AF4">
                <w:rPr>
                  <w:rFonts w:ascii="Consolas" w:eastAsia="Times New Roman" w:hAnsi="Consolas" w:cs="Times New Roman"/>
                  <w:color w:val="D4D4D4"/>
                  <w:sz w:val="21"/>
                  <w:szCs w:val="21"/>
                </w:rPr>
                <w:delText xml:space="preserve">    }</w:delText>
              </w:r>
            </w:del>
          </w:p>
          <w:p w14:paraId="6ED3B17C" w14:textId="77777777" w:rsidR="00ED1509" w:rsidRPr="007520B6" w:rsidDel="008B6AF4" w:rsidRDefault="00ED1509">
            <w:pPr>
              <w:pStyle w:val="Heading1Numbered"/>
              <w:rPr>
                <w:del w:id="9883" w:author="Donovan Goode [2]" w:date="2018-11-09T10:04:00Z"/>
                <w:rFonts w:ascii="Consolas" w:eastAsia="Times New Roman" w:hAnsi="Consolas" w:cs="Times New Roman"/>
                <w:color w:val="D4D4D4"/>
                <w:sz w:val="21"/>
                <w:szCs w:val="21"/>
              </w:rPr>
              <w:pPrChange w:id="9884" w:author="Donovan Goode [2]" w:date="2018-11-09T10:05:00Z">
                <w:pPr>
                  <w:shd w:val="clear" w:color="auto" w:fill="1E1E1E"/>
                  <w:spacing w:line="285" w:lineRule="atLeast"/>
                </w:pPr>
              </w:pPrChange>
            </w:pPr>
          </w:p>
          <w:p w14:paraId="4A4CD476" w14:textId="77777777" w:rsidR="00ED1509" w:rsidRPr="007520B6" w:rsidDel="008B6AF4" w:rsidRDefault="00ED1509">
            <w:pPr>
              <w:pStyle w:val="Heading1Numbered"/>
              <w:rPr>
                <w:del w:id="9885" w:author="Donovan Goode [2]" w:date="2018-11-09T10:04:00Z"/>
                <w:rFonts w:ascii="Consolas" w:eastAsia="Times New Roman" w:hAnsi="Consolas" w:cs="Times New Roman"/>
                <w:color w:val="D4D4D4"/>
                <w:sz w:val="21"/>
                <w:szCs w:val="21"/>
              </w:rPr>
              <w:pPrChange w:id="9886" w:author="Donovan Goode [2]" w:date="2018-11-09T10:05:00Z">
                <w:pPr>
                  <w:shd w:val="clear" w:color="auto" w:fill="1E1E1E"/>
                  <w:spacing w:line="285" w:lineRule="atLeast"/>
                </w:pPr>
              </w:pPrChange>
            </w:pPr>
            <w:del w:id="98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a:hover</w:delText>
              </w:r>
              <w:r w:rsidRPr="007520B6" w:rsidDel="008B6AF4">
                <w:rPr>
                  <w:rFonts w:ascii="Consolas" w:eastAsia="Times New Roman" w:hAnsi="Consolas" w:cs="Times New Roman"/>
                  <w:color w:val="D4D4D4"/>
                  <w:sz w:val="21"/>
                  <w:szCs w:val="21"/>
                </w:rPr>
                <w:delText xml:space="preserve"> {</w:delText>
              </w:r>
            </w:del>
          </w:p>
          <w:p w14:paraId="007F9ACC" w14:textId="77777777" w:rsidR="00ED1509" w:rsidRPr="007520B6" w:rsidDel="008B6AF4" w:rsidRDefault="00ED1509">
            <w:pPr>
              <w:pStyle w:val="Heading1Numbered"/>
              <w:rPr>
                <w:del w:id="9888" w:author="Donovan Goode [2]" w:date="2018-11-09T10:04:00Z"/>
                <w:rFonts w:ascii="Consolas" w:eastAsia="Times New Roman" w:hAnsi="Consolas" w:cs="Times New Roman"/>
                <w:color w:val="D4D4D4"/>
                <w:sz w:val="21"/>
                <w:szCs w:val="21"/>
              </w:rPr>
              <w:pPrChange w:id="9889" w:author="Donovan Goode [2]" w:date="2018-11-09T10:05:00Z">
                <w:pPr>
                  <w:shd w:val="clear" w:color="auto" w:fill="1E1E1E"/>
                  <w:spacing w:line="285" w:lineRule="atLeast"/>
                </w:pPr>
              </w:pPrChange>
            </w:pPr>
            <w:del w:id="98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3A62351D" w14:textId="77777777" w:rsidR="00ED1509" w:rsidRPr="007520B6" w:rsidDel="008B6AF4" w:rsidRDefault="00ED1509">
            <w:pPr>
              <w:pStyle w:val="Heading1Numbered"/>
              <w:rPr>
                <w:del w:id="9891" w:author="Donovan Goode [2]" w:date="2018-11-09T10:04:00Z"/>
                <w:rFonts w:ascii="Consolas" w:eastAsia="Times New Roman" w:hAnsi="Consolas" w:cs="Times New Roman"/>
                <w:color w:val="D4D4D4"/>
                <w:sz w:val="21"/>
                <w:szCs w:val="21"/>
              </w:rPr>
              <w:pPrChange w:id="9892" w:author="Donovan Goode [2]" w:date="2018-11-09T10:05:00Z">
                <w:pPr>
                  <w:shd w:val="clear" w:color="auto" w:fill="1E1E1E"/>
                  <w:spacing w:line="285" w:lineRule="atLeast"/>
                </w:pPr>
              </w:pPrChange>
            </w:pPr>
            <w:del w:id="9893" w:author="Donovan Goode [2]" w:date="2018-11-09T10:04:00Z">
              <w:r w:rsidRPr="007520B6" w:rsidDel="008B6AF4">
                <w:rPr>
                  <w:rFonts w:ascii="Consolas" w:eastAsia="Times New Roman" w:hAnsi="Consolas" w:cs="Times New Roman"/>
                  <w:color w:val="D4D4D4"/>
                  <w:sz w:val="21"/>
                  <w:szCs w:val="21"/>
                </w:rPr>
                <w:delText xml:space="preserve">    }</w:delText>
              </w:r>
            </w:del>
          </w:p>
          <w:p w14:paraId="649C6B6E" w14:textId="77777777" w:rsidR="00ED1509" w:rsidRPr="007520B6" w:rsidDel="008B6AF4" w:rsidRDefault="00ED1509">
            <w:pPr>
              <w:pStyle w:val="Heading1Numbered"/>
              <w:rPr>
                <w:del w:id="9894" w:author="Donovan Goode [2]" w:date="2018-11-09T10:04:00Z"/>
                <w:rFonts w:ascii="Consolas" w:eastAsia="Times New Roman" w:hAnsi="Consolas" w:cs="Times New Roman"/>
                <w:color w:val="D4D4D4"/>
                <w:sz w:val="21"/>
                <w:szCs w:val="21"/>
              </w:rPr>
              <w:pPrChange w:id="9895" w:author="Donovan Goode [2]" w:date="2018-11-09T10:05:00Z">
                <w:pPr>
                  <w:shd w:val="clear" w:color="auto" w:fill="1E1E1E"/>
                  <w:spacing w:line="285" w:lineRule="atLeast"/>
                </w:pPr>
              </w:pPrChange>
            </w:pPr>
          </w:p>
          <w:p w14:paraId="5FD254B8" w14:textId="77777777" w:rsidR="00ED1509" w:rsidRPr="007520B6" w:rsidDel="008B6AF4" w:rsidRDefault="00ED1509">
            <w:pPr>
              <w:pStyle w:val="Heading1Numbered"/>
              <w:rPr>
                <w:del w:id="9896" w:author="Donovan Goode [2]" w:date="2018-11-09T10:04:00Z"/>
                <w:rFonts w:ascii="Consolas" w:eastAsia="Times New Roman" w:hAnsi="Consolas" w:cs="Times New Roman"/>
                <w:color w:val="D4D4D4"/>
                <w:sz w:val="21"/>
                <w:szCs w:val="21"/>
              </w:rPr>
              <w:pPrChange w:id="9897" w:author="Donovan Goode [2]" w:date="2018-11-09T10:05:00Z">
                <w:pPr>
                  <w:shd w:val="clear" w:color="auto" w:fill="1E1E1E"/>
                  <w:spacing w:line="285" w:lineRule="atLeast"/>
                </w:pPr>
              </w:pPrChange>
            </w:pPr>
            <w:del w:id="989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a.selected</w:delText>
              </w:r>
              <w:r w:rsidRPr="007520B6" w:rsidDel="008B6AF4">
                <w:rPr>
                  <w:rFonts w:ascii="Consolas" w:eastAsia="Times New Roman" w:hAnsi="Consolas" w:cs="Times New Roman"/>
                  <w:color w:val="D4D4D4"/>
                  <w:sz w:val="21"/>
                  <w:szCs w:val="21"/>
                </w:rPr>
                <w:delText xml:space="preserve"> {</w:delText>
              </w:r>
            </w:del>
          </w:p>
          <w:p w14:paraId="2308F70E" w14:textId="77777777" w:rsidR="00ED1509" w:rsidRPr="007520B6" w:rsidDel="008B6AF4" w:rsidRDefault="00ED1509">
            <w:pPr>
              <w:pStyle w:val="Heading1Numbered"/>
              <w:rPr>
                <w:del w:id="9899" w:author="Donovan Goode [2]" w:date="2018-11-09T10:04:00Z"/>
                <w:rFonts w:ascii="Consolas" w:eastAsia="Times New Roman" w:hAnsi="Consolas" w:cs="Times New Roman"/>
                <w:color w:val="D4D4D4"/>
                <w:sz w:val="21"/>
                <w:szCs w:val="21"/>
              </w:rPr>
              <w:pPrChange w:id="9900" w:author="Donovan Goode [2]" w:date="2018-11-09T10:05:00Z">
                <w:pPr>
                  <w:shd w:val="clear" w:color="auto" w:fill="1E1E1E"/>
                  <w:spacing w:line="285" w:lineRule="atLeast"/>
                </w:pPr>
              </w:pPrChange>
            </w:pPr>
            <w:del w:id="99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29FA9041" w14:textId="77777777" w:rsidR="00ED1509" w:rsidRPr="007520B6" w:rsidDel="008B6AF4" w:rsidRDefault="00ED1509">
            <w:pPr>
              <w:pStyle w:val="Heading1Numbered"/>
              <w:rPr>
                <w:del w:id="9902" w:author="Donovan Goode [2]" w:date="2018-11-09T10:04:00Z"/>
                <w:rFonts w:ascii="Consolas" w:eastAsia="Times New Roman" w:hAnsi="Consolas" w:cs="Times New Roman"/>
                <w:color w:val="D4D4D4"/>
                <w:sz w:val="21"/>
                <w:szCs w:val="21"/>
              </w:rPr>
              <w:pPrChange w:id="9903" w:author="Donovan Goode [2]" w:date="2018-11-09T10:05:00Z">
                <w:pPr>
                  <w:shd w:val="clear" w:color="auto" w:fill="1E1E1E"/>
                  <w:spacing w:line="285" w:lineRule="atLeast"/>
                </w:pPr>
              </w:pPrChange>
            </w:pPr>
            <w:del w:id="9904" w:author="Donovan Goode [2]" w:date="2018-11-09T10:04:00Z">
              <w:r w:rsidRPr="007520B6" w:rsidDel="008B6AF4">
                <w:rPr>
                  <w:rFonts w:ascii="Consolas" w:eastAsia="Times New Roman" w:hAnsi="Consolas" w:cs="Times New Roman"/>
                  <w:color w:val="D4D4D4"/>
                  <w:sz w:val="21"/>
                  <w:szCs w:val="21"/>
                </w:rPr>
                <w:delText xml:space="preserve">    }</w:delText>
              </w:r>
            </w:del>
          </w:p>
          <w:p w14:paraId="0C7CE1FC" w14:textId="77777777" w:rsidR="00ED1509" w:rsidRPr="007520B6" w:rsidDel="008B6AF4" w:rsidRDefault="00ED1509">
            <w:pPr>
              <w:pStyle w:val="Heading1Numbered"/>
              <w:rPr>
                <w:del w:id="9905" w:author="Donovan Goode [2]" w:date="2018-11-09T10:04:00Z"/>
                <w:rFonts w:ascii="Consolas" w:eastAsia="Times New Roman" w:hAnsi="Consolas" w:cs="Times New Roman"/>
                <w:color w:val="D4D4D4"/>
                <w:sz w:val="21"/>
                <w:szCs w:val="21"/>
              </w:rPr>
              <w:pPrChange w:id="9906" w:author="Donovan Goode [2]" w:date="2018-11-09T10:05:00Z">
                <w:pPr>
                  <w:shd w:val="clear" w:color="auto" w:fill="1E1E1E"/>
                  <w:spacing w:after="240" w:line="285" w:lineRule="atLeast"/>
                </w:pPr>
              </w:pPrChange>
            </w:pPr>
          </w:p>
          <w:p w14:paraId="2DF64841" w14:textId="77777777" w:rsidR="00ED1509" w:rsidRPr="007520B6" w:rsidDel="008B6AF4" w:rsidRDefault="00ED1509">
            <w:pPr>
              <w:pStyle w:val="Heading1Numbered"/>
              <w:rPr>
                <w:del w:id="9907" w:author="Donovan Goode [2]" w:date="2018-11-09T10:04:00Z"/>
                <w:rFonts w:ascii="Consolas" w:eastAsia="Times New Roman" w:hAnsi="Consolas" w:cs="Times New Roman"/>
                <w:color w:val="D4D4D4"/>
                <w:sz w:val="21"/>
                <w:szCs w:val="21"/>
              </w:rPr>
              <w:pPrChange w:id="9908" w:author="Donovan Goode [2]" w:date="2018-11-09T10:05:00Z">
                <w:pPr>
                  <w:shd w:val="clear" w:color="auto" w:fill="1E1E1E"/>
                  <w:spacing w:line="285" w:lineRule="atLeast"/>
                </w:pPr>
              </w:pPrChange>
            </w:pPr>
            <w:del w:id="99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.pipe:hover,</w:delText>
              </w:r>
            </w:del>
          </w:p>
          <w:p w14:paraId="5C3EB8EF" w14:textId="77777777" w:rsidR="00ED1509" w:rsidRPr="007520B6" w:rsidDel="008B6AF4" w:rsidRDefault="00ED1509">
            <w:pPr>
              <w:pStyle w:val="Heading1Numbered"/>
              <w:rPr>
                <w:del w:id="9910" w:author="Donovan Goode [2]" w:date="2018-11-09T10:04:00Z"/>
                <w:rFonts w:ascii="Consolas" w:eastAsia="Times New Roman" w:hAnsi="Consolas" w:cs="Times New Roman"/>
                <w:color w:val="D4D4D4"/>
                <w:sz w:val="21"/>
                <w:szCs w:val="21"/>
              </w:rPr>
              <w:pPrChange w:id="9911" w:author="Donovan Goode [2]" w:date="2018-11-09T10:05:00Z">
                <w:pPr>
                  <w:shd w:val="clear" w:color="auto" w:fill="1E1E1E"/>
                  <w:spacing w:line="285" w:lineRule="atLeast"/>
                </w:pPr>
              </w:pPrChange>
            </w:pPr>
            <w:del w:id="9912" w:author="Donovan Goode [2]" w:date="2018-11-09T10:04:00Z">
              <w:r w:rsidRPr="007520B6" w:rsidDel="008B6AF4">
                <w:rPr>
                  <w:rFonts w:ascii="Consolas" w:eastAsia="Times New Roman" w:hAnsi="Consolas" w:cs="Times New Roman"/>
                  <w:color w:val="D7BA7D"/>
                  <w:sz w:val="21"/>
                  <w:szCs w:val="21"/>
                </w:rPr>
                <w:delText xml:space="preserve">    #widget8 .pagination .pipe:hover</w:delText>
              </w:r>
              <w:r w:rsidRPr="007520B6" w:rsidDel="008B6AF4">
                <w:rPr>
                  <w:rFonts w:ascii="Consolas" w:eastAsia="Times New Roman" w:hAnsi="Consolas" w:cs="Times New Roman"/>
                  <w:color w:val="D4D4D4"/>
                  <w:sz w:val="21"/>
                  <w:szCs w:val="21"/>
                </w:rPr>
                <w:delText xml:space="preserve"> {</w:delText>
              </w:r>
            </w:del>
          </w:p>
          <w:p w14:paraId="6D498210" w14:textId="77777777" w:rsidR="00ED1509" w:rsidRPr="007520B6" w:rsidDel="008B6AF4" w:rsidRDefault="00ED1509">
            <w:pPr>
              <w:pStyle w:val="Heading1Numbered"/>
              <w:rPr>
                <w:del w:id="9913" w:author="Donovan Goode [2]" w:date="2018-11-09T10:04:00Z"/>
                <w:rFonts w:ascii="Consolas" w:eastAsia="Times New Roman" w:hAnsi="Consolas" w:cs="Times New Roman"/>
                <w:color w:val="D4D4D4"/>
                <w:sz w:val="21"/>
                <w:szCs w:val="21"/>
              </w:rPr>
              <w:pPrChange w:id="9914" w:author="Donovan Goode [2]" w:date="2018-11-09T10:05:00Z">
                <w:pPr>
                  <w:shd w:val="clear" w:color="auto" w:fill="1E1E1E"/>
                  <w:spacing w:line="285" w:lineRule="atLeast"/>
                </w:pPr>
              </w:pPrChange>
            </w:pPr>
            <w:del w:id="99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380F8677" w14:textId="77777777" w:rsidR="00ED1509" w:rsidRPr="007520B6" w:rsidDel="008B6AF4" w:rsidRDefault="00ED1509">
            <w:pPr>
              <w:pStyle w:val="Heading1Numbered"/>
              <w:rPr>
                <w:del w:id="9916" w:author="Donovan Goode [2]" w:date="2018-11-09T10:04:00Z"/>
                <w:rFonts w:ascii="Consolas" w:eastAsia="Times New Roman" w:hAnsi="Consolas" w:cs="Times New Roman"/>
                <w:color w:val="D4D4D4"/>
                <w:sz w:val="21"/>
                <w:szCs w:val="21"/>
              </w:rPr>
              <w:pPrChange w:id="9917" w:author="Donovan Goode [2]" w:date="2018-11-09T10:05:00Z">
                <w:pPr>
                  <w:shd w:val="clear" w:color="auto" w:fill="1E1E1E"/>
                  <w:spacing w:line="285" w:lineRule="atLeast"/>
                </w:pPr>
              </w:pPrChange>
            </w:pPr>
            <w:del w:id="9918" w:author="Donovan Goode [2]" w:date="2018-11-09T10:04:00Z">
              <w:r w:rsidRPr="007520B6" w:rsidDel="008B6AF4">
                <w:rPr>
                  <w:rFonts w:ascii="Consolas" w:eastAsia="Times New Roman" w:hAnsi="Consolas" w:cs="Times New Roman"/>
                  <w:color w:val="D4D4D4"/>
                  <w:sz w:val="21"/>
                  <w:szCs w:val="21"/>
                </w:rPr>
                <w:delText xml:space="preserve">    }</w:delText>
              </w:r>
            </w:del>
          </w:p>
          <w:p w14:paraId="46A65760" w14:textId="77777777" w:rsidR="00ED1509" w:rsidRPr="007520B6" w:rsidDel="008B6AF4" w:rsidRDefault="00ED1509">
            <w:pPr>
              <w:pStyle w:val="Heading1Numbered"/>
              <w:rPr>
                <w:del w:id="9919" w:author="Donovan Goode [2]" w:date="2018-11-09T10:04:00Z"/>
                <w:rFonts w:ascii="Consolas" w:eastAsia="Times New Roman" w:hAnsi="Consolas" w:cs="Times New Roman"/>
                <w:color w:val="D4D4D4"/>
                <w:sz w:val="21"/>
                <w:szCs w:val="21"/>
              </w:rPr>
              <w:pPrChange w:id="9920" w:author="Donovan Goode [2]" w:date="2018-11-09T10:05:00Z">
                <w:pPr>
                  <w:shd w:val="clear" w:color="auto" w:fill="1E1E1E"/>
                  <w:spacing w:after="240" w:line="285" w:lineRule="atLeast"/>
                </w:pPr>
              </w:pPrChange>
            </w:pPr>
          </w:p>
          <w:p w14:paraId="7672D709" w14:textId="77777777" w:rsidR="00ED1509" w:rsidRPr="007520B6" w:rsidDel="008B6AF4" w:rsidRDefault="00ED1509">
            <w:pPr>
              <w:pStyle w:val="Heading1Numbered"/>
              <w:rPr>
                <w:del w:id="9921" w:author="Donovan Goode [2]" w:date="2018-11-09T10:04:00Z"/>
                <w:rFonts w:ascii="Consolas" w:eastAsia="Times New Roman" w:hAnsi="Consolas" w:cs="Times New Roman"/>
                <w:color w:val="D4D4D4"/>
                <w:sz w:val="21"/>
                <w:szCs w:val="21"/>
              </w:rPr>
              <w:pPrChange w:id="9922" w:author="Donovan Goode [2]" w:date="2018-11-09T10:05:00Z">
                <w:pPr>
                  <w:shd w:val="clear" w:color="auto" w:fill="1E1E1E"/>
                  <w:spacing w:line="285" w:lineRule="atLeast"/>
                </w:pPr>
              </w:pPrChange>
            </w:pPr>
            <w:del w:id="99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w:delText>
              </w:r>
              <w:r w:rsidRPr="007520B6" w:rsidDel="008B6AF4">
                <w:rPr>
                  <w:rFonts w:ascii="Consolas" w:eastAsia="Times New Roman" w:hAnsi="Consolas" w:cs="Times New Roman"/>
                  <w:color w:val="D4D4D4"/>
                  <w:sz w:val="21"/>
                  <w:szCs w:val="21"/>
                </w:rPr>
                <w:delText xml:space="preserve"> {</w:delText>
              </w:r>
            </w:del>
          </w:p>
          <w:p w14:paraId="2EB07A51" w14:textId="77777777" w:rsidR="00ED1509" w:rsidRPr="007520B6" w:rsidDel="008B6AF4" w:rsidRDefault="00ED1509">
            <w:pPr>
              <w:pStyle w:val="Heading1Numbered"/>
              <w:rPr>
                <w:del w:id="9924" w:author="Donovan Goode [2]" w:date="2018-11-09T10:04:00Z"/>
                <w:rFonts w:ascii="Consolas" w:eastAsia="Times New Roman" w:hAnsi="Consolas" w:cs="Times New Roman"/>
                <w:color w:val="D4D4D4"/>
                <w:sz w:val="21"/>
                <w:szCs w:val="21"/>
              </w:rPr>
              <w:pPrChange w:id="9925" w:author="Donovan Goode [2]" w:date="2018-11-09T10:05:00Z">
                <w:pPr>
                  <w:shd w:val="clear" w:color="auto" w:fill="1E1E1E"/>
                  <w:spacing w:line="285" w:lineRule="atLeast"/>
                </w:pPr>
              </w:pPrChange>
            </w:pPr>
            <w:del w:id="99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3514D9E" w14:textId="77777777" w:rsidR="00ED1509" w:rsidRPr="007520B6" w:rsidDel="008B6AF4" w:rsidRDefault="00ED1509">
            <w:pPr>
              <w:pStyle w:val="Heading1Numbered"/>
              <w:rPr>
                <w:del w:id="9927" w:author="Donovan Goode [2]" w:date="2018-11-09T10:04:00Z"/>
                <w:rFonts w:ascii="Consolas" w:eastAsia="Times New Roman" w:hAnsi="Consolas" w:cs="Times New Roman"/>
                <w:color w:val="D4D4D4"/>
                <w:sz w:val="21"/>
                <w:szCs w:val="21"/>
              </w:rPr>
              <w:pPrChange w:id="9928" w:author="Donovan Goode [2]" w:date="2018-11-09T10:05:00Z">
                <w:pPr>
                  <w:shd w:val="clear" w:color="auto" w:fill="1E1E1E"/>
                  <w:spacing w:line="285" w:lineRule="atLeast"/>
                </w:pPr>
              </w:pPrChange>
            </w:pPr>
            <w:del w:id="99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11B7839" w14:textId="77777777" w:rsidR="00ED1509" w:rsidRPr="007520B6" w:rsidDel="008B6AF4" w:rsidRDefault="00ED1509">
            <w:pPr>
              <w:pStyle w:val="Heading1Numbered"/>
              <w:rPr>
                <w:del w:id="9930" w:author="Donovan Goode [2]" w:date="2018-11-09T10:04:00Z"/>
                <w:rFonts w:ascii="Consolas" w:eastAsia="Times New Roman" w:hAnsi="Consolas" w:cs="Times New Roman"/>
                <w:color w:val="D4D4D4"/>
                <w:sz w:val="21"/>
                <w:szCs w:val="21"/>
              </w:rPr>
              <w:pPrChange w:id="9931" w:author="Donovan Goode [2]" w:date="2018-11-09T10:05:00Z">
                <w:pPr>
                  <w:shd w:val="clear" w:color="auto" w:fill="1E1E1E"/>
                  <w:spacing w:line="285" w:lineRule="atLeast"/>
                </w:pPr>
              </w:pPrChange>
            </w:pPr>
            <w:del w:id="99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488px</w:delText>
              </w:r>
              <w:r w:rsidRPr="007520B6" w:rsidDel="008B6AF4">
                <w:rPr>
                  <w:rFonts w:ascii="Consolas" w:eastAsia="Times New Roman" w:hAnsi="Consolas" w:cs="Times New Roman"/>
                  <w:color w:val="D4D4D4"/>
                  <w:sz w:val="21"/>
                  <w:szCs w:val="21"/>
                </w:rPr>
                <w:delText>;</w:delText>
              </w:r>
            </w:del>
          </w:p>
          <w:p w14:paraId="35DFE3AC" w14:textId="77777777" w:rsidR="00ED1509" w:rsidRPr="007520B6" w:rsidDel="008B6AF4" w:rsidRDefault="00ED1509">
            <w:pPr>
              <w:pStyle w:val="Heading1Numbered"/>
              <w:rPr>
                <w:del w:id="9933" w:author="Donovan Goode [2]" w:date="2018-11-09T10:04:00Z"/>
                <w:rFonts w:ascii="Consolas" w:eastAsia="Times New Roman" w:hAnsi="Consolas" w:cs="Times New Roman"/>
                <w:color w:val="D4D4D4"/>
                <w:sz w:val="21"/>
                <w:szCs w:val="21"/>
              </w:rPr>
              <w:pPrChange w:id="9934" w:author="Donovan Goode [2]" w:date="2018-11-09T10:05:00Z">
                <w:pPr>
                  <w:shd w:val="clear" w:color="auto" w:fill="1E1E1E"/>
                  <w:spacing w:line="285" w:lineRule="atLeast"/>
                </w:pPr>
              </w:pPrChange>
            </w:pPr>
            <w:del w:id="99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92E0377" w14:textId="77777777" w:rsidR="00ED1509" w:rsidRPr="007520B6" w:rsidDel="008B6AF4" w:rsidRDefault="00ED1509">
            <w:pPr>
              <w:pStyle w:val="Heading1Numbered"/>
              <w:rPr>
                <w:del w:id="9936" w:author="Donovan Goode [2]" w:date="2018-11-09T10:04:00Z"/>
                <w:rFonts w:ascii="Consolas" w:eastAsia="Times New Roman" w:hAnsi="Consolas" w:cs="Times New Roman"/>
                <w:color w:val="D4D4D4"/>
                <w:sz w:val="21"/>
                <w:szCs w:val="21"/>
              </w:rPr>
              <w:pPrChange w:id="9937" w:author="Donovan Goode [2]" w:date="2018-11-09T10:05:00Z">
                <w:pPr>
                  <w:shd w:val="clear" w:color="auto" w:fill="1E1E1E"/>
                  <w:spacing w:line="285" w:lineRule="atLeast"/>
                </w:pPr>
              </w:pPrChange>
            </w:pPr>
            <w:del w:id="99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269px</w:delText>
              </w:r>
              <w:r w:rsidRPr="007520B6" w:rsidDel="008B6AF4">
                <w:rPr>
                  <w:rFonts w:ascii="Consolas" w:eastAsia="Times New Roman" w:hAnsi="Consolas" w:cs="Times New Roman"/>
                  <w:color w:val="D4D4D4"/>
                  <w:sz w:val="21"/>
                  <w:szCs w:val="21"/>
                </w:rPr>
                <w:delText>;</w:delText>
              </w:r>
            </w:del>
          </w:p>
          <w:p w14:paraId="2547DF19" w14:textId="77777777" w:rsidR="00ED1509" w:rsidRPr="007520B6" w:rsidDel="008B6AF4" w:rsidRDefault="00ED1509">
            <w:pPr>
              <w:pStyle w:val="Heading1Numbered"/>
              <w:rPr>
                <w:del w:id="9939" w:author="Donovan Goode [2]" w:date="2018-11-09T10:04:00Z"/>
                <w:rFonts w:ascii="Consolas" w:eastAsia="Times New Roman" w:hAnsi="Consolas" w:cs="Times New Roman"/>
                <w:color w:val="D4D4D4"/>
                <w:sz w:val="21"/>
                <w:szCs w:val="21"/>
              </w:rPr>
              <w:pPrChange w:id="9940" w:author="Donovan Goode [2]" w:date="2018-11-09T10:05:00Z">
                <w:pPr>
                  <w:shd w:val="clear" w:color="auto" w:fill="1E1E1E"/>
                  <w:spacing w:line="285" w:lineRule="atLeast"/>
                </w:pPr>
              </w:pPrChange>
            </w:pPr>
            <w:del w:id="99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51468704" w14:textId="77777777" w:rsidR="00ED1509" w:rsidRPr="007520B6" w:rsidDel="008B6AF4" w:rsidRDefault="00ED1509">
            <w:pPr>
              <w:pStyle w:val="Heading1Numbered"/>
              <w:rPr>
                <w:del w:id="9942" w:author="Donovan Goode [2]" w:date="2018-11-09T10:04:00Z"/>
                <w:rFonts w:ascii="Consolas" w:eastAsia="Times New Roman" w:hAnsi="Consolas" w:cs="Times New Roman"/>
                <w:color w:val="D4D4D4"/>
                <w:sz w:val="21"/>
                <w:szCs w:val="21"/>
              </w:rPr>
              <w:pPrChange w:id="9943" w:author="Donovan Goode [2]" w:date="2018-11-09T10:05:00Z">
                <w:pPr>
                  <w:shd w:val="clear" w:color="auto" w:fill="1E1E1E"/>
                  <w:spacing w:line="285" w:lineRule="atLeast"/>
                </w:pPr>
              </w:pPrChange>
            </w:pPr>
            <w:del w:id="9944" w:author="Donovan Goode [2]" w:date="2018-11-09T10:04:00Z">
              <w:r w:rsidRPr="007520B6" w:rsidDel="008B6AF4">
                <w:rPr>
                  <w:rFonts w:ascii="Consolas" w:eastAsia="Times New Roman" w:hAnsi="Consolas" w:cs="Times New Roman"/>
                  <w:color w:val="D4D4D4"/>
                  <w:sz w:val="21"/>
                  <w:szCs w:val="21"/>
                </w:rPr>
                <w:delText xml:space="preserve">    }</w:delText>
              </w:r>
            </w:del>
          </w:p>
          <w:p w14:paraId="19B6827E" w14:textId="77777777" w:rsidR="00ED1509" w:rsidRPr="007520B6" w:rsidDel="008B6AF4" w:rsidRDefault="00ED1509">
            <w:pPr>
              <w:pStyle w:val="Heading1Numbered"/>
              <w:rPr>
                <w:del w:id="9945" w:author="Donovan Goode [2]" w:date="2018-11-09T10:04:00Z"/>
                <w:rFonts w:ascii="Consolas" w:eastAsia="Times New Roman" w:hAnsi="Consolas" w:cs="Times New Roman"/>
                <w:color w:val="D4D4D4"/>
                <w:sz w:val="21"/>
                <w:szCs w:val="21"/>
              </w:rPr>
              <w:pPrChange w:id="9946" w:author="Donovan Goode [2]" w:date="2018-11-09T10:05:00Z">
                <w:pPr>
                  <w:shd w:val="clear" w:color="auto" w:fill="1E1E1E"/>
                  <w:spacing w:line="285" w:lineRule="atLeast"/>
                </w:pPr>
              </w:pPrChange>
            </w:pPr>
          </w:p>
          <w:p w14:paraId="09B8CDAE" w14:textId="77777777" w:rsidR="00ED1509" w:rsidRPr="007520B6" w:rsidDel="008B6AF4" w:rsidRDefault="00ED1509">
            <w:pPr>
              <w:pStyle w:val="Heading1Numbered"/>
              <w:rPr>
                <w:del w:id="9947" w:author="Donovan Goode [2]" w:date="2018-11-09T10:04:00Z"/>
                <w:rFonts w:ascii="Consolas" w:eastAsia="Times New Roman" w:hAnsi="Consolas" w:cs="Times New Roman"/>
                <w:color w:val="D4D4D4"/>
                <w:sz w:val="21"/>
                <w:szCs w:val="21"/>
              </w:rPr>
              <w:pPrChange w:id="9948" w:author="Donovan Goode [2]" w:date="2018-11-09T10:05:00Z">
                <w:pPr>
                  <w:shd w:val="clear" w:color="auto" w:fill="1E1E1E"/>
                  <w:spacing w:line="285" w:lineRule="atLeast"/>
                </w:pPr>
              </w:pPrChange>
            </w:pPr>
            <w:del w:id="99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w:delText>
              </w:r>
              <w:r w:rsidRPr="007520B6" w:rsidDel="008B6AF4">
                <w:rPr>
                  <w:rFonts w:ascii="Consolas" w:eastAsia="Times New Roman" w:hAnsi="Consolas" w:cs="Times New Roman"/>
                  <w:color w:val="D4D4D4"/>
                  <w:sz w:val="21"/>
                  <w:szCs w:val="21"/>
                </w:rPr>
                <w:delText xml:space="preserve"> {</w:delText>
              </w:r>
            </w:del>
          </w:p>
          <w:p w14:paraId="11B73EA4" w14:textId="77777777" w:rsidR="00ED1509" w:rsidRPr="007520B6" w:rsidDel="008B6AF4" w:rsidRDefault="00ED1509">
            <w:pPr>
              <w:pStyle w:val="Heading1Numbered"/>
              <w:rPr>
                <w:del w:id="9950" w:author="Donovan Goode [2]" w:date="2018-11-09T10:04:00Z"/>
                <w:rFonts w:ascii="Consolas" w:eastAsia="Times New Roman" w:hAnsi="Consolas" w:cs="Times New Roman"/>
                <w:color w:val="D4D4D4"/>
                <w:sz w:val="21"/>
                <w:szCs w:val="21"/>
              </w:rPr>
              <w:pPrChange w:id="9951" w:author="Donovan Goode [2]" w:date="2018-11-09T10:05:00Z">
                <w:pPr>
                  <w:shd w:val="clear" w:color="auto" w:fill="1E1E1E"/>
                  <w:spacing w:line="285" w:lineRule="atLeast"/>
                </w:pPr>
              </w:pPrChange>
            </w:pPr>
            <w:del w:id="99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EAD66C" w14:textId="77777777" w:rsidR="00ED1509" w:rsidRPr="007520B6" w:rsidDel="008B6AF4" w:rsidRDefault="00ED1509">
            <w:pPr>
              <w:pStyle w:val="Heading1Numbered"/>
              <w:rPr>
                <w:del w:id="9953" w:author="Donovan Goode [2]" w:date="2018-11-09T10:04:00Z"/>
                <w:rFonts w:ascii="Consolas" w:eastAsia="Times New Roman" w:hAnsi="Consolas" w:cs="Times New Roman"/>
                <w:color w:val="D4D4D4"/>
                <w:sz w:val="21"/>
                <w:szCs w:val="21"/>
              </w:rPr>
              <w:pPrChange w:id="9954" w:author="Donovan Goode [2]" w:date="2018-11-09T10:05:00Z">
                <w:pPr>
                  <w:shd w:val="clear" w:color="auto" w:fill="1E1E1E"/>
                  <w:spacing w:line="285" w:lineRule="atLeast"/>
                </w:pPr>
              </w:pPrChange>
            </w:pPr>
            <w:del w:id="99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530B397" w14:textId="77777777" w:rsidR="00ED1509" w:rsidRPr="007520B6" w:rsidDel="008B6AF4" w:rsidRDefault="00ED1509">
            <w:pPr>
              <w:pStyle w:val="Heading1Numbered"/>
              <w:rPr>
                <w:del w:id="9956" w:author="Donovan Goode [2]" w:date="2018-11-09T10:04:00Z"/>
                <w:rFonts w:ascii="Consolas" w:eastAsia="Times New Roman" w:hAnsi="Consolas" w:cs="Times New Roman"/>
                <w:color w:val="D4D4D4"/>
                <w:sz w:val="21"/>
                <w:szCs w:val="21"/>
              </w:rPr>
              <w:pPrChange w:id="9957" w:author="Donovan Goode [2]" w:date="2018-11-09T10:05:00Z">
                <w:pPr>
                  <w:shd w:val="clear" w:color="auto" w:fill="1E1E1E"/>
                  <w:spacing w:line="285" w:lineRule="atLeast"/>
                </w:pPr>
              </w:pPrChange>
            </w:pPr>
            <w:del w:id="99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8669732" w14:textId="77777777" w:rsidR="00ED1509" w:rsidRPr="007520B6" w:rsidDel="008B6AF4" w:rsidRDefault="00ED1509">
            <w:pPr>
              <w:pStyle w:val="Heading1Numbered"/>
              <w:rPr>
                <w:del w:id="9959" w:author="Donovan Goode [2]" w:date="2018-11-09T10:04:00Z"/>
                <w:rFonts w:ascii="Consolas" w:eastAsia="Times New Roman" w:hAnsi="Consolas" w:cs="Times New Roman"/>
                <w:color w:val="D4D4D4"/>
                <w:sz w:val="21"/>
                <w:szCs w:val="21"/>
              </w:rPr>
              <w:pPrChange w:id="9960" w:author="Donovan Goode [2]" w:date="2018-11-09T10:05:00Z">
                <w:pPr>
                  <w:shd w:val="clear" w:color="auto" w:fill="1E1E1E"/>
                  <w:spacing w:line="285" w:lineRule="atLeast"/>
                </w:pPr>
              </w:pPrChange>
            </w:pPr>
            <w:del w:id="99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2C3565F" w14:textId="77777777" w:rsidR="00ED1509" w:rsidRPr="007520B6" w:rsidDel="008B6AF4" w:rsidRDefault="00ED1509">
            <w:pPr>
              <w:pStyle w:val="Heading1Numbered"/>
              <w:rPr>
                <w:del w:id="9962" w:author="Donovan Goode [2]" w:date="2018-11-09T10:04:00Z"/>
                <w:rFonts w:ascii="Consolas" w:eastAsia="Times New Roman" w:hAnsi="Consolas" w:cs="Times New Roman"/>
                <w:color w:val="D4D4D4"/>
                <w:sz w:val="21"/>
                <w:szCs w:val="21"/>
              </w:rPr>
              <w:pPrChange w:id="9963" w:author="Donovan Goode [2]" w:date="2018-11-09T10:05:00Z">
                <w:pPr>
                  <w:shd w:val="clear" w:color="auto" w:fill="1E1E1E"/>
                  <w:spacing w:line="285" w:lineRule="atLeast"/>
                </w:pPr>
              </w:pPrChange>
            </w:pPr>
            <w:del w:id="99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AD541FE" w14:textId="77777777" w:rsidR="00ED1509" w:rsidRPr="007520B6" w:rsidDel="008B6AF4" w:rsidRDefault="00ED1509">
            <w:pPr>
              <w:pStyle w:val="Heading1Numbered"/>
              <w:rPr>
                <w:del w:id="9965" w:author="Donovan Goode [2]" w:date="2018-11-09T10:04:00Z"/>
                <w:rFonts w:ascii="Consolas" w:eastAsia="Times New Roman" w:hAnsi="Consolas" w:cs="Times New Roman"/>
                <w:color w:val="D4D4D4"/>
                <w:sz w:val="21"/>
                <w:szCs w:val="21"/>
              </w:rPr>
              <w:pPrChange w:id="9966" w:author="Donovan Goode [2]" w:date="2018-11-09T10:05:00Z">
                <w:pPr>
                  <w:shd w:val="clear" w:color="auto" w:fill="1E1E1E"/>
                  <w:spacing w:line="285" w:lineRule="atLeast"/>
                </w:pPr>
              </w:pPrChange>
            </w:pPr>
            <w:del w:id="99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4251920D" w14:textId="77777777" w:rsidR="00ED1509" w:rsidRPr="007520B6" w:rsidDel="008B6AF4" w:rsidRDefault="00ED1509">
            <w:pPr>
              <w:pStyle w:val="Heading1Numbered"/>
              <w:rPr>
                <w:del w:id="9968" w:author="Donovan Goode [2]" w:date="2018-11-09T10:04:00Z"/>
                <w:rFonts w:ascii="Consolas" w:eastAsia="Times New Roman" w:hAnsi="Consolas" w:cs="Times New Roman"/>
                <w:color w:val="D4D4D4"/>
                <w:sz w:val="21"/>
                <w:szCs w:val="21"/>
              </w:rPr>
              <w:pPrChange w:id="9969" w:author="Donovan Goode [2]" w:date="2018-11-09T10:05:00Z">
                <w:pPr>
                  <w:shd w:val="clear" w:color="auto" w:fill="1E1E1E"/>
                  <w:spacing w:line="285" w:lineRule="atLeast"/>
                </w:pPr>
              </w:pPrChange>
            </w:pPr>
            <w:del w:id="99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4E5CE253" w14:textId="77777777" w:rsidR="00ED1509" w:rsidRPr="007520B6" w:rsidDel="008B6AF4" w:rsidRDefault="00ED1509">
            <w:pPr>
              <w:pStyle w:val="Heading1Numbered"/>
              <w:rPr>
                <w:del w:id="9971" w:author="Donovan Goode [2]" w:date="2018-11-09T10:04:00Z"/>
                <w:rFonts w:ascii="Consolas" w:eastAsia="Times New Roman" w:hAnsi="Consolas" w:cs="Times New Roman"/>
                <w:color w:val="D4D4D4"/>
                <w:sz w:val="21"/>
                <w:szCs w:val="21"/>
              </w:rPr>
              <w:pPrChange w:id="9972" w:author="Donovan Goode [2]" w:date="2018-11-09T10:05:00Z">
                <w:pPr>
                  <w:shd w:val="clear" w:color="auto" w:fill="1E1E1E"/>
                  <w:spacing w:line="285" w:lineRule="atLeast"/>
                </w:pPr>
              </w:pPrChange>
            </w:pPr>
            <w:del w:id="9973" w:author="Donovan Goode [2]" w:date="2018-11-09T10:04:00Z">
              <w:r w:rsidRPr="007520B6" w:rsidDel="008B6AF4">
                <w:rPr>
                  <w:rFonts w:ascii="Consolas" w:eastAsia="Times New Roman" w:hAnsi="Consolas" w:cs="Times New Roman"/>
                  <w:color w:val="D4D4D4"/>
                  <w:sz w:val="21"/>
                  <w:szCs w:val="21"/>
                </w:rPr>
                <w:delText xml:space="preserve">    }</w:delText>
              </w:r>
            </w:del>
          </w:p>
          <w:p w14:paraId="5C636FAE" w14:textId="77777777" w:rsidR="00ED1509" w:rsidRPr="007520B6" w:rsidDel="008B6AF4" w:rsidRDefault="00ED1509">
            <w:pPr>
              <w:pStyle w:val="Heading1Numbered"/>
              <w:rPr>
                <w:del w:id="9974" w:author="Donovan Goode [2]" w:date="2018-11-09T10:04:00Z"/>
                <w:rFonts w:ascii="Consolas" w:eastAsia="Times New Roman" w:hAnsi="Consolas" w:cs="Times New Roman"/>
                <w:color w:val="D4D4D4"/>
                <w:sz w:val="21"/>
                <w:szCs w:val="21"/>
              </w:rPr>
              <w:pPrChange w:id="9975" w:author="Donovan Goode [2]" w:date="2018-11-09T10:05:00Z">
                <w:pPr>
                  <w:shd w:val="clear" w:color="auto" w:fill="1E1E1E"/>
                  <w:spacing w:line="285" w:lineRule="atLeast"/>
                </w:pPr>
              </w:pPrChange>
            </w:pPr>
          </w:p>
          <w:p w14:paraId="6DC044C5" w14:textId="77777777" w:rsidR="00ED1509" w:rsidRPr="007520B6" w:rsidDel="008B6AF4" w:rsidRDefault="00ED1509">
            <w:pPr>
              <w:pStyle w:val="Heading1Numbered"/>
              <w:rPr>
                <w:del w:id="9976" w:author="Donovan Goode [2]" w:date="2018-11-09T10:04:00Z"/>
                <w:rFonts w:ascii="Consolas" w:eastAsia="Times New Roman" w:hAnsi="Consolas" w:cs="Times New Roman"/>
                <w:color w:val="D4D4D4"/>
                <w:sz w:val="21"/>
                <w:szCs w:val="21"/>
              </w:rPr>
              <w:pPrChange w:id="9977" w:author="Donovan Goode [2]" w:date="2018-11-09T10:05:00Z">
                <w:pPr>
                  <w:shd w:val="clear" w:color="auto" w:fill="1E1E1E"/>
                  <w:spacing w:line="285" w:lineRule="atLeast"/>
                </w:pPr>
              </w:pPrChange>
            </w:pPr>
            <w:del w:id="99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w:delText>
              </w:r>
              <w:r w:rsidRPr="007520B6" w:rsidDel="008B6AF4">
                <w:rPr>
                  <w:rFonts w:ascii="Consolas" w:eastAsia="Times New Roman" w:hAnsi="Consolas" w:cs="Times New Roman"/>
                  <w:color w:val="D4D4D4"/>
                  <w:sz w:val="21"/>
                  <w:szCs w:val="21"/>
                </w:rPr>
                <w:delText xml:space="preserve"> {</w:delText>
              </w:r>
            </w:del>
          </w:p>
          <w:p w14:paraId="041B1C40" w14:textId="77777777" w:rsidR="00ED1509" w:rsidRPr="007520B6" w:rsidDel="008B6AF4" w:rsidRDefault="00ED1509">
            <w:pPr>
              <w:pStyle w:val="Heading1Numbered"/>
              <w:rPr>
                <w:del w:id="9979" w:author="Donovan Goode [2]" w:date="2018-11-09T10:04:00Z"/>
                <w:rFonts w:ascii="Consolas" w:eastAsia="Times New Roman" w:hAnsi="Consolas" w:cs="Times New Roman"/>
                <w:color w:val="D4D4D4"/>
                <w:sz w:val="21"/>
                <w:szCs w:val="21"/>
              </w:rPr>
              <w:pPrChange w:id="9980" w:author="Donovan Goode [2]" w:date="2018-11-09T10:05:00Z">
                <w:pPr>
                  <w:shd w:val="clear" w:color="auto" w:fill="1E1E1E"/>
                  <w:spacing w:line="285" w:lineRule="atLeast"/>
                </w:pPr>
              </w:pPrChange>
            </w:pPr>
            <w:del w:id="99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F177F45" w14:textId="77777777" w:rsidR="00ED1509" w:rsidRPr="007520B6" w:rsidDel="008B6AF4" w:rsidRDefault="00ED1509">
            <w:pPr>
              <w:pStyle w:val="Heading1Numbered"/>
              <w:rPr>
                <w:del w:id="9982" w:author="Donovan Goode [2]" w:date="2018-11-09T10:04:00Z"/>
                <w:rFonts w:ascii="Consolas" w:eastAsia="Times New Roman" w:hAnsi="Consolas" w:cs="Times New Roman"/>
                <w:color w:val="D4D4D4"/>
                <w:sz w:val="21"/>
                <w:szCs w:val="21"/>
              </w:rPr>
              <w:pPrChange w:id="9983" w:author="Donovan Goode [2]" w:date="2018-11-09T10:05:00Z">
                <w:pPr>
                  <w:shd w:val="clear" w:color="auto" w:fill="1E1E1E"/>
                  <w:spacing w:line="285" w:lineRule="atLeast"/>
                </w:pPr>
              </w:pPrChange>
            </w:pPr>
            <w:del w:id="99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37A407F" w14:textId="77777777" w:rsidR="00ED1509" w:rsidRPr="007520B6" w:rsidDel="008B6AF4" w:rsidRDefault="00ED1509">
            <w:pPr>
              <w:pStyle w:val="Heading1Numbered"/>
              <w:rPr>
                <w:del w:id="9985" w:author="Donovan Goode [2]" w:date="2018-11-09T10:04:00Z"/>
                <w:rFonts w:ascii="Consolas" w:eastAsia="Times New Roman" w:hAnsi="Consolas" w:cs="Times New Roman"/>
                <w:color w:val="D4D4D4"/>
                <w:sz w:val="21"/>
                <w:szCs w:val="21"/>
              </w:rPr>
              <w:pPrChange w:id="9986" w:author="Donovan Goode [2]" w:date="2018-11-09T10:05:00Z">
                <w:pPr>
                  <w:shd w:val="clear" w:color="auto" w:fill="1E1E1E"/>
                  <w:spacing w:line="285" w:lineRule="atLeast"/>
                </w:pPr>
              </w:pPrChange>
            </w:pPr>
            <w:del w:id="99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4093E72" w14:textId="77777777" w:rsidR="00ED1509" w:rsidRPr="007520B6" w:rsidDel="008B6AF4" w:rsidRDefault="00ED1509">
            <w:pPr>
              <w:pStyle w:val="Heading1Numbered"/>
              <w:rPr>
                <w:del w:id="9988" w:author="Donovan Goode [2]" w:date="2018-11-09T10:04:00Z"/>
                <w:rFonts w:ascii="Consolas" w:eastAsia="Times New Roman" w:hAnsi="Consolas" w:cs="Times New Roman"/>
                <w:color w:val="D4D4D4"/>
                <w:sz w:val="21"/>
                <w:szCs w:val="21"/>
              </w:rPr>
              <w:pPrChange w:id="9989" w:author="Donovan Goode [2]" w:date="2018-11-09T10:05:00Z">
                <w:pPr>
                  <w:shd w:val="clear" w:color="auto" w:fill="1E1E1E"/>
                  <w:spacing w:line="285" w:lineRule="atLeast"/>
                </w:pPr>
              </w:pPrChange>
            </w:pPr>
            <w:del w:id="9990" w:author="Donovan Goode [2]" w:date="2018-11-09T10:04:00Z">
              <w:r w:rsidRPr="007520B6" w:rsidDel="008B6AF4">
                <w:rPr>
                  <w:rFonts w:ascii="Consolas" w:eastAsia="Times New Roman" w:hAnsi="Consolas" w:cs="Times New Roman"/>
                  <w:color w:val="D4D4D4"/>
                  <w:sz w:val="21"/>
                  <w:szCs w:val="21"/>
                </w:rPr>
                <w:delText xml:space="preserve">    }</w:delText>
              </w:r>
            </w:del>
          </w:p>
          <w:p w14:paraId="51AD9459" w14:textId="77777777" w:rsidR="00ED1509" w:rsidRPr="007520B6" w:rsidDel="008B6AF4" w:rsidRDefault="00ED1509">
            <w:pPr>
              <w:pStyle w:val="Heading1Numbered"/>
              <w:rPr>
                <w:del w:id="9991" w:author="Donovan Goode [2]" w:date="2018-11-09T10:04:00Z"/>
                <w:rFonts w:ascii="Consolas" w:eastAsia="Times New Roman" w:hAnsi="Consolas" w:cs="Times New Roman"/>
                <w:color w:val="D4D4D4"/>
                <w:sz w:val="21"/>
                <w:szCs w:val="21"/>
              </w:rPr>
              <w:pPrChange w:id="9992" w:author="Donovan Goode [2]" w:date="2018-11-09T10:05:00Z">
                <w:pPr>
                  <w:shd w:val="clear" w:color="auto" w:fill="1E1E1E"/>
                  <w:spacing w:line="285" w:lineRule="atLeast"/>
                </w:pPr>
              </w:pPrChange>
            </w:pPr>
          </w:p>
          <w:p w14:paraId="0B20FA9E" w14:textId="77777777" w:rsidR="00ED1509" w:rsidRPr="007520B6" w:rsidDel="008B6AF4" w:rsidRDefault="00ED1509">
            <w:pPr>
              <w:pStyle w:val="Heading1Numbered"/>
              <w:rPr>
                <w:del w:id="9993" w:author="Donovan Goode [2]" w:date="2018-11-09T10:04:00Z"/>
                <w:rFonts w:ascii="Consolas" w:eastAsia="Times New Roman" w:hAnsi="Consolas" w:cs="Times New Roman"/>
                <w:color w:val="D4D4D4"/>
                <w:sz w:val="21"/>
                <w:szCs w:val="21"/>
              </w:rPr>
              <w:pPrChange w:id="9994" w:author="Donovan Goode [2]" w:date="2018-11-09T10:05:00Z">
                <w:pPr>
                  <w:shd w:val="clear" w:color="auto" w:fill="1E1E1E"/>
                  <w:spacing w:line="285" w:lineRule="atLeast"/>
                </w:pPr>
              </w:pPrChange>
            </w:pPr>
            <w:del w:id="999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img.normal</w:delText>
              </w:r>
              <w:r w:rsidRPr="007520B6" w:rsidDel="008B6AF4">
                <w:rPr>
                  <w:rFonts w:ascii="Consolas" w:eastAsia="Times New Roman" w:hAnsi="Consolas" w:cs="Times New Roman"/>
                  <w:color w:val="D4D4D4"/>
                  <w:sz w:val="21"/>
                  <w:szCs w:val="21"/>
                </w:rPr>
                <w:delText xml:space="preserve"> {}</w:delText>
              </w:r>
            </w:del>
          </w:p>
          <w:p w14:paraId="0B3B428A" w14:textId="77777777" w:rsidR="00ED1509" w:rsidRPr="007520B6" w:rsidDel="008B6AF4" w:rsidRDefault="00ED1509">
            <w:pPr>
              <w:pStyle w:val="Heading1Numbered"/>
              <w:rPr>
                <w:del w:id="9996" w:author="Donovan Goode [2]" w:date="2018-11-09T10:04:00Z"/>
                <w:rFonts w:ascii="Consolas" w:eastAsia="Times New Roman" w:hAnsi="Consolas" w:cs="Times New Roman"/>
                <w:color w:val="D4D4D4"/>
                <w:sz w:val="21"/>
                <w:szCs w:val="21"/>
              </w:rPr>
              <w:pPrChange w:id="9997" w:author="Donovan Goode [2]" w:date="2018-11-09T10:05:00Z">
                <w:pPr>
                  <w:shd w:val="clear" w:color="auto" w:fill="1E1E1E"/>
                  <w:spacing w:line="285" w:lineRule="atLeast"/>
                </w:pPr>
              </w:pPrChange>
            </w:pPr>
          </w:p>
          <w:p w14:paraId="7B745204" w14:textId="77777777" w:rsidR="00ED1509" w:rsidRPr="007520B6" w:rsidDel="008B6AF4" w:rsidRDefault="00ED1509">
            <w:pPr>
              <w:pStyle w:val="Heading1Numbered"/>
              <w:rPr>
                <w:del w:id="9998" w:author="Donovan Goode [2]" w:date="2018-11-09T10:04:00Z"/>
                <w:rFonts w:ascii="Consolas" w:eastAsia="Times New Roman" w:hAnsi="Consolas" w:cs="Times New Roman"/>
                <w:color w:val="D4D4D4"/>
                <w:sz w:val="21"/>
                <w:szCs w:val="21"/>
              </w:rPr>
              <w:pPrChange w:id="9999" w:author="Donovan Goode [2]" w:date="2018-11-09T10:05:00Z">
                <w:pPr>
                  <w:shd w:val="clear" w:color="auto" w:fill="1E1E1E"/>
                  <w:spacing w:line="285" w:lineRule="atLeast"/>
                </w:pPr>
              </w:pPrChange>
            </w:pPr>
            <w:del w:id="100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img.hover</w:delText>
              </w:r>
              <w:r w:rsidRPr="007520B6" w:rsidDel="008B6AF4">
                <w:rPr>
                  <w:rFonts w:ascii="Consolas" w:eastAsia="Times New Roman" w:hAnsi="Consolas" w:cs="Times New Roman"/>
                  <w:color w:val="D4D4D4"/>
                  <w:sz w:val="21"/>
                  <w:szCs w:val="21"/>
                </w:rPr>
                <w:delText xml:space="preserve"> {</w:delText>
              </w:r>
            </w:del>
          </w:p>
          <w:p w14:paraId="387B51E6" w14:textId="77777777" w:rsidR="00ED1509" w:rsidRPr="007520B6" w:rsidDel="008B6AF4" w:rsidRDefault="00ED1509">
            <w:pPr>
              <w:pStyle w:val="Heading1Numbered"/>
              <w:rPr>
                <w:del w:id="10001" w:author="Donovan Goode [2]" w:date="2018-11-09T10:04:00Z"/>
                <w:rFonts w:ascii="Consolas" w:eastAsia="Times New Roman" w:hAnsi="Consolas" w:cs="Times New Roman"/>
                <w:color w:val="D4D4D4"/>
                <w:sz w:val="21"/>
                <w:szCs w:val="21"/>
              </w:rPr>
              <w:pPrChange w:id="10002" w:author="Donovan Goode [2]" w:date="2018-11-09T10:05:00Z">
                <w:pPr>
                  <w:shd w:val="clear" w:color="auto" w:fill="1E1E1E"/>
                  <w:spacing w:line="285" w:lineRule="atLeast"/>
                </w:pPr>
              </w:pPrChange>
            </w:pPr>
            <w:del w:id="100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E01B480" w14:textId="77777777" w:rsidR="00ED1509" w:rsidRPr="007520B6" w:rsidDel="008B6AF4" w:rsidRDefault="00ED1509">
            <w:pPr>
              <w:pStyle w:val="Heading1Numbered"/>
              <w:rPr>
                <w:del w:id="10004" w:author="Donovan Goode [2]" w:date="2018-11-09T10:04:00Z"/>
                <w:rFonts w:ascii="Consolas" w:eastAsia="Times New Roman" w:hAnsi="Consolas" w:cs="Times New Roman"/>
                <w:color w:val="D4D4D4"/>
                <w:sz w:val="21"/>
                <w:szCs w:val="21"/>
              </w:rPr>
              <w:pPrChange w:id="10005" w:author="Donovan Goode [2]" w:date="2018-11-09T10:05:00Z">
                <w:pPr>
                  <w:shd w:val="clear" w:color="auto" w:fill="1E1E1E"/>
                  <w:spacing w:line="285" w:lineRule="atLeast"/>
                </w:pPr>
              </w:pPrChange>
            </w:pPr>
            <w:del w:id="100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2768B6F" w14:textId="77777777" w:rsidR="00ED1509" w:rsidRPr="007520B6" w:rsidDel="008B6AF4" w:rsidRDefault="00ED1509">
            <w:pPr>
              <w:pStyle w:val="Heading1Numbered"/>
              <w:rPr>
                <w:del w:id="10007" w:author="Donovan Goode [2]" w:date="2018-11-09T10:04:00Z"/>
                <w:rFonts w:ascii="Consolas" w:eastAsia="Times New Roman" w:hAnsi="Consolas" w:cs="Times New Roman"/>
                <w:color w:val="D4D4D4"/>
                <w:sz w:val="21"/>
                <w:szCs w:val="21"/>
              </w:rPr>
              <w:pPrChange w:id="10008" w:author="Donovan Goode [2]" w:date="2018-11-09T10:05:00Z">
                <w:pPr>
                  <w:shd w:val="clear" w:color="auto" w:fill="1E1E1E"/>
                  <w:spacing w:line="285" w:lineRule="atLeast"/>
                </w:pPr>
              </w:pPrChange>
            </w:pPr>
            <w:del w:id="100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8D001C2" w14:textId="77777777" w:rsidR="00ED1509" w:rsidRPr="007520B6" w:rsidDel="008B6AF4" w:rsidRDefault="00ED1509">
            <w:pPr>
              <w:pStyle w:val="Heading1Numbered"/>
              <w:rPr>
                <w:del w:id="10010" w:author="Donovan Goode [2]" w:date="2018-11-09T10:04:00Z"/>
                <w:rFonts w:ascii="Consolas" w:eastAsia="Times New Roman" w:hAnsi="Consolas" w:cs="Times New Roman"/>
                <w:color w:val="D4D4D4"/>
                <w:sz w:val="21"/>
                <w:szCs w:val="21"/>
              </w:rPr>
              <w:pPrChange w:id="10011" w:author="Donovan Goode [2]" w:date="2018-11-09T10:05:00Z">
                <w:pPr>
                  <w:shd w:val="clear" w:color="auto" w:fill="1E1E1E"/>
                  <w:spacing w:line="285" w:lineRule="atLeast"/>
                </w:pPr>
              </w:pPrChange>
            </w:pPr>
            <w:del w:id="100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EE0408C" w14:textId="77777777" w:rsidR="00ED1509" w:rsidRPr="007520B6" w:rsidDel="008B6AF4" w:rsidRDefault="00ED1509">
            <w:pPr>
              <w:pStyle w:val="Heading1Numbered"/>
              <w:rPr>
                <w:del w:id="10013" w:author="Donovan Goode [2]" w:date="2018-11-09T10:04:00Z"/>
                <w:rFonts w:ascii="Consolas" w:eastAsia="Times New Roman" w:hAnsi="Consolas" w:cs="Times New Roman"/>
                <w:color w:val="D4D4D4"/>
                <w:sz w:val="21"/>
                <w:szCs w:val="21"/>
              </w:rPr>
              <w:pPrChange w:id="10014" w:author="Donovan Goode [2]" w:date="2018-11-09T10:05:00Z">
                <w:pPr>
                  <w:shd w:val="clear" w:color="auto" w:fill="1E1E1E"/>
                  <w:spacing w:line="285" w:lineRule="atLeast"/>
                </w:pPr>
              </w:pPrChange>
            </w:pPr>
            <w:del w:id="100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0C19293B" w14:textId="77777777" w:rsidR="00ED1509" w:rsidRPr="007520B6" w:rsidDel="008B6AF4" w:rsidRDefault="00ED1509">
            <w:pPr>
              <w:pStyle w:val="Heading1Numbered"/>
              <w:rPr>
                <w:del w:id="10016" w:author="Donovan Goode [2]" w:date="2018-11-09T10:04:00Z"/>
                <w:rFonts w:ascii="Consolas" w:eastAsia="Times New Roman" w:hAnsi="Consolas" w:cs="Times New Roman"/>
                <w:color w:val="D4D4D4"/>
                <w:sz w:val="21"/>
                <w:szCs w:val="21"/>
              </w:rPr>
              <w:pPrChange w:id="10017" w:author="Donovan Goode [2]" w:date="2018-11-09T10:05:00Z">
                <w:pPr>
                  <w:shd w:val="clear" w:color="auto" w:fill="1E1E1E"/>
                  <w:spacing w:line="285" w:lineRule="atLeast"/>
                </w:pPr>
              </w:pPrChange>
            </w:pPr>
            <w:del w:id="10018" w:author="Donovan Goode [2]" w:date="2018-11-09T10:04:00Z">
              <w:r w:rsidRPr="007520B6" w:rsidDel="008B6AF4">
                <w:rPr>
                  <w:rFonts w:ascii="Consolas" w:eastAsia="Times New Roman" w:hAnsi="Consolas" w:cs="Times New Roman"/>
                  <w:color w:val="D4D4D4"/>
                  <w:sz w:val="21"/>
                  <w:szCs w:val="21"/>
                </w:rPr>
                <w:delText xml:space="preserve">    }</w:delText>
              </w:r>
            </w:del>
          </w:p>
          <w:p w14:paraId="3C4F8544" w14:textId="77777777" w:rsidR="00ED1509" w:rsidRPr="007520B6" w:rsidDel="008B6AF4" w:rsidRDefault="00ED1509">
            <w:pPr>
              <w:pStyle w:val="Heading1Numbered"/>
              <w:rPr>
                <w:del w:id="10019" w:author="Donovan Goode [2]" w:date="2018-11-09T10:04:00Z"/>
                <w:rFonts w:ascii="Consolas" w:eastAsia="Times New Roman" w:hAnsi="Consolas" w:cs="Times New Roman"/>
                <w:color w:val="D4D4D4"/>
                <w:sz w:val="21"/>
                <w:szCs w:val="21"/>
              </w:rPr>
              <w:pPrChange w:id="10020" w:author="Donovan Goode [2]" w:date="2018-11-09T10:05:00Z">
                <w:pPr>
                  <w:shd w:val="clear" w:color="auto" w:fill="1E1E1E"/>
                  <w:spacing w:line="285" w:lineRule="atLeast"/>
                </w:pPr>
              </w:pPrChange>
            </w:pPr>
          </w:p>
          <w:p w14:paraId="51B84A75" w14:textId="77777777" w:rsidR="00ED1509" w:rsidRPr="007520B6" w:rsidDel="008B6AF4" w:rsidRDefault="00ED1509">
            <w:pPr>
              <w:pStyle w:val="Heading1Numbered"/>
              <w:rPr>
                <w:del w:id="10021" w:author="Donovan Goode [2]" w:date="2018-11-09T10:04:00Z"/>
                <w:rFonts w:ascii="Consolas" w:eastAsia="Times New Roman" w:hAnsi="Consolas" w:cs="Times New Roman"/>
                <w:color w:val="D4D4D4"/>
                <w:sz w:val="21"/>
                <w:szCs w:val="21"/>
              </w:rPr>
              <w:pPrChange w:id="10022" w:author="Donovan Goode [2]" w:date="2018-11-09T10:05:00Z">
                <w:pPr>
                  <w:shd w:val="clear" w:color="auto" w:fill="1E1E1E"/>
                  <w:spacing w:line="285" w:lineRule="atLeast"/>
                </w:pPr>
              </w:pPrChange>
            </w:pPr>
            <w:del w:id="100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a:hover img.normal,</w:delText>
              </w:r>
            </w:del>
          </w:p>
          <w:p w14:paraId="260D52A8" w14:textId="77777777" w:rsidR="00ED1509" w:rsidRPr="007520B6" w:rsidDel="008B6AF4" w:rsidRDefault="00ED1509">
            <w:pPr>
              <w:pStyle w:val="Heading1Numbered"/>
              <w:rPr>
                <w:del w:id="10024" w:author="Donovan Goode [2]" w:date="2018-11-09T10:04:00Z"/>
                <w:rFonts w:ascii="Consolas" w:eastAsia="Times New Roman" w:hAnsi="Consolas" w:cs="Times New Roman"/>
                <w:color w:val="D4D4D4"/>
                <w:sz w:val="21"/>
                <w:szCs w:val="21"/>
              </w:rPr>
              <w:pPrChange w:id="10025" w:author="Donovan Goode [2]" w:date="2018-11-09T10:05:00Z">
                <w:pPr>
                  <w:shd w:val="clear" w:color="auto" w:fill="1E1E1E"/>
                  <w:spacing w:line="285" w:lineRule="atLeast"/>
                </w:pPr>
              </w:pPrChange>
            </w:pPr>
            <w:del w:id="10026" w:author="Donovan Goode [2]" w:date="2018-11-09T10:04:00Z">
              <w:r w:rsidRPr="007520B6" w:rsidDel="008B6AF4">
                <w:rPr>
                  <w:rFonts w:ascii="Consolas" w:eastAsia="Times New Roman" w:hAnsi="Consolas" w:cs="Times New Roman"/>
                  <w:color w:val="D7BA7D"/>
                  <w:sz w:val="21"/>
                  <w:szCs w:val="21"/>
                </w:rPr>
                <w:delText xml:space="preserve">    #widget8 .pagination .section2 a.selected img.normal</w:delText>
              </w:r>
              <w:r w:rsidRPr="007520B6" w:rsidDel="008B6AF4">
                <w:rPr>
                  <w:rFonts w:ascii="Consolas" w:eastAsia="Times New Roman" w:hAnsi="Consolas" w:cs="Times New Roman"/>
                  <w:color w:val="D4D4D4"/>
                  <w:sz w:val="21"/>
                  <w:szCs w:val="21"/>
                </w:rPr>
                <w:delText xml:space="preserve"> {</w:delText>
              </w:r>
            </w:del>
          </w:p>
          <w:p w14:paraId="6828BCF0" w14:textId="77777777" w:rsidR="00ED1509" w:rsidRPr="007520B6" w:rsidDel="008B6AF4" w:rsidRDefault="00ED1509">
            <w:pPr>
              <w:pStyle w:val="Heading1Numbered"/>
              <w:rPr>
                <w:del w:id="10027" w:author="Donovan Goode [2]" w:date="2018-11-09T10:04:00Z"/>
                <w:rFonts w:ascii="Consolas" w:eastAsia="Times New Roman" w:hAnsi="Consolas" w:cs="Times New Roman"/>
                <w:color w:val="D4D4D4"/>
                <w:sz w:val="21"/>
                <w:szCs w:val="21"/>
              </w:rPr>
              <w:pPrChange w:id="10028" w:author="Donovan Goode [2]" w:date="2018-11-09T10:05:00Z">
                <w:pPr>
                  <w:shd w:val="clear" w:color="auto" w:fill="1E1E1E"/>
                  <w:spacing w:line="285" w:lineRule="atLeast"/>
                </w:pPr>
              </w:pPrChange>
            </w:pPr>
            <w:del w:id="100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E52F15" w14:textId="77777777" w:rsidR="00ED1509" w:rsidRPr="007520B6" w:rsidDel="008B6AF4" w:rsidRDefault="00ED1509">
            <w:pPr>
              <w:pStyle w:val="Heading1Numbered"/>
              <w:rPr>
                <w:del w:id="10030" w:author="Donovan Goode [2]" w:date="2018-11-09T10:04:00Z"/>
                <w:rFonts w:ascii="Consolas" w:eastAsia="Times New Roman" w:hAnsi="Consolas" w:cs="Times New Roman"/>
                <w:color w:val="D4D4D4"/>
                <w:sz w:val="21"/>
                <w:szCs w:val="21"/>
              </w:rPr>
              <w:pPrChange w:id="10031" w:author="Donovan Goode [2]" w:date="2018-11-09T10:05:00Z">
                <w:pPr>
                  <w:shd w:val="clear" w:color="auto" w:fill="1E1E1E"/>
                  <w:spacing w:line="285" w:lineRule="atLeast"/>
                </w:pPr>
              </w:pPrChange>
            </w:pPr>
          </w:p>
          <w:p w14:paraId="5C4C280C" w14:textId="77777777" w:rsidR="00ED1509" w:rsidRPr="007520B6" w:rsidDel="008B6AF4" w:rsidRDefault="00ED1509">
            <w:pPr>
              <w:pStyle w:val="Heading1Numbered"/>
              <w:rPr>
                <w:del w:id="10032" w:author="Donovan Goode [2]" w:date="2018-11-09T10:04:00Z"/>
                <w:rFonts w:ascii="Consolas" w:eastAsia="Times New Roman" w:hAnsi="Consolas" w:cs="Times New Roman"/>
                <w:color w:val="D4D4D4"/>
                <w:sz w:val="21"/>
                <w:szCs w:val="21"/>
              </w:rPr>
              <w:pPrChange w:id="10033" w:author="Donovan Goode [2]" w:date="2018-11-09T10:05:00Z">
                <w:pPr>
                  <w:shd w:val="clear" w:color="auto" w:fill="1E1E1E"/>
                  <w:spacing w:line="285" w:lineRule="atLeast"/>
                </w:pPr>
              </w:pPrChange>
            </w:pPr>
            <w:del w:id="10034" w:author="Donovan Goode [2]" w:date="2018-11-09T10:04:00Z">
              <w:r w:rsidRPr="007520B6" w:rsidDel="008B6AF4">
                <w:rPr>
                  <w:rFonts w:ascii="Consolas" w:eastAsia="Times New Roman" w:hAnsi="Consolas" w:cs="Times New Roman"/>
                  <w:color w:val="D4D4D4"/>
                  <w:sz w:val="21"/>
                  <w:szCs w:val="21"/>
                </w:rPr>
                <w:delText xml:space="preserve">    }</w:delText>
              </w:r>
            </w:del>
          </w:p>
          <w:p w14:paraId="70A93218" w14:textId="77777777" w:rsidR="00ED1509" w:rsidRPr="007520B6" w:rsidDel="008B6AF4" w:rsidRDefault="00ED1509">
            <w:pPr>
              <w:pStyle w:val="Heading1Numbered"/>
              <w:rPr>
                <w:del w:id="10035" w:author="Donovan Goode [2]" w:date="2018-11-09T10:04:00Z"/>
                <w:rFonts w:ascii="Consolas" w:eastAsia="Times New Roman" w:hAnsi="Consolas" w:cs="Times New Roman"/>
                <w:color w:val="D4D4D4"/>
                <w:sz w:val="21"/>
                <w:szCs w:val="21"/>
              </w:rPr>
              <w:pPrChange w:id="10036" w:author="Donovan Goode [2]" w:date="2018-11-09T10:05:00Z">
                <w:pPr>
                  <w:shd w:val="clear" w:color="auto" w:fill="1E1E1E"/>
                  <w:spacing w:line="285" w:lineRule="atLeast"/>
                </w:pPr>
              </w:pPrChange>
            </w:pPr>
          </w:p>
          <w:p w14:paraId="25F3A57A" w14:textId="77777777" w:rsidR="00ED1509" w:rsidRPr="007520B6" w:rsidDel="008B6AF4" w:rsidRDefault="00ED1509">
            <w:pPr>
              <w:pStyle w:val="Heading1Numbered"/>
              <w:rPr>
                <w:del w:id="10037" w:author="Donovan Goode [2]" w:date="2018-11-09T10:04:00Z"/>
                <w:rFonts w:ascii="Consolas" w:eastAsia="Times New Roman" w:hAnsi="Consolas" w:cs="Times New Roman"/>
                <w:color w:val="D4D4D4"/>
                <w:sz w:val="21"/>
                <w:szCs w:val="21"/>
              </w:rPr>
              <w:pPrChange w:id="10038" w:author="Donovan Goode [2]" w:date="2018-11-09T10:05:00Z">
                <w:pPr>
                  <w:shd w:val="clear" w:color="auto" w:fill="1E1E1E"/>
                  <w:spacing w:line="285" w:lineRule="atLeast"/>
                </w:pPr>
              </w:pPrChange>
            </w:pPr>
            <w:del w:id="100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a:hover img.hover,</w:delText>
              </w:r>
            </w:del>
          </w:p>
          <w:p w14:paraId="0F1FFC62" w14:textId="77777777" w:rsidR="00ED1509" w:rsidRPr="007520B6" w:rsidDel="008B6AF4" w:rsidRDefault="00ED1509">
            <w:pPr>
              <w:pStyle w:val="Heading1Numbered"/>
              <w:rPr>
                <w:del w:id="10040" w:author="Donovan Goode [2]" w:date="2018-11-09T10:04:00Z"/>
                <w:rFonts w:ascii="Consolas" w:eastAsia="Times New Roman" w:hAnsi="Consolas" w:cs="Times New Roman"/>
                <w:color w:val="D4D4D4"/>
                <w:sz w:val="21"/>
                <w:szCs w:val="21"/>
              </w:rPr>
              <w:pPrChange w:id="10041" w:author="Donovan Goode [2]" w:date="2018-11-09T10:05:00Z">
                <w:pPr>
                  <w:shd w:val="clear" w:color="auto" w:fill="1E1E1E"/>
                  <w:spacing w:line="285" w:lineRule="atLeast"/>
                </w:pPr>
              </w:pPrChange>
            </w:pPr>
            <w:del w:id="10042" w:author="Donovan Goode [2]" w:date="2018-11-09T10:04:00Z">
              <w:r w:rsidRPr="007520B6" w:rsidDel="008B6AF4">
                <w:rPr>
                  <w:rFonts w:ascii="Consolas" w:eastAsia="Times New Roman" w:hAnsi="Consolas" w:cs="Times New Roman"/>
                  <w:color w:val="D7BA7D"/>
                  <w:sz w:val="21"/>
                  <w:szCs w:val="21"/>
                </w:rPr>
                <w:delText xml:space="preserve">    #widget8 .pagination .section2 a.selected img.hover</w:delText>
              </w:r>
              <w:r w:rsidRPr="007520B6" w:rsidDel="008B6AF4">
                <w:rPr>
                  <w:rFonts w:ascii="Consolas" w:eastAsia="Times New Roman" w:hAnsi="Consolas" w:cs="Times New Roman"/>
                  <w:color w:val="D4D4D4"/>
                  <w:sz w:val="21"/>
                  <w:szCs w:val="21"/>
                </w:rPr>
                <w:delText xml:space="preserve"> {</w:delText>
              </w:r>
            </w:del>
          </w:p>
          <w:p w14:paraId="592204E1" w14:textId="77777777" w:rsidR="00ED1509" w:rsidRPr="007520B6" w:rsidDel="008B6AF4" w:rsidRDefault="00ED1509">
            <w:pPr>
              <w:pStyle w:val="Heading1Numbered"/>
              <w:rPr>
                <w:del w:id="10043" w:author="Donovan Goode [2]" w:date="2018-11-09T10:04:00Z"/>
                <w:rFonts w:ascii="Consolas" w:eastAsia="Times New Roman" w:hAnsi="Consolas" w:cs="Times New Roman"/>
                <w:color w:val="D4D4D4"/>
                <w:sz w:val="21"/>
                <w:szCs w:val="21"/>
              </w:rPr>
              <w:pPrChange w:id="10044" w:author="Donovan Goode [2]" w:date="2018-11-09T10:05:00Z">
                <w:pPr>
                  <w:shd w:val="clear" w:color="auto" w:fill="1E1E1E"/>
                  <w:spacing w:line="285" w:lineRule="atLeast"/>
                </w:pPr>
              </w:pPrChange>
            </w:pPr>
            <w:del w:id="100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9221E4F" w14:textId="77777777" w:rsidR="00ED1509" w:rsidRPr="007520B6" w:rsidDel="008B6AF4" w:rsidRDefault="00ED1509">
            <w:pPr>
              <w:pStyle w:val="Heading1Numbered"/>
              <w:rPr>
                <w:del w:id="10046" w:author="Donovan Goode [2]" w:date="2018-11-09T10:04:00Z"/>
                <w:rFonts w:ascii="Consolas" w:eastAsia="Times New Roman" w:hAnsi="Consolas" w:cs="Times New Roman"/>
                <w:color w:val="D4D4D4"/>
                <w:sz w:val="21"/>
                <w:szCs w:val="21"/>
              </w:rPr>
              <w:pPrChange w:id="10047" w:author="Donovan Goode [2]" w:date="2018-11-09T10:05:00Z">
                <w:pPr>
                  <w:shd w:val="clear" w:color="auto" w:fill="1E1E1E"/>
                  <w:spacing w:line="285" w:lineRule="atLeast"/>
                </w:pPr>
              </w:pPrChange>
            </w:pPr>
          </w:p>
          <w:p w14:paraId="7CF165C2" w14:textId="77777777" w:rsidR="00ED1509" w:rsidRPr="007520B6" w:rsidDel="008B6AF4" w:rsidRDefault="00ED1509">
            <w:pPr>
              <w:pStyle w:val="Heading1Numbered"/>
              <w:rPr>
                <w:del w:id="10048" w:author="Donovan Goode [2]" w:date="2018-11-09T10:04:00Z"/>
                <w:rFonts w:ascii="Consolas" w:eastAsia="Times New Roman" w:hAnsi="Consolas" w:cs="Times New Roman"/>
                <w:color w:val="D4D4D4"/>
                <w:sz w:val="21"/>
                <w:szCs w:val="21"/>
              </w:rPr>
              <w:pPrChange w:id="10049" w:author="Donovan Goode [2]" w:date="2018-11-09T10:05:00Z">
                <w:pPr>
                  <w:shd w:val="clear" w:color="auto" w:fill="1E1E1E"/>
                  <w:spacing w:line="285" w:lineRule="atLeast"/>
                </w:pPr>
              </w:pPrChange>
            </w:pPr>
            <w:del w:id="10050" w:author="Donovan Goode [2]" w:date="2018-11-09T10:04:00Z">
              <w:r w:rsidRPr="007520B6" w:rsidDel="008B6AF4">
                <w:rPr>
                  <w:rFonts w:ascii="Consolas" w:eastAsia="Times New Roman" w:hAnsi="Consolas" w:cs="Times New Roman"/>
                  <w:color w:val="D4D4D4"/>
                  <w:sz w:val="21"/>
                  <w:szCs w:val="21"/>
                </w:rPr>
                <w:delText xml:space="preserve">    }</w:delText>
              </w:r>
            </w:del>
          </w:p>
          <w:p w14:paraId="53D9B1FF" w14:textId="77777777" w:rsidR="00ED1509" w:rsidRPr="007520B6" w:rsidDel="008B6AF4" w:rsidRDefault="00ED1509">
            <w:pPr>
              <w:pStyle w:val="Heading1Numbered"/>
              <w:rPr>
                <w:del w:id="10051" w:author="Donovan Goode [2]" w:date="2018-11-09T10:04:00Z"/>
                <w:rFonts w:ascii="Consolas" w:eastAsia="Times New Roman" w:hAnsi="Consolas" w:cs="Times New Roman"/>
                <w:color w:val="D4D4D4"/>
                <w:sz w:val="21"/>
                <w:szCs w:val="21"/>
              </w:rPr>
              <w:pPrChange w:id="10052" w:author="Donovan Goode [2]" w:date="2018-11-09T10:05:00Z">
                <w:pPr>
                  <w:shd w:val="clear" w:color="auto" w:fill="1E1E1E"/>
                  <w:spacing w:line="285" w:lineRule="atLeast"/>
                </w:pPr>
              </w:pPrChange>
            </w:pPr>
          </w:p>
          <w:p w14:paraId="618E5A7A" w14:textId="77777777" w:rsidR="00ED1509" w:rsidRPr="007520B6" w:rsidDel="008B6AF4" w:rsidRDefault="00ED1509">
            <w:pPr>
              <w:pStyle w:val="Heading1Numbered"/>
              <w:rPr>
                <w:del w:id="10053" w:author="Donovan Goode [2]" w:date="2018-11-09T10:04:00Z"/>
                <w:rFonts w:ascii="Consolas" w:eastAsia="Times New Roman" w:hAnsi="Consolas" w:cs="Times New Roman"/>
                <w:color w:val="D4D4D4"/>
                <w:sz w:val="21"/>
                <w:szCs w:val="21"/>
              </w:rPr>
              <w:pPrChange w:id="10054" w:author="Donovan Goode [2]" w:date="2018-11-09T10:05:00Z">
                <w:pPr>
                  <w:shd w:val="clear" w:color="auto" w:fill="1E1E1E"/>
                  <w:spacing w:line="285" w:lineRule="atLeast"/>
                </w:pPr>
              </w:pPrChange>
            </w:pPr>
            <w:del w:id="100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.pagebutton.selected</w:delText>
              </w:r>
              <w:r w:rsidRPr="007520B6" w:rsidDel="008B6AF4">
                <w:rPr>
                  <w:rFonts w:ascii="Consolas" w:eastAsia="Times New Roman" w:hAnsi="Consolas" w:cs="Times New Roman"/>
                  <w:color w:val="D4D4D4"/>
                  <w:sz w:val="21"/>
                  <w:szCs w:val="21"/>
                </w:rPr>
                <w:delText xml:space="preserve"> {</w:delText>
              </w:r>
            </w:del>
          </w:p>
          <w:p w14:paraId="2D31E82B" w14:textId="77777777" w:rsidR="00ED1509" w:rsidRPr="007520B6" w:rsidDel="008B6AF4" w:rsidRDefault="00ED1509">
            <w:pPr>
              <w:pStyle w:val="Heading1Numbered"/>
              <w:rPr>
                <w:del w:id="10056" w:author="Donovan Goode [2]" w:date="2018-11-09T10:04:00Z"/>
                <w:rFonts w:ascii="Consolas" w:eastAsia="Times New Roman" w:hAnsi="Consolas" w:cs="Times New Roman"/>
                <w:color w:val="D4D4D4"/>
                <w:sz w:val="21"/>
                <w:szCs w:val="21"/>
              </w:rPr>
              <w:pPrChange w:id="10057" w:author="Donovan Goode [2]" w:date="2018-11-09T10:05:00Z">
                <w:pPr>
                  <w:shd w:val="clear" w:color="auto" w:fill="1E1E1E"/>
                  <w:spacing w:line="285" w:lineRule="atLeast"/>
                </w:pPr>
              </w:pPrChange>
            </w:pPr>
            <w:del w:id="100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EA47809" w14:textId="77777777" w:rsidR="00ED1509" w:rsidRPr="007520B6" w:rsidDel="008B6AF4" w:rsidRDefault="00ED1509">
            <w:pPr>
              <w:pStyle w:val="Heading1Numbered"/>
              <w:rPr>
                <w:del w:id="10059" w:author="Donovan Goode [2]" w:date="2018-11-09T10:04:00Z"/>
                <w:rFonts w:ascii="Consolas" w:eastAsia="Times New Roman" w:hAnsi="Consolas" w:cs="Times New Roman"/>
                <w:color w:val="D4D4D4"/>
                <w:sz w:val="21"/>
                <w:szCs w:val="21"/>
              </w:rPr>
              <w:pPrChange w:id="10060" w:author="Donovan Goode [2]" w:date="2018-11-09T10:05:00Z">
                <w:pPr>
                  <w:shd w:val="clear" w:color="auto" w:fill="1E1E1E"/>
                  <w:spacing w:line="285" w:lineRule="atLeast"/>
                </w:pPr>
              </w:pPrChange>
            </w:pPr>
            <w:del w:id="10061" w:author="Donovan Goode [2]" w:date="2018-11-09T10:04:00Z">
              <w:r w:rsidRPr="007520B6" w:rsidDel="008B6AF4">
                <w:rPr>
                  <w:rFonts w:ascii="Consolas" w:eastAsia="Times New Roman" w:hAnsi="Consolas" w:cs="Times New Roman"/>
                  <w:color w:val="D4D4D4"/>
                  <w:sz w:val="21"/>
                  <w:szCs w:val="21"/>
                </w:rPr>
                <w:delText xml:space="preserve">    }</w:delText>
              </w:r>
            </w:del>
          </w:p>
          <w:p w14:paraId="369DD6E0" w14:textId="77777777" w:rsidR="00ED1509" w:rsidRPr="007520B6" w:rsidDel="008B6AF4" w:rsidRDefault="00ED1509">
            <w:pPr>
              <w:pStyle w:val="Heading1Numbered"/>
              <w:rPr>
                <w:del w:id="10062" w:author="Donovan Goode [2]" w:date="2018-11-09T10:04:00Z"/>
                <w:rFonts w:ascii="Consolas" w:eastAsia="Times New Roman" w:hAnsi="Consolas" w:cs="Times New Roman"/>
                <w:color w:val="D4D4D4"/>
                <w:sz w:val="21"/>
                <w:szCs w:val="21"/>
              </w:rPr>
              <w:pPrChange w:id="10063" w:author="Donovan Goode [2]" w:date="2018-11-09T10:05:00Z">
                <w:pPr>
                  <w:shd w:val="clear" w:color="auto" w:fill="1E1E1E"/>
                  <w:spacing w:after="240" w:line="285" w:lineRule="atLeast"/>
                </w:pPr>
              </w:pPrChange>
            </w:pPr>
          </w:p>
          <w:p w14:paraId="60490E8A" w14:textId="77777777" w:rsidR="00ED1509" w:rsidRPr="007520B6" w:rsidDel="008B6AF4" w:rsidRDefault="00ED1509">
            <w:pPr>
              <w:pStyle w:val="Heading1Numbered"/>
              <w:rPr>
                <w:del w:id="10064" w:author="Donovan Goode [2]" w:date="2018-11-09T10:04:00Z"/>
                <w:rFonts w:ascii="Consolas" w:eastAsia="Times New Roman" w:hAnsi="Consolas" w:cs="Times New Roman"/>
                <w:color w:val="D4D4D4"/>
                <w:sz w:val="21"/>
                <w:szCs w:val="21"/>
              </w:rPr>
              <w:pPrChange w:id="10065" w:author="Donovan Goode [2]" w:date="2018-11-09T10:05:00Z">
                <w:pPr>
                  <w:shd w:val="clear" w:color="auto" w:fill="1E1E1E"/>
                  <w:spacing w:line="285" w:lineRule="atLeast"/>
                </w:pPr>
              </w:pPrChange>
            </w:pPr>
            <w:del w:id="100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#W8Transcript</w:delText>
              </w:r>
              <w:r w:rsidRPr="007520B6" w:rsidDel="008B6AF4">
                <w:rPr>
                  <w:rFonts w:ascii="Consolas" w:eastAsia="Times New Roman" w:hAnsi="Consolas" w:cs="Times New Roman"/>
                  <w:color w:val="D4D4D4"/>
                  <w:sz w:val="21"/>
                  <w:szCs w:val="21"/>
                </w:rPr>
                <w:delText xml:space="preserve"> {</w:delText>
              </w:r>
            </w:del>
          </w:p>
          <w:p w14:paraId="6DBFA2B1" w14:textId="77777777" w:rsidR="00ED1509" w:rsidRPr="007520B6" w:rsidDel="008B6AF4" w:rsidRDefault="00ED1509">
            <w:pPr>
              <w:pStyle w:val="Heading1Numbered"/>
              <w:rPr>
                <w:del w:id="10067" w:author="Donovan Goode [2]" w:date="2018-11-09T10:04:00Z"/>
                <w:rFonts w:ascii="Consolas" w:eastAsia="Times New Roman" w:hAnsi="Consolas" w:cs="Times New Roman"/>
                <w:color w:val="D4D4D4"/>
                <w:sz w:val="21"/>
                <w:szCs w:val="21"/>
              </w:rPr>
              <w:pPrChange w:id="10068" w:author="Donovan Goode [2]" w:date="2018-11-09T10:05:00Z">
                <w:pPr>
                  <w:shd w:val="clear" w:color="auto" w:fill="1E1E1E"/>
                  <w:spacing w:line="285" w:lineRule="atLeast"/>
                </w:pPr>
              </w:pPrChange>
            </w:pPr>
            <w:del w:id="100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459px</w:delText>
              </w:r>
              <w:r w:rsidRPr="007520B6" w:rsidDel="008B6AF4">
                <w:rPr>
                  <w:rFonts w:ascii="Consolas" w:eastAsia="Times New Roman" w:hAnsi="Consolas" w:cs="Times New Roman"/>
                  <w:color w:val="D4D4D4"/>
                  <w:sz w:val="21"/>
                  <w:szCs w:val="21"/>
                </w:rPr>
                <w:delText>;</w:delText>
              </w:r>
            </w:del>
          </w:p>
          <w:p w14:paraId="6BD142FB" w14:textId="77777777" w:rsidR="00ED1509" w:rsidRPr="007520B6" w:rsidDel="008B6AF4" w:rsidRDefault="00ED1509">
            <w:pPr>
              <w:pStyle w:val="Heading1Numbered"/>
              <w:rPr>
                <w:del w:id="10070" w:author="Donovan Goode [2]" w:date="2018-11-09T10:04:00Z"/>
                <w:rFonts w:ascii="Consolas" w:eastAsia="Times New Roman" w:hAnsi="Consolas" w:cs="Times New Roman"/>
                <w:color w:val="D4D4D4"/>
                <w:sz w:val="21"/>
                <w:szCs w:val="21"/>
              </w:rPr>
              <w:pPrChange w:id="10071" w:author="Donovan Goode [2]" w:date="2018-11-09T10:05:00Z">
                <w:pPr>
                  <w:shd w:val="clear" w:color="auto" w:fill="1E1E1E"/>
                  <w:spacing w:line="285" w:lineRule="atLeast"/>
                </w:pPr>
              </w:pPrChange>
            </w:pPr>
            <w:del w:id="100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6037990" w14:textId="77777777" w:rsidR="00ED1509" w:rsidRPr="007520B6" w:rsidDel="008B6AF4" w:rsidRDefault="00ED1509">
            <w:pPr>
              <w:pStyle w:val="Heading1Numbered"/>
              <w:rPr>
                <w:del w:id="10073" w:author="Donovan Goode [2]" w:date="2018-11-09T10:04:00Z"/>
                <w:rFonts w:ascii="Consolas" w:eastAsia="Times New Roman" w:hAnsi="Consolas" w:cs="Times New Roman"/>
                <w:color w:val="D4D4D4"/>
                <w:sz w:val="21"/>
                <w:szCs w:val="21"/>
              </w:rPr>
              <w:pPrChange w:id="10074" w:author="Donovan Goode [2]" w:date="2018-11-09T10:05:00Z">
                <w:pPr>
                  <w:shd w:val="clear" w:color="auto" w:fill="1E1E1E"/>
                  <w:spacing w:line="285" w:lineRule="atLeast"/>
                </w:pPr>
              </w:pPrChange>
            </w:pPr>
            <w:del w:id="100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E5B762F" w14:textId="77777777" w:rsidR="00ED1509" w:rsidRPr="007520B6" w:rsidDel="008B6AF4" w:rsidRDefault="00ED1509">
            <w:pPr>
              <w:pStyle w:val="Heading1Numbered"/>
              <w:rPr>
                <w:del w:id="10076" w:author="Donovan Goode [2]" w:date="2018-11-09T10:04:00Z"/>
                <w:rFonts w:ascii="Consolas" w:eastAsia="Times New Roman" w:hAnsi="Consolas" w:cs="Times New Roman"/>
                <w:color w:val="D4D4D4"/>
                <w:sz w:val="21"/>
                <w:szCs w:val="21"/>
              </w:rPr>
              <w:pPrChange w:id="10077" w:author="Donovan Goode [2]" w:date="2018-11-09T10:05:00Z">
                <w:pPr>
                  <w:shd w:val="clear" w:color="auto" w:fill="1E1E1E"/>
                  <w:spacing w:line="285" w:lineRule="atLeast"/>
                </w:pPr>
              </w:pPrChange>
            </w:pPr>
            <w:del w:id="10078" w:author="Donovan Goode [2]" w:date="2018-11-09T10:04:00Z">
              <w:r w:rsidRPr="007520B6" w:rsidDel="008B6AF4">
                <w:rPr>
                  <w:rFonts w:ascii="Consolas" w:eastAsia="Times New Roman" w:hAnsi="Consolas" w:cs="Times New Roman"/>
                  <w:color w:val="D4D4D4"/>
                  <w:sz w:val="21"/>
                  <w:szCs w:val="21"/>
                </w:rPr>
                <w:delText xml:space="preserve">    }</w:delText>
              </w:r>
            </w:del>
          </w:p>
          <w:p w14:paraId="75D1BFFD" w14:textId="77777777" w:rsidR="00ED1509" w:rsidRPr="007520B6" w:rsidDel="008B6AF4" w:rsidRDefault="00ED1509">
            <w:pPr>
              <w:pStyle w:val="Heading1Numbered"/>
              <w:rPr>
                <w:del w:id="10079" w:author="Donovan Goode [2]" w:date="2018-11-09T10:04:00Z"/>
                <w:rFonts w:ascii="Consolas" w:eastAsia="Times New Roman" w:hAnsi="Consolas" w:cs="Times New Roman"/>
                <w:color w:val="D4D4D4"/>
                <w:sz w:val="21"/>
                <w:szCs w:val="21"/>
              </w:rPr>
              <w:pPrChange w:id="10080" w:author="Donovan Goode [2]" w:date="2018-11-09T10:05:00Z">
                <w:pPr>
                  <w:shd w:val="clear" w:color="auto" w:fill="1E1E1E"/>
                  <w:spacing w:line="285" w:lineRule="atLeast"/>
                </w:pPr>
              </w:pPrChange>
            </w:pPr>
          </w:p>
          <w:p w14:paraId="0ABF41BA" w14:textId="77777777" w:rsidR="00ED1509" w:rsidRPr="007520B6" w:rsidDel="008B6AF4" w:rsidRDefault="00ED1509">
            <w:pPr>
              <w:pStyle w:val="Heading1Numbered"/>
              <w:rPr>
                <w:del w:id="10081" w:author="Donovan Goode [2]" w:date="2018-11-09T10:04:00Z"/>
                <w:rFonts w:ascii="Consolas" w:eastAsia="Times New Roman" w:hAnsi="Consolas" w:cs="Times New Roman"/>
                <w:color w:val="D4D4D4"/>
                <w:sz w:val="21"/>
                <w:szCs w:val="21"/>
              </w:rPr>
              <w:pPrChange w:id="10082" w:author="Donovan Goode [2]" w:date="2018-11-09T10:05:00Z">
                <w:pPr>
                  <w:shd w:val="clear" w:color="auto" w:fill="1E1E1E"/>
                  <w:spacing w:line="285" w:lineRule="atLeast"/>
                </w:pPr>
              </w:pPrChange>
            </w:pPr>
            <w:del w:id="100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Widgets configuration */</w:delText>
              </w:r>
            </w:del>
          </w:p>
          <w:p w14:paraId="664936F0" w14:textId="77777777" w:rsidR="00ED1509" w:rsidRPr="007520B6" w:rsidDel="008B6AF4" w:rsidRDefault="00ED1509">
            <w:pPr>
              <w:pStyle w:val="Heading1Numbered"/>
              <w:rPr>
                <w:del w:id="10084" w:author="Donovan Goode [2]" w:date="2018-11-09T10:04:00Z"/>
                <w:rFonts w:ascii="Consolas" w:eastAsia="Times New Roman" w:hAnsi="Consolas" w:cs="Times New Roman"/>
                <w:color w:val="D4D4D4"/>
                <w:sz w:val="21"/>
                <w:szCs w:val="21"/>
              </w:rPr>
              <w:pPrChange w:id="10085" w:author="Donovan Goode [2]" w:date="2018-11-09T10:05:00Z">
                <w:pPr>
                  <w:shd w:val="clear" w:color="auto" w:fill="1E1E1E"/>
                  <w:spacing w:line="285" w:lineRule="atLeast"/>
                </w:pPr>
              </w:pPrChange>
            </w:pPr>
          </w:p>
          <w:p w14:paraId="21CD8223" w14:textId="77777777" w:rsidR="00ED1509" w:rsidRPr="007520B6" w:rsidDel="008B6AF4" w:rsidRDefault="00ED1509">
            <w:pPr>
              <w:pStyle w:val="Heading1Numbered"/>
              <w:rPr>
                <w:del w:id="10086" w:author="Donovan Goode [2]" w:date="2018-11-09T10:04:00Z"/>
                <w:rFonts w:ascii="Consolas" w:eastAsia="Times New Roman" w:hAnsi="Consolas" w:cs="Times New Roman"/>
                <w:color w:val="D4D4D4"/>
                <w:sz w:val="21"/>
                <w:szCs w:val="21"/>
              </w:rPr>
              <w:pPrChange w:id="10087" w:author="Donovan Goode [2]" w:date="2018-11-09T10:05:00Z">
                <w:pPr>
                  <w:shd w:val="clear" w:color="auto" w:fill="1E1E1E"/>
                  <w:spacing w:line="285" w:lineRule="atLeast"/>
                </w:pPr>
              </w:pPrChange>
            </w:pPr>
            <w:del w:id="100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3D carousel settings */</w:delText>
              </w:r>
            </w:del>
          </w:p>
          <w:p w14:paraId="6406303C" w14:textId="77777777" w:rsidR="00ED1509" w:rsidRPr="007520B6" w:rsidDel="008B6AF4" w:rsidRDefault="00ED1509">
            <w:pPr>
              <w:pStyle w:val="Heading1Numbered"/>
              <w:rPr>
                <w:del w:id="10089" w:author="Donovan Goode [2]" w:date="2018-11-09T10:04:00Z"/>
                <w:rFonts w:ascii="Consolas" w:eastAsia="Times New Roman" w:hAnsi="Consolas" w:cs="Times New Roman"/>
                <w:color w:val="D4D4D4"/>
                <w:sz w:val="21"/>
                <w:szCs w:val="21"/>
              </w:rPr>
              <w:pPrChange w:id="10090" w:author="Donovan Goode [2]" w:date="2018-11-09T10:05:00Z">
                <w:pPr>
                  <w:shd w:val="clear" w:color="auto" w:fill="1E1E1E"/>
                  <w:spacing w:line="285" w:lineRule="atLeast"/>
                </w:pPr>
              </w:pPrChange>
            </w:pPr>
            <w:del w:id="100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.roundabout-holder</w:delText>
              </w:r>
              <w:r w:rsidRPr="007520B6" w:rsidDel="008B6AF4">
                <w:rPr>
                  <w:rFonts w:ascii="Consolas" w:eastAsia="Times New Roman" w:hAnsi="Consolas" w:cs="Times New Roman"/>
                  <w:color w:val="D4D4D4"/>
                  <w:sz w:val="21"/>
                  <w:szCs w:val="21"/>
                </w:rPr>
                <w:delText xml:space="preserve"> {</w:delText>
              </w:r>
            </w:del>
          </w:p>
          <w:p w14:paraId="5C755E7D" w14:textId="77777777" w:rsidR="00ED1509" w:rsidRPr="007520B6" w:rsidDel="008B6AF4" w:rsidRDefault="00ED1509">
            <w:pPr>
              <w:pStyle w:val="Heading1Numbered"/>
              <w:rPr>
                <w:del w:id="10092" w:author="Donovan Goode [2]" w:date="2018-11-09T10:04:00Z"/>
                <w:rFonts w:ascii="Consolas" w:eastAsia="Times New Roman" w:hAnsi="Consolas" w:cs="Times New Roman"/>
                <w:color w:val="D4D4D4"/>
                <w:sz w:val="21"/>
                <w:szCs w:val="21"/>
              </w:rPr>
              <w:pPrChange w:id="10093" w:author="Donovan Goode [2]" w:date="2018-11-09T10:05:00Z">
                <w:pPr>
                  <w:shd w:val="clear" w:color="auto" w:fill="1E1E1E"/>
                  <w:spacing w:line="285" w:lineRule="atLeast"/>
                </w:pPr>
              </w:pPrChange>
            </w:pPr>
            <w:del w:id="100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1DB6C272" w14:textId="77777777" w:rsidR="00ED1509" w:rsidRPr="007520B6" w:rsidDel="008B6AF4" w:rsidRDefault="00ED1509">
            <w:pPr>
              <w:pStyle w:val="Heading1Numbered"/>
              <w:rPr>
                <w:del w:id="10095" w:author="Donovan Goode [2]" w:date="2018-11-09T10:04:00Z"/>
                <w:rFonts w:ascii="Consolas" w:eastAsia="Times New Roman" w:hAnsi="Consolas" w:cs="Times New Roman"/>
                <w:color w:val="D4D4D4"/>
                <w:sz w:val="21"/>
                <w:szCs w:val="21"/>
              </w:rPr>
              <w:pPrChange w:id="10096" w:author="Donovan Goode [2]" w:date="2018-11-09T10:05:00Z">
                <w:pPr>
                  <w:shd w:val="clear" w:color="auto" w:fill="1E1E1E"/>
                  <w:spacing w:line="285" w:lineRule="atLeast"/>
                </w:pPr>
              </w:pPrChange>
            </w:pPr>
            <w:del w:id="10097" w:author="Donovan Goode [2]" w:date="2018-11-09T10:04:00Z">
              <w:r w:rsidRPr="007520B6" w:rsidDel="008B6AF4">
                <w:rPr>
                  <w:rFonts w:ascii="Consolas" w:eastAsia="Times New Roman" w:hAnsi="Consolas" w:cs="Times New Roman"/>
                  <w:color w:val="6A9955"/>
                  <w:sz w:val="21"/>
                  <w:szCs w:val="21"/>
                </w:rPr>
                <w:delText xml:space="preserve">        list-style: none;</w:delText>
              </w:r>
            </w:del>
          </w:p>
          <w:p w14:paraId="074E4B83" w14:textId="77777777" w:rsidR="00ED1509" w:rsidRPr="007520B6" w:rsidDel="008B6AF4" w:rsidRDefault="00ED1509">
            <w:pPr>
              <w:pStyle w:val="Heading1Numbered"/>
              <w:rPr>
                <w:del w:id="10098" w:author="Donovan Goode [2]" w:date="2018-11-09T10:04:00Z"/>
                <w:rFonts w:ascii="Consolas" w:eastAsia="Times New Roman" w:hAnsi="Consolas" w:cs="Times New Roman"/>
                <w:color w:val="D4D4D4"/>
                <w:sz w:val="21"/>
                <w:szCs w:val="21"/>
              </w:rPr>
              <w:pPrChange w:id="10099" w:author="Donovan Goode [2]" w:date="2018-11-09T10:05:00Z">
                <w:pPr>
                  <w:shd w:val="clear" w:color="auto" w:fill="1E1E1E"/>
                  <w:spacing w:line="285" w:lineRule="atLeast"/>
                </w:pPr>
              </w:pPrChange>
            </w:pPr>
            <w:del w:id="10100" w:author="Donovan Goode [2]" w:date="2018-11-09T10:04:00Z">
              <w:r w:rsidRPr="007520B6" w:rsidDel="008B6AF4">
                <w:rPr>
                  <w:rFonts w:ascii="Consolas" w:eastAsia="Times New Roman" w:hAnsi="Consolas" w:cs="Times New Roman"/>
                  <w:color w:val="6A9955"/>
                  <w:sz w:val="21"/>
                  <w:szCs w:val="21"/>
                </w:rPr>
                <w:delText xml:space="preserve">        width: 600px;</w:delText>
              </w:r>
            </w:del>
          </w:p>
          <w:p w14:paraId="61B387A0" w14:textId="77777777" w:rsidR="00ED1509" w:rsidRPr="007520B6" w:rsidDel="008B6AF4" w:rsidRDefault="00ED1509">
            <w:pPr>
              <w:pStyle w:val="Heading1Numbered"/>
              <w:rPr>
                <w:del w:id="10101" w:author="Donovan Goode [2]" w:date="2018-11-09T10:04:00Z"/>
                <w:rFonts w:ascii="Consolas" w:eastAsia="Times New Roman" w:hAnsi="Consolas" w:cs="Times New Roman"/>
                <w:color w:val="D4D4D4"/>
                <w:sz w:val="21"/>
                <w:szCs w:val="21"/>
              </w:rPr>
              <w:pPrChange w:id="10102" w:author="Donovan Goode [2]" w:date="2018-11-09T10:05:00Z">
                <w:pPr>
                  <w:shd w:val="clear" w:color="auto" w:fill="1E1E1E"/>
                  <w:spacing w:line="285" w:lineRule="atLeast"/>
                </w:pPr>
              </w:pPrChange>
            </w:pPr>
            <w:del w:id="10103" w:author="Donovan Goode [2]" w:date="2018-11-09T10:04:00Z">
              <w:r w:rsidRPr="007520B6" w:rsidDel="008B6AF4">
                <w:rPr>
                  <w:rFonts w:ascii="Consolas" w:eastAsia="Times New Roman" w:hAnsi="Consolas" w:cs="Times New Roman"/>
                  <w:color w:val="6A9955"/>
                  <w:sz w:val="21"/>
                  <w:szCs w:val="21"/>
                </w:rPr>
                <w:delText xml:space="preserve">        height: 350px;</w:delText>
              </w:r>
            </w:del>
          </w:p>
          <w:p w14:paraId="3F66F751" w14:textId="77777777" w:rsidR="00ED1509" w:rsidRPr="007520B6" w:rsidDel="008B6AF4" w:rsidRDefault="00ED1509">
            <w:pPr>
              <w:pStyle w:val="Heading1Numbered"/>
              <w:rPr>
                <w:del w:id="10104" w:author="Donovan Goode [2]" w:date="2018-11-09T10:04:00Z"/>
                <w:rFonts w:ascii="Consolas" w:eastAsia="Times New Roman" w:hAnsi="Consolas" w:cs="Times New Roman"/>
                <w:color w:val="D4D4D4"/>
                <w:sz w:val="21"/>
                <w:szCs w:val="21"/>
              </w:rPr>
              <w:pPrChange w:id="10105" w:author="Donovan Goode [2]" w:date="2018-11-09T10:05:00Z">
                <w:pPr>
                  <w:shd w:val="clear" w:color="auto" w:fill="1E1E1E"/>
                  <w:spacing w:line="285" w:lineRule="atLeast"/>
                </w:pPr>
              </w:pPrChange>
            </w:pPr>
            <w:del w:id="10106" w:author="Donovan Goode [2]" w:date="2018-11-09T10:04:00Z">
              <w:r w:rsidRPr="007520B6" w:rsidDel="008B6AF4">
                <w:rPr>
                  <w:rFonts w:ascii="Consolas" w:eastAsia="Times New Roman" w:hAnsi="Consolas" w:cs="Times New Roman"/>
                  <w:color w:val="6A9955"/>
                  <w:sz w:val="21"/>
                  <w:szCs w:val="21"/>
                </w:rPr>
                <w:delText xml:space="preserve">        margin: 1em auto;</w:delText>
              </w:r>
            </w:del>
          </w:p>
          <w:p w14:paraId="6C2AB15E" w14:textId="77777777" w:rsidR="00ED1509" w:rsidRPr="007520B6" w:rsidDel="008B6AF4" w:rsidRDefault="00ED1509">
            <w:pPr>
              <w:pStyle w:val="Heading1Numbered"/>
              <w:rPr>
                <w:del w:id="10107" w:author="Donovan Goode [2]" w:date="2018-11-09T10:04:00Z"/>
                <w:rFonts w:ascii="Consolas" w:eastAsia="Times New Roman" w:hAnsi="Consolas" w:cs="Times New Roman"/>
                <w:color w:val="D4D4D4"/>
                <w:sz w:val="21"/>
                <w:szCs w:val="21"/>
              </w:rPr>
              <w:pPrChange w:id="10108" w:author="Donovan Goode [2]" w:date="2018-11-09T10:05:00Z">
                <w:pPr>
                  <w:shd w:val="clear" w:color="auto" w:fill="1E1E1E"/>
                  <w:spacing w:line="285" w:lineRule="atLeast"/>
                </w:pPr>
              </w:pPrChange>
            </w:pPr>
            <w:del w:id="10109" w:author="Donovan Goode [2]" w:date="2018-11-09T10:04:00Z">
              <w:r w:rsidRPr="007520B6" w:rsidDel="008B6AF4">
                <w:rPr>
                  <w:rFonts w:ascii="Consolas" w:eastAsia="Times New Roman" w:hAnsi="Consolas" w:cs="Times New Roman"/>
                  <w:color w:val="6A9955"/>
                  <w:sz w:val="21"/>
                  <w:szCs w:val="21"/>
                </w:rPr>
                <w:delText xml:space="preserve">    */</w:delText>
              </w:r>
            </w:del>
          </w:p>
          <w:p w14:paraId="3CE36646" w14:textId="77777777" w:rsidR="00ED1509" w:rsidRPr="007520B6" w:rsidDel="008B6AF4" w:rsidRDefault="00ED1509">
            <w:pPr>
              <w:pStyle w:val="Heading1Numbered"/>
              <w:rPr>
                <w:del w:id="10110" w:author="Donovan Goode [2]" w:date="2018-11-09T10:04:00Z"/>
                <w:rFonts w:ascii="Consolas" w:eastAsia="Times New Roman" w:hAnsi="Consolas" w:cs="Times New Roman"/>
                <w:color w:val="D4D4D4"/>
                <w:sz w:val="21"/>
                <w:szCs w:val="21"/>
              </w:rPr>
              <w:pPrChange w:id="10111" w:author="Donovan Goode [2]" w:date="2018-11-09T10:05:00Z">
                <w:pPr>
                  <w:shd w:val="clear" w:color="auto" w:fill="1E1E1E"/>
                  <w:spacing w:line="285" w:lineRule="atLeast"/>
                </w:pPr>
              </w:pPrChange>
            </w:pPr>
            <w:del w:id="10112" w:author="Donovan Goode [2]" w:date="2018-11-09T10:04:00Z">
              <w:r w:rsidRPr="007520B6" w:rsidDel="008B6AF4">
                <w:rPr>
                  <w:rFonts w:ascii="Consolas" w:eastAsia="Times New Roman" w:hAnsi="Consolas" w:cs="Times New Roman"/>
                  <w:color w:val="D4D4D4"/>
                  <w:sz w:val="21"/>
                  <w:szCs w:val="21"/>
                </w:rPr>
                <w:delText xml:space="preserve">    }</w:delText>
              </w:r>
            </w:del>
          </w:p>
          <w:p w14:paraId="7AD76078" w14:textId="77777777" w:rsidR="00ED1509" w:rsidRPr="007520B6" w:rsidDel="008B6AF4" w:rsidRDefault="00ED1509">
            <w:pPr>
              <w:pStyle w:val="Heading1Numbered"/>
              <w:rPr>
                <w:del w:id="10113" w:author="Donovan Goode [2]" w:date="2018-11-09T10:04:00Z"/>
                <w:rFonts w:ascii="Consolas" w:eastAsia="Times New Roman" w:hAnsi="Consolas" w:cs="Times New Roman"/>
                <w:color w:val="D4D4D4"/>
                <w:sz w:val="21"/>
                <w:szCs w:val="21"/>
              </w:rPr>
              <w:pPrChange w:id="10114" w:author="Donovan Goode [2]" w:date="2018-11-09T10:05:00Z">
                <w:pPr>
                  <w:shd w:val="clear" w:color="auto" w:fill="1E1E1E"/>
                  <w:spacing w:line="285" w:lineRule="atLeast"/>
                </w:pPr>
              </w:pPrChange>
            </w:pPr>
          </w:p>
          <w:p w14:paraId="339CE204" w14:textId="77777777" w:rsidR="00ED1509" w:rsidRPr="007520B6" w:rsidDel="008B6AF4" w:rsidRDefault="00ED1509">
            <w:pPr>
              <w:pStyle w:val="Heading1Numbered"/>
              <w:rPr>
                <w:del w:id="10115" w:author="Donovan Goode [2]" w:date="2018-11-09T10:04:00Z"/>
                <w:rFonts w:ascii="Consolas" w:eastAsia="Times New Roman" w:hAnsi="Consolas" w:cs="Times New Roman"/>
                <w:color w:val="D4D4D4"/>
                <w:sz w:val="21"/>
                <w:szCs w:val="21"/>
              </w:rPr>
              <w:pPrChange w:id="10116" w:author="Donovan Goode [2]" w:date="2018-11-09T10:05:00Z">
                <w:pPr>
                  <w:shd w:val="clear" w:color="auto" w:fill="1E1E1E"/>
                  <w:spacing w:line="285" w:lineRule="atLeast"/>
                </w:pPr>
              </w:pPrChange>
            </w:pPr>
            <w:del w:id="101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.roundabout-moveable-item</w:delText>
              </w:r>
              <w:r w:rsidRPr="007520B6" w:rsidDel="008B6AF4">
                <w:rPr>
                  <w:rFonts w:ascii="Consolas" w:eastAsia="Times New Roman" w:hAnsi="Consolas" w:cs="Times New Roman"/>
                  <w:color w:val="D4D4D4"/>
                  <w:sz w:val="21"/>
                  <w:szCs w:val="21"/>
                </w:rPr>
                <w:delText xml:space="preserve"> {</w:delText>
              </w:r>
            </w:del>
          </w:p>
          <w:p w14:paraId="24978833" w14:textId="77777777" w:rsidR="00ED1509" w:rsidRPr="007520B6" w:rsidDel="008B6AF4" w:rsidRDefault="00ED1509">
            <w:pPr>
              <w:pStyle w:val="Heading1Numbered"/>
              <w:rPr>
                <w:del w:id="10118" w:author="Donovan Goode [2]" w:date="2018-11-09T10:04:00Z"/>
                <w:rFonts w:ascii="Consolas" w:eastAsia="Times New Roman" w:hAnsi="Consolas" w:cs="Times New Roman"/>
                <w:color w:val="D4D4D4"/>
                <w:sz w:val="21"/>
                <w:szCs w:val="21"/>
              </w:rPr>
              <w:pPrChange w:id="10119" w:author="Donovan Goode [2]" w:date="2018-11-09T10:05:00Z">
                <w:pPr>
                  <w:shd w:val="clear" w:color="auto" w:fill="1E1E1E"/>
                  <w:spacing w:line="285" w:lineRule="atLeast"/>
                </w:pPr>
              </w:pPrChange>
            </w:pPr>
          </w:p>
          <w:p w14:paraId="6450D0B6" w14:textId="77777777" w:rsidR="00ED1509" w:rsidRPr="007520B6" w:rsidDel="008B6AF4" w:rsidRDefault="00ED1509">
            <w:pPr>
              <w:pStyle w:val="Heading1Numbered"/>
              <w:rPr>
                <w:del w:id="10120" w:author="Donovan Goode [2]" w:date="2018-11-09T10:04:00Z"/>
                <w:rFonts w:ascii="Consolas" w:eastAsia="Times New Roman" w:hAnsi="Consolas" w:cs="Times New Roman"/>
                <w:color w:val="D4D4D4"/>
                <w:sz w:val="21"/>
                <w:szCs w:val="21"/>
              </w:rPr>
              <w:pPrChange w:id="10121" w:author="Donovan Goode [2]" w:date="2018-11-09T10:05:00Z">
                <w:pPr>
                  <w:shd w:val="clear" w:color="auto" w:fill="1E1E1E"/>
                  <w:spacing w:line="285" w:lineRule="atLeast"/>
                </w:pPr>
              </w:pPrChange>
            </w:pPr>
            <w:del w:id="101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0B63BB33" w14:textId="77777777" w:rsidR="00ED1509" w:rsidRPr="007520B6" w:rsidDel="008B6AF4" w:rsidRDefault="00ED1509">
            <w:pPr>
              <w:pStyle w:val="Heading1Numbered"/>
              <w:rPr>
                <w:del w:id="10123" w:author="Donovan Goode [2]" w:date="2018-11-09T10:04:00Z"/>
                <w:rFonts w:ascii="Consolas" w:eastAsia="Times New Roman" w:hAnsi="Consolas" w:cs="Times New Roman"/>
                <w:color w:val="D4D4D4"/>
                <w:sz w:val="21"/>
                <w:szCs w:val="21"/>
              </w:rPr>
              <w:pPrChange w:id="10124" w:author="Donovan Goode [2]" w:date="2018-11-09T10:05:00Z">
                <w:pPr>
                  <w:shd w:val="clear" w:color="auto" w:fill="1E1E1E"/>
                  <w:spacing w:line="285" w:lineRule="atLeast"/>
                </w:pPr>
              </w:pPrChange>
            </w:pPr>
            <w:del w:id="10125" w:author="Donovan Goode [2]" w:date="2018-11-09T10:04:00Z">
              <w:r w:rsidRPr="007520B6" w:rsidDel="008B6AF4">
                <w:rPr>
                  <w:rFonts w:ascii="Consolas" w:eastAsia="Times New Roman" w:hAnsi="Consolas" w:cs="Times New Roman"/>
                  <w:color w:val="6A9955"/>
                  <w:sz w:val="21"/>
                  <w:szCs w:val="21"/>
                </w:rPr>
                <w:delText xml:space="preserve">        height: 6em;</w:delText>
              </w:r>
            </w:del>
          </w:p>
          <w:p w14:paraId="0C114848" w14:textId="77777777" w:rsidR="00ED1509" w:rsidRPr="007520B6" w:rsidDel="008B6AF4" w:rsidRDefault="00ED1509">
            <w:pPr>
              <w:pStyle w:val="Heading1Numbered"/>
              <w:rPr>
                <w:del w:id="10126" w:author="Donovan Goode [2]" w:date="2018-11-09T10:04:00Z"/>
                <w:rFonts w:ascii="Consolas" w:eastAsia="Times New Roman" w:hAnsi="Consolas" w:cs="Times New Roman"/>
                <w:color w:val="D4D4D4"/>
                <w:sz w:val="21"/>
                <w:szCs w:val="21"/>
              </w:rPr>
              <w:pPrChange w:id="10127" w:author="Donovan Goode [2]" w:date="2018-11-09T10:05:00Z">
                <w:pPr>
                  <w:shd w:val="clear" w:color="auto" w:fill="1E1E1E"/>
                  <w:spacing w:line="285" w:lineRule="atLeast"/>
                </w:pPr>
              </w:pPrChange>
            </w:pPr>
            <w:del w:id="10128" w:author="Donovan Goode [2]" w:date="2018-11-09T10:04:00Z">
              <w:r w:rsidRPr="007520B6" w:rsidDel="008B6AF4">
                <w:rPr>
                  <w:rFonts w:ascii="Consolas" w:eastAsia="Times New Roman" w:hAnsi="Consolas" w:cs="Times New Roman"/>
                  <w:color w:val="6A9955"/>
                  <w:sz w:val="21"/>
                  <w:szCs w:val="21"/>
                </w:rPr>
                <w:delText xml:space="preserve">        width: 4em;</w:delText>
              </w:r>
            </w:del>
          </w:p>
          <w:p w14:paraId="0E0EA0D7" w14:textId="77777777" w:rsidR="00ED1509" w:rsidRPr="007520B6" w:rsidDel="008B6AF4" w:rsidRDefault="00ED1509">
            <w:pPr>
              <w:pStyle w:val="Heading1Numbered"/>
              <w:rPr>
                <w:del w:id="10129" w:author="Donovan Goode [2]" w:date="2018-11-09T10:04:00Z"/>
                <w:rFonts w:ascii="Consolas" w:eastAsia="Times New Roman" w:hAnsi="Consolas" w:cs="Times New Roman"/>
                <w:color w:val="D4D4D4"/>
                <w:sz w:val="21"/>
                <w:szCs w:val="21"/>
              </w:rPr>
              <w:pPrChange w:id="10130" w:author="Donovan Goode [2]" w:date="2018-11-09T10:05:00Z">
                <w:pPr>
                  <w:shd w:val="clear" w:color="auto" w:fill="1E1E1E"/>
                  <w:spacing w:line="285" w:lineRule="atLeast"/>
                </w:pPr>
              </w:pPrChange>
            </w:pPr>
            <w:del w:id="10131" w:author="Donovan Goode [2]" w:date="2018-11-09T10:04:00Z">
              <w:r w:rsidRPr="007520B6" w:rsidDel="008B6AF4">
                <w:rPr>
                  <w:rFonts w:ascii="Consolas" w:eastAsia="Times New Roman" w:hAnsi="Consolas" w:cs="Times New Roman"/>
                  <w:color w:val="6A9955"/>
                  <w:sz w:val="21"/>
                  <w:szCs w:val="21"/>
                </w:rPr>
                <w:delText xml:space="preserve">        border: 1px dotted #999;</w:delText>
              </w:r>
            </w:del>
          </w:p>
          <w:p w14:paraId="623D11CC" w14:textId="77777777" w:rsidR="00ED1509" w:rsidRPr="007520B6" w:rsidDel="008B6AF4" w:rsidRDefault="00ED1509">
            <w:pPr>
              <w:pStyle w:val="Heading1Numbered"/>
              <w:rPr>
                <w:del w:id="10132" w:author="Donovan Goode [2]" w:date="2018-11-09T10:04:00Z"/>
                <w:rFonts w:ascii="Consolas" w:eastAsia="Times New Roman" w:hAnsi="Consolas" w:cs="Times New Roman"/>
                <w:color w:val="D4D4D4"/>
                <w:sz w:val="21"/>
                <w:szCs w:val="21"/>
              </w:rPr>
              <w:pPrChange w:id="10133" w:author="Donovan Goode [2]" w:date="2018-11-09T10:05:00Z">
                <w:pPr>
                  <w:shd w:val="clear" w:color="auto" w:fill="1E1E1E"/>
                  <w:spacing w:line="285" w:lineRule="atLeast"/>
                </w:pPr>
              </w:pPrChange>
            </w:pPr>
            <w:del w:id="10134" w:author="Donovan Goode [2]" w:date="2018-11-09T10:04:00Z">
              <w:r w:rsidRPr="007520B6" w:rsidDel="008B6AF4">
                <w:rPr>
                  <w:rFonts w:ascii="Consolas" w:eastAsia="Times New Roman" w:hAnsi="Consolas" w:cs="Times New Roman"/>
                  <w:color w:val="6A9955"/>
                  <w:sz w:val="21"/>
                  <w:szCs w:val="21"/>
                </w:rPr>
                <w:delText xml:space="preserve">        font-size: 2em;</w:delText>
              </w:r>
            </w:del>
          </w:p>
          <w:p w14:paraId="5BE0BA11" w14:textId="77777777" w:rsidR="00ED1509" w:rsidRPr="007520B6" w:rsidDel="008B6AF4" w:rsidRDefault="00ED1509">
            <w:pPr>
              <w:pStyle w:val="Heading1Numbered"/>
              <w:rPr>
                <w:del w:id="10135" w:author="Donovan Goode [2]" w:date="2018-11-09T10:04:00Z"/>
                <w:rFonts w:ascii="Consolas" w:eastAsia="Times New Roman" w:hAnsi="Consolas" w:cs="Times New Roman"/>
                <w:color w:val="D4D4D4"/>
                <w:sz w:val="21"/>
                <w:szCs w:val="21"/>
              </w:rPr>
              <w:pPrChange w:id="10136" w:author="Donovan Goode [2]" w:date="2018-11-09T10:05:00Z">
                <w:pPr>
                  <w:shd w:val="clear" w:color="auto" w:fill="1E1E1E"/>
                  <w:spacing w:line="285" w:lineRule="atLeast"/>
                </w:pPr>
              </w:pPrChange>
            </w:pPr>
            <w:del w:id="10137" w:author="Donovan Goode [2]" w:date="2018-11-09T10:04:00Z">
              <w:r w:rsidRPr="007520B6" w:rsidDel="008B6AF4">
                <w:rPr>
                  <w:rFonts w:ascii="Consolas" w:eastAsia="Times New Roman" w:hAnsi="Consolas" w:cs="Times New Roman"/>
                  <w:color w:val="6A9955"/>
                  <w:sz w:val="21"/>
                  <w:szCs w:val="21"/>
                </w:rPr>
                <w:delText xml:space="preserve">    */</w:delText>
              </w:r>
            </w:del>
          </w:p>
          <w:p w14:paraId="574EFAC9" w14:textId="77777777" w:rsidR="00ED1509" w:rsidRPr="007520B6" w:rsidDel="008B6AF4" w:rsidRDefault="00ED1509">
            <w:pPr>
              <w:pStyle w:val="Heading1Numbered"/>
              <w:rPr>
                <w:del w:id="10138" w:author="Donovan Goode [2]" w:date="2018-11-09T10:04:00Z"/>
                <w:rFonts w:ascii="Consolas" w:eastAsia="Times New Roman" w:hAnsi="Consolas" w:cs="Times New Roman"/>
                <w:color w:val="D4D4D4"/>
                <w:sz w:val="21"/>
                <w:szCs w:val="21"/>
              </w:rPr>
              <w:pPrChange w:id="10139" w:author="Donovan Goode [2]" w:date="2018-11-09T10:05:00Z">
                <w:pPr>
                  <w:shd w:val="clear" w:color="auto" w:fill="1E1E1E"/>
                  <w:spacing w:line="285" w:lineRule="atLeast"/>
                </w:pPr>
              </w:pPrChange>
            </w:pPr>
            <w:del w:id="101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0BF7DE58" w14:textId="77777777" w:rsidR="00ED1509" w:rsidRPr="007520B6" w:rsidDel="008B6AF4" w:rsidRDefault="00ED1509">
            <w:pPr>
              <w:pStyle w:val="Heading1Numbered"/>
              <w:rPr>
                <w:del w:id="10141" w:author="Donovan Goode [2]" w:date="2018-11-09T10:04:00Z"/>
                <w:rFonts w:ascii="Consolas" w:eastAsia="Times New Roman" w:hAnsi="Consolas" w:cs="Times New Roman"/>
                <w:color w:val="D4D4D4"/>
                <w:sz w:val="21"/>
                <w:szCs w:val="21"/>
              </w:rPr>
              <w:pPrChange w:id="10142" w:author="Donovan Goode [2]" w:date="2018-11-09T10:05:00Z">
                <w:pPr>
                  <w:shd w:val="clear" w:color="auto" w:fill="1E1E1E"/>
                  <w:spacing w:line="285" w:lineRule="atLeast"/>
                </w:pPr>
              </w:pPrChange>
            </w:pPr>
            <w:del w:id="101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3F1989F8" w14:textId="77777777" w:rsidR="00ED1509" w:rsidRPr="007520B6" w:rsidDel="008B6AF4" w:rsidRDefault="00ED1509">
            <w:pPr>
              <w:pStyle w:val="Heading1Numbered"/>
              <w:rPr>
                <w:del w:id="10144" w:author="Donovan Goode [2]" w:date="2018-11-09T10:04:00Z"/>
                <w:rFonts w:ascii="Consolas" w:eastAsia="Times New Roman" w:hAnsi="Consolas" w:cs="Times New Roman"/>
                <w:color w:val="D4D4D4"/>
                <w:sz w:val="21"/>
                <w:szCs w:val="21"/>
              </w:rPr>
              <w:pPrChange w:id="10145" w:author="Donovan Goode [2]" w:date="2018-11-09T10:05:00Z">
                <w:pPr>
                  <w:shd w:val="clear" w:color="auto" w:fill="1E1E1E"/>
                  <w:spacing w:line="285" w:lineRule="atLeast"/>
                </w:pPr>
              </w:pPrChange>
            </w:pPr>
            <w:del w:id="10146" w:author="Donovan Goode [2]" w:date="2018-11-09T10:04:00Z">
              <w:r w:rsidRPr="007520B6" w:rsidDel="008B6AF4">
                <w:rPr>
                  <w:rFonts w:ascii="Consolas" w:eastAsia="Times New Roman" w:hAnsi="Consolas" w:cs="Times New Roman"/>
                  <w:color w:val="6A9955"/>
                  <w:sz w:val="21"/>
                  <w:szCs w:val="21"/>
                </w:rPr>
                <w:delText xml:space="preserve">        border: 1px solid #999;</w:delText>
              </w:r>
            </w:del>
          </w:p>
          <w:p w14:paraId="51CECB2E" w14:textId="77777777" w:rsidR="00ED1509" w:rsidRPr="007520B6" w:rsidDel="008B6AF4" w:rsidRDefault="00ED1509">
            <w:pPr>
              <w:pStyle w:val="Heading1Numbered"/>
              <w:rPr>
                <w:del w:id="10147" w:author="Donovan Goode [2]" w:date="2018-11-09T10:04:00Z"/>
                <w:rFonts w:ascii="Consolas" w:eastAsia="Times New Roman" w:hAnsi="Consolas" w:cs="Times New Roman"/>
                <w:color w:val="D4D4D4"/>
                <w:sz w:val="21"/>
                <w:szCs w:val="21"/>
              </w:rPr>
              <w:pPrChange w:id="10148" w:author="Donovan Goode [2]" w:date="2018-11-09T10:05:00Z">
                <w:pPr>
                  <w:shd w:val="clear" w:color="auto" w:fill="1E1E1E"/>
                  <w:spacing w:line="285" w:lineRule="atLeast"/>
                </w:pPr>
              </w:pPrChange>
            </w:pPr>
            <w:del w:id="10149" w:author="Donovan Goode [2]" w:date="2018-11-09T10:04:00Z">
              <w:r w:rsidRPr="007520B6" w:rsidDel="008B6AF4">
                <w:rPr>
                  <w:rFonts w:ascii="Consolas" w:eastAsia="Times New Roman" w:hAnsi="Consolas" w:cs="Times New Roman"/>
                  <w:color w:val="6A9955"/>
                  <w:sz w:val="21"/>
                  <w:szCs w:val="21"/>
                </w:rPr>
                <w:delText xml:space="preserve">        background-color: #f3f3f3;</w:delText>
              </w:r>
            </w:del>
          </w:p>
          <w:p w14:paraId="0555869F" w14:textId="77777777" w:rsidR="00ED1509" w:rsidRPr="007520B6" w:rsidDel="008B6AF4" w:rsidRDefault="00ED1509">
            <w:pPr>
              <w:pStyle w:val="Heading1Numbered"/>
              <w:rPr>
                <w:del w:id="10150" w:author="Donovan Goode [2]" w:date="2018-11-09T10:04:00Z"/>
                <w:rFonts w:ascii="Consolas" w:eastAsia="Times New Roman" w:hAnsi="Consolas" w:cs="Times New Roman"/>
                <w:color w:val="D4D4D4"/>
                <w:sz w:val="21"/>
                <w:szCs w:val="21"/>
              </w:rPr>
              <w:pPrChange w:id="10151" w:author="Donovan Goode [2]" w:date="2018-11-09T10:05:00Z">
                <w:pPr>
                  <w:shd w:val="clear" w:color="auto" w:fill="1E1E1E"/>
                  <w:spacing w:line="285" w:lineRule="atLeast"/>
                </w:pPr>
              </w:pPrChange>
            </w:pPr>
            <w:del w:id="10152" w:author="Donovan Goode [2]" w:date="2018-11-09T10:04:00Z">
              <w:r w:rsidRPr="007520B6" w:rsidDel="008B6AF4">
                <w:rPr>
                  <w:rFonts w:ascii="Consolas" w:eastAsia="Times New Roman" w:hAnsi="Consolas" w:cs="Times New Roman"/>
                  <w:color w:val="6A9955"/>
                  <w:sz w:val="21"/>
                  <w:szCs w:val="21"/>
                </w:rPr>
                <w:delText xml:space="preserve">        */</w:delText>
              </w:r>
            </w:del>
          </w:p>
          <w:p w14:paraId="3D1A2C3F" w14:textId="77777777" w:rsidR="00ED1509" w:rsidRPr="007520B6" w:rsidDel="008B6AF4" w:rsidRDefault="00ED1509">
            <w:pPr>
              <w:pStyle w:val="Heading1Numbered"/>
              <w:rPr>
                <w:del w:id="10153" w:author="Donovan Goode [2]" w:date="2018-11-09T10:04:00Z"/>
                <w:rFonts w:ascii="Consolas" w:eastAsia="Times New Roman" w:hAnsi="Consolas" w:cs="Times New Roman"/>
                <w:color w:val="D4D4D4"/>
                <w:sz w:val="21"/>
                <w:szCs w:val="21"/>
              </w:rPr>
              <w:pPrChange w:id="10154" w:author="Donovan Goode [2]" w:date="2018-11-09T10:05:00Z">
                <w:pPr>
                  <w:shd w:val="clear" w:color="auto" w:fill="1E1E1E"/>
                  <w:spacing w:line="285" w:lineRule="atLeast"/>
                </w:pPr>
              </w:pPrChange>
            </w:pPr>
            <w:del w:id="10155" w:author="Donovan Goode [2]" w:date="2018-11-09T10:04:00Z">
              <w:r w:rsidRPr="007520B6" w:rsidDel="008B6AF4">
                <w:rPr>
                  <w:rFonts w:ascii="Consolas" w:eastAsia="Times New Roman" w:hAnsi="Consolas" w:cs="Times New Roman"/>
                  <w:color w:val="D4D4D4"/>
                  <w:sz w:val="21"/>
                  <w:szCs w:val="21"/>
                </w:rPr>
                <w:delText xml:space="preserve">    }</w:delText>
              </w:r>
            </w:del>
          </w:p>
          <w:p w14:paraId="3020465A" w14:textId="77777777" w:rsidR="00ED1509" w:rsidRPr="007520B6" w:rsidDel="008B6AF4" w:rsidRDefault="00ED1509">
            <w:pPr>
              <w:pStyle w:val="Heading1Numbered"/>
              <w:rPr>
                <w:del w:id="10156" w:author="Donovan Goode [2]" w:date="2018-11-09T10:04:00Z"/>
                <w:rFonts w:ascii="Consolas" w:eastAsia="Times New Roman" w:hAnsi="Consolas" w:cs="Times New Roman"/>
                <w:color w:val="D4D4D4"/>
                <w:sz w:val="21"/>
                <w:szCs w:val="21"/>
              </w:rPr>
              <w:pPrChange w:id="10157" w:author="Donovan Goode [2]" w:date="2018-11-09T10:05:00Z">
                <w:pPr>
                  <w:shd w:val="clear" w:color="auto" w:fill="1E1E1E"/>
                  <w:spacing w:line="285" w:lineRule="atLeast"/>
                </w:pPr>
              </w:pPrChange>
            </w:pPr>
          </w:p>
          <w:p w14:paraId="6137BFE3" w14:textId="77777777" w:rsidR="00ED1509" w:rsidRPr="007520B6" w:rsidDel="008B6AF4" w:rsidRDefault="00ED1509">
            <w:pPr>
              <w:pStyle w:val="Heading1Numbered"/>
              <w:rPr>
                <w:del w:id="10158" w:author="Donovan Goode [2]" w:date="2018-11-09T10:04:00Z"/>
                <w:rFonts w:ascii="Consolas" w:eastAsia="Times New Roman" w:hAnsi="Consolas" w:cs="Times New Roman"/>
                <w:color w:val="D4D4D4"/>
                <w:sz w:val="21"/>
                <w:szCs w:val="21"/>
              </w:rPr>
              <w:pPrChange w:id="10159" w:author="Donovan Goode [2]" w:date="2018-11-09T10:05:00Z">
                <w:pPr>
                  <w:shd w:val="clear" w:color="auto" w:fill="1E1E1E"/>
                  <w:spacing w:line="285" w:lineRule="atLeast"/>
                </w:pPr>
              </w:pPrChange>
            </w:pPr>
            <w:del w:id="101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.roundabout-in-focus</w:delText>
              </w:r>
              <w:r w:rsidRPr="007520B6" w:rsidDel="008B6AF4">
                <w:rPr>
                  <w:rFonts w:ascii="Consolas" w:eastAsia="Times New Roman" w:hAnsi="Consolas" w:cs="Times New Roman"/>
                  <w:color w:val="D4D4D4"/>
                  <w:sz w:val="21"/>
                  <w:szCs w:val="21"/>
                </w:rPr>
                <w:delText xml:space="preserve"> {</w:delText>
              </w:r>
            </w:del>
          </w:p>
          <w:p w14:paraId="32C95576" w14:textId="77777777" w:rsidR="00ED1509" w:rsidRPr="007520B6" w:rsidDel="008B6AF4" w:rsidRDefault="00ED1509">
            <w:pPr>
              <w:pStyle w:val="Heading1Numbered"/>
              <w:rPr>
                <w:del w:id="10161" w:author="Donovan Goode [2]" w:date="2018-11-09T10:04:00Z"/>
                <w:rFonts w:ascii="Consolas" w:eastAsia="Times New Roman" w:hAnsi="Consolas" w:cs="Times New Roman"/>
                <w:color w:val="D4D4D4"/>
                <w:sz w:val="21"/>
                <w:szCs w:val="21"/>
              </w:rPr>
              <w:pPrChange w:id="10162" w:author="Donovan Goode [2]" w:date="2018-11-09T10:05:00Z">
                <w:pPr>
                  <w:shd w:val="clear" w:color="auto" w:fill="1E1E1E"/>
                  <w:spacing w:line="285" w:lineRule="atLeast"/>
                </w:pPr>
              </w:pPrChange>
            </w:pPr>
            <w:del w:id="101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70E05C37" w14:textId="77777777" w:rsidR="00ED1509" w:rsidRPr="007520B6" w:rsidDel="008B6AF4" w:rsidRDefault="00ED1509">
            <w:pPr>
              <w:pStyle w:val="Heading1Numbered"/>
              <w:rPr>
                <w:del w:id="10164" w:author="Donovan Goode [2]" w:date="2018-11-09T10:04:00Z"/>
                <w:rFonts w:ascii="Consolas" w:eastAsia="Times New Roman" w:hAnsi="Consolas" w:cs="Times New Roman"/>
                <w:color w:val="D4D4D4"/>
                <w:sz w:val="21"/>
                <w:szCs w:val="21"/>
              </w:rPr>
              <w:pPrChange w:id="10165" w:author="Donovan Goode [2]" w:date="2018-11-09T10:05:00Z">
                <w:pPr>
                  <w:shd w:val="clear" w:color="auto" w:fill="1E1E1E"/>
                  <w:spacing w:line="285" w:lineRule="atLeast"/>
                </w:pPr>
              </w:pPrChange>
            </w:pPr>
            <w:del w:id="10166" w:author="Donovan Goode [2]" w:date="2018-11-09T10:04:00Z">
              <w:r w:rsidRPr="007520B6" w:rsidDel="008B6AF4">
                <w:rPr>
                  <w:rFonts w:ascii="Consolas" w:eastAsia="Times New Roman" w:hAnsi="Consolas" w:cs="Times New Roman"/>
                  <w:color w:val="D4D4D4"/>
                  <w:sz w:val="21"/>
                  <w:szCs w:val="21"/>
                </w:rPr>
                <w:delText xml:space="preserve">    }</w:delText>
              </w:r>
            </w:del>
          </w:p>
          <w:p w14:paraId="6A3EADB4" w14:textId="77777777" w:rsidR="00ED1509" w:rsidRPr="007520B6" w:rsidDel="008B6AF4" w:rsidRDefault="00ED1509">
            <w:pPr>
              <w:pStyle w:val="Heading1Numbered"/>
              <w:rPr>
                <w:del w:id="10167" w:author="Donovan Goode [2]" w:date="2018-11-09T10:04:00Z"/>
                <w:rFonts w:ascii="Consolas" w:eastAsia="Times New Roman" w:hAnsi="Consolas" w:cs="Times New Roman"/>
                <w:color w:val="D4D4D4"/>
                <w:sz w:val="21"/>
                <w:szCs w:val="21"/>
              </w:rPr>
              <w:pPrChange w:id="10168" w:author="Donovan Goode [2]" w:date="2018-11-09T10:05:00Z">
                <w:pPr>
                  <w:shd w:val="clear" w:color="auto" w:fill="1E1E1E"/>
                  <w:spacing w:line="285" w:lineRule="atLeast"/>
                </w:pPr>
              </w:pPrChange>
            </w:pPr>
          </w:p>
          <w:p w14:paraId="019AB8D2" w14:textId="77777777" w:rsidR="00ED1509" w:rsidRPr="007520B6" w:rsidDel="008B6AF4" w:rsidRDefault="00ED1509">
            <w:pPr>
              <w:pStyle w:val="Heading1Numbered"/>
              <w:rPr>
                <w:del w:id="10169" w:author="Donovan Goode [2]" w:date="2018-11-09T10:04:00Z"/>
                <w:rFonts w:ascii="Consolas" w:eastAsia="Times New Roman" w:hAnsi="Consolas" w:cs="Times New Roman"/>
                <w:color w:val="D4D4D4"/>
                <w:sz w:val="21"/>
                <w:szCs w:val="21"/>
              </w:rPr>
              <w:pPrChange w:id="10170" w:author="Donovan Goode [2]" w:date="2018-11-09T10:05:00Z">
                <w:pPr>
                  <w:shd w:val="clear" w:color="auto" w:fill="1E1E1E"/>
                  <w:spacing w:line="285" w:lineRule="atLeast"/>
                </w:pPr>
              </w:pPrChange>
            </w:pPr>
            <w:del w:id="101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3D carousel settings */</w:delText>
              </w:r>
            </w:del>
          </w:p>
          <w:p w14:paraId="27B10F61" w14:textId="77777777" w:rsidR="00ED1509" w:rsidRPr="007520B6" w:rsidDel="008B6AF4" w:rsidRDefault="00ED1509">
            <w:pPr>
              <w:pStyle w:val="Heading1Numbered"/>
              <w:rPr>
                <w:del w:id="10172" w:author="Donovan Goode [2]" w:date="2018-11-09T10:04:00Z"/>
                <w:rFonts w:ascii="Consolas" w:eastAsia="Times New Roman" w:hAnsi="Consolas" w:cs="Times New Roman"/>
                <w:color w:val="D4D4D4"/>
                <w:sz w:val="21"/>
                <w:szCs w:val="21"/>
              </w:rPr>
              <w:pPrChange w:id="10173" w:author="Donovan Goode [2]" w:date="2018-11-09T10:05:00Z">
                <w:pPr>
                  <w:shd w:val="clear" w:color="auto" w:fill="1E1E1E"/>
                  <w:spacing w:line="285" w:lineRule="atLeast"/>
                </w:pPr>
              </w:pPrChange>
            </w:pPr>
          </w:p>
          <w:p w14:paraId="4EA7D3D4" w14:textId="77777777" w:rsidR="00ED1509" w:rsidRPr="007520B6" w:rsidDel="008B6AF4" w:rsidRDefault="00ED1509">
            <w:pPr>
              <w:pStyle w:val="Heading1Numbered"/>
              <w:rPr>
                <w:del w:id="10174" w:author="Donovan Goode [2]" w:date="2018-11-09T10:04:00Z"/>
                <w:rFonts w:ascii="Consolas" w:eastAsia="Times New Roman" w:hAnsi="Consolas" w:cs="Times New Roman"/>
                <w:color w:val="D4D4D4"/>
                <w:sz w:val="21"/>
                <w:szCs w:val="21"/>
              </w:rPr>
              <w:pPrChange w:id="10175" w:author="Donovan Goode [2]" w:date="2018-11-09T10:05:00Z">
                <w:pPr>
                  <w:shd w:val="clear" w:color="auto" w:fill="1E1E1E"/>
                  <w:spacing w:line="285" w:lineRule="atLeast"/>
                </w:pPr>
              </w:pPrChange>
            </w:pPr>
            <w:del w:id="101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Sliding menubar configuration */</w:delText>
              </w:r>
            </w:del>
          </w:p>
          <w:p w14:paraId="17765E52" w14:textId="77777777" w:rsidR="00ED1509" w:rsidRPr="007520B6" w:rsidDel="008B6AF4" w:rsidRDefault="00ED1509">
            <w:pPr>
              <w:pStyle w:val="Heading1Numbered"/>
              <w:rPr>
                <w:del w:id="10177" w:author="Donovan Goode [2]" w:date="2018-11-09T10:04:00Z"/>
                <w:rFonts w:ascii="Consolas" w:eastAsia="Times New Roman" w:hAnsi="Consolas" w:cs="Times New Roman"/>
                <w:color w:val="D4D4D4"/>
                <w:sz w:val="21"/>
                <w:szCs w:val="21"/>
              </w:rPr>
              <w:pPrChange w:id="10178" w:author="Donovan Goode [2]" w:date="2018-11-09T10:05:00Z">
                <w:pPr>
                  <w:shd w:val="clear" w:color="auto" w:fill="1E1E1E"/>
                  <w:spacing w:line="285" w:lineRule="atLeast"/>
                </w:pPr>
              </w:pPrChange>
            </w:pPr>
            <w:del w:id="101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#menu_container</w:delText>
              </w:r>
              <w:r w:rsidRPr="007520B6" w:rsidDel="008B6AF4">
                <w:rPr>
                  <w:rFonts w:ascii="Consolas" w:eastAsia="Times New Roman" w:hAnsi="Consolas" w:cs="Times New Roman"/>
                  <w:color w:val="D4D4D4"/>
                  <w:sz w:val="21"/>
                  <w:szCs w:val="21"/>
                </w:rPr>
                <w:delText xml:space="preserve"> {</w:delText>
              </w:r>
            </w:del>
          </w:p>
          <w:p w14:paraId="330D39F8" w14:textId="77777777" w:rsidR="00ED1509" w:rsidRPr="007520B6" w:rsidDel="008B6AF4" w:rsidRDefault="00ED1509">
            <w:pPr>
              <w:pStyle w:val="Heading1Numbered"/>
              <w:rPr>
                <w:del w:id="10180" w:author="Donovan Goode [2]" w:date="2018-11-09T10:04:00Z"/>
                <w:rFonts w:ascii="Consolas" w:eastAsia="Times New Roman" w:hAnsi="Consolas" w:cs="Times New Roman"/>
                <w:color w:val="D4D4D4"/>
                <w:sz w:val="21"/>
                <w:szCs w:val="21"/>
              </w:rPr>
              <w:pPrChange w:id="10181" w:author="Donovan Goode [2]" w:date="2018-11-09T10:05:00Z">
                <w:pPr>
                  <w:shd w:val="clear" w:color="auto" w:fill="1E1E1E"/>
                  <w:spacing w:line="285" w:lineRule="atLeast"/>
                </w:pPr>
              </w:pPrChange>
            </w:pPr>
            <w:del w:id="101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D75B231" w14:textId="77777777" w:rsidR="00ED1509" w:rsidRPr="007520B6" w:rsidDel="008B6AF4" w:rsidRDefault="00ED1509">
            <w:pPr>
              <w:pStyle w:val="Heading1Numbered"/>
              <w:rPr>
                <w:del w:id="10183" w:author="Donovan Goode [2]" w:date="2018-11-09T10:04:00Z"/>
                <w:rFonts w:ascii="Consolas" w:eastAsia="Times New Roman" w:hAnsi="Consolas" w:cs="Times New Roman"/>
                <w:color w:val="D4D4D4"/>
                <w:sz w:val="21"/>
                <w:szCs w:val="21"/>
              </w:rPr>
              <w:pPrChange w:id="10184" w:author="Donovan Goode [2]" w:date="2018-11-09T10:05:00Z">
                <w:pPr>
                  <w:shd w:val="clear" w:color="auto" w:fill="1E1E1E"/>
                  <w:spacing w:line="285" w:lineRule="atLeast"/>
                </w:pPr>
              </w:pPrChange>
            </w:pPr>
            <w:del w:id="101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741C623" w14:textId="77777777" w:rsidR="00ED1509" w:rsidRPr="007520B6" w:rsidDel="008B6AF4" w:rsidRDefault="00ED1509">
            <w:pPr>
              <w:pStyle w:val="Heading1Numbered"/>
              <w:rPr>
                <w:del w:id="10186" w:author="Donovan Goode [2]" w:date="2018-11-09T10:04:00Z"/>
                <w:rFonts w:ascii="Consolas" w:eastAsia="Times New Roman" w:hAnsi="Consolas" w:cs="Times New Roman"/>
                <w:color w:val="D4D4D4"/>
                <w:sz w:val="21"/>
                <w:szCs w:val="21"/>
              </w:rPr>
              <w:pPrChange w:id="10187" w:author="Donovan Goode [2]" w:date="2018-11-09T10:05:00Z">
                <w:pPr>
                  <w:shd w:val="clear" w:color="auto" w:fill="1E1E1E"/>
                  <w:spacing w:line="285" w:lineRule="atLeast"/>
                </w:pPr>
              </w:pPrChange>
            </w:pPr>
            <w:del w:id="101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w:delText>
              </w:r>
            </w:del>
          </w:p>
          <w:p w14:paraId="415AF95E" w14:textId="77777777" w:rsidR="00ED1509" w:rsidRPr="007520B6" w:rsidDel="008B6AF4" w:rsidRDefault="00ED1509">
            <w:pPr>
              <w:pStyle w:val="Heading1Numbered"/>
              <w:rPr>
                <w:del w:id="10189" w:author="Donovan Goode [2]" w:date="2018-11-09T10:04:00Z"/>
                <w:rFonts w:ascii="Consolas" w:eastAsia="Times New Roman" w:hAnsi="Consolas" w:cs="Times New Roman"/>
                <w:color w:val="D4D4D4"/>
                <w:sz w:val="21"/>
                <w:szCs w:val="21"/>
              </w:rPr>
              <w:pPrChange w:id="10190" w:author="Donovan Goode [2]" w:date="2018-11-09T10:05:00Z">
                <w:pPr>
                  <w:shd w:val="clear" w:color="auto" w:fill="1E1E1E"/>
                  <w:spacing w:line="285" w:lineRule="atLeast"/>
                </w:pPr>
              </w:pPrChange>
            </w:pPr>
            <w:del w:id="101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740px</w:delText>
              </w:r>
              <w:r w:rsidRPr="007520B6" w:rsidDel="008B6AF4">
                <w:rPr>
                  <w:rFonts w:ascii="Consolas" w:eastAsia="Times New Roman" w:hAnsi="Consolas" w:cs="Times New Roman"/>
                  <w:color w:val="D4D4D4"/>
                  <w:sz w:val="21"/>
                  <w:szCs w:val="21"/>
                </w:rPr>
                <w:delText>;</w:delText>
              </w:r>
            </w:del>
          </w:p>
          <w:p w14:paraId="5A1D5E05" w14:textId="77777777" w:rsidR="00ED1509" w:rsidRPr="007520B6" w:rsidDel="008B6AF4" w:rsidRDefault="00ED1509">
            <w:pPr>
              <w:pStyle w:val="Heading1Numbered"/>
              <w:rPr>
                <w:del w:id="10192" w:author="Donovan Goode [2]" w:date="2018-11-09T10:04:00Z"/>
                <w:rFonts w:ascii="Consolas" w:eastAsia="Times New Roman" w:hAnsi="Consolas" w:cs="Times New Roman"/>
                <w:color w:val="D4D4D4"/>
                <w:sz w:val="21"/>
                <w:szCs w:val="21"/>
              </w:rPr>
              <w:pPrChange w:id="10193" w:author="Donovan Goode [2]" w:date="2018-11-09T10:05:00Z">
                <w:pPr>
                  <w:shd w:val="clear" w:color="auto" w:fill="1E1E1E"/>
                  <w:spacing w:line="285" w:lineRule="atLeast"/>
                </w:pPr>
              </w:pPrChange>
            </w:pPr>
            <w:del w:id="101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160px</w:delText>
              </w:r>
              <w:r w:rsidRPr="007520B6" w:rsidDel="008B6AF4">
                <w:rPr>
                  <w:rFonts w:ascii="Consolas" w:eastAsia="Times New Roman" w:hAnsi="Consolas" w:cs="Times New Roman"/>
                  <w:color w:val="D4D4D4"/>
                  <w:sz w:val="21"/>
                  <w:szCs w:val="21"/>
                </w:rPr>
                <w:delText>;</w:delText>
              </w:r>
            </w:del>
          </w:p>
          <w:p w14:paraId="33ACBB9C" w14:textId="77777777" w:rsidR="00ED1509" w:rsidRPr="007520B6" w:rsidDel="008B6AF4" w:rsidRDefault="00ED1509">
            <w:pPr>
              <w:pStyle w:val="Heading1Numbered"/>
              <w:rPr>
                <w:del w:id="10195" w:author="Donovan Goode [2]" w:date="2018-11-09T10:04:00Z"/>
                <w:rFonts w:ascii="Consolas" w:eastAsia="Times New Roman" w:hAnsi="Consolas" w:cs="Times New Roman"/>
                <w:color w:val="D4D4D4"/>
                <w:sz w:val="21"/>
                <w:szCs w:val="21"/>
              </w:rPr>
              <w:pPrChange w:id="10196" w:author="Donovan Goode [2]" w:date="2018-11-09T10:05:00Z">
                <w:pPr>
                  <w:shd w:val="clear" w:color="auto" w:fill="1E1E1E"/>
                  <w:spacing w:line="285" w:lineRule="atLeast"/>
                </w:pPr>
              </w:pPrChange>
            </w:pPr>
            <w:del w:id="101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w:delText>
              </w:r>
              <w:r w:rsidRPr="007520B6" w:rsidDel="008B6AF4">
                <w:rPr>
                  <w:rFonts w:ascii="Consolas" w:eastAsia="Times New Roman" w:hAnsi="Consolas" w:cs="Times New Roman"/>
                  <w:color w:val="D4D4D4"/>
                  <w:sz w:val="21"/>
                  <w:szCs w:val="21"/>
                </w:rPr>
                <w:delText>;</w:delText>
              </w:r>
            </w:del>
          </w:p>
          <w:p w14:paraId="04A628B1" w14:textId="77777777" w:rsidR="00ED1509" w:rsidRPr="007520B6" w:rsidDel="008B6AF4" w:rsidRDefault="00ED1509">
            <w:pPr>
              <w:pStyle w:val="Heading1Numbered"/>
              <w:rPr>
                <w:del w:id="10198" w:author="Donovan Goode [2]" w:date="2018-11-09T10:04:00Z"/>
                <w:rFonts w:ascii="Consolas" w:eastAsia="Times New Roman" w:hAnsi="Consolas" w:cs="Times New Roman"/>
                <w:color w:val="D4D4D4"/>
                <w:sz w:val="21"/>
                <w:szCs w:val="21"/>
              </w:rPr>
              <w:pPrChange w:id="10199" w:author="Donovan Goode [2]" w:date="2018-11-09T10:05:00Z">
                <w:pPr>
                  <w:shd w:val="clear" w:color="auto" w:fill="1E1E1E"/>
                  <w:spacing w:line="285" w:lineRule="atLeast"/>
                </w:pPr>
              </w:pPrChange>
            </w:pPr>
            <w:del w:id="10200" w:author="Donovan Goode [2]" w:date="2018-11-09T10:04:00Z">
              <w:r w:rsidRPr="007520B6" w:rsidDel="008B6AF4">
                <w:rPr>
                  <w:rFonts w:ascii="Consolas" w:eastAsia="Times New Roman" w:hAnsi="Consolas" w:cs="Times New Roman"/>
                  <w:color w:val="D4D4D4"/>
                  <w:sz w:val="21"/>
                  <w:szCs w:val="21"/>
                </w:rPr>
                <w:delText xml:space="preserve">    }</w:delText>
              </w:r>
            </w:del>
          </w:p>
          <w:p w14:paraId="7573B9AE" w14:textId="77777777" w:rsidR="00ED1509" w:rsidRPr="007520B6" w:rsidDel="008B6AF4" w:rsidRDefault="00ED1509">
            <w:pPr>
              <w:pStyle w:val="Heading1Numbered"/>
              <w:rPr>
                <w:del w:id="10201" w:author="Donovan Goode [2]" w:date="2018-11-09T10:04:00Z"/>
                <w:rFonts w:ascii="Consolas" w:eastAsia="Times New Roman" w:hAnsi="Consolas" w:cs="Times New Roman"/>
                <w:color w:val="D4D4D4"/>
                <w:sz w:val="21"/>
                <w:szCs w:val="21"/>
              </w:rPr>
              <w:pPrChange w:id="10202" w:author="Donovan Goode [2]" w:date="2018-11-09T10:05:00Z">
                <w:pPr>
                  <w:shd w:val="clear" w:color="auto" w:fill="1E1E1E"/>
                  <w:spacing w:line="285" w:lineRule="atLeast"/>
                </w:pPr>
              </w:pPrChange>
            </w:pPr>
          </w:p>
          <w:p w14:paraId="73A74EEE" w14:textId="77777777" w:rsidR="00ED1509" w:rsidRPr="007520B6" w:rsidDel="008B6AF4" w:rsidRDefault="00ED1509">
            <w:pPr>
              <w:pStyle w:val="Heading1Numbered"/>
              <w:rPr>
                <w:del w:id="10203" w:author="Donovan Goode [2]" w:date="2018-11-09T10:04:00Z"/>
                <w:rFonts w:ascii="Consolas" w:eastAsia="Times New Roman" w:hAnsi="Consolas" w:cs="Times New Roman"/>
                <w:color w:val="D4D4D4"/>
                <w:sz w:val="21"/>
                <w:szCs w:val="21"/>
              </w:rPr>
              <w:pPrChange w:id="10204" w:author="Donovan Goode [2]" w:date="2018-11-09T10:05:00Z">
                <w:pPr>
                  <w:shd w:val="clear" w:color="auto" w:fill="1E1E1E"/>
                  <w:spacing w:line="285" w:lineRule="atLeast"/>
                </w:pPr>
              </w:pPrChange>
            </w:pPr>
            <w:del w:id="102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#menu_tab</w:delText>
              </w:r>
              <w:r w:rsidRPr="007520B6" w:rsidDel="008B6AF4">
                <w:rPr>
                  <w:rFonts w:ascii="Consolas" w:eastAsia="Times New Roman" w:hAnsi="Consolas" w:cs="Times New Roman"/>
                  <w:color w:val="D4D4D4"/>
                  <w:sz w:val="21"/>
                  <w:szCs w:val="21"/>
                </w:rPr>
                <w:delText xml:space="preserve"> {</w:delText>
              </w:r>
            </w:del>
          </w:p>
          <w:p w14:paraId="748BF113" w14:textId="77777777" w:rsidR="00ED1509" w:rsidRPr="007520B6" w:rsidDel="008B6AF4" w:rsidRDefault="00ED1509">
            <w:pPr>
              <w:pStyle w:val="Heading1Numbered"/>
              <w:rPr>
                <w:del w:id="10206" w:author="Donovan Goode [2]" w:date="2018-11-09T10:04:00Z"/>
                <w:rFonts w:ascii="Consolas" w:eastAsia="Times New Roman" w:hAnsi="Consolas" w:cs="Times New Roman"/>
                <w:color w:val="D4D4D4"/>
                <w:sz w:val="21"/>
                <w:szCs w:val="21"/>
              </w:rPr>
              <w:pPrChange w:id="10207" w:author="Donovan Goode [2]" w:date="2018-11-09T10:05:00Z">
                <w:pPr>
                  <w:shd w:val="clear" w:color="auto" w:fill="1E1E1E"/>
                  <w:spacing w:line="285" w:lineRule="atLeast"/>
                </w:pPr>
              </w:pPrChange>
            </w:pPr>
          </w:p>
          <w:p w14:paraId="37AC6668" w14:textId="77777777" w:rsidR="00ED1509" w:rsidRPr="007520B6" w:rsidDel="008B6AF4" w:rsidRDefault="00ED1509">
            <w:pPr>
              <w:pStyle w:val="Heading1Numbered"/>
              <w:rPr>
                <w:del w:id="10208" w:author="Donovan Goode [2]" w:date="2018-11-09T10:04:00Z"/>
                <w:rFonts w:ascii="Consolas" w:eastAsia="Times New Roman" w:hAnsi="Consolas" w:cs="Times New Roman"/>
                <w:color w:val="D4D4D4"/>
                <w:sz w:val="21"/>
                <w:szCs w:val="21"/>
              </w:rPr>
              <w:pPrChange w:id="10209" w:author="Donovan Goode [2]" w:date="2018-11-09T10:05:00Z">
                <w:pPr>
                  <w:shd w:val="clear" w:color="auto" w:fill="1E1E1E"/>
                  <w:spacing w:line="285" w:lineRule="atLeast"/>
                </w:pPr>
              </w:pPrChange>
            </w:pPr>
            <w:del w:id="102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6BE16B09" w14:textId="77777777" w:rsidR="00ED1509" w:rsidRPr="007520B6" w:rsidDel="008B6AF4" w:rsidRDefault="00ED1509">
            <w:pPr>
              <w:pStyle w:val="Heading1Numbered"/>
              <w:rPr>
                <w:del w:id="10211" w:author="Donovan Goode [2]" w:date="2018-11-09T10:04:00Z"/>
                <w:rFonts w:ascii="Consolas" w:eastAsia="Times New Roman" w:hAnsi="Consolas" w:cs="Times New Roman"/>
                <w:color w:val="D4D4D4"/>
                <w:sz w:val="21"/>
                <w:szCs w:val="21"/>
              </w:rPr>
              <w:pPrChange w:id="10212" w:author="Donovan Goode [2]" w:date="2018-11-09T10:05:00Z">
                <w:pPr>
                  <w:shd w:val="clear" w:color="auto" w:fill="1E1E1E"/>
                  <w:spacing w:line="285" w:lineRule="atLeast"/>
                </w:pPr>
              </w:pPrChange>
            </w:pPr>
            <w:del w:id="102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41D42E82" w14:textId="77777777" w:rsidR="00ED1509" w:rsidRPr="007520B6" w:rsidDel="008B6AF4" w:rsidRDefault="00ED1509">
            <w:pPr>
              <w:pStyle w:val="Heading1Numbered"/>
              <w:rPr>
                <w:del w:id="10214" w:author="Donovan Goode [2]" w:date="2018-11-09T10:04:00Z"/>
                <w:rFonts w:ascii="Consolas" w:eastAsia="Times New Roman" w:hAnsi="Consolas" w:cs="Times New Roman"/>
                <w:color w:val="D4D4D4"/>
                <w:sz w:val="21"/>
                <w:szCs w:val="21"/>
              </w:rPr>
              <w:pPrChange w:id="10215" w:author="Donovan Goode [2]" w:date="2018-11-09T10:05:00Z">
                <w:pPr>
                  <w:shd w:val="clear" w:color="auto" w:fill="1E1E1E"/>
                  <w:spacing w:line="285" w:lineRule="atLeast"/>
                </w:pPr>
              </w:pPrChange>
            </w:pPr>
            <w:del w:id="102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0408FCFC" w14:textId="77777777" w:rsidR="00ED1509" w:rsidRPr="007520B6" w:rsidDel="008B6AF4" w:rsidRDefault="00ED1509">
            <w:pPr>
              <w:pStyle w:val="Heading1Numbered"/>
              <w:rPr>
                <w:del w:id="10217" w:author="Donovan Goode [2]" w:date="2018-11-09T10:04:00Z"/>
                <w:rFonts w:ascii="Consolas" w:eastAsia="Times New Roman" w:hAnsi="Consolas" w:cs="Times New Roman"/>
                <w:color w:val="D4D4D4"/>
                <w:sz w:val="21"/>
                <w:szCs w:val="21"/>
              </w:rPr>
              <w:pPrChange w:id="10218" w:author="Donovan Goode [2]" w:date="2018-11-09T10:05:00Z">
                <w:pPr>
                  <w:shd w:val="clear" w:color="auto" w:fill="1E1E1E"/>
                  <w:spacing w:line="285" w:lineRule="atLeast"/>
                </w:pPr>
              </w:pPrChange>
            </w:pPr>
            <w:del w:id="102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67DDF529" w14:textId="77777777" w:rsidR="00ED1509" w:rsidRPr="007520B6" w:rsidDel="008B6AF4" w:rsidRDefault="00ED1509">
            <w:pPr>
              <w:pStyle w:val="Heading1Numbered"/>
              <w:rPr>
                <w:del w:id="10220" w:author="Donovan Goode [2]" w:date="2018-11-09T10:04:00Z"/>
                <w:rFonts w:ascii="Consolas" w:eastAsia="Times New Roman" w:hAnsi="Consolas" w:cs="Times New Roman"/>
                <w:color w:val="D4D4D4"/>
                <w:sz w:val="21"/>
                <w:szCs w:val="21"/>
              </w:rPr>
              <w:pPrChange w:id="10221" w:author="Donovan Goode [2]" w:date="2018-11-09T10:05:00Z">
                <w:pPr>
                  <w:shd w:val="clear" w:color="auto" w:fill="1E1E1E"/>
                  <w:spacing w:line="285" w:lineRule="atLeast"/>
                </w:pPr>
              </w:pPrChange>
            </w:pPr>
            <w:del w:id="102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28px</w:delText>
              </w:r>
              <w:r w:rsidRPr="007520B6" w:rsidDel="008B6AF4">
                <w:rPr>
                  <w:rFonts w:ascii="Consolas" w:eastAsia="Times New Roman" w:hAnsi="Consolas" w:cs="Times New Roman"/>
                  <w:color w:val="D4D4D4"/>
                  <w:sz w:val="21"/>
                  <w:szCs w:val="21"/>
                </w:rPr>
                <w:delText>;</w:delText>
              </w:r>
            </w:del>
          </w:p>
          <w:p w14:paraId="491306C7" w14:textId="77777777" w:rsidR="00ED1509" w:rsidRPr="007520B6" w:rsidDel="008B6AF4" w:rsidRDefault="00ED1509">
            <w:pPr>
              <w:pStyle w:val="Heading1Numbered"/>
              <w:rPr>
                <w:del w:id="10223" w:author="Donovan Goode [2]" w:date="2018-11-09T10:04:00Z"/>
                <w:rFonts w:ascii="Consolas" w:eastAsia="Times New Roman" w:hAnsi="Consolas" w:cs="Times New Roman"/>
                <w:color w:val="D4D4D4"/>
                <w:sz w:val="21"/>
                <w:szCs w:val="21"/>
              </w:rPr>
              <w:pPrChange w:id="10224" w:author="Donovan Goode [2]" w:date="2018-11-09T10:05:00Z">
                <w:pPr>
                  <w:shd w:val="clear" w:color="auto" w:fill="1E1E1E"/>
                  <w:spacing w:line="285" w:lineRule="atLeast"/>
                </w:pPr>
              </w:pPrChange>
            </w:pPr>
            <w:del w:id="102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79F7D4CF" w14:textId="77777777" w:rsidR="00ED1509" w:rsidRPr="007520B6" w:rsidDel="008B6AF4" w:rsidRDefault="00ED1509">
            <w:pPr>
              <w:pStyle w:val="Heading1Numbered"/>
              <w:rPr>
                <w:del w:id="10226" w:author="Donovan Goode [2]" w:date="2018-11-09T10:04:00Z"/>
                <w:rFonts w:ascii="Consolas" w:eastAsia="Times New Roman" w:hAnsi="Consolas" w:cs="Times New Roman"/>
                <w:color w:val="D4D4D4"/>
                <w:sz w:val="21"/>
                <w:szCs w:val="21"/>
              </w:rPr>
              <w:pPrChange w:id="10227" w:author="Donovan Goode [2]" w:date="2018-11-09T10:05:00Z">
                <w:pPr>
                  <w:shd w:val="clear" w:color="auto" w:fill="1E1E1E"/>
                  <w:spacing w:line="285" w:lineRule="atLeast"/>
                </w:pPr>
              </w:pPrChange>
            </w:pPr>
            <w:del w:id="102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3AC0535" w14:textId="77777777" w:rsidR="00ED1509" w:rsidRPr="007520B6" w:rsidDel="008B6AF4" w:rsidRDefault="00ED1509">
            <w:pPr>
              <w:pStyle w:val="Heading1Numbered"/>
              <w:rPr>
                <w:del w:id="10229" w:author="Donovan Goode [2]" w:date="2018-11-09T10:04:00Z"/>
                <w:rFonts w:ascii="Consolas" w:eastAsia="Times New Roman" w:hAnsi="Consolas" w:cs="Times New Roman"/>
                <w:color w:val="D4D4D4"/>
                <w:sz w:val="21"/>
                <w:szCs w:val="21"/>
              </w:rPr>
              <w:pPrChange w:id="10230" w:author="Donovan Goode [2]" w:date="2018-11-09T10:05:00Z">
                <w:pPr>
                  <w:shd w:val="clear" w:color="auto" w:fill="1E1E1E"/>
                  <w:spacing w:line="285" w:lineRule="atLeast"/>
                </w:pPr>
              </w:pPrChange>
            </w:pPr>
            <w:del w:id="102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w:delText>
              </w:r>
            </w:del>
          </w:p>
          <w:p w14:paraId="69508D68" w14:textId="77777777" w:rsidR="00ED1509" w:rsidRPr="007520B6" w:rsidDel="008B6AF4" w:rsidRDefault="00ED1509">
            <w:pPr>
              <w:pStyle w:val="Heading1Numbered"/>
              <w:rPr>
                <w:del w:id="10232" w:author="Donovan Goode [2]" w:date="2018-11-09T10:04:00Z"/>
                <w:rFonts w:ascii="Consolas" w:eastAsia="Times New Roman" w:hAnsi="Consolas" w:cs="Times New Roman"/>
                <w:color w:val="D4D4D4"/>
                <w:sz w:val="21"/>
                <w:szCs w:val="21"/>
              </w:rPr>
              <w:pPrChange w:id="10233" w:author="Donovan Goode [2]" w:date="2018-11-09T10:05:00Z">
                <w:pPr>
                  <w:shd w:val="clear" w:color="auto" w:fill="1E1E1E"/>
                  <w:spacing w:line="285" w:lineRule="atLeast"/>
                </w:pPr>
              </w:pPrChange>
            </w:pPr>
            <w:del w:id="102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24DAFBD" w14:textId="77777777" w:rsidR="00ED1509" w:rsidRPr="007520B6" w:rsidDel="008B6AF4" w:rsidRDefault="00ED1509">
            <w:pPr>
              <w:pStyle w:val="Heading1Numbered"/>
              <w:rPr>
                <w:del w:id="10235" w:author="Donovan Goode [2]" w:date="2018-11-09T10:04:00Z"/>
                <w:rFonts w:ascii="Consolas" w:eastAsia="Times New Roman" w:hAnsi="Consolas" w:cs="Times New Roman"/>
                <w:color w:val="D4D4D4"/>
                <w:sz w:val="21"/>
                <w:szCs w:val="21"/>
              </w:rPr>
              <w:pPrChange w:id="10236" w:author="Donovan Goode [2]" w:date="2018-11-09T10:05:00Z">
                <w:pPr>
                  <w:shd w:val="clear" w:color="auto" w:fill="1E1E1E"/>
                  <w:spacing w:line="285" w:lineRule="atLeast"/>
                </w:pPr>
              </w:pPrChange>
            </w:pPr>
            <w:del w:id="102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095BC127" w14:textId="77777777" w:rsidR="00ED1509" w:rsidRPr="007520B6" w:rsidDel="008B6AF4" w:rsidRDefault="00ED1509">
            <w:pPr>
              <w:pStyle w:val="Heading1Numbered"/>
              <w:rPr>
                <w:del w:id="10238" w:author="Donovan Goode [2]" w:date="2018-11-09T10:04:00Z"/>
                <w:rFonts w:ascii="Consolas" w:eastAsia="Times New Roman" w:hAnsi="Consolas" w:cs="Times New Roman"/>
                <w:color w:val="D4D4D4"/>
                <w:sz w:val="21"/>
                <w:szCs w:val="21"/>
              </w:rPr>
              <w:pPrChange w:id="10239" w:author="Donovan Goode [2]" w:date="2018-11-09T10:05:00Z">
                <w:pPr>
                  <w:shd w:val="clear" w:color="auto" w:fill="1E1E1E"/>
                  <w:spacing w:line="285" w:lineRule="atLeast"/>
                </w:pPr>
              </w:pPrChange>
            </w:pPr>
            <w:del w:id="102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00DA054" w14:textId="77777777" w:rsidR="00ED1509" w:rsidRPr="007520B6" w:rsidDel="008B6AF4" w:rsidRDefault="00ED1509">
            <w:pPr>
              <w:pStyle w:val="Heading1Numbered"/>
              <w:rPr>
                <w:del w:id="10241" w:author="Donovan Goode [2]" w:date="2018-11-09T10:04:00Z"/>
                <w:rFonts w:ascii="Consolas" w:eastAsia="Times New Roman" w:hAnsi="Consolas" w:cs="Times New Roman"/>
                <w:color w:val="D4D4D4"/>
                <w:sz w:val="21"/>
                <w:szCs w:val="21"/>
              </w:rPr>
              <w:pPrChange w:id="10242" w:author="Donovan Goode [2]" w:date="2018-11-09T10:05:00Z">
                <w:pPr>
                  <w:shd w:val="clear" w:color="auto" w:fill="1E1E1E"/>
                  <w:spacing w:line="285" w:lineRule="atLeast"/>
                </w:pPr>
              </w:pPrChange>
            </w:pPr>
            <w:del w:id="1024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157px</w:delText>
              </w:r>
              <w:r w:rsidRPr="007520B6" w:rsidDel="008B6AF4">
                <w:rPr>
                  <w:rFonts w:ascii="Consolas" w:eastAsia="Times New Roman" w:hAnsi="Consolas" w:cs="Times New Roman"/>
                  <w:color w:val="D4D4D4"/>
                  <w:sz w:val="21"/>
                  <w:szCs w:val="21"/>
                </w:rPr>
                <w:delText>;</w:delText>
              </w:r>
            </w:del>
          </w:p>
          <w:p w14:paraId="45CC81F8" w14:textId="77777777" w:rsidR="00ED1509" w:rsidRPr="007520B6" w:rsidDel="008B6AF4" w:rsidRDefault="00ED1509">
            <w:pPr>
              <w:pStyle w:val="Heading1Numbered"/>
              <w:rPr>
                <w:del w:id="10244" w:author="Donovan Goode [2]" w:date="2018-11-09T10:04:00Z"/>
                <w:rFonts w:ascii="Consolas" w:eastAsia="Times New Roman" w:hAnsi="Consolas" w:cs="Times New Roman"/>
                <w:color w:val="D4D4D4"/>
                <w:sz w:val="21"/>
                <w:szCs w:val="21"/>
              </w:rPr>
              <w:pPrChange w:id="10245" w:author="Donovan Goode [2]" w:date="2018-11-09T10:05:00Z">
                <w:pPr>
                  <w:shd w:val="clear" w:color="auto" w:fill="1E1E1E"/>
                  <w:spacing w:line="285" w:lineRule="atLeast"/>
                </w:pPr>
              </w:pPrChange>
            </w:pPr>
            <w:del w:id="1024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51A2DD8F" w14:textId="77777777" w:rsidR="00ED1509" w:rsidRPr="007520B6" w:rsidDel="008B6AF4" w:rsidRDefault="00ED1509">
            <w:pPr>
              <w:pStyle w:val="Heading1Numbered"/>
              <w:rPr>
                <w:del w:id="10247" w:author="Donovan Goode [2]" w:date="2018-11-09T10:04:00Z"/>
                <w:rFonts w:ascii="Consolas" w:eastAsia="Times New Roman" w:hAnsi="Consolas" w:cs="Times New Roman"/>
                <w:color w:val="D4D4D4"/>
                <w:sz w:val="21"/>
                <w:szCs w:val="21"/>
              </w:rPr>
              <w:pPrChange w:id="10248" w:author="Donovan Goode [2]" w:date="2018-11-09T10:05:00Z">
                <w:pPr>
                  <w:shd w:val="clear" w:color="auto" w:fill="1E1E1E"/>
                  <w:spacing w:line="285" w:lineRule="atLeast"/>
                </w:pPr>
              </w:pPrChange>
            </w:pPr>
            <w:del w:id="1024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01AA850" w14:textId="77777777" w:rsidR="00ED1509" w:rsidRPr="007520B6" w:rsidDel="008B6AF4" w:rsidRDefault="00ED1509">
            <w:pPr>
              <w:pStyle w:val="Heading1Numbered"/>
              <w:rPr>
                <w:del w:id="10250" w:author="Donovan Goode [2]" w:date="2018-11-09T10:04:00Z"/>
                <w:rFonts w:ascii="Consolas" w:eastAsia="Times New Roman" w:hAnsi="Consolas" w:cs="Times New Roman"/>
                <w:color w:val="D4D4D4"/>
                <w:sz w:val="21"/>
                <w:szCs w:val="21"/>
              </w:rPr>
              <w:pPrChange w:id="10251" w:author="Donovan Goode [2]" w:date="2018-11-09T10:05:00Z">
                <w:pPr>
                  <w:shd w:val="clear" w:color="auto" w:fill="1E1E1E"/>
                  <w:spacing w:line="285" w:lineRule="atLeast"/>
                </w:pPr>
              </w:pPrChange>
            </w:pPr>
            <w:del w:id="10252" w:author="Donovan Goode [2]" w:date="2018-11-09T10:04:00Z">
              <w:r w:rsidRPr="007520B6" w:rsidDel="008B6AF4">
                <w:rPr>
                  <w:rFonts w:ascii="Consolas" w:eastAsia="Times New Roman" w:hAnsi="Consolas" w:cs="Times New Roman"/>
                  <w:color w:val="D4D4D4"/>
                  <w:sz w:val="21"/>
                  <w:szCs w:val="21"/>
                </w:rPr>
                <w:delText xml:space="preserve">    }</w:delText>
              </w:r>
            </w:del>
          </w:p>
          <w:p w14:paraId="49B7FE72" w14:textId="77777777" w:rsidR="00ED1509" w:rsidRPr="007520B6" w:rsidDel="008B6AF4" w:rsidRDefault="00ED1509">
            <w:pPr>
              <w:pStyle w:val="Heading1Numbered"/>
              <w:rPr>
                <w:del w:id="10253" w:author="Donovan Goode [2]" w:date="2018-11-09T10:04:00Z"/>
                <w:rFonts w:ascii="Consolas" w:eastAsia="Times New Roman" w:hAnsi="Consolas" w:cs="Times New Roman"/>
                <w:color w:val="D4D4D4"/>
                <w:sz w:val="21"/>
                <w:szCs w:val="21"/>
              </w:rPr>
              <w:pPrChange w:id="10254" w:author="Donovan Goode [2]" w:date="2018-11-09T10:05:00Z">
                <w:pPr>
                  <w:shd w:val="clear" w:color="auto" w:fill="1E1E1E"/>
                  <w:spacing w:after="240" w:line="285" w:lineRule="atLeast"/>
                </w:pPr>
              </w:pPrChange>
            </w:pPr>
          </w:p>
          <w:p w14:paraId="32A93F25" w14:textId="77777777" w:rsidR="00ED1509" w:rsidRPr="007520B6" w:rsidDel="008B6AF4" w:rsidRDefault="00ED1509">
            <w:pPr>
              <w:pStyle w:val="Heading1Numbered"/>
              <w:rPr>
                <w:del w:id="10255" w:author="Donovan Goode [2]" w:date="2018-11-09T10:04:00Z"/>
                <w:rFonts w:ascii="Consolas" w:eastAsia="Times New Roman" w:hAnsi="Consolas" w:cs="Times New Roman"/>
                <w:color w:val="D4D4D4"/>
                <w:sz w:val="21"/>
                <w:szCs w:val="21"/>
              </w:rPr>
              <w:pPrChange w:id="10256" w:author="Donovan Goode [2]" w:date="2018-11-09T10:05:00Z">
                <w:pPr>
                  <w:shd w:val="clear" w:color="auto" w:fill="1E1E1E"/>
                  <w:spacing w:line="285" w:lineRule="atLeast"/>
                </w:pPr>
              </w:pPrChange>
            </w:pPr>
            <w:del w:id="102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w:delText>
              </w:r>
              <w:r w:rsidRPr="007520B6" w:rsidDel="008B6AF4">
                <w:rPr>
                  <w:rFonts w:ascii="Consolas" w:eastAsia="Times New Roman" w:hAnsi="Consolas" w:cs="Times New Roman"/>
                  <w:color w:val="D4D4D4"/>
                  <w:sz w:val="21"/>
                  <w:szCs w:val="21"/>
                </w:rPr>
                <w:delText xml:space="preserve"> {</w:delText>
              </w:r>
            </w:del>
          </w:p>
          <w:p w14:paraId="21E83F37" w14:textId="77777777" w:rsidR="00ED1509" w:rsidRPr="007520B6" w:rsidDel="008B6AF4" w:rsidRDefault="00ED1509">
            <w:pPr>
              <w:pStyle w:val="Heading1Numbered"/>
              <w:rPr>
                <w:del w:id="10258" w:author="Donovan Goode [2]" w:date="2018-11-09T10:04:00Z"/>
                <w:rFonts w:ascii="Consolas" w:eastAsia="Times New Roman" w:hAnsi="Consolas" w:cs="Times New Roman"/>
                <w:color w:val="D4D4D4"/>
                <w:sz w:val="21"/>
                <w:szCs w:val="21"/>
              </w:rPr>
              <w:pPrChange w:id="10259" w:author="Donovan Goode [2]" w:date="2018-11-09T10:05:00Z">
                <w:pPr>
                  <w:shd w:val="clear" w:color="auto" w:fill="1E1E1E"/>
                  <w:spacing w:line="285" w:lineRule="atLeast"/>
                </w:pPr>
              </w:pPrChange>
            </w:pPr>
            <w:del w:id="102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5CDF379" w14:textId="77777777" w:rsidR="00ED1509" w:rsidRPr="007520B6" w:rsidDel="008B6AF4" w:rsidRDefault="00ED1509">
            <w:pPr>
              <w:pStyle w:val="Heading1Numbered"/>
              <w:rPr>
                <w:del w:id="10261" w:author="Donovan Goode [2]" w:date="2018-11-09T10:04:00Z"/>
                <w:rFonts w:ascii="Consolas" w:eastAsia="Times New Roman" w:hAnsi="Consolas" w:cs="Times New Roman"/>
                <w:color w:val="D4D4D4"/>
                <w:sz w:val="21"/>
                <w:szCs w:val="21"/>
              </w:rPr>
              <w:pPrChange w:id="10262" w:author="Donovan Goode [2]" w:date="2018-11-09T10:05:00Z">
                <w:pPr>
                  <w:shd w:val="clear" w:color="auto" w:fill="1E1E1E"/>
                  <w:spacing w:line="285" w:lineRule="atLeast"/>
                </w:pPr>
              </w:pPrChange>
            </w:pPr>
            <w:del w:id="102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158px</w:delText>
              </w:r>
              <w:r w:rsidRPr="007520B6" w:rsidDel="008B6AF4">
                <w:rPr>
                  <w:rFonts w:ascii="Consolas" w:eastAsia="Times New Roman" w:hAnsi="Consolas" w:cs="Times New Roman"/>
                  <w:color w:val="D4D4D4"/>
                  <w:sz w:val="21"/>
                  <w:szCs w:val="21"/>
                </w:rPr>
                <w:delText>;</w:delText>
              </w:r>
            </w:del>
          </w:p>
          <w:p w14:paraId="290268A3" w14:textId="77777777" w:rsidR="00ED1509" w:rsidRPr="007520B6" w:rsidDel="008B6AF4" w:rsidRDefault="00ED1509">
            <w:pPr>
              <w:pStyle w:val="Heading1Numbered"/>
              <w:rPr>
                <w:del w:id="10264" w:author="Donovan Goode [2]" w:date="2018-11-09T10:04:00Z"/>
                <w:rFonts w:ascii="Consolas" w:eastAsia="Times New Roman" w:hAnsi="Consolas" w:cs="Times New Roman"/>
                <w:color w:val="D4D4D4"/>
                <w:sz w:val="21"/>
                <w:szCs w:val="21"/>
              </w:rPr>
              <w:pPrChange w:id="10265" w:author="Donovan Goode [2]" w:date="2018-11-09T10:05:00Z">
                <w:pPr>
                  <w:shd w:val="clear" w:color="auto" w:fill="1E1E1E"/>
                  <w:spacing w:line="285" w:lineRule="atLeast"/>
                </w:pPr>
              </w:pPrChange>
            </w:pPr>
            <w:del w:id="102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74FC78" w14:textId="77777777" w:rsidR="00ED1509" w:rsidRPr="007520B6" w:rsidDel="008B6AF4" w:rsidRDefault="00ED1509">
            <w:pPr>
              <w:pStyle w:val="Heading1Numbered"/>
              <w:rPr>
                <w:del w:id="10267" w:author="Donovan Goode [2]" w:date="2018-11-09T10:04:00Z"/>
                <w:rFonts w:ascii="Consolas" w:eastAsia="Times New Roman" w:hAnsi="Consolas" w:cs="Times New Roman"/>
                <w:color w:val="D4D4D4"/>
                <w:sz w:val="21"/>
                <w:szCs w:val="21"/>
              </w:rPr>
              <w:pPrChange w:id="10268" w:author="Donovan Goode [2]" w:date="2018-11-09T10:05:00Z">
                <w:pPr>
                  <w:shd w:val="clear" w:color="auto" w:fill="1E1E1E"/>
                  <w:spacing w:line="285" w:lineRule="atLeast"/>
                </w:pPr>
              </w:pPrChange>
            </w:pPr>
            <w:del w:id="1026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F067DD5" w14:textId="77777777" w:rsidR="00ED1509" w:rsidRPr="007520B6" w:rsidDel="008B6AF4" w:rsidRDefault="00ED1509">
            <w:pPr>
              <w:pStyle w:val="Heading1Numbered"/>
              <w:rPr>
                <w:del w:id="10270" w:author="Donovan Goode [2]" w:date="2018-11-09T10:04:00Z"/>
                <w:rFonts w:ascii="Consolas" w:eastAsia="Times New Roman" w:hAnsi="Consolas" w:cs="Times New Roman"/>
                <w:color w:val="D4D4D4"/>
                <w:sz w:val="21"/>
                <w:szCs w:val="21"/>
              </w:rPr>
              <w:pPrChange w:id="10271" w:author="Donovan Goode [2]" w:date="2018-11-09T10:05:00Z">
                <w:pPr>
                  <w:shd w:val="clear" w:color="auto" w:fill="1E1E1E"/>
                  <w:spacing w:line="285" w:lineRule="atLeast"/>
                </w:pPr>
              </w:pPrChange>
            </w:pPr>
            <w:del w:id="1027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07161FFC" w14:textId="77777777" w:rsidR="00ED1509" w:rsidRPr="007520B6" w:rsidDel="008B6AF4" w:rsidRDefault="00ED1509">
            <w:pPr>
              <w:pStyle w:val="Heading1Numbered"/>
              <w:rPr>
                <w:del w:id="10273" w:author="Donovan Goode [2]" w:date="2018-11-09T10:04:00Z"/>
                <w:rFonts w:ascii="Consolas" w:eastAsia="Times New Roman" w:hAnsi="Consolas" w:cs="Times New Roman"/>
                <w:color w:val="D4D4D4"/>
                <w:sz w:val="21"/>
                <w:szCs w:val="21"/>
              </w:rPr>
              <w:pPrChange w:id="10274" w:author="Donovan Goode [2]" w:date="2018-11-09T10:05:00Z">
                <w:pPr>
                  <w:shd w:val="clear" w:color="auto" w:fill="1E1E1E"/>
                  <w:spacing w:line="285" w:lineRule="atLeast"/>
                </w:pPr>
              </w:pPrChange>
            </w:pPr>
            <w:del w:id="102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6D5C496" w14:textId="77777777" w:rsidR="00ED1509" w:rsidRPr="007520B6" w:rsidDel="008B6AF4" w:rsidRDefault="00ED1509">
            <w:pPr>
              <w:pStyle w:val="Heading1Numbered"/>
              <w:rPr>
                <w:del w:id="10276" w:author="Donovan Goode [2]" w:date="2018-11-09T10:04:00Z"/>
                <w:rFonts w:ascii="Consolas" w:eastAsia="Times New Roman" w:hAnsi="Consolas" w:cs="Times New Roman"/>
                <w:color w:val="D4D4D4"/>
                <w:sz w:val="21"/>
                <w:szCs w:val="21"/>
              </w:rPr>
              <w:pPrChange w:id="10277" w:author="Donovan Goode [2]" w:date="2018-11-09T10:05:00Z">
                <w:pPr>
                  <w:shd w:val="clear" w:color="auto" w:fill="1E1E1E"/>
                  <w:spacing w:line="285" w:lineRule="atLeast"/>
                </w:pPr>
              </w:pPrChange>
            </w:pPr>
            <w:del w:id="102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https://www.opm.gov/images/menu2.png</w:delText>
              </w:r>
              <w:r w:rsidRPr="007520B6" w:rsidDel="008B6AF4">
                <w:rPr>
                  <w:rFonts w:ascii="Consolas" w:eastAsia="Times New Roman" w:hAnsi="Consolas" w:cs="Times New Roman"/>
                  <w:color w:val="D4D4D4"/>
                  <w:sz w:val="21"/>
                  <w:szCs w:val="21"/>
                </w:rPr>
                <w:delText>);</w:delText>
              </w:r>
            </w:del>
          </w:p>
          <w:p w14:paraId="01E3979F" w14:textId="77777777" w:rsidR="00ED1509" w:rsidRPr="007520B6" w:rsidDel="008B6AF4" w:rsidRDefault="00ED1509">
            <w:pPr>
              <w:pStyle w:val="Heading1Numbered"/>
              <w:rPr>
                <w:del w:id="10279" w:author="Donovan Goode [2]" w:date="2018-11-09T10:04:00Z"/>
                <w:rFonts w:ascii="Consolas" w:eastAsia="Times New Roman" w:hAnsi="Consolas" w:cs="Times New Roman"/>
                <w:color w:val="D4D4D4"/>
                <w:sz w:val="21"/>
                <w:szCs w:val="21"/>
              </w:rPr>
              <w:pPrChange w:id="10280" w:author="Donovan Goode [2]" w:date="2018-11-09T10:05:00Z">
                <w:pPr>
                  <w:shd w:val="clear" w:color="auto" w:fill="1E1E1E"/>
                  <w:spacing w:line="285" w:lineRule="atLeast"/>
                </w:pPr>
              </w:pPrChange>
            </w:pPr>
            <w:del w:id="102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33C5C3F" w14:textId="77777777" w:rsidR="00ED1509" w:rsidRPr="007520B6" w:rsidDel="008B6AF4" w:rsidRDefault="00ED1509">
            <w:pPr>
              <w:pStyle w:val="Heading1Numbered"/>
              <w:rPr>
                <w:del w:id="10282" w:author="Donovan Goode [2]" w:date="2018-11-09T10:04:00Z"/>
                <w:rFonts w:ascii="Consolas" w:eastAsia="Times New Roman" w:hAnsi="Consolas" w:cs="Times New Roman"/>
                <w:color w:val="D4D4D4"/>
                <w:sz w:val="21"/>
                <w:szCs w:val="21"/>
              </w:rPr>
              <w:pPrChange w:id="10283" w:author="Donovan Goode [2]" w:date="2018-11-09T10:05:00Z">
                <w:pPr>
                  <w:shd w:val="clear" w:color="auto" w:fill="1E1E1E"/>
                  <w:spacing w:line="285" w:lineRule="atLeast"/>
                </w:pPr>
              </w:pPrChange>
            </w:pPr>
            <w:del w:id="102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DAB9A2F" w14:textId="77777777" w:rsidR="00ED1509" w:rsidRPr="007520B6" w:rsidDel="008B6AF4" w:rsidRDefault="00ED1509">
            <w:pPr>
              <w:pStyle w:val="Heading1Numbered"/>
              <w:rPr>
                <w:del w:id="10285" w:author="Donovan Goode [2]" w:date="2018-11-09T10:04:00Z"/>
                <w:rFonts w:ascii="Consolas" w:eastAsia="Times New Roman" w:hAnsi="Consolas" w:cs="Times New Roman"/>
                <w:color w:val="D4D4D4"/>
                <w:sz w:val="21"/>
                <w:szCs w:val="21"/>
              </w:rPr>
              <w:pPrChange w:id="10286" w:author="Donovan Goode [2]" w:date="2018-11-09T10:05:00Z">
                <w:pPr>
                  <w:shd w:val="clear" w:color="auto" w:fill="1E1E1E"/>
                  <w:spacing w:line="285" w:lineRule="atLeast"/>
                </w:pPr>
              </w:pPrChange>
            </w:pPr>
            <w:del w:id="102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372px</w:delText>
              </w:r>
              <w:r w:rsidRPr="007520B6" w:rsidDel="008B6AF4">
                <w:rPr>
                  <w:rFonts w:ascii="Consolas" w:eastAsia="Times New Roman" w:hAnsi="Consolas" w:cs="Times New Roman"/>
                  <w:color w:val="D4D4D4"/>
                  <w:sz w:val="21"/>
                  <w:szCs w:val="21"/>
                </w:rPr>
                <w:delText>;</w:delText>
              </w:r>
            </w:del>
          </w:p>
          <w:p w14:paraId="0B46B786" w14:textId="77777777" w:rsidR="00ED1509" w:rsidRPr="007520B6" w:rsidDel="008B6AF4" w:rsidRDefault="00ED1509">
            <w:pPr>
              <w:pStyle w:val="Heading1Numbered"/>
              <w:rPr>
                <w:del w:id="10288" w:author="Donovan Goode [2]" w:date="2018-11-09T10:04:00Z"/>
                <w:rFonts w:ascii="Consolas" w:eastAsia="Times New Roman" w:hAnsi="Consolas" w:cs="Times New Roman"/>
                <w:color w:val="D4D4D4"/>
                <w:sz w:val="21"/>
                <w:szCs w:val="21"/>
              </w:rPr>
              <w:pPrChange w:id="10289" w:author="Donovan Goode [2]" w:date="2018-11-09T10:05:00Z">
                <w:pPr>
                  <w:shd w:val="clear" w:color="auto" w:fill="1E1E1E"/>
                  <w:spacing w:line="285" w:lineRule="atLeast"/>
                </w:pPr>
              </w:pPrChange>
            </w:pPr>
            <w:del w:id="102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2FB36DE" w14:textId="77777777" w:rsidR="00ED1509" w:rsidRPr="007520B6" w:rsidDel="008B6AF4" w:rsidRDefault="00ED1509">
            <w:pPr>
              <w:pStyle w:val="Heading1Numbered"/>
              <w:rPr>
                <w:del w:id="10291" w:author="Donovan Goode [2]" w:date="2018-11-09T10:04:00Z"/>
                <w:rFonts w:ascii="Consolas" w:eastAsia="Times New Roman" w:hAnsi="Consolas" w:cs="Times New Roman"/>
                <w:color w:val="D4D4D4"/>
                <w:sz w:val="21"/>
                <w:szCs w:val="21"/>
              </w:rPr>
              <w:pPrChange w:id="10292" w:author="Donovan Goode [2]" w:date="2018-11-09T10:05:00Z">
                <w:pPr>
                  <w:shd w:val="clear" w:color="auto" w:fill="1E1E1E"/>
                  <w:spacing w:line="285" w:lineRule="atLeast"/>
                </w:pPr>
              </w:pPrChange>
            </w:pPr>
            <w:del w:id="102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6A74BC69" w14:textId="77777777" w:rsidR="00ED1509" w:rsidRPr="007520B6" w:rsidDel="008B6AF4" w:rsidRDefault="00ED1509">
            <w:pPr>
              <w:pStyle w:val="Heading1Numbered"/>
              <w:rPr>
                <w:del w:id="10294" w:author="Donovan Goode [2]" w:date="2018-11-09T10:04:00Z"/>
                <w:rFonts w:ascii="Consolas" w:eastAsia="Times New Roman" w:hAnsi="Consolas" w:cs="Times New Roman"/>
                <w:color w:val="D4D4D4"/>
                <w:sz w:val="21"/>
                <w:szCs w:val="21"/>
              </w:rPr>
              <w:pPrChange w:id="10295" w:author="Donovan Goode [2]" w:date="2018-11-09T10:05:00Z">
                <w:pPr>
                  <w:shd w:val="clear" w:color="auto" w:fill="1E1E1E"/>
                  <w:spacing w:line="285" w:lineRule="atLeast"/>
                </w:pPr>
              </w:pPrChange>
            </w:pPr>
            <w:del w:id="10296" w:author="Donovan Goode [2]" w:date="2018-11-09T10:04:00Z">
              <w:r w:rsidRPr="007520B6" w:rsidDel="008B6AF4">
                <w:rPr>
                  <w:rFonts w:ascii="Consolas" w:eastAsia="Times New Roman" w:hAnsi="Consolas" w:cs="Times New Roman"/>
                  <w:color w:val="D4D4D4"/>
                  <w:sz w:val="21"/>
                  <w:szCs w:val="21"/>
                </w:rPr>
                <w:delText xml:space="preserve">    }</w:delText>
              </w:r>
            </w:del>
          </w:p>
          <w:p w14:paraId="1B6CF937" w14:textId="77777777" w:rsidR="00ED1509" w:rsidRPr="007520B6" w:rsidDel="008B6AF4" w:rsidRDefault="00ED1509">
            <w:pPr>
              <w:pStyle w:val="Heading1Numbered"/>
              <w:rPr>
                <w:del w:id="10297" w:author="Donovan Goode [2]" w:date="2018-11-09T10:04:00Z"/>
                <w:rFonts w:ascii="Consolas" w:eastAsia="Times New Roman" w:hAnsi="Consolas" w:cs="Times New Roman"/>
                <w:color w:val="D4D4D4"/>
                <w:sz w:val="21"/>
                <w:szCs w:val="21"/>
              </w:rPr>
              <w:pPrChange w:id="10298" w:author="Donovan Goode [2]" w:date="2018-11-09T10:05:00Z">
                <w:pPr>
                  <w:shd w:val="clear" w:color="auto" w:fill="1E1E1E"/>
                  <w:spacing w:line="285" w:lineRule="atLeast"/>
                </w:pPr>
              </w:pPrChange>
            </w:pPr>
          </w:p>
          <w:p w14:paraId="3EA16A21" w14:textId="77777777" w:rsidR="00ED1509" w:rsidRPr="007520B6" w:rsidDel="008B6AF4" w:rsidRDefault="00ED1509">
            <w:pPr>
              <w:pStyle w:val="Heading1Numbered"/>
              <w:rPr>
                <w:del w:id="10299" w:author="Donovan Goode [2]" w:date="2018-11-09T10:04:00Z"/>
                <w:rFonts w:ascii="Consolas" w:eastAsia="Times New Roman" w:hAnsi="Consolas" w:cs="Times New Roman"/>
                <w:color w:val="D4D4D4"/>
                <w:sz w:val="21"/>
                <w:szCs w:val="21"/>
              </w:rPr>
              <w:pPrChange w:id="10300" w:author="Donovan Goode [2]" w:date="2018-11-09T10:05:00Z">
                <w:pPr>
                  <w:shd w:val="clear" w:color="auto" w:fill="1E1E1E"/>
                  <w:spacing w:line="285" w:lineRule="atLeast"/>
                </w:pPr>
              </w:pPrChange>
            </w:pPr>
            <w:del w:id="1030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w:delText>
              </w:r>
              <w:r w:rsidRPr="007520B6" w:rsidDel="008B6AF4">
                <w:rPr>
                  <w:rFonts w:ascii="Consolas" w:eastAsia="Times New Roman" w:hAnsi="Consolas" w:cs="Times New Roman"/>
                  <w:color w:val="D4D4D4"/>
                  <w:sz w:val="21"/>
                  <w:szCs w:val="21"/>
                </w:rPr>
                <w:delText xml:space="preserve"> {</w:delText>
              </w:r>
            </w:del>
          </w:p>
          <w:p w14:paraId="517141D7" w14:textId="77777777" w:rsidR="00ED1509" w:rsidRPr="007520B6" w:rsidDel="008B6AF4" w:rsidRDefault="00ED1509">
            <w:pPr>
              <w:pStyle w:val="Heading1Numbered"/>
              <w:rPr>
                <w:del w:id="10302" w:author="Donovan Goode [2]" w:date="2018-11-09T10:04:00Z"/>
                <w:rFonts w:ascii="Consolas" w:eastAsia="Times New Roman" w:hAnsi="Consolas" w:cs="Times New Roman"/>
                <w:color w:val="D4D4D4"/>
                <w:sz w:val="21"/>
                <w:szCs w:val="21"/>
              </w:rPr>
              <w:pPrChange w:id="10303" w:author="Donovan Goode [2]" w:date="2018-11-09T10:05:00Z">
                <w:pPr>
                  <w:shd w:val="clear" w:color="auto" w:fill="1E1E1E"/>
                  <w:spacing w:line="285" w:lineRule="atLeast"/>
                </w:pPr>
              </w:pPrChange>
            </w:pPr>
            <w:del w:id="103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0F7A462" w14:textId="77777777" w:rsidR="00ED1509" w:rsidRPr="007520B6" w:rsidDel="008B6AF4" w:rsidRDefault="00ED1509">
            <w:pPr>
              <w:pStyle w:val="Heading1Numbered"/>
              <w:rPr>
                <w:del w:id="10305" w:author="Donovan Goode [2]" w:date="2018-11-09T10:04:00Z"/>
                <w:rFonts w:ascii="Consolas" w:eastAsia="Times New Roman" w:hAnsi="Consolas" w:cs="Times New Roman"/>
                <w:color w:val="D4D4D4"/>
                <w:sz w:val="21"/>
                <w:szCs w:val="21"/>
              </w:rPr>
              <w:pPrChange w:id="10306" w:author="Donovan Goode [2]" w:date="2018-11-09T10:05:00Z">
                <w:pPr>
                  <w:shd w:val="clear" w:color="auto" w:fill="1E1E1E"/>
                  <w:spacing w:line="285" w:lineRule="atLeast"/>
                </w:pPr>
              </w:pPrChange>
            </w:pPr>
            <w:del w:id="1030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153px</w:delText>
              </w:r>
              <w:r w:rsidRPr="007520B6" w:rsidDel="008B6AF4">
                <w:rPr>
                  <w:rFonts w:ascii="Consolas" w:eastAsia="Times New Roman" w:hAnsi="Consolas" w:cs="Times New Roman"/>
                  <w:color w:val="D4D4D4"/>
                  <w:sz w:val="21"/>
                  <w:szCs w:val="21"/>
                </w:rPr>
                <w:delText>;</w:delText>
              </w:r>
            </w:del>
          </w:p>
          <w:p w14:paraId="3769FDD2" w14:textId="77777777" w:rsidR="00ED1509" w:rsidRPr="007520B6" w:rsidDel="008B6AF4" w:rsidRDefault="00ED1509">
            <w:pPr>
              <w:pStyle w:val="Heading1Numbered"/>
              <w:rPr>
                <w:del w:id="10308" w:author="Donovan Goode [2]" w:date="2018-11-09T10:04:00Z"/>
                <w:rFonts w:ascii="Consolas" w:eastAsia="Times New Roman" w:hAnsi="Consolas" w:cs="Times New Roman"/>
                <w:color w:val="D4D4D4"/>
                <w:sz w:val="21"/>
                <w:szCs w:val="21"/>
              </w:rPr>
              <w:pPrChange w:id="10309" w:author="Donovan Goode [2]" w:date="2018-11-09T10:05:00Z">
                <w:pPr>
                  <w:shd w:val="clear" w:color="auto" w:fill="1E1E1E"/>
                  <w:spacing w:line="285" w:lineRule="atLeast"/>
                </w:pPr>
              </w:pPrChange>
            </w:pPr>
            <w:del w:id="103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783B404C" w14:textId="77777777" w:rsidR="00ED1509" w:rsidRPr="007520B6" w:rsidDel="008B6AF4" w:rsidRDefault="00ED1509">
            <w:pPr>
              <w:pStyle w:val="Heading1Numbered"/>
              <w:rPr>
                <w:del w:id="10311" w:author="Donovan Goode [2]" w:date="2018-11-09T10:04:00Z"/>
                <w:rFonts w:ascii="Consolas" w:eastAsia="Times New Roman" w:hAnsi="Consolas" w:cs="Times New Roman"/>
                <w:color w:val="D4D4D4"/>
                <w:sz w:val="21"/>
                <w:szCs w:val="21"/>
              </w:rPr>
              <w:pPrChange w:id="10312" w:author="Donovan Goode [2]" w:date="2018-11-09T10:05:00Z">
                <w:pPr>
                  <w:shd w:val="clear" w:color="auto" w:fill="1E1E1E"/>
                  <w:spacing w:line="285" w:lineRule="atLeast"/>
                </w:pPr>
              </w:pPrChange>
            </w:pPr>
            <w:del w:id="103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41E9534" w14:textId="77777777" w:rsidR="00ED1509" w:rsidRPr="007520B6" w:rsidDel="008B6AF4" w:rsidRDefault="00ED1509">
            <w:pPr>
              <w:pStyle w:val="Heading1Numbered"/>
              <w:rPr>
                <w:del w:id="10314" w:author="Donovan Goode [2]" w:date="2018-11-09T10:04:00Z"/>
                <w:rFonts w:ascii="Consolas" w:eastAsia="Times New Roman" w:hAnsi="Consolas" w:cs="Times New Roman"/>
                <w:color w:val="D4D4D4"/>
                <w:sz w:val="21"/>
                <w:szCs w:val="21"/>
              </w:rPr>
              <w:pPrChange w:id="10315" w:author="Donovan Goode [2]" w:date="2018-11-09T10:05:00Z">
                <w:pPr>
                  <w:shd w:val="clear" w:color="auto" w:fill="1E1E1E"/>
                  <w:spacing w:line="285" w:lineRule="atLeast"/>
                </w:pPr>
              </w:pPrChange>
            </w:pPr>
            <w:del w:id="103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44EAD73" w14:textId="77777777" w:rsidR="00ED1509" w:rsidRPr="007520B6" w:rsidDel="008B6AF4" w:rsidRDefault="00ED1509">
            <w:pPr>
              <w:pStyle w:val="Heading1Numbered"/>
              <w:rPr>
                <w:del w:id="10317" w:author="Donovan Goode [2]" w:date="2018-11-09T10:04:00Z"/>
                <w:rFonts w:ascii="Consolas" w:eastAsia="Times New Roman" w:hAnsi="Consolas" w:cs="Times New Roman"/>
                <w:color w:val="D4D4D4"/>
                <w:sz w:val="21"/>
                <w:szCs w:val="21"/>
              </w:rPr>
              <w:pPrChange w:id="10318" w:author="Donovan Goode [2]" w:date="2018-11-09T10:05:00Z">
                <w:pPr>
                  <w:shd w:val="clear" w:color="auto" w:fill="1E1E1E"/>
                  <w:spacing w:line="285" w:lineRule="atLeast"/>
                </w:pPr>
              </w:pPrChange>
            </w:pPr>
            <w:del w:id="103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9611283" w14:textId="77777777" w:rsidR="00ED1509" w:rsidRPr="007520B6" w:rsidDel="008B6AF4" w:rsidRDefault="00ED1509">
            <w:pPr>
              <w:pStyle w:val="Heading1Numbered"/>
              <w:rPr>
                <w:del w:id="10320" w:author="Donovan Goode [2]" w:date="2018-11-09T10:04:00Z"/>
                <w:rFonts w:ascii="Consolas" w:eastAsia="Times New Roman" w:hAnsi="Consolas" w:cs="Times New Roman"/>
                <w:color w:val="D4D4D4"/>
                <w:sz w:val="21"/>
                <w:szCs w:val="21"/>
              </w:rPr>
              <w:pPrChange w:id="10321" w:author="Donovan Goode [2]" w:date="2018-11-09T10:05:00Z">
                <w:pPr>
                  <w:shd w:val="clear" w:color="auto" w:fill="1E1E1E"/>
                  <w:spacing w:line="285" w:lineRule="atLeast"/>
                </w:pPr>
              </w:pPrChange>
            </w:pPr>
            <w:del w:id="103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6C0FD745" w14:textId="77777777" w:rsidR="00ED1509" w:rsidRPr="007520B6" w:rsidDel="008B6AF4" w:rsidRDefault="00ED1509">
            <w:pPr>
              <w:pStyle w:val="Heading1Numbered"/>
              <w:rPr>
                <w:del w:id="10323" w:author="Donovan Goode [2]" w:date="2018-11-09T10:04:00Z"/>
                <w:rFonts w:ascii="Consolas" w:eastAsia="Times New Roman" w:hAnsi="Consolas" w:cs="Times New Roman"/>
                <w:color w:val="D4D4D4"/>
                <w:sz w:val="21"/>
                <w:szCs w:val="21"/>
              </w:rPr>
              <w:pPrChange w:id="10324" w:author="Donovan Goode [2]" w:date="2018-11-09T10:05:00Z">
                <w:pPr>
                  <w:shd w:val="clear" w:color="auto" w:fill="1E1E1E"/>
                  <w:spacing w:line="285" w:lineRule="atLeast"/>
                </w:pPr>
              </w:pPrChange>
            </w:pPr>
          </w:p>
          <w:p w14:paraId="36C26E4C" w14:textId="77777777" w:rsidR="00ED1509" w:rsidRPr="007520B6" w:rsidDel="008B6AF4" w:rsidRDefault="00ED1509">
            <w:pPr>
              <w:pStyle w:val="Heading1Numbered"/>
              <w:rPr>
                <w:del w:id="10325" w:author="Donovan Goode [2]" w:date="2018-11-09T10:04:00Z"/>
                <w:rFonts w:ascii="Consolas" w:eastAsia="Times New Roman" w:hAnsi="Consolas" w:cs="Times New Roman"/>
                <w:color w:val="D4D4D4"/>
                <w:sz w:val="21"/>
                <w:szCs w:val="21"/>
              </w:rPr>
              <w:pPrChange w:id="10326" w:author="Donovan Goode [2]" w:date="2018-11-09T10:05:00Z">
                <w:pPr>
                  <w:shd w:val="clear" w:color="auto" w:fill="1E1E1E"/>
                  <w:spacing w:line="285" w:lineRule="atLeast"/>
                </w:pPr>
              </w:pPrChange>
            </w:pPr>
            <w:del w:id="103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https://www.opm.gov/images/menu2.png</w:delText>
              </w:r>
              <w:r w:rsidRPr="007520B6" w:rsidDel="008B6AF4">
                <w:rPr>
                  <w:rFonts w:ascii="Consolas" w:eastAsia="Times New Roman" w:hAnsi="Consolas" w:cs="Times New Roman"/>
                  <w:color w:val="D4D4D4"/>
                  <w:sz w:val="21"/>
                  <w:szCs w:val="21"/>
                </w:rPr>
                <w:delText>);</w:delText>
              </w:r>
            </w:del>
          </w:p>
          <w:p w14:paraId="5C0E39BE" w14:textId="77777777" w:rsidR="00ED1509" w:rsidRPr="007520B6" w:rsidDel="008B6AF4" w:rsidRDefault="00ED1509">
            <w:pPr>
              <w:pStyle w:val="Heading1Numbered"/>
              <w:rPr>
                <w:del w:id="10328" w:author="Donovan Goode [2]" w:date="2018-11-09T10:04:00Z"/>
                <w:rFonts w:ascii="Consolas" w:eastAsia="Times New Roman" w:hAnsi="Consolas" w:cs="Times New Roman"/>
                <w:color w:val="D4D4D4"/>
                <w:sz w:val="21"/>
                <w:szCs w:val="21"/>
              </w:rPr>
              <w:pPrChange w:id="10329" w:author="Donovan Goode [2]" w:date="2018-11-09T10:05:00Z">
                <w:pPr>
                  <w:shd w:val="clear" w:color="auto" w:fill="1E1E1E"/>
                  <w:spacing w:line="285" w:lineRule="atLeast"/>
                </w:pPr>
              </w:pPrChange>
            </w:pPr>
            <w:del w:id="103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28CA0996" w14:textId="77777777" w:rsidR="00ED1509" w:rsidRPr="007520B6" w:rsidDel="008B6AF4" w:rsidRDefault="00ED1509">
            <w:pPr>
              <w:pStyle w:val="Heading1Numbered"/>
              <w:rPr>
                <w:del w:id="10331" w:author="Donovan Goode [2]" w:date="2018-11-09T10:04:00Z"/>
                <w:rFonts w:ascii="Consolas" w:eastAsia="Times New Roman" w:hAnsi="Consolas" w:cs="Times New Roman"/>
                <w:color w:val="D4D4D4"/>
                <w:sz w:val="21"/>
                <w:szCs w:val="21"/>
              </w:rPr>
              <w:pPrChange w:id="10332" w:author="Donovan Goode [2]" w:date="2018-11-09T10:05:00Z">
                <w:pPr>
                  <w:shd w:val="clear" w:color="auto" w:fill="1E1E1E"/>
                  <w:spacing w:line="285" w:lineRule="atLeast"/>
                </w:pPr>
              </w:pPrChange>
            </w:pPr>
            <w:del w:id="1033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9DE97FB" w14:textId="77777777" w:rsidR="00ED1509" w:rsidRPr="007520B6" w:rsidDel="008B6AF4" w:rsidRDefault="00ED1509">
            <w:pPr>
              <w:pStyle w:val="Heading1Numbered"/>
              <w:rPr>
                <w:del w:id="10334" w:author="Donovan Goode [2]" w:date="2018-11-09T10:04:00Z"/>
                <w:rFonts w:ascii="Consolas" w:eastAsia="Times New Roman" w:hAnsi="Consolas" w:cs="Times New Roman"/>
                <w:color w:val="D4D4D4"/>
                <w:sz w:val="21"/>
                <w:szCs w:val="21"/>
              </w:rPr>
              <w:pPrChange w:id="10335" w:author="Donovan Goode [2]" w:date="2018-11-09T10:05:00Z">
                <w:pPr>
                  <w:shd w:val="clear" w:color="auto" w:fill="1E1E1E"/>
                  <w:spacing w:line="285" w:lineRule="atLeast"/>
                </w:pPr>
              </w:pPrChange>
            </w:pPr>
          </w:p>
          <w:p w14:paraId="1B7965E2" w14:textId="77777777" w:rsidR="00ED1509" w:rsidRPr="007520B6" w:rsidDel="008B6AF4" w:rsidRDefault="00ED1509">
            <w:pPr>
              <w:pStyle w:val="Heading1Numbered"/>
              <w:rPr>
                <w:del w:id="10336" w:author="Donovan Goode [2]" w:date="2018-11-09T10:04:00Z"/>
                <w:rFonts w:ascii="Consolas" w:eastAsia="Times New Roman" w:hAnsi="Consolas" w:cs="Times New Roman"/>
                <w:color w:val="D4D4D4"/>
                <w:sz w:val="21"/>
                <w:szCs w:val="21"/>
              </w:rPr>
              <w:pPrChange w:id="10337" w:author="Donovan Goode [2]" w:date="2018-11-09T10:05:00Z">
                <w:pPr>
                  <w:shd w:val="clear" w:color="auto" w:fill="1E1E1E"/>
                  <w:spacing w:line="285" w:lineRule="atLeast"/>
                </w:pPr>
              </w:pPrChange>
            </w:pPr>
            <w:del w:id="103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B463F95" w14:textId="77777777" w:rsidR="00ED1509" w:rsidRPr="007520B6" w:rsidDel="008B6AF4" w:rsidRDefault="00ED1509">
            <w:pPr>
              <w:pStyle w:val="Heading1Numbered"/>
              <w:rPr>
                <w:del w:id="10339" w:author="Donovan Goode [2]" w:date="2018-11-09T10:04:00Z"/>
                <w:rFonts w:ascii="Consolas" w:eastAsia="Times New Roman" w:hAnsi="Consolas" w:cs="Times New Roman"/>
                <w:color w:val="D4D4D4"/>
                <w:sz w:val="21"/>
                <w:szCs w:val="21"/>
              </w:rPr>
              <w:pPrChange w:id="10340" w:author="Donovan Goode [2]" w:date="2018-11-09T10:05:00Z">
                <w:pPr>
                  <w:shd w:val="clear" w:color="auto" w:fill="1E1E1E"/>
                  <w:spacing w:line="285" w:lineRule="atLeast"/>
                </w:pPr>
              </w:pPrChange>
            </w:pPr>
            <w:del w:id="103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7101FE9C" w14:textId="77777777" w:rsidR="00ED1509" w:rsidRPr="007520B6" w:rsidDel="008B6AF4" w:rsidRDefault="00ED1509">
            <w:pPr>
              <w:pStyle w:val="Heading1Numbered"/>
              <w:rPr>
                <w:del w:id="10342" w:author="Donovan Goode [2]" w:date="2018-11-09T10:04:00Z"/>
                <w:rFonts w:ascii="Consolas" w:eastAsia="Times New Roman" w:hAnsi="Consolas" w:cs="Times New Roman"/>
                <w:color w:val="D4D4D4"/>
                <w:sz w:val="21"/>
                <w:szCs w:val="21"/>
              </w:rPr>
              <w:pPrChange w:id="10343" w:author="Donovan Goode [2]" w:date="2018-11-09T10:05:00Z">
                <w:pPr>
                  <w:shd w:val="clear" w:color="auto" w:fill="1E1E1E"/>
                  <w:spacing w:line="285" w:lineRule="atLeast"/>
                </w:pPr>
              </w:pPrChange>
            </w:pPr>
            <w:del w:id="103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4918B73" w14:textId="77777777" w:rsidR="00ED1509" w:rsidRPr="007520B6" w:rsidDel="008B6AF4" w:rsidRDefault="00ED1509">
            <w:pPr>
              <w:pStyle w:val="Heading1Numbered"/>
              <w:rPr>
                <w:del w:id="10345" w:author="Donovan Goode [2]" w:date="2018-11-09T10:04:00Z"/>
                <w:rFonts w:ascii="Consolas" w:eastAsia="Times New Roman" w:hAnsi="Consolas" w:cs="Times New Roman"/>
                <w:color w:val="D4D4D4"/>
                <w:sz w:val="21"/>
                <w:szCs w:val="21"/>
              </w:rPr>
              <w:pPrChange w:id="10346" w:author="Donovan Goode [2]" w:date="2018-11-09T10:05:00Z">
                <w:pPr>
                  <w:shd w:val="clear" w:color="auto" w:fill="1E1E1E"/>
                  <w:spacing w:line="285" w:lineRule="atLeast"/>
                </w:pPr>
              </w:pPrChange>
            </w:pPr>
            <w:del w:id="103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E9FA075" w14:textId="77777777" w:rsidR="00ED1509" w:rsidRPr="007520B6" w:rsidDel="008B6AF4" w:rsidRDefault="00ED1509">
            <w:pPr>
              <w:pStyle w:val="Heading1Numbered"/>
              <w:rPr>
                <w:del w:id="10348" w:author="Donovan Goode [2]" w:date="2018-11-09T10:04:00Z"/>
                <w:rFonts w:ascii="Consolas" w:eastAsia="Times New Roman" w:hAnsi="Consolas" w:cs="Times New Roman"/>
                <w:color w:val="D4D4D4"/>
                <w:sz w:val="21"/>
                <w:szCs w:val="21"/>
              </w:rPr>
              <w:pPrChange w:id="10349" w:author="Donovan Goode [2]" w:date="2018-11-09T10:05:00Z">
                <w:pPr>
                  <w:shd w:val="clear" w:color="auto" w:fill="1E1E1E"/>
                  <w:spacing w:line="285" w:lineRule="atLeast"/>
                </w:pPr>
              </w:pPrChange>
            </w:pPr>
            <w:del w:id="103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CDB6EB7" w14:textId="77777777" w:rsidR="00ED1509" w:rsidRPr="007520B6" w:rsidDel="008B6AF4" w:rsidRDefault="00ED1509">
            <w:pPr>
              <w:pStyle w:val="Heading1Numbered"/>
              <w:rPr>
                <w:del w:id="10351" w:author="Donovan Goode [2]" w:date="2018-11-09T10:04:00Z"/>
                <w:rFonts w:ascii="Consolas" w:eastAsia="Times New Roman" w:hAnsi="Consolas" w:cs="Times New Roman"/>
                <w:color w:val="D4D4D4"/>
                <w:sz w:val="21"/>
                <w:szCs w:val="21"/>
              </w:rPr>
              <w:pPrChange w:id="10352" w:author="Donovan Goode [2]" w:date="2018-11-09T10:05:00Z">
                <w:pPr>
                  <w:shd w:val="clear" w:color="auto" w:fill="1E1E1E"/>
                  <w:spacing w:line="285" w:lineRule="atLeast"/>
                </w:pPr>
              </w:pPrChange>
            </w:pPr>
          </w:p>
          <w:p w14:paraId="29331D87" w14:textId="77777777" w:rsidR="00ED1509" w:rsidRPr="007520B6" w:rsidDel="008B6AF4" w:rsidRDefault="00ED1509">
            <w:pPr>
              <w:pStyle w:val="Heading1Numbered"/>
              <w:rPr>
                <w:del w:id="10353" w:author="Donovan Goode [2]" w:date="2018-11-09T10:04:00Z"/>
                <w:rFonts w:ascii="Consolas" w:eastAsia="Times New Roman" w:hAnsi="Consolas" w:cs="Times New Roman"/>
                <w:color w:val="D4D4D4"/>
                <w:sz w:val="21"/>
                <w:szCs w:val="21"/>
              </w:rPr>
              <w:pPrChange w:id="10354" w:author="Donovan Goode [2]" w:date="2018-11-09T10:05:00Z">
                <w:pPr>
                  <w:shd w:val="clear" w:color="auto" w:fill="1E1E1E"/>
                  <w:spacing w:line="285" w:lineRule="atLeast"/>
                </w:pPr>
              </w:pPrChange>
            </w:pPr>
            <w:del w:id="103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9007C9E" w14:textId="77777777" w:rsidR="00ED1509" w:rsidRPr="007520B6" w:rsidDel="008B6AF4" w:rsidRDefault="00ED1509">
            <w:pPr>
              <w:pStyle w:val="Heading1Numbered"/>
              <w:rPr>
                <w:del w:id="10356" w:author="Donovan Goode [2]" w:date="2018-11-09T10:04:00Z"/>
                <w:rFonts w:ascii="Consolas" w:eastAsia="Times New Roman" w:hAnsi="Consolas" w:cs="Times New Roman"/>
                <w:color w:val="D4D4D4"/>
                <w:sz w:val="21"/>
                <w:szCs w:val="21"/>
              </w:rPr>
              <w:pPrChange w:id="10357" w:author="Donovan Goode [2]" w:date="2018-11-09T10:05:00Z">
                <w:pPr>
                  <w:shd w:val="clear" w:color="auto" w:fill="1E1E1E"/>
                  <w:spacing w:line="285" w:lineRule="atLeast"/>
                </w:pPr>
              </w:pPrChange>
            </w:pPr>
            <w:del w:id="10358" w:author="Donovan Goode [2]" w:date="2018-11-09T10:04:00Z">
              <w:r w:rsidRPr="007520B6" w:rsidDel="008B6AF4">
                <w:rPr>
                  <w:rFonts w:ascii="Consolas" w:eastAsia="Times New Roman" w:hAnsi="Consolas" w:cs="Times New Roman"/>
                  <w:color w:val="D4D4D4"/>
                  <w:sz w:val="21"/>
                  <w:szCs w:val="21"/>
                </w:rPr>
                <w:delText xml:space="preserve">    }</w:delText>
              </w:r>
            </w:del>
          </w:p>
          <w:p w14:paraId="12B97232" w14:textId="77777777" w:rsidR="00ED1509" w:rsidRPr="007520B6" w:rsidDel="008B6AF4" w:rsidRDefault="00ED1509">
            <w:pPr>
              <w:pStyle w:val="Heading1Numbered"/>
              <w:rPr>
                <w:del w:id="10359" w:author="Donovan Goode [2]" w:date="2018-11-09T10:04:00Z"/>
                <w:rFonts w:ascii="Consolas" w:eastAsia="Times New Roman" w:hAnsi="Consolas" w:cs="Times New Roman"/>
                <w:color w:val="D4D4D4"/>
                <w:sz w:val="21"/>
                <w:szCs w:val="21"/>
              </w:rPr>
              <w:pPrChange w:id="10360" w:author="Donovan Goode [2]" w:date="2018-11-09T10:05:00Z">
                <w:pPr>
                  <w:shd w:val="clear" w:color="auto" w:fill="1E1E1E"/>
                  <w:spacing w:after="240" w:line="285" w:lineRule="atLeast"/>
                </w:pPr>
              </w:pPrChange>
            </w:pPr>
          </w:p>
          <w:p w14:paraId="6F5EB5DD" w14:textId="77777777" w:rsidR="00ED1509" w:rsidRPr="007520B6" w:rsidDel="008B6AF4" w:rsidRDefault="00ED1509">
            <w:pPr>
              <w:pStyle w:val="Heading1Numbered"/>
              <w:rPr>
                <w:del w:id="10361" w:author="Donovan Goode [2]" w:date="2018-11-09T10:04:00Z"/>
                <w:rFonts w:ascii="Consolas" w:eastAsia="Times New Roman" w:hAnsi="Consolas" w:cs="Times New Roman"/>
                <w:color w:val="D4D4D4"/>
                <w:sz w:val="21"/>
                <w:szCs w:val="21"/>
              </w:rPr>
              <w:pPrChange w:id="10362" w:author="Donovan Goode [2]" w:date="2018-11-09T10:05:00Z">
                <w:pPr>
                  <w:shd w:val="clear" w:color="auto" w:fill="1E1E1E"/>
                  <w:spacing w:line="285" w:lineRule="atLeast"/>
                </w:pPr>
              </w:pPrChange>
            </w:pPr>
            <w:del w:id="1036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#sliding_menu.fold .button</w:delText>
              </w:r>
              <w:r w:rsidRPr="007520B6" w:rsidDel="008B6AF4">
                <w:rPr>
                  <w:rFonts w:ascii="Consolas" w:eastAsia="Times New Roman" w:hAnsi="Consolas" w:cs="Times New Roman"/>
                  <w:color w:val="D4D4D4"/>
                  <w:sz w:val="21"/>
                  <w:szCs w:val="21"/>
                </w:rPr>
                <w:delText xml:space="preserve"> {</w:delText>
              </w:r>
            </w:del>
          </w:p>
          <w:p w14:paraId="1F73C6FD" w14:textId="77777777" w:rsidR="00ED1509" w:rsidRPr="007520B6" w:rsidDel="008B6AF4" w:rsidRDefault="00ED1509">
            <w:pPr>
              <w:pStyle w:val="Heading1Numbered"/>
              <w:rPr>
                <w:del w:id="10364" w:author="Donovan Goode [2]" w:date="2018-11-09T10:04:00Z"/>
                <w:rFonts w:ascii="Consolas" w:eastAsia="Times New Roman" w:hAnsi="Consolas" w:cs="Times New Roman"/>
                <w:color w:val="D4D4D4"/>
                <w:sz w:val="21"/>
                <w:szCs w:val="21"/>
              </w:rPr>
              <w:pPrChange w:id="10365" w:author="Donovan Goode [2]" w:date="2018-11-09T10:05:00Z">
                <w:pPr>
                  <w:shd w:val="clear" w:color="auto" w:fill="1E1E1E"/>
                  <w:spacing w:line="285" w:lineRule="atLeast"/>
                </w:pPr>
              </w:pPrChange>
            </w:pPr>
            <w:del w:id="1036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7A59A5F" w14:textId="77777777" w:rsidR="00ED1509" w:rsidRPr="007520B6" w:rsidDel="008B6AF4" w:rsidRDefault="00ED1509">
            <w:pPr>
              <w:pStyle w:val="Heading1Numbered"/>
              <w:rPr>
                <w:del w:id="10367" w:author="Donovan Goode [2]" w:date="2018-11-09T10:04:00Z"/>
                <w:rFonts w:ascii="Consolas" w:eastAsia="Times New Roman" w:hAnsi="Consolas" w:cs="Times New Roman"/>
                <w:color w:val="D4D4D4"/>
                <w:sz w:val="21"/>
                <w:szCs w:val="21"/>
              </w:rPr>
              <w:pPrChange w:id="10368" w:author="Donovan Goode [2]" w:date="2018-11-09T10:05:00Z">
                <w:pPr>
                  <w:shd w:val="clear" w:color="auto" w:fill="1E1E1E"/>
                  <w:spacing w:line="285" w:lineRule="atLeast"/>
                </w:pPr>
              </w:pPrChange>
            </w:pPr>
            <w:del w:id="10369" w:author="Donovan Goode [2]" w:date="2018-11-09T10:04:00Z">
              <w:r w:rsidRPr="007520B6" w:rsidDel="008B6AF4">
                <w:rPr>
                  <w:rFonts w:ascii="Consolas" w:eastAsia="Times New Roman" w:hAnsi="Consolas" w:cs="Times New Roman"/>
                  <w:color w:val="D4D4D4"/>
                  <w:sz w:val="21"/>
                  <w:szCs w:val="21"/>
                </w:rPr>
                <w:delText xml:space="preserve">    }</w:delText>
              </w:r>
            </w:del>
          </w:p>
          <w:p w14:paraId="67200CC5" w14:textId="77777777" w:rsidR="00ED1509" w:rsidRPr="007520B6" w:rsidDel="008B6AF4" w:rsidRDefault="00ED1509">
            <w:pPr>
              <w:pStyle w:val="Heading1Numbered"/>
              <w:rPr>
                <w:del w:id="10370" w:author="Donovan Goode [2]" w:date="2018-11-09T10:04:00Z"/>
                <w:rFonts w:ascii="Consolas" w:eastAsia="Times New Roman" w:hAnsi="Consolas" w:cs="Times New Roman"/>
                <w:color w:val="D4D4D4"/>
                <w:sz w:val="21"/>
                <w:szCs w:val="21"/>
              </w:rPr>
              <w:pPrChange w:id="10371" w:author="Donovan Goode [2]" w:date="2018-11-09T10:05:00Z">
                <w:pPr>
                  <w:shd w:val="clear" w:color="auto" w:fill="1E1E1E"/>
                  <w:spacing w:line="285" w:lineRule="atLeast"/>
                </w:pPr>
              </w:pPrChange>
            </w:pPr>
          </w:p>
          <w:p w14:paraId="5396CEBC" w14:textId="77777777" w:rsidR="00ED1509" w:rsidRPr="007520B6" w:rsidDel="008B6AF4" w:rsidRDefault="00ED1509">
            <w:pPr>
              <w:pStyle w:val="Heading1Numbered"/>
              <w:rPr>
                <w:del w:id="10372" w:author="Donovan Goode [2]" w:date="2018-11-09T10:04:00Z"/>
                <w:rFonts w:ascii="Consolas" w:eastAsia="Times New Roman" w:hAnsi="Consolas" w:cs="Times New Roman"/>
                <w:color w:val="D4D4D4"/>
                <w:sz w:val="21"/>
                <w:szCs w:val="21"/>
              </w:rPr>
              <w:pPrChange w:id="10373" w:author="Donovan Goode [2]" w:date="2018-11-09T10:05:00Z">
                <w:pPr>
                  <w:shd w:val="clear" w:color="auto" w:fill="1E1E1E"/>
                  <w:spacing w:line="285" w:lineRule="atLeast"/>
                </w:pPr>
              </w:pPrChange>
            </w:pPr>
            <w:del w:id="103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.button#item0</w:delText>
              </w:r>
              <w:r w:rsidRPr="007520B6" w:rsidDel="008B6AF4">
                <w:rPr>
                  <w:rFonts w:ascii="Consolas" w:eastAsia="Times New Roman" w:hAnsi="Consolas" w:cs="Times New Roman"/>
                  <w:color w:val="D4D4D4"/>
                  <w:sz w:val="21"/>
                  <w:szCs w:val="21"/>
                </w:rPr>
                <w:delText xml:space="preserve"> {</w:delText>
              </w:r>
            </w:del>
          </w:p>
          <w:p w14:paraId="5B85F516" w14:textId="77777777" w:rsidR="00ED1509" w:rsidRPr="007520B6" w:rsidDel="008B6AF4" w:rsidRDefault="00ED1509">
            <w:pPr>
              <w:pStyle w:val="Heading1Numbered"/>
              <w:rPr>
                <w:del w:id="10375" w:author="Donovan Goode [2]" w:date="2018-11-09T10:04:00Z"/>
                <w:rFonts w:ascii="Consolas" w:eastAsia="Times New Roman" w:hAnsi="Consolas" w:cs="Times New Roman"/>
                <w:color w:val="D4D4D4"/>
                <w:sz w:val="21"/>
                <w:szCs w:val="21"/>
              </w:rPr>
              <w:pPrChange w:id="10376" w:author="Donovan Goode [2]" w:date="2018-11-09T10:05:00Z">
                <w:pPr>
                  <w:shd w:val="clear" w:color="auto" w:fill="1E1E1E"/>
                  <w:spacing w:line="285" w:lineRule="atLeast"/>
                </w:pPr>
              </w:pPrChange>
            </w:pPr>
          </w:p>
          <w:p w14:paraId="3D183152" w14:textId="77777777" w:rsidR="00ED1509" w:rsidRPr="007520B6" w:rsidDel="008B6AF4" w:rsidRDefault="00ED1509">
            <w:pPr>
              <w:pStyle w:val="Heading1Numbered"/>
              <w:rPr>
                <w:del w:id="10377" w:author="Donovan Goode [2]" w:date="2018-11-09T10:04:00Z"/>
                <w:rFonts w:ascii="Consolas" w:eastAsia="Times New Roman" w:hAnsi="Consolas" w:cs="Times New Roman"/>
                <w:color w:val="D4D4D4"/>
                <w:sz w:val="21"/>
                <w:szCs w:val="21"/>
              </w:rPr>
              <w:pPrChange w:id="10378" w:author="Donovan Goode [2]" w:date="2018-11-09T10:05:00Z">
                <w:pPr>
                  <w:shd w:val="clear" w:color="auto" w:fill="1E1E1E"/>
                  <w:spacing w:line="285" w:lineRule="atLeast"/>
                </w:pPr>
              </w:pPrChange>
            </w:pPr>
            <w:del w:id="103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6428F8F1" w14:textId="77777777" w:rsidR="00ED1509" w:rsidRPr="007520B6" w:rsidDel="008B6AF4" w:rsidRDefault="00ED1509">
            <w:pPr>
              <w:pStyle w:val="Heading1Numbered"/>
              <w:rPr>
                <w:del w:id="10380" w:author="Donovan Goode [2]" w:date="2018-11-09T10:04:00Z"/>
                <w:rFonts w:ascii="Consolas" w:eastAsia="Times New Roman" w:hAnsi="Consolas" w:cs="Times New Roman"/>
                <w:color w:val="D4D4D4"/>
                <w:sz w:val="21"/>
                <w:szCs w:val="21"/>
              </w:rPr>
              <w:pPrChange w:id="10381" w:author="Donovan Goode [2]" w:date="2018-11-09T10:05:00Z">
                <w:pPr>
                  <w:shd w:val="clear" w:color="auto" w:fill="1E1E1E"/>
                  <w:spacing w:line="285" w:lineRule="atLeast"/>
                </w:pPr>
              </w:pPrChange>
            </w:pPr>
            <w:del w:id="103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12E333CF" w14:textId="77777777" w:rsidR="00ED1509" w:rsidRPr="007520B6" w:rsidDel="008B6AF4" w:rsidRDefault="00ED1509">
            <w:pPr>
              <w:pStyle w:val="Heading1Numbered"/>
              <w:rPr>
                <w:del w:id="10383" w:author="Donovan Goode [2]" w:date="2018-11-09T10:04:00Z"/>
                <w:rFonts w:ascii="Consolas" w:eastAsia="Times New Roman" w:hAnsi="Consolas" w:cs="Times New Roman"/>
                <w:color w:val="D4D4D4"/>
                <w:sz w:val="21"/>
                <w:szCs w:val="21"/>
              </w:rPr>
              <w:pPrChange w:id="10384" w:author="Donovan Goode [2]" w:date="2018-11-09T10:05:00Z">
                <w:pPr>
                  <w:shd w:val="clear" w:color="auto" w:fill="1E1E1E"/>
                  <w:spacing w:line="285" w:lineRule="atLeast"/>
                </w:pPr>
              </w:pPrChange>
            </w:pPr>
            <w:del w:id="103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1474226" w14:textId="77777777" w:rsidR="00ED1509" w:rsidRPr="007520B6" w:rsidDel="008B6AF4" w:rsidRDefault="00ED1509">
            <w:pPr>
              <w:pStyle w:val="Heading1Numbered"/>
              <w:rPr>
                <w:del w:id="10386" w:author="Donovan Goode [2]" w:date="2018-11-09T10:04:00Z"/>
                <w:rFonts w:ascii="Consolas" w:eastAsia="Times New Roman" w:hAnsi="Consolas" w:cs="Times New Roman"/>
                <w:color w:val="D4D4D4"/>
                <w:sz w:val="21"/>
                <w:szCs w:val="21"/>
              </w:rPr>
              <w:pPrChange w:id="10387" w:author="Donovan Goode [2]" w:date="2018-11-09T10:05:00Z">
                <w:pPr>
                  <w:shd w:val="clear" w:color="auto" w:fill="1E1E1E"/>
                  <w:spacing w:line="285" w:lineRule="atLeast"/>
                </w:pPr>
              </w:pPrChange>
            </w:pPr>
            <w:del w:id="103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w:delText>
              </w:r>
            </w:del>
          </w:p>
          <w:p w14:paraId="15C17D41" w14:textId="77777777" w:rsidR="00ED1509" w:rsidRPr="007520B6" w:rsidDel="008B6AF4" w:rsidRDefault="00ED1509">
            <w:pPr>
              <w:pStyle w:val="Heading1Numbered"/>
              <w:rPr>
                <w:del w:id="10389" w:author="Donovan Goode [2]" w:date="2018-11-09T10:04:00Z"/>
                <w:rFonts w:ascii="Consolas" w:eastAsia="Times New Roman" w:hAnsi="Consolas" w:cs="Times New Roman"/>
                <w:color w:val="D4D4D4"/>
                <w:sz w:val="21"/>
                <w:szCs w:val="21"/>
              </w:rPr>
              <w:pPrChange w:id="10390" w:author="Donovan Goode [2]" w:date="2018-11-09T10:05:00Z">
                <w:pPr>
                  <w:shd w:val="clear" w:color="auto" w:fill="1E1E1E"/>
                  <w:spacing w:line="285" w:lineRule="atLeast"/>
                </w:pPr>
              </w:pPrChange>
            </w:pPr>
            <w:del w:id="10391" w:author="Donovan Goode [2]" w:date="2018-11-09T10:04:00Z">
              <w:r w:rsidRPr="007520B6" w:rsidDel="008B6AF4">
                <w:rPr>
                  <w:rFonts w:ascii="Consolas" w:eastAsia="Times New Roman" w:hAnsi="Consolas" w:cs="Times New Roman"/>
                  <w:color w:val="D4D4D4"/>
                  <w:sz w:val="21"/>
                  <w:szCs w:val="21"/>
                </w:rPr>
                <w:delText xml:space="preserve">    }</w:delText>
              </w:r>
            </w:del>
          </w:p>
          <w:p w14:paraId="3AEEEB19" w14:textId="77777777" w:rsidR="00ED1509" w:rsidRPr="007520B6" w:rsidDel="008B6AF4" w:rsidRDefault="00ED1509">
            <w:pPr>
              <w:pStyle w:val="Heading1Numbered"/>
              <w:rPr>
                <w:del w:id="10392" w:author="Donovan Goode [2]" w:date="2018-11-09T10:04:00Z"/>
                <w:rFonts w:ascii="Consolas" w:eastAsia="Times New Roman" w:hAnsi="Consolas" w:cs="Times New Roman"/>
                <w:color w:val="D4D4D4"/>
                <w:sz w:val="21"/>
                <w:szCs w:val="21"/>
              </w:rPr>
              <w:pPrChange w:id="10393" w:author="Donovan Goode [2]" w:date="2018-11-09T10:05:00Z">
                <w:pPr>
                  <w:shd w:val="clear" w:color="auto" w:fill="1E1E1E"/>
                  <w:spacing w:line="285" w:lineRule="atLeast"/>
                </w:pPr>
              </w:pPrChange>
            </w:pPr>
          </w:p>
          <w:p w14:paraId="7ABDF8AB" w14:textId="77777777" w:rsidR="00ED1509" w:rsidRPr="007520B6" w:rsidDel="008B6AF4" w:rsidRDefault="00ED1509">
            <w:pPr>
              <w:pStyle w:val="Heading1Numbered"/>
              <w:rPr>
                <w:del w:id="10394" w:author="Donovan Goode [2]" w:date="2018-11-09T10:04:00Z"/>
                <w:rFonts w:ascii="Consolas" w:eastAsia="Times New Roman" w:hAnsi="Consolas" w:cs="Times New Roman"/>
                <w:color w:val="D4D4D4"/>
                <w:sz w:val="21"/>
                <w:szCs w:val="21"/>
              </w:rPr>
              <w:pPrChange w:id="10395" w:author="Donovan Goode [2]" w:date="2018-11-09T10:05:00Z">
                <w:pPr>
                  <w:shd w:val="clear" w:color="auto" w:fill="1E1E1E"/>
                  <w:spacing w:line="285" w:lineRule="atLeast"/>
                </w:pPr>
              </w:pPrChange>
            </w:pPr>
            <w:del w:id="103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.button#item1</w:delText>
              </w:r>
              <w:r w:rsidRPr="007520B6" w:rsidDel="008B6AF4">
                <w:rPr>
                  <w:rFonts w:ascii="Consolas" w:eastAsia="Times New Roman" w:hAnsi="Consolas" w:cs="Times New Roman"/>
                  <w:color w:val="D4D4D4"/>
                  <w:sz w:val="21"/>
                  <w:szCs w:val="21"/>
                </w:rPr>
                <w:delText xml:space="preserve"> {</w:delText>
              </w:r>
            </w:del>
          </w:p>
          <w:p w14:paraId="64F9A91C" w14:textId="77777777" w:rsidR="00ED1509" w:rsidRPr="007520B6" w:rsidDel="008B6AF4" w:rsidRDefault="00ED1509">
            <w:pPr>
              <w:pStyle w:val="Heading1Numbered"/>
              <w:rPr>
                <w:del w:id="10397" w:author="Donovan Goode [2]" w:date="2018-11-09T10:04:00Z"/>
                <w:rFonts w:ascii="Consolas" w:eastAsia="Times New Roman" w:hAnsi="Consolas" w:cs="Times New Roman"/>
                <w:color w:val="D4D4D4"/>
                <w:sz w:val="21"/>
                <w:szCs w:val="21"/>
              </w:rPr>
              <w:pPrChange w:id="10398" w:author="Donovan Goode [2]" w:date="2018-11-09T10:05:00Z">
                <w:pPr>
                  <w:shd w:val="clear" w:color="auto" w:fill="1E1E1E"/>
                  <w:spacing w:line="285" w:lineRule="atLeast"/>
                </w:pPr>
              </w:pPrChange>
            </w:pPr>
            <w:del w:id="103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58D99413" w14:textId="77777777" w:rsidR="00ED1509" w:rsidRPr="007520B6" w:rsidDel="008B6AF4" w:rsidRDefault="00ED1509">
            <w:pPr>
              <w:pStyle w:val="Heading1Numbered"/>
              <w:rPr>
                <w:del w:id="10400" w:author="Donovan Goode [2]" w:date="2018-11-09T10:04:00Z"/>
                <w:rFonts w:ascii="Consolas" w:eastAsia="Times New Roman" w:hAnsi="Consolas" w:cs="Times New Roman"/>
                <w:color w:val="D4D4D4"/>
                <w:sz w:val="21"/>
                <w:szCs w:val="21"/>
              </w:rPr>
              <w:pPrChange w:id="10401" w:author="Donovan Goode [2]" w:date="2018-11-09T10:05:00Z">
                <w:pPr>
                  <w:shd w:val="clear" w:color="auto" w:fill="1E1E1E"/>
                  <w:spacing w:line="285" w:lineRule="atLeast"/>
                </w:pPr>
              </w:pPrChange>
            </w:pPr>
            <w:del w:id="104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E12953D" w14:textId="77777777" w:rsidR="00ED1509" w:rsidRPr="007520B6" w:rsidDel="008B6AF4" w:rsidRDefault="00ED1509">
            <w:pPr>
              <w:pStyle w:val="Heading1Numbered"/>
              <w:rPr>
                <w:del w:id="10403" w:author="Donovan Goode [2]" w:date="2018-11-09T10:04:00Z"/>
                <w:rFonts w:ascii="Consolas" w:eastAsia="Times New Roman" w:hAnsi="Consolas" w:cs="Times New Roman"/>
                <w:color w:val="D4D4D4"/>
                <w:sz w:val="21"/>
                <w:szCs w:val="21"/>
              </w:rPr>
              <w:pPrChange w:id="10404" w:author="Donovan Goode [2]" w:date="2018-11-09T10:05:00Z">
                <w:pPr>
                  <w:shd w:val="clear" w:color="auto" w:fill="1E1E1E"/>
                  <w:spacing w:line="285" w:lineRule="atLeast"/>
                </w:pPr>
              </w:pPrChange>
            </w:pPr>
            <w:del w:id="104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19F41410" w14:textId="77777777" w:rsidR="00ED1509" w:rsidRPr="007520B6" w:rsidDel="008B6AF4" w:rsidRDefault="00ED1509">
            <w:pPr>
              <w:pStyle w:val="Heading1Numbered"/>
              <w:rPr>
                <w:del w:id="10406" w:author="Donovan Goode [2]" w:date="2018-11-09T10:04:00Z"/>
                <w:rFonts w:ascii="Consolas" w:eastAsia="Times New Roman" w:hAnsi="Consolas" w:cs="Times New Roman"/>
                <w:color w:val="D4D4D4"/>
                <w:sz w:val="21"/>
                <w:szCs w:val="21"/>
              </w:rPr>
              <w:pPrChange w:id="10407" w:author="Donovan Goode [2]" w:date="2018-11-09T10:05:00Z">
                <w:pPr>
                  <w:shd w:val="clear" w:color="auto" w:fill="1E1E1E"/>
                  <w:spacing w:line="285" w:lineRule="atLeast"/>
                </w:pPr>
              </w:pPrChange>
            </w:pPr>
            <w:del w:id="104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43B2678E" w14:textId="77777777" w:rsidR="00ED1509" w:rsidRPr="007520B6" w:rsidDel="008B6AF4" w:rsidRDefault="00ED1509">
            <w:pPr>
              <w:pStyle w:val="Heading1Numbered"/>
              <w:rPr>
                <w:del w:id="10409" w:author="Donovan Goode [2]" w:date="2018-11-09T10:04:00Z"/>
                <w:rFonts w:ascii="Consolas" w:eastAsia="Times New Roman" w:hAnsi="Consolas" w:cs="Times New Roman"/>
                <w:color w:val="D4D4D4"/>
                <w:sz w:val="21"/>
                <w:szCs w:val="21"/>
              </w:rPr>
              <w:pPrChange w:id="10410" w:author="Donovan Goode [2]" w:date="2018-11-09T10:05:00Z">
                <w:pPr>
                  <w:shd w:val="clear" w:color="auto" w:fill="1E1E1E"/>
                  <w:spacing w:line="285" w:lineRule="atLeast"/>
                </w:pPr>
              </w:pPrChange>
            </w:pPr>
            <w:del w:id="10411" w:author="Donovan Goode [2]" w:date="2018-11-09T10:04:00Z">
              <w:r w:rsidRPr="007520B6" w:rsidDel="008B6AF4">
                <w:rPr>
                  <w:rFonts w:ascii="Consolas" w:eastAsia="Times New Roman" w:hAnsi="Consolas" w:cs="Times New Roman"/>
                  <w:color w:val="D4D4D4"/>
                  <w:sz w:val="21"/>
                  <w:szCs w:val="21"/>
                </w:rPr>
                <w:delText xml:space="preserve">    }</w:delText>
              </w:r>
            </w:del>
          </w:p>
          <w:p w14:paraId="2E3B7FD7" w14:textId="77777777" w:rsidR="00ED1509" w:rsidRPr="007520B6" w:rsidDel="008B6AF4" w:rsidRDefault="00ED1509">
            <w:pPr>
              <w:pStyle w:val="Heading1Numbered"/>
              <w:rPr>
                <w:del w:id="10412" w:author="Donovan Goode [2]" w:date="2018-11-09T10:04:00Z"/>
                <w:rFonts w:ascii="Consolas" w:eastAsia="Times New Roman" w:hAnsi="Consolas" w:cs="Times New Roman"/>
                <w:color w:val="D4D4D4"/>
                <w:sz w:val="21"/>
                <w:szCs w:val="21"/>
              </w:rPr>
              <w:pPrChange w:id="10413" w:author="Donovan Goode [2]" w:date="2018-11-09T10:05:00Z">
                <w:pPr>
                  <w:shd w:val="clear" w:color="auto" w:fill="1E1E1E"/>
                  <w:spacing w:line="285" w:lineRule="atLeast"/>
                </w:pPr>
              </w:pPrChange>
            </w:pPr>
          </w:p>
          <w:p w14:paraId="3BA418FF" w14:textId="77777777" w:rsidR="00ED1509" w:rsidRPr="007520B6" w:rsidDel="008B6AF4" w:rsidRDefault="00ED1509">
            <w:pPr>
              <w:pStyle w:val="Heading1Numbered"/>
              <w:rPr>
                <w:del w:id="10414" w:author="Donovan Goode [2]" w:date="2018-11-09T10:04:00Z"/>
                <w:rFonts w:ascii="Consolas" w:eastAsia="Times New Roman" w:hAnsi="Consolas" w:cs="Times New Roman"/>
                <w:color w:val="D4D4D4"/>
                <w:sz w:val="21"/>
                <w:szCs w:val="21"/>
              </w:rPr>
              <w:pPrChange w:id="10415" w:author="Donovan Goode [2]" w:date="2018-11-09T10:05:00Z">
                <w:pPr>
                  <w:shd w:val="clear" w:color="auto" w:fill="1E1E1E"/>
                  <w:spacing w:line="285" w:lineRule="atLeast"/>
                </w:pPr>
              </w:pPrChange>
            </w:pPr>
            <w:del w:id="1041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.button#item2</w:delText>
              </w:r>
              <w:r w:rsidRPr="007520B6" w:rsidDel="008B6AF4">
                <w:rPr>
                  <w:rFonts w:ascii="Consolas" w:eastAsia="Times New Roman" w:hAnsi="Consolas" w:cs="Times New Roman"/>
                  <w:color w:val="D4D4D4"/>
                  <w:sz w:val="21"/>
                  <w:szCs w:val="21"/>
                </w:rPr>
                <w:delText xml:space="preserve"> {</w:delText>
              </w:r>
            </w:del>
          </w:p>
          <w:p w14:paraId="215FC9D4" w14:textId="77777777" w:rsidR="00ED1509" w:rsidRPr="007520B6" w:rsidDel="008B6AF4" w:rsidRDefault="00ED1509">
            <w:pPr>
              <w:pStyle w:val="Heading1Numbered"/>
              <w:rPr>
                <w:del w:id="10417" w:author="Donovan Goode [2]" w:date="2018-11-09T10:04:00Z"/>
                <w:rFonts w:ascii="Consolas" w:eastAsia="Times New Roman" w:hAnsi="Consolas" w:cs="Times New Roman"/>
                <w:color w:val="D4D4D4"/>
                <w:sz w:val="21"/>
                <w:szCs w:val="21"/>
              </w:rPr>
              <w:pPrChange w:id="10418" w:author="Donovan Goode [2]" w:date="2018-11-09T10:05:00Z">
                <w:pPr>
                  <w:shd w:val="clear" w:color="auto" w:fill="1E1E1E"/>
                  <w:spacing w:line="285" w:lineRule="atLeast"/>
                </w:pPr>
              </w:pPrChange>
            </w:pPr>
            <w:del w:id="1041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23px</w:delText>
              </w:r>
              <w:r w:rsidRPr="007520B6" w:rsidDel="008B6AF4">
                <w:rPr>
                  <w:rFonts w:ascii="Consolas" w:eastAsia="Times New Roman" w:hAnsi="Consolas" w:cs="Times New Roman"/>
                  <w:color w:val="D4D4D4"/>
                  <w:sz w:val="21"/>
                  <w:szCs w:val="21"/>
                </w:rPr>
                <w:delText>;</w:delText>
              </w:r>
            </w:del>
          </w:p>
          <w:p w14:paraId="72CE7FA9" w14:textId="77777777" w:rsidR="00ED1509" w:rsidRPr="007520B6" w:rsidDel="008B6AF4" w:rsidRDefault="00ED1509">
            <w:pPr>
              <w:pStyle w:val="Heading1Numbered"/>
              <w:rPr>
                <w:del w:id="10420" w:author="Donovan Goode [2]" w:date="2018-11-09T10:04:00Z"/>
                <w:rFonts w:ascii="Consolas" w:eastAsia="Times New Roman" w:hAnsi="Consolas" w:cs="Times New Roman"/>
                <w:color w:val="D4D4D4"/>
                <w:sz w:val="21"/>
                <w:szCs w:val="21"/>
              </w:rPr>
              <w:pPrChange w:id="10421" w:author="Donovan Goode [2]" w:date="2018-11-09T10:05:00Z">
                <w:pPr>
                  <w:shd w:val="clear" w:color="auto" w:fill="1E1E1E"/>
                  <w:spacing w:line="285" w:lineRule="atLeast"/>
                </w:pPr>
              </w:pPrChange>
            </w:pPr>
            <w:del w:id="104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70478B1" w14:textId="77777777" w:rsidR="00ED1509" w:rsidRPr="007520B6" w:rsidDel="008B6AF4" w:rsidRDefault="00ED1509">
            <w:pPr>
              <w:pStyle w:val="Heading1Numbered"/>
              <w:rPr>
                <w:del w:id="10423" w:author="Donovan Goode [2]" w:date="2018-11-09T10:04:00Z"/>
                <w:rFonts w:ascii="Consolas" w:eastAsia="Times New Roman" w:hAnsi="Consolas" w:cs="Times New Roman"/>
                <w:color w:val="D4D4D4"/>
                <w:sz w:val="21"/>
                <w:szCs w:val="21"/>
              </w:rPr>
              <w:pPrChange w:id="10424" w:author="Donovan Goode [2]" w:date="2018-11-09T10:05:00Z">
                <w:pPr>
                  <w:shd w:val="clear" w:color="auto" w:fill="1E1E1E"/>
                  <w:spacing w:line="285" w:lineRule="atLeast"/>
                </w:pPr>
              </w:pPrChange>
            </w:pPr>
            <w:del w:id="104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19719B6" w14:textId="77777777" w:rsidR="00ED1509" w:rsidRPr="007520B6" w:rsidDel="008B6AF4" w:rsidRDefault="00ED1509">
            <w:pPr>
              <w:pStyle w:val="Heading1Numbered"/>
              <w:rPr>
                <w:del w:id="10426" w:author="Donovan Goode [2]" w:date="2018-11-09T10:04:00Z"/>
                <w:rFonts w:ascii="Consolas" w:eastAsia="Times New Roman" w:hAnsi="Consolas" w:cs="Times New Roman"/>
                <w:color w:val="D4D4D4"/>
                <w:sz w:val="21"/>
                <w:szCs w:val="21"/>
              </w:rPr>
              <w:pPrChange w:id="10427" w:author="Donovan Goode [2]" w:date="2018-11-09T10:05:00Z">
                <w:pPr>
                  <w:shd w:val="clear" w:color="auto" w:fill="1E1E1E"/>
                  <w:spacing w:line="285" w:lineRule="atLeast"/>
                </w:pPr>
              </w:pPrChange>
            </w:pPr>
            <w:del w:id="104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1CC214E4" w14:textId="77777777" w:rsidR="00ED1509" w:rsidRPr="007520B6" w:rsidDel="008B6AF4" w:rsidRDefault="00ED1509">
            <w:pPr>
              <w:pStyle w:val="Heading1Numbered"/>
              <w:rPr>
                <w:del w:id="10429" w:author="Donovan Goode [2]" w:date="2018-11-09T10:04:00Z"/>
                <w:rFonts w:ascii="Consolas" w:eastAsia="Times New Roman" w:hAnsi="Consolas" w:cs="Times New Roman"/>
                <w:color w:val="D4D4D4"/>
                <w:sz w:val="21"/>
                <w:szCs w:val="21"/>
              </w:rPr>
              <w:pPrChange w:id="10430" w:author="Donovan Goode [2]" w:date="2018-11-09T10:05:00Z">
                <w:pPr>
                  <w:shd w:val="clear" w:color="auto" w:fill="1E1E1E"/>
                  <w:spacing w:line="285" w:lineRule="atLeast"/>
                </w:pPr>
              </w:pPrChange>
            </w:pPr>
            <w:del w:id="104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5CA82407" w14:textId="77777777" w:rsidR="00ED1509" w:rsidRPr="007520B6" w:rsidDel="008B6AF4" w:rsidRDefault="00ED1509">
            <w:pPr>
              <w:pStyle w:val="Heading1Numbered"/>
              <w:rPr>
                <w:del w:id="10432" w:author="Donovan Goode [2]" w:date="2018-11-09T10:04:00Z"/>
                <w:rFonts w:ascii="Consolas" w:eastAsia="Times New Roman" w:hAnsi="Consolas" w:cs="Times New Roman"/>
                <w:color w:val="D4D4D4"/>
                <w:sz w:val="21"/>
                <w:szCs w:val="21"/>
              </w:rPr>
              <w:pPrChange w:id="10433" w:author="Donovan Goode [2]" w:date="2018-11-09T10:05:00Z">
                <w:pPr>
                  <w:shd w:val="clear" w:color="auto" w:fill="1E1E1E"/>
                  <w:spacing w:line="285" w:lineRule="atLeast"/>
                </w:pPr>
              </w:pPrChange>
            </w:pPr>
            <w:del w:id="10434" w:author="Donovan Goode [2]" w:date="2018-11-09T10:04:00Z">
              <w:r w:rsidRPr="007520B6" w:rsidDel="008B6AF4">
                <w:rPr>
                  <w:rFonts w:ascii="Consolas" w:eastAsia="Times New Roman" w:hAnsi="Consolas" w:cs="Times New Roman"/>
                  <w:color w:val="D4D4D4"/>
                  <w:sz w:val="21"/>
                  <w:szCs w:val="21"/>
                </w:rPr>
                <w:delText xml:space="preserve">    }</w:delText>
              </w:r>
            </w:del>
          </w:p>
          <w:p w14:paraId="397B0489" w14:textId="77777777" w:rsidR="00ED1509" w:rsidRPr="007520B6" w:rsidDel="008B6AF4" w:rsidRDefault="00ED1509">
            <w:pPr>
              <w:pStyle w:val="Heading1Numbered"/>
              <w:rPr>
                <w:del w:id="10435" w:author="Donovan Goode [2]" w:date="2018-11-09T10:04:00Z"/>
                <w:rFonts w:ascii="Consolas" w:eastAsia="Times New Roman" w:hAnsi="Consolas" w:cs="Times New Roman"/>
                <w:color w:val="D4D4D4"/>
                <w:sz w:val="21"/>
                <w:szCs w:val="21"/>
              </w:rPr>
              <w:pPrChange w:id="10436" w:author="Donovan Goode [2]" w:date="2018-11-09T10:05:00Z">
                <w:pPr>
                  <w:shd w:val="clear" w:color="auto" w:fill="1E1E1E"/>
                  <w:spacing w:line="285" w:lineRule="atLeast"/>
                </w:pPr>
              </w:pPrChange>
            </w:pPr>
          </w:p>
          <w:p w14:paraId="3F69D1CA" w14:textId="77777777" w:rsidR="00ED1509" w:rsidRPr="007520B6" w:rsidDel="008B6AF4" w:rsidRDefault="00ED1509">
            <w:pPr>
              <w:pStyle w:val="Heading1Numbered"/>
              <w:rPr>
                <w:del w:id="10437" w:author="Donovan Goode [2]" w:date="2018-11-09T10:04:00Z"/>
                <w:rFonts w:ascii="Consolas" w:eastAsia="Times New Roman" w:hAnsi="Consolas" w:cs="Times New Roman"/>
                <w:color w:val="D4D4D4"/>
                <w:sz w:val="21"/>
                <w:szCs w:val="21"/>
              </w:rPr>
              <w:pPrChange w:id="10438" w:author="Donovan Goode [2]" w:date="2018-11-09T10:05:00Z">
                <w:pPr>
                  <w:shd w:val="clear" w:color="auto" w:fill="1E1E1E"/>
                  <w:spacing w:line="285" w:lineRule="atLeast"/>
                </w:pPr>
              </w:pPrChange>
            </w:pPr>
            <w:del w:id="1043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.button#item3</w:delText>
              </w:r>
              <w:r w:rsidRPr="007520B6" w:rsidDel="008B6AF4">
                <w:rPr>
                  <w:rFonts w:ascii="Consolas" w:eastAsia="Times New Roman" w:hAnsi="Consolas" w:cs="Times New Roman"/>
                  <w:color w:val="D4D4D4"/>
                  <w:sz w:val="21"/>
                  <w:szCs w:val="21"/>
                </w:rPr>
                <w:delText xml:space="preserve"> {</w:delText>
              </w:r>
            </w:del>
          </w:p>
          <w:p w14:paraId="59A1F9F0" w14:textId="77777777" w:rsidR="00ED1509" w:rsidRPr="007520B6" w:rsidDel="008B6AF4" w:rsidRDefault="00ED1509">
            <w:pPr>
              <w:pStyle w:val="Heading1Numbered"/>
              <w:rPr>
                <w:del w:id="10440" w:author="Donovan Goode [2]" w:date="2018-11-09T10:04:00Z"/>
                <w:rFonts w:ascii="Consolas" w:eastAsia="Times New Roman" w:hAnsi="Consolas" w:cs="Times New Roman"/>
                <w:color w:val="D4D4D4"/>
                <w:sz w:val="21"/>
                <w:szCs w:val="21"/>
              </w:rPr>
              <w:pPrChange w:id="10441" w:author="Donovan Goode [2]" w:date="2018-11-09T10:05:00Z">
                <w:pPr>
                  <w:shd w:val="clear" w:color="auto" w:fill="1E1E1E"/>
                  <w:spacing w:line="285" w:lineRule="atLeast"/>
                </w:pPr>
              </w:pPrChange>
            </w:pPr>
            <w:del w:id="104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5FE57EF" w14:textId="77777777" w:rsidR="00ED1509" w:rsidRPr="007520B6" w:rsidDel="008B6AF4" w:rsidRDefault="00ED1509">
            <w:pPr>
              <w:pStyle w:val="Heading1Numbered"/>
              <w:rPr>
                <w:del w:id="10443" w:author="Donovan Goode [2]" w:date="2018-11-09T10:04:00Z"/>
                <w:rFonts w:ascii="Consolas" w:eastAsia="Times New Roman" w:hAnsi="Consolas" w:cs="Times New Roman"/>
                <w:color w:val="D4D4D4"/>
                <w:sz w:val="21"/>
                <w:szCs w:val="21"/>
              </w:rPr>
              <w:pPrChange w:id="10444" w:author="Donovan Goode [2]" w:date="2018-11-09T10:05:00Z">
                <w:pPr>
                  <w:shd w:val="clear" w:color="auto" w:fill="1E1E1E"/>
                  <w:spacing w:line="285" w:lineRule="atLeast"/>
                </w:pPr>
              </w:pPrChange>
            </w:pPr>
            <w:del w:id="104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9804D4E" w14:textId="77777777" w:rsidR="00ED1509" w:rsidRPr="007520B6" w:rsidDel="008B6AF4" w:rsidRDefault="00ED1509">
            <w:pPr>
              <w:pStyle w:val="Heading1Numbered"/>
              <w:rPr>
                <w:del w:id="10446" w:author="Donovan Goode [2]" w:date="2018-11-09T10:04:00Z"/>
                <w:rFonts w:ascii="Consolas" w:eastAsia="Times New Roman" w:hAnsi="Consolas" w:cs="Times New Roman"/>
                <w:color w:val="D4D4D4"/>
                <w:sz w:val="21"/>
                <w:szCs w:val="21"/>
              </w:rPr>
              <w:pPrChange w:id="10447" w:author="Donovan Goode [2]" w:date="2018-11-09T10:05:00Z">
                <w:pPr>
                  <w:shd w:val="clear" w:color="auto" w:fill="1E1E1E"/>
                  <w:spacing w:line="285" w:lineRule="atLeast"/>
                </w:pPr>
              </w:pPrChange>
            </w:pPr>
            <w:del w:id="104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4A228F3D" w14:textId="77777777" w:rsidR="00ED1509" w:rsidRPr="007520B6" w:rsidDel="008B6AF4" w:rsidRDefault="00ED1509">
            <w:pPr>
              <w:pStyle w:val="Heading1Numbered"/>
              <w:rPr>
                <w:del w:id="10449" w:author="Donovan Goode [2]" w:date="2018-11-09T10:04:00Z"/>
                <w:rFonts w:ascii="Consolas" w:eastAsia="Times New Roman" w:hAnsi="Consolas" w:cs="Times New Roman"/>
                <w:color w:val="D4D4D4"/>
                <w:sz w:val="21"/>
                <w:szCs w:val="21"/>
              </w:rPr>
              <w:pPrChange w:id="10450" w:author="Donovan Goode [2]" w:date="2018-11-09T10:05:00Z">
                <w:pPr>
                  <w:shd w:val="clear" w:color="auto" w:fill="1E1E1E"/>
                  <w:spacing w:line="285" w:lineRule="atLeast"/>
                </w:pPr>
              </w:pPrChange>
            </w:pPr>
            <w:del w:id="104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124px</w:delText>
              </w:r>
              <w:r w:rsidRPr="007520B6" w:rsidDel="008B6AF4">
                <w:rPr>
                  <w:rFonts w:ascii="Consolas" w:eastAsia="Times New Roman" w:hAnsi="Consolas" w:cs="Times New Roman"/>
                  <w:color w:val="D4D4D4"/>
                  <w:sz w:val="21"/>
                  <w:szCs w:val="21"/>
                </w:rPr>
                <w:delText>;</w:delText>
              </w:r>
            </w:del>
          </w:p>
          <w:p w14:paraId="2ADDF233" w14:textId="77777777" w:rsidR="00ED1509" w:rsidRPr="007520B6" w:rsidDel="008B6AF4" w:rsidRDefault="00ED1509">
            <w:pPr>
              <w:pStyle w:val="Heading1Numbered"/>
              <w:rPr>
                <w:del w:id="10452" w:author="Donovan Goode [2]" w:date="2018-11-09T10:04:00Z"/>
                <w:rFonts w:ascii="Consolas" w:eastAsia="Times New Roman" w:hAnsi="Consolas" w:cs="Times New Roman"/>
                <w:color w:val="D4D4D4"/>
                <w:sz w:val="21"/>
                <w:szCs w:val="21"/>
              </w:rPr>
              <w:pPrChange w:id="10453" w:author="Donovan Goode [2]" w:date="2018-11-09T10:05:00Z">
                <w:pPr>
                  <w:shd w:val="clear" w:color="auto" w:fill="1E1E1E"/>
                  <w:spacing w:line="285" w:lineRule="atLeast"/>
                </w:pPr>
              </w:pPrChange>
            </w:pPr>
            <w:del w:id="10454" w:author="Donovan Goode [2]" w:date="2018-11-09T10:04:00Z">
              <w:r w:rsidRPr="007520B6" w:rsidDel="008B6AF4">
                <w:rPr>
                  <w:rFonts w:ascii="Consolas" w:eastAsia="Times New Roman" w:hAnsi="Consolas" w:cs="Times New Roman"/>
                  <w:color w:val="D4D4D4"/>
                  <w:sz w:val="21"/>
                  <w:szCs w:val="21"/>
                </w:rPr>
                <w:delText xml:space="preserve">    }</w:delText>
              </w:r>
            </w:del>
          </w:p>
          <w:p w14:paraId="1FA15C9B" w14:textId="77777777" w:rsidR="00ED1509" w:rsidRPr="007520B6" w:rsidDel="008B6AF4" w:rsidRDefault="00ED1509">
            <w:pPr>
              <w:pStyle w:val="Heading1Numbered"/>
              <w:rPr>
                <w:del w:id="10455" w:author="Donovan Goode [2]" w:date="2018-11-09T10:04:00Z"/>
                <w:rFonts w:ascii="Consolas" w:eastAsia="Times New Roman" w:hAnsi="Consolas" w:cs="Times New Roman"/>
                <w:color w:val="D4D4D4"/>
                <w:sz w:val="21"/>
                <w:szCs w:val="21"/>
              </w:rPr>
              <w:pPrChange w:id="10456" w:author="Donovan Goode [2]" w:date="2018-11-09T10:05:00Z">
                <w:pPr>
                  <w:shd w:val="clear" w:color="auto" w:fill="1E1E1E"/>
                  <w:spacing w:line="285" w:lineRule="atLeast"/>
                </w:pPr>
              </w:pPrChange>
            </w:pPr>
          </w:p>
          <w:p w14:paraId="0C6A6421" w14:textId="77777777" w:rsidR="00ED1509" w:rsidRPr="007520B6" w:rsidDel="008B6AF4" w:rsidRDefault="00ED1509">
            <w:pPr>
              <w:pStyle w:val="Heading1Numbered"/>
              <w:rPr>
                <w:del w:id="10457" w:author="Donovan Goode [2]" w:date="2018-11-09T10:04:00Z"/>
                <w:rFonts w:ascii="Consolas" w:eastAsia="Times New Roman" w:hAnsi="Consolas" w:cs="Times New Roman"/>
                <w:color w:val="D4D4D4"/>
                <w:sz w:val="21"/>
                <w:szCs w:val="21"/>
              </w:rPr>
              <w:pPrChange w:id="10458" w:author="Donovan Goode [2]" w:date="2018-11-09T10:05:00Z">
                <w:pPr>
                  <w:shd w:val="clear" w:color="auto" w:fill="1E1E1E"/>
                  <w:spacing w:line="285" w:lineRule="atLeast"/>
                </w:pPr>
              </w:pPrChange>
            </w:pPr>
            <w:del w:id="104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.button#item4</w:delText>
              </w:r>
              <w:r w:rsidRPr="007520B6" w:rsidDel="008B6AF4">
                <w:rPr>
                  <w:rFonts w:ascii="Consolas" w:eastAsia="Times New Roman" w:hAnsi="Consolas" w:cs="Times New Roman"/>
                  <w:color w:val="D4D4D4"/>
                  <w:sz w:val="21"/>
                  <w:szCs w:val="21"/>
                </w:rPr>
                <w:delText xml:space="preserve"> {</w:delText>
              </w:r>
            </w:del>
          </w:p>
          <w:p w14:paraId="688FF3D8" w14:textId="77777777" w:rsidR="00ED1509" w:rsidRPr="007520B6" w:rsidDel="008B6AF4" w:rsidRDefault="00ED1509">
            <w:pPr>
              <w:pStyle w:val="Heading1Numbered"/>
              <w:rPr>
                <w:del w:id="10460" w:author="Donovan Goode [2]" w:date="2018-11-09T10:04:00Z"/>
                <w:rFonts w:ascii="Consolas" w:eastAsia="Times New Roman" w:hAnsi="Consolas" w:cs="Times New Roman"/>
                <w:color w:val="D4D4D4"/>
                <w:sz w:val="21"/>
                <w:szCs w:val="21"/>
              </w:rPr>
              <w:pPrChange w:id="10461" w:author="Donovan Goode [2]" w:date="2018-11-09T10:05:00Z">
                <w:pPr>
                  <w:shd w:val="clear" w:color="auto" w:fill="1E1E1E"/>
                  <w:spacing w:line="285" w:lineRule="atLeast"/>
                </w:pPr>
              </w:pPrChange>
            </w:pPr>
            <w:del w:id="104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758A8599" w14:textId="77777777" w:rsidR="00ED1509" w:rsidRPr="007520B6" w:rsidDel="008B6AF4" w:rsidRDefault="00ED1509">
            <w:pPr>
              <w:pStyle w:val="Heading1Numbered"/>
              <w:rPr>
                <w:del w:id="10463" w:author="Donovan Goode [2]" w:date="2018-11-09T10:04:00Z"/>
                <w:rFonts w:ascii="Consolas" w:eastAsia="Times New Roman" w:hAnsi="Consolas" w:cs="Times New Roman"/>
                <w:color w:val="D4D4D4"/>
                <w:sz w:val="21"/>
                <w:szCs w:val="21"/>
              </w:rPr>
              <w:pPrChange w:id="10464" w:author="Donovan Goode [2]" w:date="2018-11-09T10:05:00Z">
                <w:pPr>
                  <w:shd w:val="clear" w:color="auto" w:fill="1E1E1E"/>
                  <w:spacing w:line="285" w:lineRule="atLeast"/>
                </w:pPr>
              </w:pPrChange>
            </w:pPr>
            <w:del w:id="104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E344082" w14:textId="77777777" w:rsidR="00ED1509" w:rsidRPr="007520B6" w:rsidDel="008B6AF4" w:rsidRDefault="00ED1509">
            <w:pPr>
              <w:pStyle w:val="Heading1Numbered"/>
              <w:rPr>
                <w:del w:id="10466" w:author="Donovan Goode [2]" w:date="2018-11-09T10:04:00Z"/>
                <w:rFonts w:ascii="Consolas" w:eastAsia="Times New Roman" w:hAnsi="Consolas" w:cs="Times New Roman"/>
                <w:color w:val="D4D4D4"/>
                <w:sz w:val="21"/>
                <w:szCs w:val="21"/>
              </w:rPr>
              <w:pPrChange w:id="10467" w:author="Donovan Goode [2]" w:date="2018-11-09T10:05:00Z">
                <w:pPr>
                  <w:shd w:val="clear" w:color="auto" w:fill="1E1E1E"/>
                  <w:spacing w:line="285" w:lineRule="atLeast"/>
                </w:pPr>
              </w:pPrChange>
            </w:pPr>
            <w:del w:id="104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159B93DF" w14:textId="77777777" w:rsidR="00ED1509" w:rsidRPr="007520B6" w:rsidDel="008B6AF4" w:rsidRDefault="00ED1509">
            <w:pPr>
              <w:pStyle w:val="Heading1Numbered"/>
              <w:rPr>
                <w:del w:id="10469" w:author="Donovan Goode [2]" w:date="2018-11-09T10:04:00Z"/>
                <w:rFonts w:ascii="Consolas" w:eastAsia="Times New Roman" w:hAnsi="Consolas" w:cs="Times New Roman"/>
                <w:color w:val="D4D4D4"/>
                <w:sz w:val="21"/>
                <w:szCs w:val="21"/>
              </w:rPr>
              <w:pPrChange w:id="10470" w:author="Donovan Goode [2]" w:date="2018-11-09T10:05:00Z">
                <w:pPr>
                  <w:shd w:val="clear" w:color="auto" w:fill="1E1E1E"/>
                  <w:spacing w:line="285" w:lineRule="atLeast"/>
                </w:pPr>
              </w:pPrChange>
            </w:pPr>
            <w:del w:id="104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w:delText>
              </w:r>
            </w:del>
          </w:p>
          <w:p w14:paraId="0C8480EC" w14:textId="77777777" w:rsidR="00ED1509" w:rsidRPr="007520B6" w:rsidDel="008B6AF4" w:rsidRDefault="00ED1509">
            <w:pPr>
              <w:pStyle w:val="Heading1Numbered"/>
              <w:rPr>
                <w:del w:id="10472" w:author="Donovan Goode [2]" w:date="2018-11-09T10:04:00Z"/>
                <w:rFonts w:ascii="Consolas" w:eastAsia="Times New Roman" w:hAnsi="Consolas" w:cs="Times New Roman"/>
                <w:color w:val="D4D4D4"/>
                <w:sz w:val="21"/>
                <w:szCs w:val="21"/>
              </w:rPr>
              <w:pPrChange w:id="10473" w:author="Donovan Goode [2]" w:date="2018-11-09T10:05:00Z">
                <w:pPr>
                  <w:shd w:val="clear" w:color="auto" w:fill="1E1E1E"/>
                  <w:spacing w:line="285" w:lineRule="atLeast"/>
                </w:pPr>
              </w:pPrChange>
            </w:pPr>
            <w:del w:id="10474" w:author="Donovan Goode [2]" w:date="2018-11-09T10:04:00Z">
              <w:r w:rsidRPr="007520B6" w:rsidDel="008B6AF4">
                <w:rPr>
                  <w:rFonts w:ascii="Consolas" w:eastAsia="Times New Roman" w:hAnsi="Consolas" w:cs="Times New Roman"/>
                  <w:color w:val="D4D4D4"/>
                  <w:sz w:val="21"/>
                  <w:szCs w:val="21"/>
                </w:rPr>
                <w:delText xml:space="preserve">    }</w:delText>
              </w:r>
            </w:del>
          </w:p>
          <w:p w14:paraId="525285F8" w14:textId="77777777" w:rsidR="00ED1509" w:rsidRPr="007520B6" w:rsidDel="008B6AF4" w:rsidRDefault="00ED1509">
            <w:pPr>
              <w:pStyle w:val="Heading1Numbered"/>
              <w:rPr>
                <w:del w:id="10475" w:author="Donovan Goode [2]" w:date="2018-11-09T10:04:00Z"/>
                <w:rFonts w:ascii="Consolas" w:eastAsia="Times New Roman" w:hAnsi="Consolas" w:cs="Times New Roman"/>
                <w:color w:val="D4D4D4"/>
                <w:sz w:val="21"/>
                <w:szCs w:val="21"/>
              </w:rPr>
              <w:pPrChange w:id="10476" w:author="Donovan Goode [2]" w:date="2018-11-09T10:05:00Z">
                <w:pPr>
                  <w:shd w:val="clear" w:color="auto" w:fill="1E1E1E"/>
                  <w:spacing w:line="285" w:lineRule="atLeast"/>
                </w:pPr>
              </w:pPrChange>
            </w:pPr>
          </w:p>
          <w:p w14:paraId="42EA69B0" w14:textId="77777777" w:rsidR="00ED1509" w:rsidRPr="007520B6" w:rsidDel="008B6AF4" w:rsidRDefault="00ED1509">
            <w:pPr>
              <w:pStyle w:val="Heading1Numbered"/>
              <w:rPr>
                <w:del w:id="10477" w:author="Donovan Goode [2]" w:date="2018-11-09T10:04:00Z"/>
                <w:rFonts w:ascii="Consolas" w:eastAsia="Times New Roman" w:hAnsi="Consolas" w:cs="Times New Roman"/>
                <w:color w:val="D4D4D4"/>
                <w:sz w:val="21"/>
                <w:szCs w:val="21"/>
              </w:rPr>
              <w:pPrChange w:id="10478" w:author="Donovan Goode [2]" w:date="2018-11-09T10:05:00Z">
                <w:pPr>
                  <w:shd w:val="clear" w:color="auto" w:fill="1E1E1E"/>
                  <w:spacing w:line="285" w:lineRule="atLeast"/>
                </w:pPr>
              </w:pPrChange>
            </w:pPr>
            <w:del w:id="104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.button#item5</w:delText>
              </w:r>
              <w:r w:rsidRPr="007520B6" w:rsidDel="008B6AF4">
                <w:rPr>
                  <w:rFonts w:ascii="Consolas" w:eastAsia="Times New Roman" w:hAnsi="Consolas" w:cs="Times New Roman"/>
                  <w:color w:val="D4D4D4"/>
                  <w:sz w:val="21"/>
                  <w:szCs w:val="21"/>
                </w:rPr>
                <w:delText xml:space="preserve"> {</w:delText>
              </w:r>
            </w:del>
          </w:p>
          <w:p w14:paraId="35E562AC" w14:textId="77777777" w:rsidR="00ED1509" w:rsidRPr="007520B6" w:rsidDel="008B6AF4" w:rsidRDefault="00ED1509">
            <w:pPr>
              <w:pStyle w:val="Heading1Numbered"/>
              <w:rPr>
                <w:del w:id="10480" w:author="Donovan Goode [2]" w:date="2018-11-09T10:04:00Z"/>
                <w:rFonts w:ascii="Consolas" w:eastAsia="Times New Roman" w:hAnsi="Consolas" w:cs="Times New Roman"/>
                <w:color w:val="D4D4D4"/>
                <w:sz w:val="21"/>
                <w:szCs w:val="21"/>
              </w:rPr>
              <w:pPrChange w:id="10481" w:author="Donovan Goode [2]" w:date="2018-11-09T10:05:00Z">
                <w:pPr>
                  <w:shd w:val="clear" w:color="auto" w:fill="1E1E1E"/>
                  <w:spacing w:line="285" w:lineRule="atLeast"/>
                </w:pPr>
              </w:pPrChange>
            </w:pPr>
            <w:del w:id="104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3C07433E" w14:textId="77777777" w:rsidR="00ED1509" w:rsidRPr="007520B6" w:rsidDel="008B6AF4" w:rsidRDefault="00ED1509">
            <w:pPr>
              <w:pStyle w:val="Heading1Numbered"/>
              <w:rPr>
                <w:del w:id="10483" w:author="Donovan Goode [2]" w:date="2018-11-09T10:04:00Z"/>
                <w:rFonts w:ascii="Consolas" w:eastAsia="Times New Roman" w:hAnsi="Consolas" w:cs="Times New Roman"/>
                <w:color w:val="D4D4D4"/>
                <w:sz w:val="21"/>
                <w:szCs w:val="21"/>
              </w:rPr>
              <w:pPrChange w:id="10484" w:author="Donovan Goode [2]" w:date="2018-11-09T10:05:00Z">
                <w:pPr>
                  <w:shd w:val="clear" w:color="auto" w:fill="1E1E1E"/>
                  <w:spacing w:line="285" w:lineRule="atLeast"/>
                </w:pPr>
              </w:pPrChange>
            </w:pPr>
            <w:del w:id="104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DAB646E" w14:textId="77777777" w:rsidR="00ED1509" w:rsidRPr="007520B6" w:rsidDel="008B6AF4" w:rsidRDefault="00ED1509">
            <w:pPr>
              <w:pStyle w:val="Heading1Numbered"/>
              <w:rPr>
                <w:del w:id="10486" w:author="Donovan Goode [2]" w:date="2018-11-09T10:04:00Z"/>
                <w:rFonts w:ascii="Consolas" w:eastAsia="Times New Roman" w:hAnsi="Consolas" w:cs="Times New Roman"/>
                <w:color w:val="D4D4D4"/>
                <w:sz w:val="21"/>
                <w:szCs w:val="21"/>
              </w:rPr>
              <w:pPrChange w:id="10487" w:author="Donovan Goode [2]" w:date="2018-11-09T10:05:00Z">
                <w:pPr>
                  <w:shd w:val="clear" w:color="auto" w:fill="1E1E1E"/>
                  <w:spacing w:line="285" w:lineRule="atLeast"/>
                </w:pPr>
              </w:pPrChange>
            </w:pPr>
            <w:del w:id="104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3338D808" w14:textId="77777777" w:rsidR="00ED1509" w:rsidRPr="007520B6" w:rsidDel="008B6AF4" w:rsidRDefault="00ED1509">
            <w:pPr>
              <w:pStyle w:val="Heading1Numbered"/>
              <w:rPr>
                <w:del w:id="10489" w:author="Donovan Goode [2]" w:date="2018-11-09T10:04:00Z"/>
                <w:rFonts w:ascii="Consolas" w:eastAsia="Times New Roman" w:hAnsi="Consolas" w:cs="Times New Roman"/>
                <w:color w:val="D4D4D4"/>
                <w:sz w:val="21"/>
                <w:szCs w:val="21"/>
              </w:rPr>
              <w:pPrChange w:id="10490" w:author="Donovan Goode [2]" w:date="2018-11-09T10:05:00Z">
                <w:pPr>
                  <w:shd w:val="clear" w:color="auto" w:fill="1E1E1E"/>
                  <w:spacing w:line="285" w:lineRule="atLeast"/>
                </w:pPr>
              </w:pPrChange>
            </w:pPr>
            <w:del w:id="104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26C47F5A" w14:textId="77777777" w:rsidR="00ED1509" w:rsidRPr="007520B6" w:rsidDel="008B6AF4" w:rsidRDefault="00ED1509">
            <w:pPr>
              <w:pStyle w:val="Heading1Numbered"/>
              <w:rPr>
                <w:del w:id="10492" w:author="Donovan Goode [2]" w:date="2018-11-09T10:04:00Z"/>
                <w:rFonts w:ascii="Consolas" w:eastAsia="Times New Roman" w:hAnsi="Consolas" w:cs="Times New Roman"/>
                <w:color w:val="D4D4D4"/>
                <w:sz w:val="21"/>
                <w:szCs w:val="21"/>
              </w:rPr>
              <w:pPrChange w:id="10493" w:author="Donovan Goode [2]" w:date="2018-11-09T10:05:00Z">
                <w:pPr>
                  <w:shd w:val="clear" w:color="auto" w:fill="1E1E1E"/>
                  <w:spacing w:line="285" w:lineRule="atLeast"/>
                </w:pPr>
              </w:pPrChange>
            </w:pPr>
            <w:del w:id="104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189px</w:delText>
              </w:r>
              <w:r w:rsidRPr="007520B6" w:rsidDel="008B6AF4">
                <w:rPr>
                  <w:rFonts w:ascii="Consolas" w:eastAsia="Times New Roman" w:hAnsi="Consolas" w:cs="Times New Roman"/>
                  <w:color w:val="D4D4D4"/>
                  <w:sz w:val="21"/>
                  <w:szCs w:val="21"/>
                </w:rPr>
                <w:delText>;</w:delText>
              </w:r>
            </w:del>
          </w:p>
          <w:p w14:paraId="5B566E5E" w14:textId="77777777" w:rsidR="00ED1509" w:rsidRPr="007520B6" w:rsidDel="008B6AF4" w:rsidRDefault="00ED1509">
            <w:pPr>
              <w:pStyle w:val="Heading1Numbered"/>
              <w:rPr>
                <w:del w:id="10495" w:author="Donovan Goode [2]" w:date="2018-11-09T10:04:00Z"/>
                <w:rFonts w:ascii="Consolas" w:eastAsia="Times New Roman" w:hAnsi="Consolas" w:cs="Times New Roman"/>
                <w:color w:val="D4D4D4"/>
                <w:sz w:val="21"/>
                <w:szCs w:val="21"/>
              </w:rPr>
              <w:pPrChange w:id="10496" w:author="Donovan Goode [2]" w:date="2018-11-09T10:05:00Z">
                <w:pPr>
                  <w:shd w:val="clear" w:color="auto" w:fill="1E1E1E"/>
                  <w:spacing w:line="285" w:lineRule="atLeast"/>
                </w:pPr>
              </w:pPrChange>
            </w:pPr>
            <w:del w:id="10497" w:author="Donovan Goode [2]" w:date="2018-11-09T10:04:00Z">
              <w:r w:rsidRPr="007520B6" w:rsidDel="008B6AF4">
                <w:rPr>
                  <w:rFonts w:ascii="Consolas" w:eastAsia="Times New Roman" w:hAnsi="Consolas" w:cs="Times New Roman"/>
                  <w:color w:val="D4D4D4"/>
                  <w:sz w:val="21"/>
                  <w:szCs w:val="21"/>
                </w:rPr>
                <w:delText xml:space="preserve">    }</w:delText>
              </w:r>
            </w:del>
          </w:p>
          <w:p w14:paraId="1DD501B7" w14:textId="77777777" w:rsidR="00ED1509" w:rsidRPr="007520B6" w:rsidDel="008B6AF4" w:rsidRDefault="00ED1509">
            <w:pPr>
              <w:pStyle w:val="Heading1Numbered"/>
              <w:rPr>
                <w:del w:id="10498" w:author="Donovan Goode [2]" w:date="2018-11-09T10:04:00Z"/>
                <w:rFonts w:ascii="Consolas" w:eastAsia="Times New Roman" w:hAnsi="Consolas" w:cs="Times New Roman"/>
                <w:color w:val="D4D4D4"/>
                <w:sz w:val="21"/>
                <w:szCs w:val="21"/>
              </w:rPr>
              <w:pPrChange w:id="10499" w:author="Donovan Goode [2]" w:date="2018-11-09T10:05:00Z">
                <w:pPr>
                  <w:shd w:val="clear" w:color="auto" w:fill="1E1E1E"/>
                  <w:spacing w:line="285" w:lineRule="atLeast"/>
                </w:pPr>
              </w:pPrChange>
            </w:pPr>
          </w:p>
          <w:p w14:paraId="0FAF7CBC" w14:textId="77777777" w:rsidR="00ED1509" w:rsidRPr="007520B6" w:rsidDel="008B6AF4" w:rsidRDefault="00ED1509">
            <w:pPr>
              <w:pStyle w:val="Heading1Numbered"/>
              <w:rPr>
                <w:del w:id="10500" w:author="Donovan Goode [2]" w:date="2018-11-09T10:04:00Z"/>
                <w:rFonts w:ascii="Consolas" w:eastAsia="Times New Roman" w:hAnsi="Consolas" w:cs="Times New Roman"/>
                <w:color w:val="D4D4D4"/>
                <w:sz w:val="21"/>
                <w:szCs w:val="21"/>
              </w:rPr>
              <w:pPrChange w:id="10501" w:author="Donovan Goode [2]" w:date="2018-11-09T10:05:00Z">
                <w:pPr>
                  <w:shd w:val="clear" w:color="auto" w:fill="1E1E1E"/>
                  <w:spacing w:line="285" w:lineRule="atLeast"/>
                </w:pPr>
              </w:pPrChange>
            </w:pPr>
            <w:del w:id="105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.button#item6</w:delText>
              </w:r>
              <w:r w:rsidRPr="007520B6" w:rsidDel="008B6AF4">
                <w:rPr>
                  <w:rFonts w:ascii="Consolas" w:eastAsia="Times New Roman" w:hAnsi="Consolas" w:cs="Times New Roman"/>
                  <w:color w:val="D4D4D4"/>
                  <w:sz w:val="21"/>
                  <w:szCs w:val="21"/>
                </w:rPr>
                <w:delText xml:space="preserve"> {</w:delText>
              </w:r>
            </w:del>
          </w:p>
          <w:p w14:paraId="5A50F510" w14:textId="77777777" w:rsidR="00ED1509" w:rsidRPr="007520B6" w:rsidDel="008B6AF4" w:rsidRDefault="00ED1509">
            <w:pPr>
              <w:pStyle w:val="Heading1Numbered"/>
              <w:rPr>
                <w:del w:id="10503" w:author="Donovan Goode [2]" w:date="2018-11-09T10:04:00Z"/>
                <w:rFonts w:ascii="Consolas" w:eastAsia="Times New Roman" w:hAnsi="Consolas" w:cs="Times New Roman"/>
                <w:color w:val="D4D4D4"/>
                <w:sz w:val="21"/>
                <w:szCs w:val="21"/>
              </w:rPr>
              <w:pPrChange w:id="10504" w:author="Donovan Goode [2]" w:date="2018-11-09T10:05:00Z">
                <w:pPr>
                  <w:shd w:val="clear" w:color="auto" w:fill="1E1E1E"/>
                  <w:spacing w:line="285" w:lineRule="atLeast"/>
                </w:pPr>
              </w:pPrChange>
            </w:pPr>
            <w:del w:id="105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6ED64C90" w14:textId="77777777" w:rsidR="00ED1509" w:rsidRPr="007520B6" w:rsidDel="008B6AF4" w:rsidRDefault="00ED1509">
            <w:pPr>
              <w:pStyle w:val="Heading1Numbered"/>
              <w:rPr>
                <w:del w:id="10506" w:author="Donovan Goode [2]" w:date="2018-11-09T10:04:00Z"/>
                <w:rFonts w:ascii="Consolas" w:eastAsia="Times New Roman" w:hAnsi="Consolas" w:cs="Times New Roman"/>
                <w:color w:val="D4D4D4"/>
                <w:sz w:val="21"/>
                <w:szCs w:val="21"/>
              </w:rPr>
              <w:pPrChange w:id="10507" w:author="Donovan Goode [2]" w:date="2018-11-09T10:05:00Z">
                <w:pPr>
                  <w:shd w:val="clear" w:color="auto" w:fill="1E1E1E"/>
                  <w:spacing w:line="285" w:lineRule="atLeast"/>
                </w:pPr>
              </w:pPrChange>
            </w:pPr>
            <w:del w:id="105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E4423C7" w14:textId="77777777" w:rsidR="00ED1509" w:rsidRPr="007520B6" w:rsidDel="008B6AF4" w:rsidRDefault="00ED1509">
            <w:pPr>
              <w:pStyle w:val="Heading1Numbered"/>
              <w:rPr>
                <w:del w:id="10509" w:author="Donovan Goode [2]" w:date="2018-11-09T10:04:00Z"/>
                <w:rFonts w:ascii="Consolas" w:eastAsia="Times New Roman" w:hAnsi="Consolas" w:cs="Times New Roman"/>
                <w:color w:val="D4D4D4"/>
                <w:sz w:val="21"/>
                <w:szCs w:val="21"/>
              </w:rPr>
              <w:pPrChange w:id="10510" w:author="Donovan Goode [2]" w:date="2018-11-09T10:05:00Z">
                <w:pPr>
                  <w:shd w:val="clear" w:color="auto" w:fill="1E1E1E"/>
                  <w:spacing w:line="285" w:lineRule="atLeast"/>
                </w:pPr>
              </w:pPrChange>
            </w:pPr>
            <w:del w:id="105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071D5FB0" w14:textId="77777777" w:rsidR="00ED1509" w:rsidRPr="007520B6" w:rsidDel="008B6AF4" w:rsidRDefault="00ED1509">
            <w:pPr>
              <w:pStyle w:val="Heading1Numbered"/>
              <w:rPr>
                <w:del w:id="10512" w:author="Donovan Goode [2]" w:date="2018-11-09T10:04:00Z"/>
                <w:rFonts w:ascii="Consolas" w:eastAsia="Times New Roman" w:hAnsi="Consolas" w:cs="Times New Roman"/>
                <w:color w:val="D4D4D4"/>
                <w:sz w:val="21"/>
                <w:szCs w:val="21"/>
              </w:rPr>
              <w:pPrChange w:id="10513" w:author="Donovan Goode [2]" w:date="2018-11-09T10:05:00Z">
                <w:pPr>
                  <w:shd w:val="clear" w:color="auto" w:fill="1E1E1E"/>
                  <w:spacing w:line="285" w:lineRule="atLeast"/>
                </w:pPr>
              </w:pPrChange>
            </w:pPr>
            <w:del w:id="105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0CECA6FA" w14:textId="77777777" w:rsidR="00ED1509" w:rsidRPr="007520B6" w:rsidDel="008B6AF4" w:rsidRDefault="00ED1509">
            <w:pPr>
              <w:pStyle w:val="Heading1Numbered"/>
              <w:rPr>
                <w:del w:id="10515" w:author="Donovan Goode [2]" w:date="2018-11-09T10:04:00Z"/>
                <w:rFonts w:ascii="Consolas" w:eastAsia="Times New Roman" w:hAnsi="Consolas" w:cs="Times New Roman"/>
                <w:color w:val="D4D4D4"/>
                <w:sz w:val="21"/>
                <w:szCs w:val="21"/>
              </w:rPr>
              <w:pPrChange w:id="10516" w:author="Donovan Goode [2]" w:date="2018-11-09T10:05:00Z">
                <w:pPr>
                  <w:shd w:val="clear" w:color="auto" w:fill="1E1E1E"/>
                  <w:spacing w:line="285" w:lineRule="atLeast"/>
                </w:pPr>
              </w:pPrChange>
            </w:pPr>
            <w:del w:id="10517" w:author="Donovan Goode [2]" w:date="2018-11-09T10:04:00Z">
              <w:r w:rsidRPr="007520B6" w:rsidDel="008B6AF4">
                <w:rPr>
                  <w:rFonts w:ascii="Consolas" w:eastAsia="Times New Roman" w:hAnsi="Consolas" w:cs="Times New Roman"/>
                  <w:color w:val="D4D4D4"/>
                  <w:sz w:val="21"/>
                  <w:szCs w:val="21"/>
                </w:rPr>
                <w:delText xml:space="preserve">    }</w:delText>
              </w:r>
            </w:del>
          </w:p>
          <w:p w14:paraId="6DCE7599" w14:textId="77777777" w:rsidR="00ED1509" w:rsidRPr="007520B6" w:rsidDel="008B6AF4" w:rsidRDefault="00ED1509">
            <w:pPr>
              <w:pStyle w:val="Heading1Numbered"/>
              <w:rPr>
                <w:del w:id="10518" w:author="Donovan Goode [2]" w:date="2018-11-09T10:04:00Z"/>
                <w:rFonts w:ascii="Consolas" w:eastAsia="Times New Roman" w:hAnsi="Consolas" w:cs="Times New Roman"/>
                <w:color w:val="D4D4D4"/>
                <w:sz w:val="21"/>
                <w:szCs w:val="21"/>
              </w:rPr>
              <w:pPrChange w:id="10519" w:author="Donovan Goode [2]" w:date="2018-11-09T10:05:00Z">
                <w:pPr>
                  <w:shd w:val="clear" w:color="auto" w:fill="1E1E1E"/>
                  <w:spacing w:line="285" w:lineRule="atLeast"/>
                </w:pPr>
              </w:pPrChange>
            </w:pPr>
          </w:p>
          <w:p w14:paraId="248251F0" w14:textId="77777777" w:rsidR="00ED1509" w:rsidRPr="007520B6" w:rsidDel="008B6AF4" w:rsidRDefault="00ED1509">
            <w:pPr>
              <w:pStyle w:val="Heading1Numbered"/>
              <w:rPr>
                <w:del w:id="10520" w:author="Donovan Goode [2]" w:date="2018-11-09T10:04:00Z"/>
                <w:rFonts w:ascii="Consolas" w:eastAsia="Times New Roman" w:hAnsi="Consolas" w:cs="Times New Roman"/>
                <w:color w:val="D4D4D4"/>
                <w:sz w:val="21"/>
                <w:szCs w:val="21"/>
              </w:rPr>
              <w:pPrChange w:id="10521" w:author="Donovan Goode [2]" w:date="2018-11-09T10:05:00Z">
                <w:pPr>
                  <w:shd w:val="clear" w:color="auto" w:fill="1E1E1E"/>
                  <w:spacing w:line="285" w:lineRule="atLeast"/>
                </w:pPr>
              </w:pPrChange>
            </w:pPr>
            <w:del w:id="1052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.button#item7</w:delText>
              </w:r>
              <w:r w:rsidRPr="007520B6" w:rsidDel="008B6AF4">
                <w:rPr>
                  <w:rFonts w:ascii="Consolas" w:eastAsia="Times New Roman" w:hAnsi="Consolas" w:cs="Times New Roman"/>
                  <w:color w:val="D4D4D4"/>
                  <w:sz w:val="21"/>
                  <w:szCs w:val="21"/>
                </w:rPr>
                <w:delText xml:space="preserve"> {</w:delText>
              </w:r>
            </w:del>
          </w:p>
          <w:p w14:paraId="368E38A2" w14:textId="77777777" w:rsidR="00ED1509" w:rsidRPr="007520B6" w:rsidDel="008B6AF4" w:rsidRDefault="00ED1509">
            <w:pPr>
              <w:pStyle w:val="Heading1Numbered"/>
              <w:rPr>
                <w:del w:id="10523" w:author="Donovan Goode [2]" w:date="2018-11-09T10:04:00Z"/>
                <w:rFonts w:ascii="Consolas" w:eastAsia="Times New Roman" w:hAnsi="Consolas" w:cs="Times New Roman"/>
                <w:color w:val="D4D4D4"/>
                <w:sz w:val="21"/>
                <w:szCs w:val="21"/>
              </w:rPr>
              <w:pPrChange w:id="10524" w:author="Donovan Goode [2]" w:date="2018-11-09T10:05:00Z">
                <w:pPr>
                  <w:shd w:val="clear" w:color="auto" w:fill="1E1E1E"/>
                  <w:spacing w:line="285" w:lineRule="atLeast"/>
                </w:pPr>
              </w:pPrChange>
            </w:pPr>
            <w:del w:id="1052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w:delText>
              </w:r>
            </w:del>
          </w:p>
          <w:p w14:paraId="091F6D88" w14:textId="77777777" w:rsidR="00ED1509" w:rsidRPr="007520B6" w:rsidDel="008B6AF4" w:rsidRDefault="00ED1509">
            <w:pPr>
              <w:pStyle w:val="Heading1Numbered"/>
              <w:rPr>
                <w:del w:id="10526" w:author="Donovan Goode [2]" w:date="2018-11-09T10:04:00Z"/>
                <w:rFonts w:ascii="Consolas" w:eastAsia="Times New Roman" w:hAnsi="Consolas" w:cs="Times New Roman"/>
                <w:color w:val="D4D4D4"/>
                <w:sz w:val="21"/>
                <w:szCs w:val="21"/>
              </w:rPr>
              <w:pPrChange w:id="10527" w:author="Donovan Goode [2]" w:date="2018-11-09T10:05:00Z">
                <w:pPr>
                  <w:shd w:val="clear" w:color="auto" w:fill="1E1E1E"/>
                  <w:spacing w:line="285" w:lineRule="atLeast"/>
                </w:pPr>
              </w:pPrChange>
            </w:pPr>
            <w:del w:id="1052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5B9A33F" w14:textId="77777777" w:rsidR="00ED1509" w:rsidRPr="007520B6" w:rsidDel="008B6AF4" w:rsidRDefault="00ED1509">
            <w:pPr>
              <w:pStyle w:val="Heading1Numbered"/>
              <w:rPr>
                <w:del w:id="10529" w:author="Donovan Goode [2]" w:date="2018-11-09T10:04:00Z"/>
                <w:rFonts w:ascii="Consolas" w:eastAsia="Times New Roman" w:hAnsi="Consolas" w:cs="Times New Roman"/>
                <w:color w:val="D4D4D4"/>
                <w:sz w:val="21"/>
                <w:szCs w:val="21"/>
              </w:rPr>
              <w:pPrChange w:id="10530" w:author="Donovan Goode [2]" w:date="2018-11-09T10:05:00Z">
                <w:pPr>
                  <w:shd w:val="clear" w:color="auto" w:fill="1E1E1E"/>
                  <w:spacing w:line="285" w:lineRule="atLeast"/>
                </w:pPr>
              </w:pPrChange>
            </w:pPr>
            <w:del w:id="105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DB85B24" w14:textId="77777777" w:rsidR="00ED1509" w:rsidRPr="007520B6" w:rsidDel="008B6AF4" w:rsidRDefault="00ED1509">
            <w:pPr>
              <w:pStyle w:val="Heading1Numbered"/>
              <w:rPr>
                <w:del w:id="10532" w:author="Donovan Goode [2]" w:date="2018-11-09T10:04:00Z"/>
                <w:rFonts w:ascii="Consolas" w:eastAsia="Times New Roman" w:hAnsi="Consolas" w:cs="Times New Roman"/>
                <w:color w:val="D4D4D4"/>
                <w:sz w:val="21"/>
                <w:szCs w:val="21"/>
              </w:rPr>
              <w:pPrChange w:id="10533" w:author="Donovan Goode [2]" w:date="2018-11-09T10:05:00Z">
                <w:pPr>
                  <w:shd w:val="clear" w:color="auto" w:fill="1E1E1E"/>
                  <w:spacing w:line="285" w:lineRule="atLeast"/>
                </w:pPr>
              </w:pPrChange>
            </w:pPr>
            <w:del w:id="105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748D30D8" w14:textId="77777777" w:rsidR="00ED1509" w:rsidRPr="007520B6" w:rsidDel="008B6AF4" w:rsidRDefault="00ED1509">
            <w:pPr>
              <w:pStyle w:val="Heading1Numbered"/>
              <w:rPr>
                <w:del w:id="10535" w:author="Donovan Goode [2]" w:date="2018-11-09T10:04:00Z"/>
                <w:rFonts w:ascii="Consolas" w:eastAsia="Times New Roman" w:hAnsi="Consolas" w:cs="Times New Roman"/>
                <w:color w:val="D4D4D4"/>
                <w:sz w:val="21"/>
                <w:szCs w:val="21"/>
              </w:rPr>
              <w:pPrChange w:id="10536" w:author="Donovan Goode [2]" w:date="2018-11-09T10:05:00Z">
                <w:pPr>
                  <w:shd w:val="clear" w:color="auto" w:fill="1E1E1E"/>
                  <w:spacing w:line="285" w:lineRule="atLeast"/>
                </w:pPr>
              </w:pPrChange>
            </w:pPr>
            <w:del w:id="105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6797B438" w14:textId="77777777" w:rsidR="00ED1509" w:rsidRPr="007520B6" w:rsidDel="008B6AF4" w:rsidRDefault="00ED1509">
            <w:pPr>
              <w:pStyle w:val="Heading1Numbered"/>
              <w:rPr>
                <w:del w:id="10538" w:author="Donovan Goode [2]" w:date="2018-11-09T10:04:00Z"/>
                <w:rFonts w:ascii="Consolas" w:eastAsia="Times New Roman" w:hAnsi="Consolas" w:cs="Times New Roman"/>
                <w:color w:val="D4D4D4"/>
                <w:sz w:val="21"/>
                <w:szCs w:val="21"/>
              </w:rPr>
              <w:pPrChange w:id="10539" w:author="Donovan Goode [2]" w:date="2018-11-09T10:05:00Z">
                <w:pPr>
                  <w:shd w:val="clear" w:color="auto" w:fill="1E1E1E"/>
                  <w:spacing w:line="285" w:lineRule="atLeast"/>
                </w:pPr>
              </w:pPrChange>
            </w:pPr>
            <w:del w:id="10540" w:author="Donovan Goode [2]" w:date="2018-11-09T10:04:00Z">
              <w:r w:rsidRPr="007520B6" w:rsidDel="008B6AF4">
                <w:rPr>
                  <w:rFonts w:ascii="Consolas" w:eastAsia="Times New Roman" w:hAnsi="Consolas" w:cs="Times New Roman"/>
                  <w:color w:val="D4D4D4"/>
                  <w:sz w:val="21"/>
                  <w:szCs w:val="21"/>
                </w:rPr>
                <w:delText xml:space="preserve">    }</w:delText>
              </w:r>
            </w:del>
          </w:p>
          <w:p w14:paraId="41E9BBF5" w14:textId="77777777" w:rsidR="00ED1509" w:rsidRPr="007520B6" w:rsidDel="008B6AF4" w:rsidRDefault="00ED1509">
            <w:pPr>
              <w:pStyle w:val="Heading1Numbered"/>
              <w:rPr>
                <w:del w:id="10541" w:author="Donovan Goode [2]" w:date="2018-11-09T10:04:00Z"/>
                <w:rFonts w:ascii="Consolas" w:eastAsia="Times New Roman" w:hAnsi="Consolas" w:cs="Times New Roman"/>
                <w:color w:val="D4D4D4"/>
                <w:sz w:val="21"/>
                <w:szCs w:val="21"/>
              </w:rPr>
              <w:pPrChange w:id="10542" w:author="Donovan Goode [2]" w:date="2018-11-09T10:05:00Z">
                <w:pPr>
                  <w:shd w:val="clear" w:color="auto" w:fill="1E1E1E"/>
                  <w:spacing w:line="285" w:lineRule="atLeast"/>
                </w:pPr>
              </w:pPrChange>
            </w:pPr>
          </w:p>
          <w:p w14:paraId="3EDC8A42" w14:textId="77777777" w:rsidR="00ED1509" w:rsidRPr="007520B6" w:rsidDel="008B6AF4" w:rsidRDefault="00ED1509">
            <w:pPr>
              <w:pStyle w:val="Heading1Numbered"/>
              <w:rPr>
                <w:del w:id="10543" w:author="Donovan Goode [2]" w:date="2018-11-09T10:04:00Z"/>
                <w:rFonts w:ascii="Consolas" w:eastAsia="Times New Roman" w:hAnsi="Consolas" w:cs="Times New Roman"/>
                <w:color w:val="D4D4D4"/>
                <w:sz w:val="21"/>
                <w:szCs w:val="21"/>
              </w:rPr>
              <w:pPrChange w:id="10544" w:author="Donovan Goode [2]" w:date="2018-11-09T10:05:00Z">
                <w:pPr>
                  <w:shd w:val="clear" w:color="auto" w:fill="1E1E1E"/>
                  <w:spacing w:line="285" w:lineRule="atLeast"/>
                </w:pPr>
              </w:pPrChange>
            </w:pPr>
            <w:del w:id="1054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.button#item8</w:delText>
              </w:r>
              <w:r w:rsidRPr="007520B6" w:rsidDel="008B6AF4">
                <w:rPr>
                  <w:rFonts w:ascii="Consolas" w:eastAsia="Times New Roman" w:hAnsi="Consolas" w:cs="Times New Roman"/>
                  <w:color w:val="D4D4D4"/>
                  <w:sz w:val="21"/>
                  <w:szCs w:val="21"/>
                </w:rPr>
                <w:delText xml:space="preserve"> {</w:delText>
              </w:r>
            </w:del>
          </w:p>
          <w:p w14:paraId="2DB0E12A" w14:textId="77777777" w:rsidR="00ED1509" w:rsidRPr="007520B6" w:rsidDel="008B6AF4" w:rsidRDefault="00ED1509">
            <w:pPr>
              <w:pStyle w:val="Heading1Numbered"/>
              <w:rPr>
                <w:del w:id="10546" w:author="Donovan Goode [2]" w:date="2018-11-09T10:04:00Z"/>
                <w:rFonts w:ascii="Consolas" w:eastAsia="Times New Roman" w:hAnsi="Consolas" w:cs="Times New Roman"/>
                <w:color w:val="D4D4D4"/>
                <w:sz w:val="21"/>
                <w:szCs w:val="21"/>
              </w:rPr>
              <w:pPrChange w:id="10547" w:author="Donovan Goode [2]" w:date="2018-11-09T10:05:00Z">
                <w:pPr>
                  <w:shd w:val="clear" w:color="auto" w:fill="1E1E1E"/>
                  <w:spacing w:line="285" w:lineRule="atLeast"/>
                </w:pPr>
              </w:pPrChange>
            </w:pPr>
            <w:del w:id="105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41px</w:delText>
              </w:r>
              <w:r w:rsidRPr="007520B6" w:rsidDel="008B6AF4">
                <w:rPr>
                  <w:rFonts w:ascii="Consolas" w:eastAsia="Times New Roman" w:hAnsi="Consolas" w:cs="Times New Roman"/>
                  <w:color w:val="D4D4D4"/>
                  <w:sz w:val="21"/>
                  <w:szCs w:val="21"/>
                </w:rPr>
                <w:delText>;</w:delText>
              </w:r>
            </w:del>
          </w:p>
          <w:p w14:paraId="75BAE444" w14:textId="77777777" w:rsidR="00ED1509" w:rsidRPr="007520B6" w:rsidDel="008B6AF4" w:rsidRDefault="00ED1509">
            <w:pPr>
              <w:pStyle w:val="Heading1Numbered"/>
              <w:rPr>
                <w:del w:id="10549" w:author="Donovan Goode [2]" w:date="2018-11-09T10:04:00Z"/>
                <w:rFonts w:ascii="Consolas" w:eastAsia="Times New Roman" w:hAnsi="Consolas" w:cs="Times New Roman"/>
                <w:color w:val="D4D4D4"/>
                <w:sz w:val="21"/>
                <w:szCs w:val="21"/>
              </w:rPr>
              <w:pPrChange w:id="10550" w:author="Donovan Goode [2]" w:date="2018-11-09T10:05:00Z">
                <w:pPr>
                  <w:shd w:val="clear" w:color="auto" w:fill="1E1E1E"/>
                  <w:spacing w:line="285" w:lineRule="atLeast"/>
                </w:pPr>
              </w:pPrChange>
            </w:pPr>
            <w:del w:id="105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DD40701" w14:textId="77777777" w:rsidR="00ED1509" w:rsidRPr="007520B6" w:rsidDel="008B6AF4" w:rsidRDefault="00ED1509">
            <w:pPr>
              <w:pStyle w:val="Heading1Numbered"/>
              <w:rPr>
                <w:del w:id="10552" w:author="Donovan Goode [2]" w:date="2018-11-09T10:04:00Z"/>
                <w:rFonts w:ascii="Consolas" w:eastAsia="Times New Roman" w:hAnsi="Consolas" w:cs="Times New Roman"/>
                <w:color w:val="D4D4D4"/>
                <w:sz w:val="21"/>
                <w:szCs w:val="21"/>
              </w:rPr>
              <w:pPrChange w:id="10553" w:author="Donovan Goode [2]" w:date="2018-11-09T10:05:00Z">
                <w:pPr>
                  <w:shd w:val="clear" w:color="auto" w:fill="1E1E1E"/>
                  <w:spacing w:line="285" w:lineRule="atLeast"/>
                </w:pPr>
              </w:pPrChange>
            </w:pPr>
            <w:del w:id="105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6A1D8668" w14:textId="77777777" w:rsidR="00ED1509" w:rsidRPr="007520B6" w:rsidDel="008B6AF4" w:rsidRDefault="00ED1509">
            <w:pPr>
              <w:pStyle w:val="Heading1Numbered"/>
              <w:rPr>
                <w:del w:id="10555" w:author="Donovan Goode [2]" w:date="2018-11-09T10:04:00Z"/>
                <w:rFonts w:ascii="Consolas" w:eastAsia="Times New Roman" w:hAnsi="Consolas" w:cs="Times New Roman"/>
                <w:color w:val="D4D4D4"/>
                <w:sz w:val="21"/>
                <w:szCs w:val="21"/>
              </w:rPr>
              <w:pPrChange w:id="10556" w:author="Donovan Goode [2]" w:date="2018-11-09T10:05:00Z">
                <w:pPr>
                  <w:shd w:val="clear" w:color="auto" w:fill="1E1E1E"/>
                  <w:spacing w:line="285" w:lineRule="atLeast"/>
                </w:pPr>
              </w:pPrChange>
            </w:pPr>
            <w:del w:id="105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09BA23D8" w14:textId="77777777" w:rsidR="00ED1509" w:rsidRPr="007520B6" w:rsidDel="008B6AF4" w:rsidRDefault="00ED1509">
            <w:pPr>
              <w:pStyle w:val="Heading1Numbered"/>
              <w:rPr>
                <w:del w:id="10558" w:author="Donovan Goode [2]" w:date="2018-11-09T10:04:00Z"/>
                <w:rFonts w:ascii="Consolas" w:eastAsia="Times New Roman" w:hAnsi="Consolas" w:cs="Times New Roman"/>
                <w:color w:val="D4D4D4"/>
                <w:sz w:val="21"/>
                <w:szCs w:val="21"/>
              </w:rPr>
              <w:pPrChange w:id="10559" w:author="Donovan Goode [2]" w:date="2018-11-09T10:05:00Z">
                <w:pPr>
                  <w:shd w:val="clear" w:color="auto" w:fill="1E1E1E"/>
                  <w:spacing w:line="285" w:lineRule="atLeast"/>
                </w:pPr>
              </w:pPrChange>
            </w:pPr>
            <w:del w:id="1056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308px</w:delText>
              </w:r>
              <w:r w:rsidRPr="007520B6" w:rsidDel="008B6AF4">
                <w:rPr>
                  <w:rFonts w:ascii="Consolas" w:eastAsia="Times New Roman" w:hAnsi="Consolas" w:cs="Times New Roman"/>
                  <w:color w:val="D4D4D4"/>
                  <w:sz w:val="21"/>
                  <w:szCs w:val="21"/>
                </w:rPr>
                <w:delText>;</w:delText>
              </w:r>
            </w:del>
          </w:p>
          <w:p w14:paraId="44FDC3B3" w14:textId="77777777" w:rsidR="00ED1509" w:rsidRPr="007520B6" w:rsidDel="008B6AF4" w:rsidRDefault="00ED1509">
            <w:pPr>
              <w:pStyle w:val="Heading1Numbered"/>
              <w:rPr>
                <w:del w:id="10561" w:author="Donovan Goode [2]" w:date="2018-11-09T10:04:00Z"/>
                <w:rFonts w:ascii="Consolas" w:eastAsia="Times New Roman" w:hAnsi="Consolas" w:cs="Times New Roman"/>
                <w:color w:val="D4D4D4"/>
                <w:sz w:val="21"/>
                <w:szCs w:val="21"/>
              </w:rPr>
              <w:pPrChange w:id="10562" w:author="Donovan Goode [2]" w:date="2018-11-09T10:05:00Z">
                <w:pPr>
                  <w:shd w:val="clear" w:color="auto" w:fill="1E1E1E"/>
                  <w:spacing w:line="285" w:lineRule="atLeast"/>
                </w:pPr>
              </w:pPrChange>
            </w:pPr>
            <w:del w:id="10563" w:author="Donovan Goode [2]" w:date="2018-11-09T10:04:00Z">
              <w:r w:rsidRPr="007520B6" w:rsidDel="008B6AF4">
                <w:rPr>
                  <w:rFonts w:ascii="Consolas" w:eastAsia="Times New Roman" w:hAnsi="Consolas" w:cs="Times New Roman"/>
                  <w:color w:val="D4D4D4"/>
                  <w:sz w:val="21"/>
                  <w:szCs w:val="21"/>
                </w:rPr>
                <w:delText xml:space="preserve">    }</w:delText>
              </w:r>
            </w:del>
          </w:p>
          <w:p w14:paraId="564986A3" w14:textId="77777777" w:rsidR="00ED1509" w:rsidRPr="007520B6" w:rsidDel="008B6AF4" w:rsidRDefault="00ED1509">
            <w:pPr>
              <w:pStyle w:val="Heading1Numbered"/>
              <w:rPr>
                <w:del w:id="10564" w:author="Donovan Goode [2]" w:date="2018-11-09T10:04:00Z"/>
                <w:rFonts w:ascii="Consolas" w:eastAsia="Times New Roman" w:hAnsi="Consolas" w:cs="Times New Roman"/>
                <w:color w:val="D4D4D4"/>
                <w:sz w:val="21"/>
                <w:szCs w:val="21"/>
              </w:rPr>
              <w:pPrChange w:id="10565" w:author="Donovan Goode [2]" w:date="2018-11-09T10:05:00Z">
                <w:pPr>
                  <w:shd w:val="clear" w:color="auto" w:fill="1E1E1E"/>
                  <w:spacing w:line="285" w:lineRule="atLeast"/>
                </w:pPr>
              </w:pPrChange>
            </w:pPr>
          </w:p>
          <w:p w14:paraId="5DBF0889" w14:textId="77777777" w:rsidR="00ED1509" w:rsidRPr="007520B6" w:rsidDel="008B6AF4" w:rsidRDefault="00ED1509">
            <w:pPr>
              <w:pStyle w:val="Heading1Numbered"/>
              <w:rPr>
                <w:del w:id="10566" w:author="Donovan Goode [2]" w:date="2018-11-09T10:04:00Z"/>
                <w:rFonts w:ascii="Consolas" w:eastAsia="Times New Roman" w:hAnsi="Consolas" w:cs="Times New Roman"/>
                <w:color w:val="D4D4D4"/>
                <w:sz w:val="21"/>
                <w:szCs w:val="21"/>
              </w:rPr>
              <w:pPrChange w:id="10567" w:author="Donovan Goode [2]" w:date="2018-11-09T10:05:00Z">
                <w:pPr>
                  <w:shd w:val="clear" w:color="auto" w:fill="1E1E1E"/>
                  <w:spacing w:line="285" w:lineRule="atLeast"/>
                </w:pPr>
              </w:pPrChange>
            </w:pPr>
            <w:del w:id="105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.button#item0:hover,</w:delText>
              </w:r>
            </w:del>
          </w:p>
          <w:p w14:paraId="04B74A23" w14:textId="77777777" w:rsidR="00ED1509" w:rsidRPr="007520B6" w:rsidDel="008B6AF4" w:rsidRDefault="00ED1509">
            <w:pPr>
              <w:pStyle w:val="Heading1Numbered"/>
              <w:rPr>
                <w:del w:id="10569" w:author="Donovan Goode [2]" w:date="2018-11-09T10:04:00Z"/>
                <w:rFonts w:ascii="Consolas" w:eastAsia="Times New Roman" w:hAnsi="Consolas" w:cs="Times New Roman"/>
                <w:color w:val="D4D4D4"/>
                <w:sz w:val="21"/>
                <w:szCs w:val="21"/>
              </w:rPr>
              <w:pPrChange w:id="10570" w:author="Donovan Goode [2]" w:date="2018-11-09T10:05:00Z">
                <w:pPr>
                  <w:shd w:val="clear" w:color="auto" w:fill="1E1E1E"/>
                  <w:spacing w:line="285" w:lineRule="atLeast"/>
                </w:pPr>
              </w:pPrChange>
            </w:pPr>
            <w:del w:id="10571" w:author="Donovan Goode [2]" w:date="2018-11-09T10:04:00Z">
              <w:r w:rsidRPr="007520B6" w:rsidDel="008B6AF4">
                <w:rPr>
                  <w:rFonts w:ascii="Consolas" w:eastAsia="Times New Roman" w:hAnsi="Consolas" w:cs="Times New Roman"/>
                  <w:color w:val="D7BA7D"/>
                  <w:sz w:val="21"/>
                  <w:szCs w:val="21"/>
                </w:rPr>
                <w:delText xml:space="preserve">    #sliding_menu .button#item0.selected</w:delText>
              </w:r>
              <w:r w:rsidRPr="007520B6" w:rsidDel="008B6AF4">
                <w:rPr>
                  <w:rFonts w:ascii="Consolas" w:eastAsia="Times New Roman" w:hAnsi="Consolas" w:cs="Times New Roman"/>
                  <w:color w:val="D4D4D4"/>
                  <w:sz w:val="21"/>
                  <w:szCs w:val="21"/>
                </w:rPr>
                <w:delText xml:space="preserve"> {</w:delText>
              </w:r>
            </w:del>
          </w:p>
          <w:p w14:paraId="06A3D671" w14:textId="77777777" w:rsidR="00ED1509" w:rsidRPr="007520B6" w:rsidDel="008B6AF4" w:rsidRDefault="00ED1509">
            <w:pPr>
              <w:pStyle w:val="Heading1Numbered"/>
              <w:rPr>
                <w:del w:id="10572" w:author="Donovan Goode [2]" w:date="2018-11-09T10:04:00Z"/>
                <w:rFonts w:ascii="Consolas" w:eastAsia="Times New Roman" w:hAnsi="Consolas" w:cs="Times New Roman"/>
                <w:color w:val="D4D4D4"/>
                <w:sz w:val="21"/>
                <w:szCs w:val="21"/>
              </w:rPr>
              <w:pPrChange w:id="10573" w:author="Donovan Goode [2]" w:date="2018-11-09T10:05:00Z">
                <w:pPr>
                  <w:shd w:val="clear" w:color="auto" w:fill="1E1E1E"/>
                  <w:spacing w:line="285" w:lineRule="atLeast"/>
                </w:pPr>
              </w:pPrChange>
            </w:pPr>
            <w:del w:id="105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w:delText>
              </w:r>
            </w:del>
          </w:p>
          <w:p w14:paraId="56666998" w14:textId="77777777" w:rsidR="00ED1509" w:rsidRPr="007520B6" w:rsidDel="008B6AF4" w:rsidRDefault="00ED1509">
            <w:pPr>
              <w:pStyle w:val="Heading1Numbered"/>
              <w:rPr>
                <w:del w:id="10575" w:author="Donovan Goode [2]" w:date="2018-11-09T10:04:00Z"/>
                <w:rFonts w:ascii="Consolas" w:eastAsia="Times New Roman" w:hAnsi="Consolas" w:cs="Times New Roman"/>
                <w:color w:val="D4D4D4"/>
                <w:sz w:val="21"/>
                <w:szCs w:val="21"/>
              </w:rPr>
              <w:pPrChange w:id="10576" w:author="Donovan Goode [2]" w:date="2018-11-09T10:05:00Z">
                <w:pPr>
                  <w:shd w:val="clear" w:color="auto" w:fill="1E1E1E"/>
                  <w:spacing w:line="285" w:lineRule="atLeast"/>
                </w:pPr>
              </w:pPrChange>
            </w:pPr>
            <w:del w:id="105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31EDBD11" w14:textId="77777777" w:rsidR="00ED1509" w:rsidRPr="007520B6" w:rsidDel="008B6AF4" w:rsidRDefault="00ED1509">
            <w:pPr>
              <w:pStyle w:val="Heading1Numbered"/>
              <w:rPr>
                <w:del w:id="10578" w:author="Donovan Goode [2]" w:date="2018-11-09T10:04:00Z"/>
                <w:rFonts w:ascii="Consolas" w:eastAsia="Times New Roman" w:hAnsi="Consolas" w:cs="Times New Roman"/>
                <w:color w:val="D4D4D4"/>
                <w:sz w:val="21"/>
                <w:szCs w:val="21"/>
              </w:rPr>
              <w:pPrChange w:id="10579" w:author="Donovan Goode [2]" w:date="2018-11-09T10:05:00Z">
                <w:pPr>
                  <w:shd w:val="clear" w:color="auto" w:fill="1E1E1E"/>
                  <w:spacing w:line="285" w:lineRule="atLeast"/>
                </w:pPr>
              </w:pPrChange>
            </w:pPr>
            <w:del w:id="10580" w:author="Donovan Goode [2]" w:date="2018-11-09T10:04:00Z">
              <w:r w:rsidRPr="007520B6" w:rsidDel="008B6AF4">
                <w:rPr>
                  <w:rFonts w:ascii="Consolas" w:eastAsia="Times New Roman" w:hAnsi="Consolas" w:cs="Times New Roman"/>
                  <w:color w:val="D4D4D4"/>
                  <w:sz w:val="21"/>
                  <w:szCs w:val="21"/>
                </w:rPr>
                <w:delText xml:space="preserve">    }</w:delText>
              </w:r>
            </w:del>
          </w:p>
          <w:p w14:paraId="087B0EA5" w14:textId="77777777" w:rsidR="00ED1509" w:rsidRPr="007520B6" w:rsidDel="008B6AF4" w:rsidRDefault="00ED1509">
            <w:pPr>
              <w:pStyle w:val="Heading1Numbered"/>
              <w:rPr>
                <w:del w:id="10581" w:author="Donovan Goode [2]" w:date="2018-11-09T10:04:00Z"/>
                <w:rFonts w:ascii="Consolas" w:eastAsia="Times New Roman" w:hAnsi="Consolas" w:cs="Times New Roman"/>
                <w:color w:val="D4D4D4"/>
                <w:sz w:val="21"/>
                <w:szCs w:val="21"/>
              </w:rPr>
              <w:pPrChange w:id="10582" w:author="Donovan Goode [2]" w:date="2018-11-09T10:05:00Z">
                <w:pPr>
                  <w:shd w:val="clear" w:color="auto" w:fill="1E1E1E"/>
                  <w:spacing w:line="285" w:lineRule="atLeast"/>
                </w:pPr>
              </w:pPrChange>
            </w:pPr>
          </w:p>
          <w:p w14:paraId="73ED7EC5" w14:textId="77777777" w:rsidR="00ED1509" w:rsidRPr="007520B6" w:rsidDel="008B6AF4" w:rsidRDefault="00ED1509">
            <w:pPr>
              <w:pStyle w:val="Heading1Numbered"/>
              <w:rPr>
                <w:del w:id="10583" w:author="Donovan Goode [2]" w:date="2018-11-09T10:04:00Z"/>
                <w:rFonts w:ascii="Consolas" w:eastAsia="Times New Roman" w:hAnsi="Consolas" w:cs="Times New Roman"/>
                <w:color w:val="D4D4D4"/>
                <w:sz w:val="21"/>
                <w:szCs w:val="21"/>
              </w:rPr>
              <w:pPrChange w:id="10584" w:author="Donovan Goode [2]" w:date="2018-11-09T10:05:00Z">
                <w:pPr>
                  <w:shd w:val="clear" w:color="auto" w:fill="1E1E1E"/>
                  <w:spacing w:line="285" w:lineRule="atLeast"/>
                </w:pPr>
              </w:pPrChange>
            </w:pPr>
            <w:del w:id="105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.button#item1:hover,</w:delText>
              </w:r>
            </w:del>
          </w:p>
          <w:p w14:paraId="7925398F" w14:textId="77777777" w:rsidR="00ED1509" w:rsidRPr="007520B6" w:rsidDel="008B6AF4" w:rsidRDefault="00ED1509">
            <w:pPr>
              <w:pStyle w:val="Heading1Numbered"/>
              <w:rPr>
                <w:del w:id="10586" w:author="Donovan Goode [2]" w:date="2018-11-09T10:04:00Z"/>
                <w:rFonts w:ascii="Consolas" w:eastAsia="Times New Roman" w:hAnsi="Consolas" w:cs="Times New Roman"/>
                <w:color w:val="D4D4D4"/>
                <w:sz w:val="21"/>
                <w:szCs w:val="21"/>
              </w:rPr>
              <w:pPrChange w:id="10587" w:author="Donovan Goode [2]" w:date="2018-11-09T10:05:00Z">
                <w:pPr>
                  <w:shd w:val="clear" w:color="auto" w:fill="1E1E1E"/>
                  <w:spacing w:line="285" w:lineRule="atLeast"/>
                </w:pPr>
              </w:pPrChange>
            </w:pPr>
            <w:del w:id="10588" w:author="Donovan Goode [2]" w:date="2018-11-09T10:04:00Z">
              <w:r w:rsidRPr="007520B6" w:rsidDel="008B6AF4">
                <w:rPr>
                  <w:rFonts w:ascii="Consolas" w:eastAsia="Times New Roman" w:hAnsi="Consolas" w:cs="Times New Roman"/>
                  <w:color w:val="D7BA7D"/>
                  <w:sz w:val="21"/>
                  <w:szCs w:val="21"/>
                </w:rPr>
                <w:delText xml:space="preserve">    #sliding_menu .button#item1.selected</w:delText>
              </w:r>
              <w:r w:rsidRPr="007520B6" w:rsidDel="008B6AF4">
                <w:rPr>
                  <w:rFonts w:ascii="Consolas" w:eastAsia="Times New Roman" w:hAnsi="Consolas" w:cs="Times New Roman"/>
                  <w:color w:val="D4D4D4"/>
                  <w:sz w:val="21"/>
                  <w:szCs w:val="21"/>
                </w:rPr>
                <w:delText xml:space="preserve"> {</w:delText>
              </w:r>
            </w:del>
          </w:p>
          <w:p w14:paraId="241E15AB" w14:textId="77777777" w:rsidR="00ED1509" w:rsidRPr="007520B6" w:rsidDel="008B6AF4" w:rsidRDefault="00ED1509">
            <w:pPr>
              <w:pStyle w:val="Heading1Numbered"/>
              <w:rPr>
                <w:del w:id="10589" w:author="Donovan Goode [2]" w:date="2018-11-09T10:04:00Z"/>
                <w:rFonts w:ascii="Consolas" w:eastAsia="Times New Roman" w:hAnsi="Consolas" w:cs="Times New Roman"/>
                <w:color w:val="D4D4D4"/>
                <w:sz w:val="21"/>
                <w:szCs w:val="21"/>
              </w:rPr>
              <w:pPrChange w:id="10590" w:author="Donovan Goode [2]" w:date="2018-11-09T10:05:00Z">
                <w:pPr>
                  <w:shd w:val="clear" w:color="auto" w:fill="1E1E1E"/>
                  <w:spacing w:line="285" w:lineRule="atLeast"/>
                </w:pPr>
              </w:pPrChange>
            </w:pPr>
            <w:del w:id="105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3131F832" w14:textId="77777777" w:rsidR="00ED1509" w:rsidRPr="007520B6" w:rsidDel="008B6AF4" w:rsidRDefault="00ED1509">
            <w:pPr>
              <w:pStyle w:val="Heading1Numbered"/>
              <w:rPr>
                <w:del w:id="10592" w:author="Donovan Goode [2]" w:date="2018-11-09T10:04:00Z"/>
                <w:rFonts w:ascii="Consolas" w:eastAsia="Times New Roman" w:hAnsi="Consolas" w:cs="Times New Roman"/>
                <w:color w:val="D4D4D4"/>
                <w:sz w:val="21"/>
                <w:szCs w:val="21"/>
              </w:rPr>
              <w:pPrChange w:id="10593" w:author="Donovan Goode [2]" w:date="2018-11-09T10:05:00Z">
                <w:pPr>
                  <w:shd w:val="clear" w:color="auto" w:fill="1E1E1E"/>
                  <w:spacing w:line="285" w:lineRule="atLeast"/>
                </w:pPr>
              </w:pPrChange>
            </w:pPr>
            <w:del w:id="105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50B5D0B" w14:textId="77777777" w:rsidR="00ED1509" w:rsidRPr="007520B6" w:rsidDel="008B6AF4" w:rsidRDefault="00ED1509">
            <w:pPr>
              <w:pStyle w:val="Heading1Numbered"/>
              <w:rPr>
                <w:del w:id="10595" w:author="Donovan Goode [2]" w:date="2018-11-09T10:04:00Z"/>
                <w:rFonts w:ascii="Consolas" w:eastAsia="Times New Roman" w:hAnsi="Consolas" w:cs="Times New Roman"/>
                <w:color w:val="D4D4D4"/>
                <w:sz w:val="21"/>
                <w:szCs w:val="21"/>
              </w:rPr>
              <w:pPrChange w:id="10596" w:author="Donovan Goode [2]" w:date="2018-11-09T10:05:00Z">
                <w:pPr>
                  <w:shd w:val="clear" w:color="auto" w:fill="1E1E1E"/>
                  <w:spacing w:line="285" w:lineRule="atLeast"/>
                </w:pPr>
              </w:pPrChange>
            </w:pPr>
          </w:p>
          <w:p w14:paraId="7FFD68C0" w14:textId="77777777" w:rsidR="00ED1509" w:rsidRPr="007520B6" w:rsidDel="008B6AF4" w:rsidRDefault="00ED1509">
            <w:pPr>
              <w:pStyle w:val="Heading1Numbered"/>
              <w:rPr>
                <w:del w:id="10597" w:author="Donovan Goode [2]" w:date="2018-11-09T10:04:00Z"/>
                <w:rFonts w:ascii="Consolas" w:eastAsia="Times New Roman" w:hAnsi="Consolas" w:cs="Times New Roman"/>
                <w:color w:val="D4D4D4"/>
                <w:sz w:val="21"/>
                <w:szCs w:val="21"/>
              </w:rPr>
              <w:pPrChange w:id="10598" w:author="Donovan Goode [2]" w:date="2018-11-09T10:05:00Z">
                <w:pPr>
                  <w:shd w:val="clear" w:color="auto" w:fill="1E1E1E"/>
                  <w:spacing w:line="285" w:lineRule="atLeast"/>
                </w:pPr>
              </w:pPrChange>
            </w:pPr>
            <w:del w:id="10599" w:author="Donovan Goode [2]" w:date="2018-11-09T10:04:00Z">
              <w:r w:rsidRPr="007520B6" w:rsidDel="008B6AF4">
                <w:rPr>
                  <w:rFonts w:ascii="Consolas" w:eastAsia="Times New Roman" w:hAnsi="Consolas" w:cs="Times New Roman"/>
                  <w:color w:val="D4D4D4"/>
                  <w:sz w:val="21"/>
                  <w:szCs w:val="21"/>
                </w:rPr>
                <w:delText xml:space="preserve">    }</w:delText>
              </w:r>
            </w:del>
          </w:p>
          <w:p w14:paraId="37A89452" w14:textId="77777777" w:rsidR="00ED1509" w:rsidRPr="007520B6" w:rsidDel="008B6AF4" w:rsidRDefault="00ED1509">
            <w:pPr>
              <w:pStyle w:val="Heading1Numbered"/>
              <w:rPr>
                <w:del w:id="10600" w:author="Donovan Goode [2]" w:date="2018-11-09T10:04:00Z"/>
                <w:rFonts w:ascii="Consolas" w:eastAsia="Times New Roman" w:hAnsi="Consolas" w:cs="Times New Roman"/>
                <w:color w:val="D4D4D4"/>
                <w:sz w:val="21"/>
                <w:szCs w:val="21"/>
              </w:rPr>
              <w:pPrChange w:id="10601" w:author="Donovan Goode [2]" w:date="2018-11-09T10:05:00Z">
                <w:pPr>
                  <w:shd w:val="clear" w:color="auto" w:fill="1E1E1E"/>
                  <w:spacing w:line="285" w:lineRule="atLeast"/>
                </w:pPr>
              </w:pPrChange>
            </w:pPr>
          </w:p>
          <w:p w14:paraId="594EF052" w14:textId="77777777" w:rsidR="00ED1509" w:rsidRPr="007520B6" w:rsidDel="008B6AF4" w:rsidRDefault="00ED1509">
            <w:pPr>
              <w:pStyle w:val="Heading1Numbered"/>
              <w:rPr>
                <w:del w:id="10602" w:author="Donovan Goode [2]" w:date="2018-11-09T10:04:00Z"/>
                <w:rFonts w:ascii="Consolas" w:eastAsia="Times New Roman" w:hAnsi="Consolas" w:cs="Times New Roman"/>
                <w:color w:val="D4D4D4"/>
                <w:sz w:val="21"/>
                <w:szCs w:val="21"/>
              </w:rPr>
              <w:pPrChange w:id="10603" w:author="Donovan Goode [2]" w:date="2018-11-09T10:05:00Z">
                <w:pPr>
                  <w:shd w:val="clear" w:color="auto" w:fill="1E1E1E"/>
                  <w:spacing w:line="285" w:lineRule="atLeast"/>
                </w:pPr>
              </w:pPrChange>
            </w:pPr>
            <w:del w:id="1060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.button#item2:hover,</w:delText>
              </w:r>
            </w:del>
          </w:p>
          <w:p w14:paraId="44664E29" w14:textId="77777777" w:rsidR="00ED1509" w:rsidRPr="007520B6" w:rsidDel="008B6AF4" w:rsidRDefault="00ED1509">
            <w:pPr>
              <w:pStyle w:val="Heading1Numbered"/>
              <w:rPr>
                <w:del w:id="10605" w:author="Donovan Goode [2]" w:date="2018-11-09T10:04:00Z"/>
                <w:rFonts w:ascii="Consolas" w:eastAsia="Times New Roman" w:hAnsi="Consolas" w:cs="Times New Roman"/>
                <w:color w:val="D4D4D4"/>
                <w:sz w:val="21"/>
                <w:szCs w:val="21"/>
              </w:rPr>
              <w:pPrChange w:id="10606" w:author="Donovan Goode [2]" w:date="2018-11-09T10:05:00Z">
                <w:pPr>
                  <w:shd w:val="clear" w:color="auto" w:fill="1E1E1E"/>
                  <w:spacing w:line="285" w:lineRule="atLeast"/>
                </w:pPr>
              </w:pPrChange>
            </w:pPr>
            <w:del w:id="10607" w:author="Donovan Goode [2]" w:date="2018-11-09T10:04:00Z">
              <w:r w:rsidRPr="007520B6" w:rsidDel="008B6AF4">
                <w:rPr>
                  <w:rFonts w:ascii="Consolas" w:eastAsia="Times New Roman" w:hAnsi="Consolas" w:cs="Times New Roman"/>
                  <w:color w:val="D7BA7D"/>
                  <w:sz w:val="21"/>
                  <w:szCs w:val="21"/>
                </w:rPr>
                <w:delText xml:space="preserve">    #sliding_menu .button#item2.selected</w:delText>
              </w:r>
              <w:r w:rsidRPr="007520B6" w:rsidDel="008B6AF4">
                <w:rPr>
                  <w:rFonts w:ascii="Consolas" w:eastAsia="Times New Roman" w:hAnsi="Consolas" w:cs="Times New Roman"/>
                  <w:color w:val="D4D4D4"/>
                  <w:sz w:val="21"/>
                  <w:szCs w:val="21"/>
                </w:rPr>
                <w:delText xml:space="preserve"> {</w:delText>
              </w:r>
            </w:del>
          </w:p>
          <w:p w14:paraId="23D1429A" w14:textId="77777777" w:rsidR="00ED1509" w:rsidRPr="007520B6" w:rsidDel="008B6AF4" w:rsidRDefault="00ED1509">
            <w:pPr>
              <w:pStyle w:val="Heading1Numbered"/>
              <w:rPr>
                <w:del w:id="10608" w:author="Donovan Goode [2]" w:date="2018-11-09T10:04:00Z"/>
                <w:rFonts w:ascii="Consolas" w:eastAsia="Times New Roman" w:hAnsi="Consolas" w:cs="Times New Roman"/>
                <w:color w:val="D4D4D4"/>
                <w:sz w:val="21"/>
                <w:szCs w:val="21"/>
              </w:rPr>
              <w:pPrChange w:id="10609" w:author="Donovan Goode [2]" w:date="2018-11-09T10:05:00Z">
                <w:pPr>
                  <w:shd w:val="clear" w:color="auto" w:fill="1E1E1E"/>
                  <w:spacing w:line="285" w:lineRule="atLeast"/>
                </w:pPr>
              </w:pPrChange>
            </w:pPr>
            <w:del w:id="1061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2DF4E144" w14:textId="77777777" w:rsidR="00ED1509" w:rsidRPr="007520B6" w:rsidDel="008B6AF4" w:rsidRDefault="00ED1509">
            <w:pPr>
              <w:pStyle w:val="Heading1Numbered"/>
              <w:rPr>
                <w:del w:id="10611" w:author="Donovan Goode [2]" w:date="2018-11-09T10:04:00Z"/>
                <w:rFonts w:ascii="Consolas" w:eastAsia="Times New Roman" w:hAnsi="Consolas" w:cs="Times New Roman"/>
                <w:color w:val="D4D4D4"/>
                <w:sz w:val="21"/>
                <w:szCs w:val="21"/>
              </w:rPr>
              <w:pPrChange w:id="10612" w:author="Donovan Goode [2]" w:date="2018-11-09T10:05:00Z">
                <w:pPr>
                  <w:shd w:val="clear" w:color="auto" w:fill="1E1E1E"/>
                  <w:spacing w:line="285" w:lineRule="atLeast"/>
                </w:pPr>
              </w:pPrChange>
            </w:pPr>
            <w:del w:id="1061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2672C6F2" w14:textId="77777777" w:rsidR="00ED1509" w:rsidRPr="007520B6" w:rsidDel="008B6AF4" w:rsidRDefault="00ED1509">
            <w:pPr>
              <w:pStyle w:val="Heading1Numbered"/>
              <w:rPr>
                <w:del w:id="10614" w:author="Donovan Goode [2]" w:date="2018-11-09T10:04:00Z"/>
                <w:rFonts w:ascii="Consolas" w:eastAsia="Times New Roman" w:hAnsi="Consolas" w:cs="Times New Roman"/>
                <w:color w:val="D4D4D4"/>
                <w:sz w:val="21"/>
                <w:szCs w:val="21"/>
              </w:rPr>
              <w:pPrChange w:id="10615" w:author="Donovan Goode [2]" w:date="2018-11-09T10:05:00Z">
                <w:pPr>
                  <w:shd w:val="clear" w:color="auto" w:fill="1E1E1E"/>
                  <w:spacing w:line="285" w:lineRule="atLeast"/>
                </w:pPr>
              </w:pPrChange>
            </w:pPr>
          </w:p>
          <w:p w14:paraId="1C46F234" w14:textId="77777777" w:rsidR="00ED1509" w:rsidRPr="007520B6" w:rsidDel="008B6AF4" w:rsidRDefault="00ED1509">
            <w:pPr>
              <w:pStyle w:val="Heading1Numbered"/>
              <w:rPr>
                <w:del w:id="10616" w:author="Donovan Goode [2]" w:date="2018-11-09T10:04:00Z"/>
                <w:rFonts w:ascii="Consolas" w:eastAsia="Times New Roman" w:hAnsi="Consolas" w:cs="Times New Roman"/>
                <w:color w:val="D4D4D4"/>
                <w:sz w:val="21"/>
                <w:szCs w:val="21"/>
              </w:rPr>
              <w:pPrChange w:id="10617" w:author="Donovan Goode [2]" w:date="2018-11-09T10:05:00Z">
                <w:pPr>
                  <w:shd w:val="clear" w:color="auto" w:fill="1E1E1E"/>
                  <w:spacing w:line="285" w:lineRule="atLeast"/>
                </w:pPr>
              </w:pPrChange>
            </w:pPr>
            <w:del w:id="10618" w:author="Donovan Goode [2]" w:date="2018-11-09T10:04:00Z">
              <w:r w:rsidRPr="007520B6" w:rsidDel="008B6AF4">
                <w:rPr>
                  <w:rFonts w:ascii="Consolas" w:eastAsia="Times New Roman" w:hAnsi="Consolas" w:cs="Times New Roman"/>
                  <w:color w:val="D4D4D4"/>
                  <w:sz w:val="21"/>
                  <w:szCs w:val="21"/>
                </w:rPr>
                <w:delText xml:space="preserve">    }</w:delText>
              </w:r>
            </w:del>
          </w:p>
          <w:p w14:paraId="68C688E2" w14:textId="77777777" w:rsidR="00ED1509" w:rsidRPr="007520B6" w:rsidDel="008B6AF4" w:rsidRDefault="00ED1509">
            <w:pPr>
              <w:pStyle w:val="Heading1Numbered"/>
              <w:rPr>
                <w:del w:id="10619" w:author="Donovan Goode [2]" w:date="2018-11-09T10:04:00Z"/>
                <w:rFonts w:ascii="Consolas" w:eastAsia="Times New Roman" w:hAnsi="Consolas" w:cs="Times New Roman"/>
                <w:color w:val="D4D4D4"/>
                <w:sz w:val="21"/>
                <w:szCs w:val="21"/>
              </w:rPr>
              <w:pPrChange w:id="10620" w:author="Donovan Goode [2]" w:date="2018-11-09T10:05:00Z">
                <w:pPr>
                  <w:shd w:val="clear" w:color="auto" w:fill="1E1E1E"/>
                  <w:spacing w:line="285" w:lineRule="atLeast"/>
                </w:pPr>
              </w:pPrChange>
            </w:pPr>
          </w:p>
          <w:p w14:paraId="237E37B2" w14:textId="77777777" w:rsidR="00ED1509" w:rsidRPr="007520B6" w:rsidDel="008B6AF4" w:rsidRDefault="00ED1509">
            <w:pPr>
              <w:pStyle w:val="Heading1Numbered"/>
              <w:rPr>
                <w:del w:id="10621" w:author="Donovan Goode [2]" w:date="2018-11-09T10:04:00Z"/>
                <w:rFonts w:ascii="Consolas" w:eastAsia="Times New Roman" w:hAnsi="Consolas" w:cs="Times New Roman"/>
                <w:color w:val="D4D4D4"/>
                <w:sz w:val="21"/>
                <w:szCs w:val="21"/>
              </w:rPr>
              <w:pPrChange w:id="10622" w:author="Donovan Goode [2]" w:date="2018-11-09T10:05:00Z">
                <w:pPr>
                  <w:shd w:val="clear" w:color="auto" w:fill="1E1E1E"/>
                  <w:spacing w:line="285" w:lineRule="atLeast"/>
                </w:pPr>
              </w:pPrChange>
            </w:pPr>
            <w:del w:id="106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.button#item3:hover,</w:delText>
              </w:r>
            </w:del>
          </w:p>
          <w:p w14:paraId="3C2B693A" w14:textId="77777777" w:rsidR="00ED1509" w:rsidRPr="007520B6" w:rsidDel="008B6AF4" w:rsidRDefault="00ED1509">
            <w:pPr>
              <w:pStyle w:val="Heading1Numbered"/>
              <w:rPr>
                <w:del w:id="10624" w:author="Donovan Goode [2]" w:date="2018-11-09T10:04:00Z"/>
                <w:rFonts w:ascii="Consolas" w:eastAsia="Times New Roman" w:hAnsi="Consolas" w:cs="Times New Roman"/>
                <w:color w:val="D4D4D4"/>
                <w:sz w:val="21"/>
                <w:szCs w:val="21"/>
              </w:rPr>
              <w:pPrChange w:id="10625" w:author="Donovan Goode [2]" w:date="2018-11-09T10:05:00Z">
                <w:pPr>
                  <w:shd w:val="clear" w:color="auto" w:fill="1E1E1E"/>
                  <w:spacing w:line="285" w:lineRule="atLeast"/>
                </w:pPr>
              </w:pPrChange>
            </w:pPr>
            <w:del w:id="10626" w:author="Donovan Goode [2]" w:date="2018-11-09T10:04:00Z">
              <w:r w:rsidRPr="007520B6" w:rsidDel="008B6AF4">
                <w:rPr>
                  <w:rFonts w:ascii="Consolas" w:eastAsia="Times New Roman" w:hAnsi="Consolas" w:cs="Times New Roman"/>
                  <w:color w:val="D7BA7D"/>
                  <w:sz w:val="21"/>
                  <w:szCs w:val="21"/>
                </w:rPr>
                <w:delText xml:space="preserve">    #sliding_menu .button#item3.selected</w:delText>
              </w:r>
              <w:r w:rsidRPr="007520B6" w:rsidDel="008B6AF4">
                <w:rPr>
                  <w:rFonts w:ascii="Consolas" w:eastAsia="Times New Roman" w:hAnsi="Consolas" w:cs="Times New Roman"/>
                  <w:color w:val="D4D4D4"/>
                  <w:sz w:val="21"/>
                  <w:szCs w:val="21"/>
                </w:rPr>
                <w:delText xml:space="preserve"> {</w:delText>
              </w:r>
            </w:del>
          </w:p>
          <w:p w14:paraId="6870AD6F" w14:textId="77777777" w:rsidR="00ED1509" w:rsidRPr="007520B6" w:rsidDel="008B6AF4" w:rsidRDefault="00ED1509">
            <w:pPr>
              <w:pStyle w:val="Heading1Numbered"/>
              <w:rPr>
                <w:del w:id="10627" w:author="Donovan Goode [2]" w:date="2018-11-09T10:04:00Z"/>
                <w:rFonts w:ascii="Consolas" w:eastAsia="Times New Roman" w:hAnsi="Consolas" w:cs="Times New Roman"/>
                <w:color w:val="D4D4D4"/>
                <w:sz w:val="21"/>
                <w:szCs w:val="21"/>
              </w:rPr>
              <w:pPrChange w:id="10628" w:author="Donovan Goode [2]" w:date="2018-11-09T10:05:00Z">
                <w:pPr>
                  <w:shd w:val="clear" w:color="auto" w:fill="1E1E1E"/>
                  <w:spacing w:line="285" w:lineRule="atLeast"/>
                </w:pPr>
              </w:pPrChange>
            </w:pPr>
            <w:del w:id="106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-124px</w:delText>
              </w:r>
              <w:r w:rsidRPr="007520B6" w:rsidDel="008B6AF4">
                <w:rPr>
                  <w:rFonts w:ascii="Consolas" w:eastAsia="Times New Roman" w:hAnsi="Consolas" w:cs="Times New Roman"/>
                  <w:color w:val="D4D4D4"/>
                  <w:sz w:val="21"/>
                  <w:szCs w:val="21"/>
                </w:rPr>
                <w:delText>;</w:delText>
              </w:r>
            </w:del>
          </w:p>
          <w:p w14:paraId="45BA7396" w14:textId="77777777" w:rsidR="00ED1509" w:rsidRPr="007520B6" w:rsidDel="008B6AF4" w:rsidRDefault="00ED1509">
            <w:pPr>
              <w:pStyle w:val="Heading1Numbered"/>
              <w:rPr>
                <w:del w:id="10630" w:author="Donovan Goode [2]" w:date="2018-11-09T10:04:00Z"/>
                <w:rFonts w:ascii="Consolas" w:eastAsia="Times New Roman" w:hAnsi="Consolas" w:cs="Times New Roman"/>
                <w:color w:val="D4D4D4"/>
                <w:sz w:val="21"/>
                <w:szCs w:val="21"/>
              </w:rPr>
              <w:pPrChange w:id="10631" w:author="Donovan Goode [2]" w:date="2018-11-09T10:05:00Z">
                <w:pPr>
                  <w:shd w:val="clear" w:color="auto" w:fill="1E1E1E"/>
                  <w:spacing w:line="285" w:lineRule="atLeast"/>
                </w:pPr>
              </w:pPrChange>
            </w:pPr>
            <w:del w:id="106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1CF1096D" w14:textId="77777777" w:rsidR="00ED1509" w:rsidRPr="007520B6" w:rsidDel="008B6AF4" w:rsidRDefault="00ED1509">
            <w:pPr>
              <w:pStyle w:val="Heading1Numbered"/>
              <w:rPr>
                <w:del w:id="10633" w:author="Donovan Goode [2]" w:date="2018-11-09T10:04:00Z"/>
                <w:rFonts w:ascii="Consolas" w:eastAsia="Times New Roman" w:hAnsi="Consolas" w:cs="Times New Roman"/>
                <w:color w:val="D4D4D4"/>
                <w:sz w:val="21"/>
                <w:szCs w:val="21"/>
              </w:rPr>
              <w:pPrChange w:id="10634" w:author="Donovan Goode [2]" w:date="2018-11-09T10:05:00Z">
                <w:pPr>
                  <w:shd w:val="clear" w:color="auto" w:fill="1E1E1E"/>
                  <w:spacing w:line="285" w:lineRule="atLeast"/>
                </w:pPr>
              </w:pPrChange>
            </w:pPr>
          </w:p>
          <w:p w14:paraId="66035C75" w14:textId="77777777" w:rsidR="00ED1509" w:rsidRPr="007520B6" w:rsidDel="008B6AF4" w:rsidRDefault="00ED1509">
            <w:pPr>
              <w:pStyle w:val="Heading1Numbered"/>
              <w:rPr>
                <w:del w:id="10635" w:author="Donovan Goode [2]" w:date="2018-11-09T10:04:00Z"/>
                <w:rFonts w:ascii="Consolas" w:eastAsia="Times New Roman" w:hAnsi="Consolas" w:cs="Times New Roman"/>
                <w:color w:val="D4D4D4"/>
                <w:sz w:val="21"/>
                <w:szCs w:val="21"/>
              </w:rPr>
              <w:pPrChange w:id="10636" w:author="Donovan Goode [2]" w:date="2018-11-09T10:05:00Z">
                <w:pPr>
                  <w:shd w:val="clear" w:color="auto" w:fill="1E1E1E"/>
                  <w:spacing w:line="285" w:lineRule="atLeast"/>
                </w:pPr>
              </w:pPrChange>
            </w:pPr>
            <w:del w:id="10637" w:author="Donovan Goode [2]" w:date="2018-11-09T10:04:00Z">
              <w:r w:rsidRPr="007520B6" w:rsidDel="008B6AF4">
                <w:rPr>
                  <w:rFonts w:ascii="Consolas" w:eastAsia="Times New Roman" w:hAnsi="Consolas" w:cs="Times New Roman"/>
                  <w:color w:val="D4D4D4"/>
                  <w:sz w:val="21"/>
                  <w:szCs w:val="21"/>
                </w:rPr>
                <w:delText xml:space="preserve">    }</w:delText>
              </w:r>
            </w:del>
          </w:p>
          <w:p w14:paraId="29FEE7BF" w14:textId="77777777" w:rsidR="00ED1509" w:rsidRPr="007520B6" w:rsidDel="008B6AF4" w:rsidRDefault="00ED1509">
            <w:pPr>
              <w:pStyle w:val="Heading1Numbered"/>
              <w:rPr>
                <w:del w:id="10638" w:author="Donovan Goode [2]" w:date="2018-11-09T10:04:00Z"/>
                <w:rFonts w:ascii="Consolas" w:eastAsia="Times New Roman" w:hAnsi="Consolas" w:cs="Times New Roman"/>
                <w:color w:val="D4D4D4"/>
                <w:sz w:val="21"/>
                <w:szCs w:val="21"/>
              </w:rPr>
              <w:pPrChange w:id="10639" w:author="Donovan Goode [2]" w:date="2018-11-09T10:05:00Z">
                <w:pPr>
                  <w:shd w:val="clear" w:color="auto" w:fill="1E1E1E"/>
                  <w:spacing w:line="285" w:lineRule="atLeast"/>
                </w:pPr>
              </w:pPrChange>
            </w:pPr>
          </w:p>
          <w:p w14:paraId="330D4BCD" w14:textId="77777777" w:rsidR="00ED1509" w:rsidRPr="007520B6" w:rsidDel="008B6AF4" w:rsidRDefault="00ED1509">
            <w:pPr>
              <w:pStyle w:val="Heading1Numbered"/>
              <w:rPr>
                <w:del w:id="10640" w:author="Donovan Goode [2]" w:date="2018-11-09T10:04:00Z"/>
                <w:rFonts w:ascii="Consolas" w:eastAsia="Times New Roman" w:hAnsi="Consolas" w:cs="Times New Roman"/>
                <w:color w:val="D4D4D4"/>
                <w:sz w:val="21"/>
                <w:szCs w:val="21"/>
              </w:rPr>
              <w:pPrChange w:id="10641" w:author="Donovan Goode [2]" w:date="2018-11-09T10:05:00Z">
                <w:pPr>
                  <w:shd w:val="clear" w:color="auto" w:fill="1E1E1E"/>
                  <w:spacing w:line="285" w:lineRule="atLeast"/>
                </w:pPr>
              </w:pPrChange>
            </w:pPr>
            <w:del w:id="106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.button#item4:hover,</w:delText>
              </w:r>
            </w:del>
          </w:p>
          <w:p w14:paraId="2021C0E8" w14:textId="77777777" w:rsidR="00ED1509" w:rsidRPr="007520B6" w:rsidDel="008B6AF4" w:rsidRDefault="00ED1509">
            <w:pPr>
              <w:pStyle w:val="Heading1Numbered"/>
              <w:rPr>
                <w:del w:id="10643" w:author="Donovan Goode [2]" w:date="2018-11-09T10:04:00Z"/>
                <w:rFonts w:ascii="Consolas" w:eastAsia="Times New Roman" w:hAnsi="Consolas" w:cs="Times New Roman"/>
                <w:color w:val="D4D4D4"/>
                <w:sz w:val="21"/>
                <w:szCs w:val="21"/>
              </w:rPr>
              <w:pPrChange w:id="10644" w:author="Donovan Goode [2]" w:date="2018-11-09T10:05:00Z">
                <w:pPr>
                  <w:shd w:val="clear" w:color="auto" w:fill="1E1E1E"/>
                  <w:spacing w:line="285" w:lineRule="atLeast"/>
                </w:pPr>
              </w:pPrChange>
            </w:pPr>
            <w:del w:id="10645" w:author="Donovan Goode [2]" w:date="2018-11-09T10:04:00Z">
              <w:r w:rsidRPr="007520B6" w:rsidDel="008B6AF4">
                <w:rPr>
                  <w:rFonts w:ascii="Consolas" w:eastAsia="Times New Roman" w:hAnsi="Consolas" w:cs="Times New Roman"/>
                  <w:color w:val="D7BA7D"/>
                  <w:sz w:val="21"/>
                  <w:szCs w:val="21"/>
                </w:rPr>
                <w:delText xml:space="preserve">    #sliding_menu .button#item4.selected</w:delText>
              </w:r>
              <w:r w:rsidRPr="007520B6" w:rsidDel="008B6AF4">
                <w:rPr>
                  <w:rFonts w:ascii="Consolas" w:eastAsia="Times New Roman" w:hAnsi="Consolas" w:cs="Times New Roman"/>
                  <w:color w:val="D4D4D4"/>
                  <w:sz w:val="21"/>
                  <w:szCs w:val="21"/>
                </w:rPr>
                <w:delText xml:space="preserve"> {</w:delText>
              </w:r>
            </w:del>
          </w:p>
          <w:p w14:paraId="49F2380E" w14:textId="77777777" w:rsidR="00ED1509" w:rsidRPr="007520B6" w:rsidDel="008B6AF4" w:rsidRDefault="00ED1509">
            <w:pPr>
              <w:pStyle w:val="Heading1Numbered"/>
              <w:rPr>
                <w:del w:id="10646" w:author="Donovan Goode [2]" w:date="2018-11-09T10:04:00Z"/>
                <w:rFonts w:ascii="Consolas" w:eastAsia="Times New Roman" w:hAnsi="Consolas" w:cs="Times New Roman"/>
                <w:color w:val="D4D4D4"/>
                <w:sz w:val="21"/>
                <w:szCs w:val="21"/>
              </w:rPr>
              <w:pPrChange w:id="10647" w:author="Donovan Goode [2]" w:date="2018-11-09T10:05:00Z">
                <w:pPr>
                  <w:shd w:val="clear" w:color="auto" w:fill="1E1E1E"/>
                  <w:spacing w:line="285" w:lineRule="atLeast"/>
                </w:pPr>
              </w:pPrChange>
            </w:pPr>
            <w:del w:id="106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w:delText>
              </w:r>
            </w:del>
          </w:p>
          <w:p w14:paraId="6C5D5EA1" w14:textId="77777777" w:rsidR="00ED1509" w:rsidRPr="007520B6" w:rsidDel="008B6AF4" w:rsidRDefault="00ED1509">
            <w:pPr>
              <w:pStyle w:val="Heading1Numbered"/>
              <w:rPr>
                <w:del w:id="10649" w:author="Donovan Goode [2]" w:date="2018-11-09T10:04:00Z"/>
                <w:rFonts w:ascii="Consolas" w:eastAsia="Times New Roman" w:hAnsi="Consolas" w:cs="Times New Roman"/>
                <w:color w:val="D4D4D4"/>
                <w:sz w:val="21"/>
                <w:szCs w:val="21"/>
              </w:rPr>
              <w:pPrChange w:id="10650" w:author="Donovan Goode [2]" w:date="2018-11-09T10:05:00Z">
                <w:pPr>
                  <w:shd w:val="clear" w:color="auto" w:fill="1E1E1E"/>
                  <w:spacing w:line="285" w:lineRule="atLeast"/>
                </w:pPr>
              </w:pPrChange>
            </w:pPr>
            <w:del w:id="106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50435C1" w14:textId="77777777" w:rsidR="00ED1509" w:rsidRPr="007520B6" w:rsidDel="008B6AF4" w:rsidRDefault="00ED1509">
            <w:pPr>
              <w:pStyle w:val="Heading1Numbered"/>
              <w:rPr>
                <w:del w:id="10652" w:author="Donovan Goode [2]" w:date="2018-11-09T10:04:00Z"/>
                <w:rFonts w:ascii="Consolas" w:eastAsia="Times New Roman" w:hAnsi="Consolas" w:cs="Times New Roman"/>
                <w:color w:val="D4D4D4"/>
                <w:sz w:val="21"/>
                <w:szCs w:val="21"/>
              </w:rPr>
              <w:pPrChange w:id="10653" w:author="Donovan Goode [2]" w:date="2018-11-09T10:05:00Z">
                <w:pPr>
                  <w:shd w:val="clear" w:color="auto" w:fill="1E1E1E"/>
                  <w:spacing w:line="285" w:lineRule="atLeast"/>
                </w:pPr>
              </w:pPrChange>
            </w:pPr>
          </w:p>
          <w:p w14:paraId="1D8F2347" w14:textId="77777777" w:rsidR="00ED1509" w:rsidRPr="007520B6" w:rsidDel="008B6AF4" w:rsidRDefault="00ED1509">
            <w:pPr>
              <w:pStyle w:val="Heading1Numbered"/>
              <w:rPr>
                <w:del w:id="10654" w:author="Donovan Goode [2]" w:date="2018-11-09T10:04:00Z"/>
                <w:rFonts w:ascii="Consolas" w:eastAsia="Times New Roman" w:hAnsi="Consolas" w:cs="Times New Roman"/>
                <w:color w:val="D4D4D4"/>
                <w:sz w:val="21"/>
                <w:szCs w:val="21"/>
              </w:rPr>
              <w:pPrChange w:id="10655" w:author="Donovan Goode [2]" w:date="2018-11-09T10:05:00Z">
                <w:pPr>
                  <w:shd w:val="clear" w:color="auto" w:fill="1E1E1E"/>
                  <w:spacing w:line="285" w:lineRule="atLeast"/>
                </w:pPr>
              </w:pPrChange>
            </w:pPr>
            <w:del w:id="10656" w:author="Donovan Goode [2]" w:date="2018-11-09T10:04:00Z">
              <w:r w:rsidRPr="007520B6" w:rsidDel="008B6AF4">
                <w:rPr>
                  <w:rFonts w:ascii="Consolas" w:eastAsia="Times New Roman" w:hAnsi="Consolas" w:cs="Times New Roman"/>
                  <w:color w:val="D4D4D4"/>
                  <w:sz w:val="21"/>
                  <w:szCs w:val="21"/>
                </w:rPr>
                <w:delText xml:space="preserve">    }</w:delText>
              </w:r>
            </w:del>
          </w:p>
          <w:p w14:paraId="17491F6E" w14:textId="77777777" w:rsidR="00ED1509" w:rsidRPr="007520B6" w:rsidDel="008B6AF4" w:rsidRDefault="00ED1509">
            <w:pPr>
              <w:pStyle w:val="Heading1Numbered"/>
              <w:rPr>
                <w:del w:id="10657" w:author="Donovan Goode [2]" w:date="2018-11-09T10:04:00Z"/>
                <w:rFonts w:ascii="Consolas" w:eastAsia="Times New Roman" w:hAnsi="Consolas" w:cs="Times New Roman"/>
                <w:color w:val="D4D4D4"/>
                <w:sz w:val="21"/>
                <w:szCs w:val="21"/>
              </w:rPr>
              <w:pPrChange w:id="10658" w:author="Donovan Goode [2]" w:date="2018-11-09T10:05:00Z">
                <w:pPr>
                  <w:shd w:val="clear" w:color="auto" w:fill="1E1E1E"/>
                  <w:spacing w:line="285" w:lineRule="atLeast"/>
                </w:pPr>
              </w:pPrChange>
            </w:pPr>
          </w:p>
          <w:p w14:paraId="6B47811F" w14:textId="77777777" w:rsidR="00ED1509" w:rsidRPr="007520B6" w:rsidDel="008B6AF4" w:rsidRDefault="00ED1509">
            <w:pPr>
              <w:pStyle w:val="Heading1Numbered"/>
              <w:rPr>
                <w:del w:id="10659" w:author="Donovan Goode [2]" w:date="2018-11-09T10:04:00Z"/>
                <w:rFonts w:ascii="Consolas" w:eastAsia="Times New Roman" w:hAnsi="Consolas" w:cs="Times New Roman"/>
                <w:color w:val="D4D4D4"/>
                <w:sz w:val="21"/>
                <w:szCs w:val="21"/>
              </w:rPr>
              <w:pPrChange w:id="10660" w:author="Donovan Goode [2]" w:date="2018-11-09T10:05:00Z">
                <w:pPr>
                  <w:shd w:val="clear" w:color="auto" w:fill="1E1E1E"/>
                  <w:spacing w:line="285" w:lineRule="atLeast"/>
                </w:pPr>
              </w:pPrChange>
            </w:pPr>
            <w:del w:id="106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.button#item5:hover,</w:delText>
              </w:r>
            </w:del>
          </w:p>
          <w:p w14:paraId="31316B03" w14:textId="77777777" w:rsidR="00ED1509" w:rsidRPr="007520B6" w:rsidDel="008B6AF4" w:rsidRDefault="00ED1509">
            <w:pPr>
              <w:pStyle w:val="Heading1Numbered"/>
              <w:rPr>
                <w:del w:id="10662" w:author="Donovan Goode [2]" w:date="2018-11-09T10:04:00Z"/>
                <w:rFonts w:ascii="Consolas" w:eastAsia="Times New Roman" w:hAnsi="Consolas" w:cs="Times New Roman"/>
                <w:color w:val="D4D4D4"/>
                <w:sz w:val="21"/>
                <w:szCs w:val="21"/>
              </w:rPr>
              <w:pPrChange w:id="10663" w:author="Donovan Goode [2]" w:date="2018-11-09T10:05:00Z">
                <w:pPr>
                  <w:shd w:val="clear" w:color="auto" w:fill="1E1E1E"/>
                  <w:spacing w:line="285" w:lineRule="atLeast"/>
                </w:pPr>
              </w:pPrChange>
            </w:pPr>
            <w:del w:id="10664" w:author="Donovan Goode [2]" w:date="2018-11-09T10:04:00Z">
              <w:r w:rsidRPr="007520B6" w:rsidDel="008B6AF4">
                <w:rPr>
                  <w:rFonts w:ascii="Consolas" w:eastAsia="Times New Roman" w:hAnsi="Consolas" w:cs="Times New Roman"/>
                  <w:color w:val="D7BA7D"/>
                  <w:sz w:val="21"/>
                  <w:szCs w:val="21"/>
                </w:rPr>
                <w:delText xml:space="preserve">    #sliding_menu .button#item5.selected</w:delText>
              </w:r>
              <w:r w:rsidRPr="007520B6" w:rsidDel="008B6AF4">
                <w:rPr>
                  <w:rFonts w:ascii="Consolas" w:eastAsia="Times New Roman" w:hAnsi="Consolas" w:cs="Times New Roman"/>
                  <w:color w:val="D4D4D4"/>
                  <w:sz w:val="21"/>
                  <w:szCs w:val="21"/>
                </w:rPr>
                <w:delText xml:space="preserve"> {</w:delText>
              </w:r>
            </w:del>
          </w:p>
          <w:p w14:paraId="4FE32988" w14:textId="77777777" w:rsidR="00ED1509" w:rsidRPr="007520B6" w:rsidDel="008B6AF4" w:rsidRDefault="00ED1509">
            <w:pPr>
              <w:pStyle w:val="Heading1Numbered"/>
              <w:rPr>
                <w:del w:id="10665" w:author="Donovan Goode [2]" w:date="2018-11-09T10:04:00Z"/>
                <w:rFonts w:ascii="Consolas" w:eastAsia="Times New Roman" w:hAnsi="Consolas" w:cs="Times New Roman"/>
                <w:color w:val="D4D4D4"/>
                <w:sz w:val="21"/>
                <w:szCs w:val="21"/>
              </w:rPr>
              <w:pPrChange w:id="10666" w:author="Donovan Goode [2]" w:date="2018-11-09T10:05:00Z">
                <w:pPr>
                  <w:shd w:val="clear" w:color="auto" w:fill="1E1E1E"/>
                  <w:spacing w:line="285" w:lineRule="atLeast"/>
                </w:pPr>
              </w:pPrChange>
            </w:pPr>
            <w:del w:id="106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-189px</w:delText>
              </w:r>
              <w:r w:rsidRPr="007520B6" w:rsidDel="008B6AF4">
                <w:rPr>
                  <w:rFonts w:ascii="Consolas" w:eastAsia="Times New Roman" w:hAnsi="Consolas" w:cs="Times New Roman"/>
                  <w:color w:val="D4D4D4"/>
                  <w:sz w:val="21"/>
                  <w:szCs w:val="21"/>
                </w:rPr>
                <w:delText>;</w:delText>
              </w:r>
            </w:del>
          </w:p>
          <w:p w14:paraId="58BD1F45" w14:textId="77777777" w:rsidR="00ED1509" w:rsidRPr="007520B6" w:rsidDel="008B6AF4" w:rsidRDefault="00ED1509">
            <w:pPr>
              <w:pStyle w:val="Heading1Numbered"/>
              <w:rPr>
                <w:del w:id="10668" w:author="Donovan Goode [2]" w:date="2018-11-09T10:04:00Z"/>
                <w:rFonts w:ascii="Consolas" w:eastAsia="Times New Roman" w:hAnsi="Consolas" w:cs="Times New Roman"/>
                <w:color w:val="D4D4D4"/>
                <w:sz w:val="21"/>
                <w:szCs w:val="21"/>
              </w:rPr>
              <w:pPrChange w:id="10669" w:author="Donovan Goode [2]" w:date="2018-11-09T10:05:00Z">
                <w:pPr>
                  <w:shd w:val="clear" w:color="auto" w:fill="1E1E1E"/>
                  <w:spacing w:line="285" w:lineRule="atLeast"/>
                </w:pPr>
              </w:pPrChange>
            </w:pPr>
            <w:del w:id="106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A65843D" w14:textId="77777777" w:rsidR="00ED1509" w:rsidRPr="007520B6" w:rsidDel="008B6AF4" w:rsidRDefault="00ED1509">
            <w:pPr>
              <w:pStyle w:val="Heading1Numbered"/>
              <w:rPr>
                <w:del w:id="10671" w:author="Donovan Goode [2]" w:date="2018-11-09T10:04:00Z"/>
                <w:rFonts w:ascii="Consolas" w:eastAsia="Times New Roman" w:hAnsi="Consolas" w:cs="Times New Roman"/>
                <w:color w:val="D4D4D4"/>
                <w:sz w:val="21"/>
                <w:szCs w:val="21"/>
              </w:rPr>
              <w:pPrChange w:id="10672" w:author="Donovan Goode [2]" w:date="2018-11-09T10:05:00Z">
                <w:pPr>
                  <w:shd w:val="clear" w:color="auto" w:fill="1E1E1E"/>
                  <w:spacing w:line="285" w:lineRule="atLeast"/>
                </w:pPr>
              </w:pPrChange>
            </w:pPr>
          </w:p>
          <w:p w14:paraId="538F00C2" w14:textId="77777777" w:rsidR="00ED1509" w:rsidRPr="007520B6" w:rsidDel="008B6AF4" w:rsidRDefault="00ED1509">
            <w:pPr>
              <w:pStyle w:val="Heading1Numbered"/>
              <w:rPr>
                <w:del w:id="10673" w:author="Donovan Goode [2]" w:date="2018-11-09T10:04:00Z"/>
                <w:rFonts w:ascii="Consolas" w:eastAsia="Times New Roman" w:hAnsi="Consolas" w:cs="Times New Roman"/>
                <w:color w:val="D4D4D4"/>
                <w:sz w:val="21"/>
                <w:szCs w:val="21"/>
              </w:rPr>
              <w:pPrChange w:id="10674" w:author="Donovan Goode [2]" w:date="2018-11-09T10:05:00Z">
                <w:pPr>
                  <w:shd w:val="clear" w:color="auto" w:fill="1E1E1E"/>
                  <w:spacing w:line="285" w:lineRule="atLeast"/>
                </w:pPr>
              </w:pPrChange>
            </w:pPr>
            <w:del w:id="10675" w:author="Donovan Goode [2]" w:date="2018-11-09T10:04:00Z">
              <w:r w:rsidRPr="007520B6" w:rsidDel="008B6AF4">
                <w:rPr>
                  <w:rFonts w:ascii="Consolas" w:eastAsia="Times New Roman" w:hAnsi="Consolas" w:cs="Times New Roman"/>
                  <w:color w:val="D4D4D4"/>
                  <w:sz w:val="21"/>
                  <w:szCs w:val="21"/>
                </w:rPr>
                <w:delText xml:space="preserve">    }</w:delText>
              </w:r>
            </w:del>
          </w:p>
          <w:p w14:paraId="301D0232" w14:textId="77777777" w:rsidR="00ED1509" w:rsidRPr="007520B6" w:rsidDel="008B6AF4" w:rsidRDefault="00ED1509">
            <w:pPr>
              <w:pStyle w:val="Heading1Numbered"/>
              <w:rPr>
                <w:del w:id="10676" w:author="Donovan Goode [2]" w:date="2018-11-09T10:04:00Z"/>
                <w:rFonts w:ascii="Consolas" w:eastAsia="Times New Roman" w:hAnsi="Consolas" w:cs="Times New Roman"/>
                <w:color w:val="D4D4D4"/>
                <w:sz w:val="21"/>
                <w:szCs w:val="21"/>
              </w:rPr>
              <w:pPrChange w:id="10677" w:author="Donovan Goode [2]" w:date="2018-11-09T10:05:00Z">
                <w:pPr>
                  <w:shd w:val="clear" w:color="auto" w:fill="1E1E1E"/>
                  <w:spacing w:line="285" w:lineRule="atLeast"/>
                </w:pPr>
              </w:pPrChange>
            </w:pPr>
          </w:p>
          <w:p w14:paraId="63EA0B55" w14:textId="77777777" w:rsidR="00ED1509" w:rsidRPr="007520B6" w:rsidDel="008B6AF4" w:rsidRDefault="00ED1509">
            <w:pPr>
              <w:pStyle w:val="Heading1Numbered"/>
              <w:rPr>
                <w:del w:id="10678" w:author="Donovan Goode [2]" w:date="2018-11-09T10:04:00Z"/>
                <w:rFonts w:ascii="Consolas" w:eastAsia="Times New Roman" w:hAnsi="Consolas" w:cs="Times New Roman"/>
                <w:color w:val="D4D4D4"/>
                <w:sz w:val="21"/>
                <w:szCs w:val="21"/>
              </w:rPr>
              <w:pPrChange w:id="10679" w:author="Donovan Goode [2]" w:date="2018-11-09T10:05:00Z">
                <w:pPr>
                  <w:shd w:val="clear" w:color="auto" w:fill="1E1E1E"/>
                  <w:spacing w:line="285" w:lineRule="atLeast"/>
                </w:pPr>
              </w:pPrChange>
            </w:pPr>
            <w:del w:id="106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.button#item6:hover,</w:delText>
              </w:r>
            </w:del>
          </w:p>
          <w:p w14:paraId="24C1AD8C" w14:textId="77777777" w:rsidR="00ED1509" w:rsidRPr="007520B6" w:rsidDel="008B6AF4" w:rsidRDefault="00ED1509">
            <w:pPr>
              <w:pStyle w:val="Heading1Numbered"/>
              <w:rPr>
                <w:del w:id="10681" w:author="Donovan Goode [2]" w:date="2018-11-09T10:04:00Z"/>
                <w:rFonts w:ascii="Consolas" w:eastAsia="Times New Roman" w:hAnsi="Consolas" w:cs="Times New Roman"/>
                <w:color w:val="D4D4D4"/>
                <w:sz w:val="21"/>
                <w:szCs w:val="21"/>
              </w:rPr>
              <w:pPrChange w:id="10682" w:author="Donovan Goode [2]" w:date="2018-11-09T10:05:00Z">
                <w:pPr>
                  <w:shd w:val="clear" w:color="auto" w:fill="1E1E1E"/>
                  <w:spacing w:line="285" w:lineRule="atLeast"/>
                </w:pPr>
              </w:pPrChange>
            </w:pPr>
            <w:del w:id="10683" w:author="Donovan Goode [2]" w:date="2018-11-09T10:04:00Z">
              <w:r w:rsidRPr="007520B6" w:rsidDel="008B6AF4">
                <w:rPr>
                  <w:rFonts w:ascii="Consolas" w:eastAsia="Times New Roman" w:hAnsi="Consolas" w:cs="Times New Roman"/>
                  <w:color w:val="D7BA7D"/>
                  <w:sz w:val="21"/>
                  <w:szCs w:val="21"/>
                </w:rPr>
                <w:delText xml:space="preserve">    #sliding_menu .button#item6.selected</w:delText>
              </w:r>
              <w:r w:rsidRPr="007520B6" w:rsidDel="008B6AF4">
                <w:rPr>
                  <w:rFonts w:ascii="Consolas" w:eastAsia="Times New Roman" w:hAnsi="Consolas" w:cs="Times New Roman"/>
                  <w:color w:val="D4D4D4"/>
                  <w:sz w:val="21"/>
                  <w:szCs w:val="21"/>
                </w:rPr>
                <w:delText xml:space="preserve"> {</w:delText>
              </w:r>
            </w:del>
          </w:p>
          <w:p w14:paraId="352B9C64" w14:textId="77777777" w:rsidR="00ED1509" w:rsidRPr="007520B6" w:rsidDel="008B6AF4" w:rsidRDefault="00ED1509">
            <w:pPr>
              <w:pStyle w:val="Heading1Numbered"/>
              <w:rPr>
                <w:del w:id="10684" w:author="Donovan Goode [2]" w:date="2018-11-09T10:04:00Z"/>
                <w:rFonts w:ascii="Consolas" w:eastAsia="Times New Roman" w:hAnsi="Consolas" w:cs="Times New Roman"/>
                <w:color w:val="D4D4D4"/>
                <w:sz w:val="21"/>
                <w:szCs w:val="21"/>
              </w:rPr>
              <w:pPrChange w:id="10685" w:author="Donovan Goode [2]" w:date="2018-11-09T10:05:00Z">
                <w:pPr>
                  <w:shd w:val="clear" w:color="auto" w:fill="1E1E1E"/>
                  <w:spacing w:line="285" w:lineRule="atLeast"/>
                </w:pPr>
              </w:pPrChange>
            </w:pPr>
            <w:del w:id="1068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651B7B92" w14:textId="77777777" w:rsidR="00ED1509" w:rsidRPr="007520B6" w:rsidDel="008B6AF4" w:rsidRDefault="00ED1509">
            <w:pPr>
              <w:pStyle w:val="Heading1Numbered"/>
              <w:rPr>
                <w:del w:id="10687" w:author="Donovan Goode [2]" w:date="2018-11-09T10:04:00Z"/>
                <w:rFonts w:ascii="Consolas" w:eastAsia="Times New Roman" w:hAnsi="Consolas" w:cs="Times New Roman"/>
                <w:color w:val="D4D4D4"/>
                <w:sz w:val="21"/>
                <w:szCs w:val="21"/>
              </w:rPr>
              <w:pPrChange w:id="10688" w:author="Donovan Goode [2]" w:date="2018-11-09T10:05:00Z">
                <w:pPr>
                  <w:shd w:val="clear" w:color="auto" w:fill="1E1E1E"/>
                  <w:spacing w:line="285" w:lineRule="atLeast"/>
                </w:pPr>
              </w:pPrChange>
            </w:pPr>
            <w:del w:id="1068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A6088AC" w14:textId="77777777" w:rsidR="00ED1509" w:rsidRPr="007520B6" w:rsidDel="008B6AF4" w:rsidRDefault="00ED1509">
            <w:pPr>
              <w:pStyle w:val="Heading1Numbered"/>
              <w:rPr>
                <w:del w:id="10690" w:author="Donovan Goode [2]" w:date="2018-11-09T10:04:00Z"/>
                <w:rFonts w:ascii="Consolas" w:eastAsia="Times New Roman" w:hAnsi="Consolas" w:cs="Times New Roman"/>
                <w:color w:val="D4D4D4"/>
                <w:sz w:val="21"/>
                <w:szCs w:val="21"/>
              </w:rPr>
              <w:pPrChange w:id="10691" w:author="Donovan Goode [2]" w:date="2018-11-09T10:05:00Z">
                <w:pPr>
                  <w:shd w:val="clear" w:color="auto" w:fill="1E1E1E"/>
                  <w:spacing w:line="285" w:lineRule="atLeast"/>
                </w:pPr>
              </w:pPrChange>
            </w:pPr>
          </w:p>
          <w:p w14:paraId="14681943" w14:textId="77777777" w:rsidR="00ED1509" w:rsidRPr="007520B6" w:rsidDel="008B6AF4" w:rsidRDefault="00ED1509">
            <w:pPr>
              <w:pStyle w:val="Heading1Numbered"/>
              <w:rPr>
                <w:del w:id="10692" w:author="Donovan Goode [2]" w:date="2018-11-09T10:04:00Z"/>
                <w:rFonts w:ascii="Consolas" w:eastAsia="Times New Roman" w:hAnsi="Consolas" w:cs="Times New Roman"/>
                <w:color w:val="D4D4D4"/>
                <w:sz w:val="21"/>
                <w:szCs w:val="21"/>
              </w:rPr>
              <w:pPrChange w:id="10693" w:author="Donovan Goode [2]" w:date="2018-11-09T10:05:00Z">
                <w:pPr>
                  <w:shd w:val="clear" w:color="auto" w:fill="1E1E1E"/>
                  <w:spacing w:line="285" w:lineRule="atLeast"/>
                </w:pPr>
              </w:pPrChange>
            </w:pPr>
            <w:del w:id="10694" w:author="Donovan Goode [2]" w:date="2018-11-09T10:04:00Z">
              <w:r w:rsidRPr="007520B6" w:rsidDel="008B6AF4">
                <w:rPr>
                  <w:rFonts w:ascii="Consolas" w:eastAsia="Times New Roman" w:hAnsi="Consolas" w:cs="Times New Roman"/>
                  <w:color w:val="D4D4D4"/>
                  <w:sz w:val="21"/>
                  <w:szCs w:val="21"/>
                </w:rPr>
                <w:delText xml:space="preserve">    }</w:delText>
              </w:r>
            </w:del>
          </w:p>
          <w:p w14:paraId="789DCC98" w14:textId="77777777" w:rsidR="00ED1509" w:rsidRPr="007520B6" w:rsidDel="008B6AF4" w:rsidRDefault="00ED1509">
            <w:pPr>
              <w:pStyle w:val="Heading1Numbered"/>
              <w:rPr>
                <w:del w:id="10695" w:author="Donovan Goode [2]" w:date="2018-11-09T10:04:00Z"/>
                <w:rFonts w:ascii="Consolas" w:eastAsia="Times New Roman" w:hAnsi="Consolas" w:cs="Times New Roman"/>
                <w:color w:val="D4D4D4"/>
                <w:sz w:val="21"/>
                <w:szCs w:val="21"/>
              </w:rPr>
              <w:pPrChange w:id="10696" w:author="Donovan Goode [2]" w:date="2018-11-09T10:05:00Z">
                <w:pPr>
                  <w:shd w:val="clear" w:color="auto" w:fill="1E1E1E"/>
                  <w:spacing w:line="285" w:lineRule="atLeast"/>
                </w:pPr>
              </w:pPrChange>
            </w:pPr>
          </w:p>
          <w:p w14:paraId="58BED855" w14:textId="77777777" w:rsidR="00ED1509" w:rsidRPr="007520B6" w:rsidDel="008B6AF4" w:rsidRDefault="00ED1509">
            <w:pPr>
              <w:pStyle w:val="Heading1Numbered"/>
              <w:rPr>
                <w:del w:id="10697" w:author="Donovan Goode [2]" w:date="2018-11-09T10:04:00Z"/>
                <w:rFonts w:ascii="Consolas" w:eastAsia="Times New Roman" w:hAnsi="Consolas" w:cs="Times New Roman"/>
                <w:color w:val="D4D4D4"/>
                <w:sz w:val="21"/>
                <w:szCs w:val="21"/>
              </w:rPr>
              <w:pPrChange w:id="10698" w:author="Donovan Goode [2]" w:date="2018-11-09T10:05:00Z">
                <w:pPr>
                  <w:shd w:val="clear" w:color="auto" w:fill="1E1E1E"/>
                  <w:spacing w:line="285" w:lineRule="atLeast"/>
                </w:pPr>
              </w:pPrChange>
            </w:pPr>
            <w:del w:id="106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.button#item7:hover,</w:delText>
              </w:r>
            </w:del>
          </w:p>
          <w:p w14:paraId="2C7E0B1F" w14:textId="77777777" w:rsidR="00ED1509" w:rsidRPr="007520B6" w:rsidDel="008B6AF4" w:rsidRDefault="00ED1509">
            <w:pPr>
              <w:pStyle w:val="Heading1Numbered"/>
              <w:rPr>
                <w:del w:id="10700" w:author="Donovan Goode [2]" w:date="2018-11-09T10:04:00Z"/>
                <w:rFonts w:ascii="Consolas" w:eastAsia="Times New Roman" w:hAnsi="Consolas" w:cs="Times New Roman"/>
                <w:color w:val="D4D4D4"/>
                <w:sz w:val="21"/>
                <w:szCs w:val="21"/>
              </w:rPr>
              <w:pPrChange w:id="10701" w:author="Donovan Goode [2]" w:date="2018-11-09T10:05:00Z">
                <w:pPr>
                  <w:shd w:val="clear" w:color="auto" w:fill="1E1E1E"/>
                  <w:spacing w:line="285" w:lineRule="atLeast"/>
                </w:pPr>
              </w:pPrChange>
            </w:pPr>
            <w:del w:id="10702" w:author="Donovan Goode [2]" w:date="2018-11-09T10:04:00Z">
              <w:r w:rsidRPr="007520B6" w:rsidDel="008B6AF4">
                <w:rPr>
                  <w:rFonts w:ascii="Consolas" w:eastAsia="Times New Roman" w:hAnsi="Consolas" w:cs="Times New Roman"/>
                  <w:color w:val="D7BA7D"/>
                  <w:sz w:val="21"/>
                  <w:szCs w:val="21"/>
                </w:rPr>
                <w:delText xml:space="preserve">    #sliding_menu .button#item7.selected</w:delText>
              </w:r>
              <w:r w:rsidRPr="007520B6" w:rsidDel="008B6AF4">
                <w:rPr>
                  <w:rFonts w:ascii="Consolas" w:eastAsia="Times New Roman" w:hAnsi="Consolas" w:cs="Times New Roman"/>
                  <w:color w:val="D4D4D4"/>
                  <w:sz w:val="21"/>
                  <w:szCs w:val="21"/>
                </w:rPr>
                <w:delText xml:space="preserve"> {</w:delText>
              </w:r>
            </w:del>
          </w:p>
          <w:p w14:paraId="7A7D80B8" w14:textId="77777777" w:rsidR="00ED1509" w:rsidRPr="007520B6" w:rsidDel="008B6AF4" w:rsidRDefault="00ED1509">
            <w:pPr>
              <w:pStyle w:val="Heading1Numbered"/>
              <w:rPr>
                <w:del w:id="10703" w:author="Donovan Goode [2]" w:date="2018-11-09T10:04:00Z"/>
                <w:rFonts w:ascii="Consolas" w:eastAsia="Times New Roman" w:hAnsi="Consolas" w:cs="Times New Roman"/>
                <w:color w:val="D4D4D4"/>
                <w:sz w:val="21"/>
                <w:szCs w:val="21"/>
              </w:rPr>
              <w:pPrChange w:id="10704" w:author="Donovan Goode [2]" w:date="2018-11-09T10:05:00Z">
                <w:pPr>
                  <w:shd w:val="clear" w:color="auto" w:fill="1E1E1E"/>
                  <w:spacing w:line="285" w:lineRule="atLeast"/>
                </w:pPr>
              </w:pPrChange>
            </w:pPr>
            <w:del w:id="107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3BC01897" w14:textId="77777777" w:rsidR="00ED1509" w:rsidRPr="007520B6" w:rsidDel="008B6AF4" w:rsidRDefault="00ED1509">
            <w:pPr>
              <w:pStyle w:val="Heading1Numbered"/>
              <w:rPr>
                <w:del w:id="10706" w:author="Donovan Goode [2]" w:date="2018-11-09T10:04:00Z"/>
                <w:rFonts w:ascii="Consolas" w:eastAsia="Times New Roman" w:hAnsi="Consolas" w:cs="Times New Roman"/>
                <w:color w:val="D4D4D4"/>
                <w:sz w:val="21"/>
                <w:szCs w:val="21"/>
              </w:rPr>
              <w:pPrChange w:id="10707" w:author="Donovan Goode [2]" w:date="2018-11-09T10:05:00Z">
                <w:pPr>
                  <w:shd w:val="clear" w:color="auto" w:fill="1E1E1E"/>
                  <w:spacing w:line="285" w:lineRule="atLeast"/>
                </w:pPr>
              </w:pPrChange>
            </w:pPr>
            <w:del w:id="107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37C3B89" w14:textId="77777777" w:rsidR="00ED1509" w:rsidRPr="007520B6" w:rsidDel="008B6AF4" w:rsidRDefault="00ED1509">
            <w:pPr>
              <w:pStyle w:val="Heading1Numbered"/>
              <w:rPr>
                <w:del w:id="10709" w:author="Donovan Goode [2]" w:date="2018-11-09T10:04:00Z"/>
                <w:rFonts w:ascii="Consolas" w:eastAsia="Times New Roman" w:hAnsi="Consolas" w:cs="Times New Roman"/>
                <w:color w:val="D4D4D4"/>
                <w:sz w:val="21"/>
                <w:szCs w:val="21"/>
              </w:rPr>
              <w:pPrChange w:id="10710" w:author="Donovan Goode [2]" w:date="2018-11-09T10:05:00Z">
                <w:pPr>
                  <w:shd w:val="clear" w:color="auto" w:fill="1E1E1E"/>
                  <w:spacing w:line="285" w:lineRule="atLeast"/>
                </w:pPr>
              </w:pPrChange>
            </w:pPr>
          </w:p>
          <w:p w14:paraId="6004D913" w14:textId="77777777" w:rsidR="00ED1509" w:rsidRPr="007520B6" w:rsidDel="008B6AF4" w:rsidRDefault="00ED1509">
            <w:pPr>
              <w:pStyle w:val="Heading1Numbered"/>
              <w:rPr>
                <w:del w:id="10711" w:author="Donovan Goode [2]" w:date="2018-11-09T10:04:00Z"/>
                <w:rFonts w:ascii="Consolas" w:eastAsia="Times New Roman" w:hAnsi="Consolas" w:cs="Times New Roman"/>
                <w:color w:val="D4D4D4"/>
                <w:sz w:val="21"/>
                <w:szCs w:val="21"/>
              </w:rPr>
              <w:pPrChange w:id="10712" w:author="Donovan Goode [2]" w:date="2018-11-09T10:05:00Z">
                <w:pPr>
                  <w:shd w:val="clear" w:color="auto" w:fill="1E1E1E"/>
                  <w:spacing w:line="285" w:lineRule="atLeast"/>
                </w:pPr>
              </w:pPrChange>
            </w:pPr>
            <w:del w:id="10713" w:author="Donovan Goode [2]" w:date="2018-11-09T10:04:00Z">
              <w:r w:rsidRPr="007520B6" w:rsidDel="008B6AF4">
                <w:rPr>
                  <w:rFonts w:ascii="Consolas" w:eastAsia="Times New Roman" w:hAnsi="Consolas" w:cs="Times New Roman"/>
                  <w:color w:val="D4D4D4"/>
                  <w:sz w:val="21"/>
                  <w:szCs w:val="21"/>
                </w:rPr>
                <w:delText xml:space="preserve">    }</w:delText>
              </w:r>
            </w:del>
          </w:p>
          <w:p w14:paraId="350893BB" w14:textId="77777777" w:rsidR="00ED1509" w:rsidRPr="007520B6" w:rsidDel="008B6AF4" w:rsidRDefault="00ED1509">
            <w:pPr>
              <w:pStyle w:val="Heading1Numbered"/>
              <w:rPr>
                <w:del w:id="10714" w:author="Donovan Goode [2]" w:date="2018-11-09T10:04:00Z"/>
                <w:rFonts w:ascii="Consolas" w:eastAsia="Times New Roman" w:hAnsi="Consolas" w:cs="Times New Roman"/>
                <w:color w:val="D4D4D4"/>
                <w:sz w:val="21"/>
                <w:szCs w:val="21"/>
              </w:rPr>
              <w:pPrChange w:id="10715" w:author="Donovan Goode [2]" w:date="2018-11-09T10:05:00Z">
                <w:pPr>
                  <w:shd w:val="clear" w:color="auto" w:fill="1E1E1E"/>
                  <w:spacing w:line="285" w:lineRule="atLeast"/>
                </w:pPr>
              </w:pPrChange>
            </w:pPr>
          </w:p>
          <w:p w14:paraId="25184101" w14:textId="77777777" w:rsidR="00ED1509" w:rsidRPr="007520B6" w:rsidDel="008B6AF4" w:rsidRDefault="00ED1509">
            <w:pPr>
              <w:pStyle w:val="Heading1Numbered"/>
              <w:rPr>
                <w:del w:id="10716" w:author="Donovan Goode [2]" w:date="2018-11-09T10:04:00Z"/>
                <w:rFonts w:ascii="Consolas" w:eastAsia="Times New Roman" w:hAnsi="Consolas" w:cs="Times New Roman"/>
                <w:color w:val="D4D4D4"/>
                <w:sz w:val="21"/>
                <w:szCs w:val="21"/>
              </w:rPr>
              <w:pPrChange w:id="10717" w:author="Donovan Goode [2]" w:date="2018-11-09T10:05:00Z">
                <w:pPr>
                  <w:shd w:val="clear" w:color="auto" w:fill="1E1E1E"/>
                  <w:spacing w:line="285" w:lineRule="atLeast"/>
                </w:pPr>
              </w:pPrChange>
            </w:pPr>
            <w:del w:id="1071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.button#item8:hover,</w:delText>
              </w:r>
            </w:del>
          </w:p>
          <w:p w14:paraId="2E829590" w14:textId="77777777" w:rsidR="00ED1509" w:rsidRPr="007520B6" w:rsidDel="008B6AF4" w:rsidRDefault="00ED1509">
            <w:pPr>
              <w:pStyle w:val="Heading1Numbered"/>
              <w:rPr>
                <w:del w:id="10719" w:author="Donovan Goode [2]" w:date="2018-11-09T10:04:00Z"/>
                <w:rFonts w:ascii="Consolas" w:eastAsia="Times New Roman" w:hAnsi="Consolas" w:cs="Times New Roman"/>
                <w:color w:val="D4D4D4"/>
                <w:sz w:val="21"/>
                <w:szCs w:val="21"/>
              </w:rPr>
              <w:pPrChange w:id="10720" w:author="Donovan Goode [2]" w:date="2018-11-09T10:05:00Z">
                <w:pPr>
                  <w:shd w:val="clear" w:color="auto" w:fill="1E1E1E"/>
                  <w:spacing w:line="285" w:lineRule="atLeast"/>
                </w:pPr>
              </w:pPrChange>
            </w:pPr>
            <w:del w:id="10721" w:author="Donovan Goode [2]" w:date="2018-11-09T10:04:00Z">
              <w:r w:rsidRPr="007520B6" w:rsidDel="008B6AF4">
                <w:rPr>
                  <w:rFonts w:ascii="Consolas" w:eastAsia="Times New Roman" w:hAnsi="Consolas" w:cs="Times New Roman"/>
                  <w:color w:val="D7BA7D"/>
                  <w:sz w:val="21"/>
                  <w:szCs w:val="21"/>
                </w:rPr>
                <w:delText xml:space="preserve">    #sliding_menu .button#item8.selected</w:delText>
              </w:r>
              <w:r w:rsidRPr="007520B6" w:rsidDel="008B6AF4">
                <w:rPr>
                  <w:rFonts w:ascii="Consolas" w:eastAsia="Times New Roman" w:hAnsi="Consolas" w:cs="Times New Roman"/>
                  <w:color w:val="D4D4D4"/>
                  <w:sz w:val="21"/>
                  <w:szCs w:val="21"/>
                </w:rPr>
                <w:delText xml:space="preserve"> {</w:delText>
              </w:r>
            </w:del>
          </w:p>
          <w:p w14:paraId="62B072C0" w14:textId="77777777" w:rsidR="00ED1509" w:rsidRPr="007520B6" w:rsidDel="008B6AF4" w:rsidRDefault="00ED1509">
            <w:pPr>
              <w:pStyle w:val="Heading1Numbered"/>
              <w:rPr>
                <w:del w:id="10722" w:author="Donovan Goode [2]" w:date="2018-11-09T10:04:00Z"/>
                <w:rFonts w:ascii="Consolas" w:eastAsia="Times New Roman" w:hAnsi="Consolas" w:cs="Times New Roman"/>
                <w:color w:val="D4D4D4"/>
                <w:sz w:val="21"/>
                <w:szCs w:val="21"/>
              </w:rPr>
              <w:pPrChange w:id="10723" w:author="Donovan Goode [2]" w:date="2018-11-09T10:05:00Z">
                <w:pPr>
                  <w:shd w:val="clear" w:color="auto" w:fill="1E1E1E"/>
                  <w:spacing w:line="285" w:lineRule="atLeast"/>
                </w:pPr>
              </w:pPrChange>
            </w:pPr>
            <w:del w:id="107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-308px</w:delText>
              </w:r>
              <w:r w:rsidRPr="007520B6" w:rsidDel="008B6AF4">
                <w:rPr>
                  <w:rFonts w:ascii="Consolas" w:eastAsia="Times New Roman" w:hAnsi="Consolas" w:cs="Times New Roman"/>
                  <w:color w:val="D4D4D4"/>
                  <w:sz w:val="21"/>
                  <w:szCs w:val="21"/>
                </w:rPr>
                <w:delText>;</w:delText>
              </w:r>
            </w:del>
          </w:p>
          <w:p w14:paraId="262F2DDB" w14:textId="77777777" w:rsidR="00ED1509" w:rsidRPr="007520B6" w:rsidDel="008B6AF4" w:rsidRDefault="00ED1509">
            <w:pPr>
              <w:pStyle w:val="Heading1Numbered"/>
              <w:rPr>
                <w:del w:id="10725" w:author="Donovan Goode [2]" w:date="2018-11-09T10:04:00Z"/>
                <w:rFonts w:ascii="Consolas" w:eastAsia="Times New Roman" w:hAnsi="Consolas" w:cs="Times New Roman"/>
                <w:color w:val="D4D4D4"/>
                <w:sz w:val="21"/>
                <w:szCs w:val="21"/>
              </w:rPr>
              <w:pPrChange w:id="10726" w:author="Donovan Goode [2]" w:date="2018-11-09T10:05:00Z">
                <w:pPr>
                  <w:shd w:val="clear" w:color="auto" w:fill="1E1E1E"/>
                  <w:spacing w:line="285" w:lineRule="atLeast"/>
                </w:pPr>
              </w:pPrChange>
            </w:pPr>
            <w:del w:id="1072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7AFEF8EE" w14:textId="77777777" w:rsidR="00ED1509" w:rsidRPr="007520B6" w:rsidDel="008B6AF4" w:rsidRDefault="00ED1509">
            <w:pPr>
              <w:pStyle w:val="Heading1Numbered"/>
              <w:rPr>
                <w:del w:id="10728" w:author="Donovan Goode [2]" w:date="2018-11-09T10:04:00Z"/>
                <w:rFonts w:ascii="Consolas" w:eastAsia="Times New Roman" w:hAnsi="Consolas" w:cs="Times New Roman"/>
                <w:color w:val="D4D4D4"/>
                <w:sz w:val="21"/>
                <w:szCs w:val="21"/>
              </w:rPr>
              <w:pPrChange w:id="10729" w:author="Donovan Goode [2]" w:date="2018-11-09T10:05:00Z">
                <w:pPr>
                  <w:shd w:val="clear" w:color="auto" w:fill="1E1E1E"/>
                  <w:spacing w:line="285" w:lineRule="atLeast"/>
                </w:pPr>
              </w:pPrChange>
            </w:pPr>
          </w:p>
          <w:p w14:paraId="22A0C284" w14:textId="77777777" w:rsidR="00ED1509" w:rsidRPr="007520B6" w:rsidDel="008B6AF4" w:rsidRDefault="00ED1509">
            <w:pPr>
              <w:pStyle w:val="Heading1Numbered"/>
              <w:rPr>
                <w:del w:id="10730" w:author="Donovan Goode [2]" w:date="2018-11-09T10:04:00Z"/>
                <w:rFonts w:ascii="Consolas" w:eastAsia="Times New Roman" w:hAnsi="Consolas" w:cs="Times New Roman"/>
                <w:color w:val="D4D4D4"/>
                <w:sz w:val="21"/>
                <w:szCs w:val="21"/>
              </w:rPr>
              <w:pPrChange w:id="10731" w:author="Donovan Goode [2]" w:date="2018-11-09T10:05:00Z">
                <w:pPr>
                  <w:shd w:val="clear" w:color="auto" w:fill="1E1E1E"/>
                  <w:spacing w:line="285" w:lineRule="atLeast"/>
                </w:pPr>
              </w:pPrChange>
            </w:pPr>
            <w:del w:id="10732" w:author="Donovan Goode [2]" w:date="2018-11-09T10:04:00Z">
              <w:r w:rsidRPr="007520B6" w:rsidDel="008B6AF4">
                <w:rPr>
                  <w:rFonts w:ascii="Consolas" w:eastAsia="Times New Roman" w:hAnsi="Consolas" w:cs="Times New Roman"/>
                  <w:color w:val="D4D4D4"/>
                  <w:sz w:val="21"/>
                  <w:szCs w:val="21"/>
                </w:rPr>
                <w:delText xml:space="preserve">    }</w:delText>
              </w:r>
            </w:del>
          </w:p>
          <w:p w14:paraId="0C5305C4" w14:textId="77777777" w:rsidR="00ED1509" w:rsidRPr="007520B6" w:rsidDel="008B6AF4" w:rsidRDefault="00ED1509">
            <w:pPr>
              <w:pStyle w:val="Heading1Numbered"/>
              <w:rPr>
                <w:del w:id="10733" w:author="Donovan Goode [2]" w:date="2018-11-09T10:04:00Z"/>
                <w:rFonts w:ascii="Consolas" w:eastAsia="Times New Roman" w:hAnsi="Consolas" w:cs="Times New Roman"/>
                <w:color w:val="D4D4D4"/>
                <w:sz w:val="21"/>
                <w:szCs w:val="21"/>
              </w:rPr>
              <w:pPrChange w:id="10734" w:author="Donovan Goode [2]" w:date="2018-11-09T10:05:00Z">
                <w:pPr>
                  <w:shd w:val="clear" w:color="auto" w:fill="1E1E1E"/>
                  <w:spacing w:line="285" w:lineRule="atLeast"/>
                </w:pPr>
              </w:pPrChange>
            </w:pPr>
          </w:p>
          <w:p w14:paraId="6810F270" w14:textId="77777777" w:rsidR="00ED1509" w:rsidRPr="007520B6" w:rsidDel="008B6AF4" w:rsidRDefault="00ED1509">
            <w:pPr>
              <w:pStyle w:val="Heading1Numbered"/>
              <w:rPr>
                <w:del w:id="10735" w:author="Donovan Goode [2]" w:date="2018-11-09T10:04:00Z"/>
                <w:rFonts w:ascii="Consolas" w:eastAsia="Times New Roman" w:hAnsi="Consolas" w:cs="Times New Roman"/>
                <w:color w:val="D4D4D4"/>
                <w:sz w:val="21"/>
                <w:szCs w:val="21"/>
              </w:rPr>
              <w:pPrChange w:id="10736" w:author="Donovan Goode [2]" w:date="2018-11-09T10:05:00Z">
                <w:pPr>
                  <w:shd w:val="clear" w:color="auto" w:fill="1E1E1E"/>
                  <w:spacing w:line="285" w:lineRule="atLeast"/>
                </w:pPr>
              </w:pPrChange>
            </w:pPr>
            <w:del w:id="107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.menu_option</w:delText>
              </w:r>
              <w:r w:rsidRPr="007520B6" w:rsidDel="008B6AF4">
                <w:rPr>
                  <w:rFonts w:ascii="Consolas" w:eastAsia="Times New Roman" w:hAnsi="Consolas" w:cs="Times New Roman"/>
                  <w:color w:val="D4D4D4"/>
                  <w:sz w:val="21"/>
                  <w:szCs w:val="21"/>
                </w:rPr>
                <w:delText xml:space="preserve"> {</w:delText>
              </w:r>
            </w:del>
          </w:p>
          <w:p w14:paraId="6D31A267" w14:textId="77777777" w:rsidR="00ED1509" w:rsidRPr="007520B6" w:rsidDel="008B6AF4" w:rsidRDefault="00ED1509">
            <w:pPr>
              <w:pStyle w:val="Heading1Numbered"/>
              <w:rPr>
                <w:del w:id="10738" w:author="Donovan Goode [2]" w:date="2018-11-09T10:04:00Z"/>
                <w:rFonts w:ascii="Consolas" w:eastAsia="Times New Roman" w:hAnsi="Consolas" w:cs="Times New Roman"/>
                <w:color w:val="D4D4D4"/>
                <w:sz w:val="21"/>
                <w:szCs w:val="21"/>
              </w:rPr>
              <w:pPrChange w:id="10739" w:author="Donovan Goode [2]" w:date="2018-11-09T10:05:00Z">
                <w:pPr>
                  <w:shd w:val="clear" w:color="auto" w:fill="1E1E1E"/>
                  <w:spacing w:line="285" w:lineRule="atLeast"/>
                </w:pPr>
              </w:pPrChange>
            </w:pPr>
            <w:del w:id="107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243042F4" w14:textId="77777777" w:rsidR="00ED1509" w:rsidRPr="007520B6" w:rsidDel="008B6AF4" w:rsidRDefault="00ED1509">
            <w:pPr>
              <w:pStyle w:val="Heading1Numbered"/>
              <w:rPr>
                <w:del w:id="10741" w:author="Donovan Goode [2]" w:date="2018-11-09T10:04:00Z"/>
                <w:rFonts w:ascii="Consolas" w:eastAsia="Times New Roman" w:hAnsi="Consolas" w:cs="Times New Roman"/>
                <w:color w:val="D4D4D4"/>
                <w:sz w:val="21"/>
                <w:szCs w:val="21"/>
              </w:rPr>
              <w:pPrChange w:id="10742" w:author="Donovan Goode [2]" w:date="2018-11-09T10:05:00Z">
                <w:pPr>
                  <w:shd w:val="clear" w:color="auto" w:fill="1E1E1E"/>
                  <w:spacing w:line="285" w:lineRule="atLeast"/>
                </w:pPr>
              </w:pPrChange>
            </w:pPr>
            <w:del w:id="10743" w:author="Donovan Goode [2]" w:date="2018-11-09T10:04:00Z">
              <w:r w:rsidRPr="007520B6" w:rsidDel="008B6AF4">
                <w:rPr>
                  <w:rFonts w:ascii="Consolas" w:eastAsia="Times New Roman" w:hAnsi="Consolas" w:cs="Times New Roman"/>
                  <w:color w:val="D4D4D4"/>
                  <w:sz w:val="21"/>
                  <w:szCs w:val="21"/>
                </w:rPr>
                <w:delText xml:space="preserve">    }</w:delText>
              </w:r>
            </w:del>
          </w:p>
          <w:p w14:paraId="6A855617" w14:textId="77777777" w:rsidR="00ED1509" w:rsidRPr="007520B6" w:rsidDel="008B6AF4" w:rsidRDefault="00ED1509">
            <w:pPr>
              <w:pStyle w:val="Heading1Numbered"/>
              <w:rPr>
                <w:del w:id="10744" w:author="Donovan Goode [2]" w:date="2018-11-09T10:04:00Z"/>
                <w:rFonts w:ascii="Consolas" w:eastAsia="Times New Roman" w:hAnsi="Consolas" w:cs="Times New Roman"/>
                <w:color w:val="D4D4D4"/>
                <w:sz w:val="21"/>
                <w:szCs w:val="21"/>
              </w:rPr>
              <w:pPrChange w:id="10745" w:author="Donovan Goode [2]" w:date="2018-11-09T10:05:00Z">
                <w:pPr>
                  <w:shd w:val="clear" w:color="auto" w:fill="1E1E1E"/>
                  <w:spacing w:line="285" w:lineRule="atLeast"/>
                </w:pPr>
              </w:pPrChange>
            </w:pPr>
          </w:p>
          <w:p w14:paraId="1844AD30" w14:textId="77777777" w:rsidR="00ED1509" w:rsidRPr="007520B6" w:rsidDel="008B6AF4" w:rsidRDefault="00ED1509">
            <w:pPr>
              <w:pStyle w:val="Heading1Numbered"/>
              <w:rPr>
                <w:del w:id="10746" w:author="Donovan Goode [2]" w:date="2018-11-09T10:04:00Z"/>
                <w:rFonts w:ascii="Consolas" w:eastAsia="Times New Roman" w:hAnsi="Consolas" w:cs="Times New Roman"/>
                <w:color w:val="D4D4D4"/>
                <w:sz w:val="21"/>
                <w:szCs w:val="21"/>
              </w:rPr>
              <w:pPrChange w:id="10747" w:author="Donovan Goode [2]" w:date="2018-11-09T10:05:00Z">
                <w:pPr>
                  <w:shd w:val="clear" w:color="auto" w:fill="1E1E1E"/>
                  <w:spacing w:line="285" w:lineRule="atLeast"/>
                </w:pPr>
              </w:pPrChange>
            </w:pPr>
            <w:del w:id="107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#sliding_menu.fold .button</w:delText>
              </w:r>
              <w:r w:rsidRPr="007520B6" w:rsidDel="008B6AF4">
                <w:rPr>
                  <w:rFonts w:ascii="Consolas" w:eastAsia="Times New Roman" w:hAnsi="Consolas" w:cs="Times New Roman"/>
                  <w:color w:val="D4D4D4"/>
                  <w:sz w:val="21"/>
                  <w:szCs w:val="21"/>
                </w:rPr>
                <w:delText xml:space="preserve"> {</w:delText>
              </w:r>
            </w:del>
          </w:p>
          <w:p w14:paraId="1DB4D571" w14:textId="77777777" w:rsidR="00ED1509" w:rsidRPr="007520B6" w:rsidDel="008B6AF4" w:rsidRDefault="00ED1509">
            <w:pPr>
              <w:pStyle w:val="Heading1Numbered"/>
              <w:rPr>
                <w:del w:id="10749" w:author="Donovan Goode [2]" w:date="2018-11-09T10:04:00Z"/>
                <w:rFonts w:ascii="Consolas" w:eastAsia="Times New Roman" w:hAnsi="Consolas" w:cs="Times New Roman"/>
                <w:color w:val="D4D4D4"/>
                <w:sz w:val="21"/>
                <w:szCs w:val="21"/>
              </w:rPr>
              <w:pPrChange w:id="10750" w:author="Donovan Goode [2]" w:date="2018-11-09T10:05:00Z">
                <w:pPr>
                  <w:shd w:val="clear" w:color="auto" w:fill="1E1E1E"/>
                  <w:spacing w:line="285" w:lineRule="atLeast"/>
                </w:pPr>
              </w:pPrChange>
            </w:pPr>
            <w:del w:id="107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6D2312" w14:textId="77777777" w:rsidR="00ED1509" w:rsidRPr="007520B6" w:rsidDel="008B6AF4" w:rsidRDefault="00ED1509">
            <w:pPr>
              <w:pStyle w:val="Heading1Numbered"/>
              <w:rPr>
                <w:del w:id="10752" w:author="Donovan Goode [2]" w:date="2018-11-09T10:04:00Z"/>
                <w:rFonts w:ascii="Consolas" w:eastAsia="Times New Roman" w:hAnsi="Consolas" w:cs="Times New Roman"/>
                <w:color w:val="D4D4D4"/>
                <w:sz w:val="21"/>
                <w:szCs w:val="21"/>
              </w:rPr>
              <w:pPrChange w:id="10753" w:author="Donovan Goode [2]" w:date="2018-11-09T10:05:00Z">
                <w:pPr>
                  <w:shd w:val="clear" w:color="auto" w:fill="1E1E1E"/>
                  <w:spacing w:line="285" w:lineRule="atLeast"/>
                </w:pPr>
              </w:pPrChange>
            </w:pPr>
            <w:del w:id="10754" w:author="Donovan Goode [2]" w:date="2018-11-09T10:04:00Z">
              <w:r w:rsidRPr="007520B6" w:rsidDel="008B6AF4">
                <w:rPr>
                  <w:rFonts w:ascii="Consolas" w:eastAsia="Times New Roman" w:hAnsi="Consolas" w:cs="Times New Roman"/>
                  <w:color w:val="D4D4D4"/>
                  <w:sz w:val="21"/>
                  <w:szCs w:val="21"/>
                </w:rPr>
                <w:delText xml:space="preserve">    }</w:delText>
              </w:r>
            </w:del>
          </w:p>
          <w:p w14:paraId="1EE74D45" w14:textId="77777777" w:rsidR="00ED1509" w:rsidRPr="007520B6" w:rsidDel="008B6AF4" w:rsidRDefault="00ED1509">
            <w:pPr>
              <w:pStyle w:val="Heading1Numbered"/>
              <w:rPr>
                <w:del w:id="10755" w:author="Donovan Goode [2]" w:date="2018-11-09T10:04:00Z"/>
                <w:rFonts w:ascii="Consolas" w:eastAsia="Times New Roman" w:hAnsi="Consolas" w:cs="Times New Roman"/>
                <w:color w:val="D4D4D4"/>
                <w:sz w:val="21"/>
                <w:szCs w:val="21"/>
              </w:rPr>
              <w:pPrChange w:id="10756" w:author="Donovan Goode [2]" w:date="2018-11-09T10:05:00Z">
                <w:pPr>
                  <w:shd w:val="clear" w:color="auto" w:fill="1E1E1E"/>
                  <w:spacing w:line="285" w:lineRule="atLeast"/>
                </w:pPr>
              </w:pPrChange>
            </w:pPr>
          </w:p>
          <w:p w14:paraId="2A8C20D7" w14:textId="77777777" w:rsidR="00ED1509" w:rsidRPr="007520B6" w:rsidDel="008B6AF4" w:rsidRDefault="00ED1509">
            <w:pPr>
              <w:pStyle w:val="Heading1Numbered"/>
              <w:rPr>
                <w:del w:id="10757" w:author="Donovan Goode [2]" w:date="2018-11-09T10:04:00Z"/>
                <w:rFonts w:ascii="Consolas" w:eastAsia="Times New Roman" w:hAnsi="Consolas" w:cs="Times New Roman"/>
                <w:color w:val="D4D4D4"/>
                <w:sz w:val="21"/>
                <w:szCs w:val="21"/>
              </w:rPr>
              <w:pPrChange w:id="10758" w:author="Donovan Goode [2]" w:date="2018-11-09T10:05:00Z">
                <w:pPr>
                  <w:shd w:val="clear" w:color="auto" w:fill="1E1E1E"/>
                  <w:spacing w:line="285" w:lineRule="atLeast"/>
                </w:pPr>
              </w:pPrChange>
            </w:pPr>
            <w:del w:id="107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a.suppress</w:delText>
              </w:r>
              <w:r w:rsidRPr="007520B6" w:rsidDel="008B6AF4">
                <w:rPr>
                  <w:rFonts w:ascii="Consolas" w:eastAsia="Times New Roman" w:hAnsi="Consolas" w:cs="Times New Roman"/>
                  <w:color w:val="D4D4D4"/>
                  <w:sz w:val="21"/>
                  <w:szCs w:val="21"/>
                </w:rPr>
                <w:delText xml:space="preserve"> {</w:delText>
              </w:r>
            </w:del>
          </w:p>
          <w:p w14:paraId="5CD4AA9A" w14:textId="77777777" w:rsidR="00ED1509" w:rsidRPr="007520B6" w:rsidDel="008B6AF4" w:rsidRDefault="00ED1509">
            <w:pPr>
              <w:pStyle w:val="Heading1Numbered"/>
              <w:rPr>
                <w:del w:id="10760" w:author="Donovan Goode [2]" w:date="2018-11-09T10:04:00Z"/>
                <w:rFonts w:ascii="Consolas" w:eastAsia="Times New Roman" w:hAnsi="Consolas" w:cs="Times New Roman"/>
                <w:color w:val="D4D4D4"/>
                <w:sz w:val="21"/>
                <w:szCs w:val="21"/>
              </w:rPr>
              <w:pPrChange w:id="10761" w:author="Donovan Goode [2]" w:date="2018-11-09T10:05:00Z">
                <w:pPr>
                  <w:shd w:val="clear" w:color="auto" w:fill="1E1E1E"/>
                  <w:spacing w:line="285" w:lineRule="atLeast"/>
                </w:pPr>
              </w:pPrChange>
            </w:pPr>
            <w:del w:id="107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/*display: none !important;*/</w:delText>
              </w:r>
            </w:del>
          </w:p>
          <w:p w14:paraId="65A1AF42" w14:textId="77777777" w:rsidR="00ED1509" w:rsidRPr="007520B6" w:rsidDel="008B6AF4" w:rsidRDefault="00ED1509">
            <w:pPr>
              <w:pStyle w:val="Heading1Numbered"/>
              <w:rPr>
                <w:del w:id="10763" w:author="Donovan Goode [2]" w:date="2018-11-09T10:04:00Z"/>
                <w:rFonts w:ascii="Consolas" w:eastAsia="Times New Roman" w:hAnsi="Consolas" w:cs="Times New Roman"/>
                <w:color w:val="D4D4D4"/>
                <w:sz w:val="21"/>
                <w:szCs w:val="21"/>
              </w:rPr>
              <w:pPrChange w:id="10764" w:author="Donovan Goode [2]" w:date="2018-11-09T10:05:00Z">
                <w:pPr>
                  <w:shd w:val="clear" w:color="auto" w:fill="1E1E1E"/>
                  <w:spacing w:line="285" w:lineRule="atLeast"/>
                </w:pPr>
              </w:pPrChange>
            </w:pPr>
            <w:del w:id="10765" w:author="Donovan Goode [2]" w:date="2018-11-09T10:04:00Z">
              <w:r w:rsidRPr="007520B6" w:rsidDel="008B6AF4">
                <w:rPr>
                  <w:rFonts w:ascii="Consolas" w:eastAsia="Times New Roman" w:hAnsi="Consolas" w:cs="Times New Roman"/>
                  <w:color w:val="D4D4D4"/>
                  <w:sz w:val="21"/>
                  <w:szCs w:val="21"/>
                </w:rPr>
                <w:delText xml:space="preserve">    }</w:delText>
              </w:r>
            </w:del>
          </w:p>
          <w:p w14:paraId="06CD649A" w14:textId="77777777" w:rsidR="00ED1509" w:rsidRPr="007520B6" w:rsidDel="008B6AF4" w:rsidRDefault="00ED1509">
            <w:pPr>
              <w:pStyle w:val="Heading1Numbered"/>
              <w:rPr>
                <w:del w:id="10766" w:author="Donovan Goode [2]" w:date="2018-11-09T10:04:00Z"/>
                <w:rFonts w:ascii="Consolas" w:eastAsia="Times New Roman" w:hAnsi="Consolas" w:cs="Times New Roman"/>
                <w:color w:val="D4D4D4"/>
                <w:sz w:val="21"/>
                <w:szCs w:val="21"/>
              </w:rPr>
              <w:pPrChange w:id="10767" w:author="Donovan Goode [2]" w:date="2018-11-09T10:05:00Z">
                <w:pPr>
                  <w:shd w:val="clear" w:color="auto" w:fill="1E1E1E"/>
                  <w:spacing w:after="240" w:line="285" w:lineRule="atLeast"/>
                </w:pPr>
              </w:pPrChange>
            </w:pPr>
          </w:p>
          <w:p w14:paraId="10991175" w14:textId="77777777" w:rsidR="00ED1509" w:rsidRPr="007520B6" w:rsidDel="008B6AF4" w:rsidRDefault="00ED1509">
            <w:pPr>
              <w:pStyle w:val="Heading1Numbered"/>
              <w:rPr>
                <w:del w:id="10768" w:author="Donovan Goode [2]" w:date="2018-11-09T10:04:00Z"/>
                <w:rFonts w:ascii="Consolas" w:eastAsia="Times New Roman" w:hAnsi="Consolas" w:cs="Times New Roman"/>
                <w:color w:val="D4D4D4"/>
                <w:sz w:val="21"/>
                <w:szCs w:val="21"/>
              </w:rPr>
              <w:pPrChange w:id="10769" w:author="Donovan Goode [2]" w:date="2018-11-09T10:05:00Z">
                <w:pPr>
                  <w:shd w:val="clear" w:color="auto" w:fill="1E1E1E"/>
                  <w:spacing w:line="285" w:lineRule="atLeast"/>
                </w:pPr>
              </w:pPrChange>
            </w:pPr>
            <w:del w:id="107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Sliding menubar configuration */</w:delText>
              </w:r>
            </w:del>
          </w:p>
          <w:p w14:paraId="5B3F811B" w14:textId="77777777" w:rsidR="00ED1509" w:rsidRPr="007520B6" w:rsidDel="008B6AF4" w:rsidRDefault="00ED1509">
            <w:pPr>
              <w:pStyle w:val="Heading1Numbered"/>
              <w:rPr>
                <w:del w:id="10771" w:author="Donovan Goode [2]" w:date="2018-11-09T10:04:00Z"/>
                <w:rFonts w:ascii="Consolas" w:eastAsia="Times New Roman" w:hAnsi="Consolas" w:cs="Times New Roman"/>
                <w:color w:val="D4D4D4"/>
                <w:sz w:val="21"/>
                <w:szCs w:val="21"/>
              </w:rPr>
              <w:pPrChange w:id="10772" w:author="Donovan Goode [2]" w:date="2018-11-09T10:05:00Z">
                <w:pPr>
                  <w:shd w:val="clear" w:color="auto" w:fill="1E1E1E"/>
                  <w:spacing w:line="285" w:lineRule="atLeast"/>
                </w:pPr>
              </w:pPrChange>
            </w:pPr>
          </w:p>
          <w:p w14:paraId="2E48CD37" w14:textId="77777777" w:rsidR="00ED1509" w:rsidRPr="007520B6" w:rsidDel="008B6AF4" w:rsidRDefault="00ED1509">
            <w:pPr>
              <w:pStyle w:val="Heading1Numbered"/>
              <w:rPr>
                <w:del w:id="10773" w:author="Donovan Goode [2]" w:date="2018-11-09T10:04:00Z"/>
                <w:rFonts w:ascii="Consolas" w:eastAsia="Times New Roman" w:hAnsi="Consolas" w:cs="Times New Roman"/>
                <w:color w:val="D4D4D4"/>
                <w:sz w:val="21"/>
                <w:szCs w:val="21"/>
              </w:rPr>
              <w:pPrChange w:id="10774" w:author="Donovan Goode [2]" w:date="2018-11-09T10:05:00Z">
                <w:pPr>
                  <w:shd w:val="clear" w:color="auto" w:fill="1E1E1E"/>
                  <w:spacing w:line="285" w:lineRule="atLeast"/>
                </w:pPr>
              </w:pPrChange>
            </w:pPr>
            <w:del w:id="1077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Hotspot left/right navigation */</w:delText>
              </w:r>
            </w:del>
          </w:p>
          <w:p w14:paraId="39F579BE" w14:textId="77777777" w:rsidR="00ED1509" w:rsidRPr="007520B6" w:rsidDel="008B6AF4" w:rsidRDefault="00ED1509">
            <w:pPr>
              <w:pStyle w:val="Heading1Numbered"/>
              <w:rPr>
                <w:del w:id="10776" w:author="Donovan Goode [2]" w:date="2018-11-09T10:04:00Z"/>
                <w:rFonts w:ascii="Consolas" w:eastAsia="Times New Roman" w:hAnsi="Consolas" w:cs="Times New Roman"/>
                <w:color w:val="D4D4D4"/>
                <w:sz w:val="21"/>
                <w:szCs w:val="21"/>
              </w:rPr>
              <w:pPrChange w:id="10777" w:author="Donovan Goode [2]" w:date="2018-11-09T10:05:00Z">
                <w:pPr>
                  <w:shd w:val="clear" w:color="auto" w:fill="1E1E1E"/>
                  <w:spacing w:line="285" w:lineRule="atLeast"/>
                </w:pPr>
              </w:pPrChange>
            </w:pPr>
            <w:del w:id="1077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.moveblock</w:delText>
              </w:r>
              <w:r w:rsidRPr="007520B6" w:rsidDel="008B6AF4">
                <w:rPr>
                  <w:rFonts w:ascii="Consolas" w:eastAsia="Times New Roman" w:hAnsi="Consolas" w:cs="Times New Roman"/>
                  <w:color w:val="D4D4D4"/>
                  <w:sz w:val="21"/>
                  <w:szCs w:val="21"/>
                </w:rPr>
                <w:delText xml:space="preserve"> {</w:delText>
              </w:r>
            </w:del>
          </w:p>
          <w:p w14:paraId="194C41CC" w14:textId="77777777" w:rsidR="00ED1509" w:rsidRPr="007520B6" w:rsidDel="008B6AF4" w:rsidRDefault="00ED1509">
            <w:pPr>
              <w:pStyle w:val="Heading1Numbered"/>
              <w:rPr>
                <w:del w:id="10779" w:author="Donovan Goode [2]" w:date="2018-11-09T10:04:00Z"/>
                <w:rFonts w:ascii="Consolas" w:eastAsia="Times New Roman" w:hAnsi="Consolas" w:cs="Times New Roman"/>
                <w:color w:val="D4D4D4"/>
                <w:sz w:val="21"/>
                <w:szCs w:val="21"/>
              </w:rPr>
              <w:pPrChange w:id="10780" w:author="Donovan Goode [2]" w:date="2018-11-09T10:05:00Z">
                <w:pPr>
                  <w:shd w:val="clear" w:color="auto" w:fill="1E1E1E"/>
                  <w:spacing w:line="285" w:lineRule="atLeast"/>
                </w:pPr>
              </w:pPrChange>
            </w:pPr>
            <w:del w:id="1078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1D84E56F" w14:textId="77777777" w:rsidR="00ED1509" w:rsidRPr="007520B6" w:rsidDel="008B6AF4" w:rsidRDefault="00ED1509">
            <w:pPr>
              <w:pStyle w:val="Heading1Numbered"/>
              <w:rPr>
                <w:del w:id="10782" w:author="Donovan Goode [2]" w:date="2018-11-09T10:04:00Z"/>
                <w:rFonts w:ascii="Consolas" w:eastAsia="Times New Roman" w:hAnsi="Consolas" w:cs="Times New Roman"/>
                <w:color w:val="D4D4D4"/>
                <w:sz w:val="21"/>
                <w:szCs w:val="21"/>
              </w:rPr>
              <w:pPrChange w:id="10783" w:author="Donovan Goode [2]" w:date="2018-11-09T10:05:00Z">
                <w:pPr>
                  <w:shd w:val="clear" w:color="auto" w:fill="1E1E1E"/>
                  <w:spacing w:line="285" w:lineRule="atLeast"/>
                </w:pPr>
              </w:pPrChange>
            </w:pPr>
            <w:del w:id="1078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320px</w:delText>
              </w:r>
              <w:r w:rsidRPr="007520B6" w:rsidDel="008B6AF4">
                <w:rPr>
                  <w:rFonts w:ascii="Consolas" w:eastAsia="Times New Roman" w:hAnsi="Consolas" w:cs="Times New Roman"/>
                  <w:color w:val="D4D4D4"/>
                  <w:sz w:val="21"/>
                  <w:szCs w:val="21"/>
                </w:rPr>
                <w:delText>;</w:delText>
              </w:r>
            </w:del>
          </w:p>
          <w:p w14:paraId="0E62A141" w14:textId="77777777" w:rsidR="00ED1509" w:rsidRPr="007520B6" w:rsidDel="008B6AF4" w:rsidRDefault="00ED1509">
            <w:pPr>
              <w:pStyle w:val="Heading1Numbered"/>
              <w:rPr>
                <w:del w:id="10785" w:author="Donovan Goode [2]" w:date="2018-11-09T10:04:00Z"/>
                <w:rFonts w:ascii="Consolas" w:eastAsia="Times New Roman" w:hAnsi="Consolas" w:cs="Times New Roman"/>
                <w:color w:val="D4D4D4"/>
                <w:sz w:val="21"/>
                <w:szCs w:val="21"/>
              </w:rPr>
              <w:pPrChange w:id="10786" w:author="Donovan Goode [2]" w:date="2018-11-09T10:05:00Z">
                <w:pPr>
                  <w:shd w:val="clear" w:color="auto" w:fill="1E1E1E"/>
                  <w:spacing w:line="285" w:lineRule="atLeast"/>
                </w:pPr>
              </w:pPrChange>
            </w:pPr>
            <w:del w:id="107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outline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8D0EA7D" w14:textId="77777777" w:rsidR="00ED1509" w:rsidRPr="007520B6" w:rsidDel="008B6AF4" w:rsidRDefault="00ED1509">
            <w:pPr>
              <w:pStyle w:val="Heading1Numbered"/>
              <w:rPr>
                <w:del w:id="10788" w:author="Donovan Goode [2]" w:date="2018-11-09T10:04:00Z"/>
                <w:rFonts w:ascii="Consolas" w:eastAsia="Times New Roman" w:hAnsi="Consolas" w:cs="Times New Roman"/>
                <w:color w:val="D4D4D4"/>
                <w:sz w:val="21"/>
                <w:szCs w:val="21"/>
              </w:rPr>
              <w:pPrChange w:id="10789" w:author="Donovan Goode [2]" w:date="2018-11-09T10:05:00Z">
                <w:pPr>
                  <w:shd w:val="clear" w:color="auto" w:fill="1E1E1E"/>
                  <w:spacing w:line="285" w:lineRule="atLeast"/>
                </w:pPr>
              </w:pPrChange>
            </w:pPr>
            <w:del w:id="107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1C0C03D" w14:textId="77777777" w:rsidR="00ED1509" w:rsidRPr="007520B6" w:rsidDel="008B6AF4" w:rsidRDefault="00ED1509">
            <w:pPr>
              <w:pStyle w:val="Heading1Numbered"/>
              <w:rPr>
                <w:del w:id="10791" w:author="Donovan Goode [2]" w:date="2018-11-09T10:04:00Z"/>
                <w:rFonts w:ascii="Consolas" w:eastAsia="Times New Roman" w:hAnsi="Consolas" w:cs="Times New Roman"/>
                <w:color w:val="D4D4D4"/>
                <w:sz w:val="21"/>
                <w:szCs w:val="21"/>
              </w:rPr>
              <w:pPrChange w:id="10792" w:author="Donovan Goode [2]" w:date="2018-11-09T10:05:00Z">
                <w:pPr>
                  <w:shd w:val="clear" w:color="auto" w:fill="1E1E1E"/>
                  <w:spacing w:line="285" w:lineRule="atLeast"/>
                </w:pPr>
              </w:pPrChange>
            </w:pPr>
            <w:del w:id="107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A9B9D54" w14:textId="77777777" w:rsidR="00ED1509" w:rsidRPr="007520B6" w:rsidDel="008B6AF4" w:rsidRDefault="00ED1509">
            <w:pPr>
              <w:pStyle w:val="Heading1Numbered"/>
              <w:rPr>
                <w:del w:id="10794" w:author="Donovan Goode [2]" w:date="2018-11-09T10:04:00Z"/>
                <w:rFonts w:ascii="Consolas" w:eastAsia="Times New Roman" w:hAnsi="Consolas" w:cs="Times New Roman"/>
                <w:color w:val="D4D4D4"/>
                <w:sz w:val="21"/>
                <w:szCs w:val="21"/>
              </w:rPr>
              <w:pPrChange w:id="10795" w:author="Donovan Goode [2]" w:date="2018-11-09T10:05:00Z">
                <w:pPr>
                  <w:shd w:val="clear" w:color="auto" w:fill="1E1E1E"/>
                  <w:spacing w:line="285" w:lineRule="atLeast"/>
                </w:pPr>
              </w:pPrChange>
            </w:pPr>
            <w:del w:id="107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1EEF9010" w14:textId="77777777" w:rsidR="00ED1509" w:rsidRPr="007520B6" w:rsidDel="008B6AF4" w:rsidRDefault="00ED1509">
            <w:pPr>
              <w:pStyle w:val="Heading1Numbered"/>
              <w:rPr>
                <w:del w:id="10797" w:author="Donovan Goode [2]" w:date="2018-11-09T10:04:00Z"/>
                <w:rFonts w:ascii="Consolas" w:eastAsia="Times New Roman" w:hAnsi="Consolas" w:cs="Times New Roman"/>
                <w:color w:val="D4D4D4"/>
                <w:sz w:val="21"/>
                <w:szCs w:val="21"/>
              </w:rPr>
              <w:pPrChange w:id="10798" w:author="Donovan Goode [2]" w:date="2018-11-09T10:05:00Z">
                <w:pPr>
                  <w:shd w:val="clear" w:color="auto" w:fill="1E1E1E"/>
                  <w:spacing w:line="285" w:lineRule="atLeast"/>
                </w:pPr>
              </w:pPrChange>
            </w:pPr>
            <w:del w:id="107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6776798C" w14:textId="77777777" w:rsidR="00ED1509" w:rsidRPr="007520B6" w:rsidDel="008B6AF4" w:rsidRDefault="00ED1509">
            <w:pPr>
              <w:pStyle w:val="Heading1Numbered"/>
              <w:rPr>
                <w:del w:id="10800" w:author="Donovan Goode [2]" w:date="2018-11-09T10:04:00Z"/>
                <w:rFonts w:ascii="Consolas" w:eastAsia="Times New Roman" w:hAnsi="Consolas" w:cs="Times New Roman"/>
                <w:color w:val="D4D4D4"/>
                <w:sz w:val="21"/>
                <w:szCs w:val="21"/>
              </w:rPr>
              <w:pPrChange w:id="10801" w:author="Donovan Goode [2]" w:date="2018-11-09T10:05:00Z">
                <w:pPr>
                  <w:shd w:val="clear" w:color="auto" w:fill="1E1E1E"/>
                  <w:spacing w:line="285" w:lineRule="atLeast"/>
                </w:pPr>
              </w:pPrChange>
            </w:pPr>
          </w:p>
          <w:p w14:paraId="4721D17E" w14:textId="77777777" w:rsidR="00ED1509" w:rsidRPr="007520B6" w:rsidDel="008B6AF4" w:rsidRDefault="00ED1509">
            <w:pPr>
              <w:pStyle w:val="Heading1Numbered"/>
              <w:rPr>
                <w:del w:id="10802" w:author="Donovan Goode [2]" w:date="2018-11-09T10:04:00Z"/>
                <w:rFonts w:ascii="Consolas" w:eastAsia="Times New Roman" w:hAnsi="Consolas" w:cs="Times New Roman"/>
                <w:color w:val="D4D4D4"/>
                <w:sz w:val="21"/>
                <w:szCs w:val="21"/>
              </w:rPr>
              <w:pPrChange w:id="10803" w:author="Donovan Goode [2]" w:date="2018-11-09T10:05:00Z">
                <w:pPr>
                  <w:shd w:val="clear" w:color="auto" w:fill="1E1E1E"/>
                  <w:spacing w:line="285" w:lineRule="atLeast"/>
                </w:pPr>
              </w:pPrChange>
            </w:pPr>
            <w:del w:id="10804" w:author="Donovan Goode [2]" w:date="2018-11-09T10:04:00Z">
              <w:r w:rsidRPr="007520B6" w:rsidDel="008B6AF4">
                <w:rPr>
                  <w:rFonts w:ascii="Consolas" w:eastAsia="Times New Roman" w:hAnsi="Consolas" w:cs="Times New Roman"/>
                  <w:color w:val="D4D4D4"/>
                  <w:sz w:val="21"/>
                  <w:szCs w:val="21"/>
                </w:rPr>
                <w:delText xml:space="preserve">    }</w:delText>
              </w:r>
            </w:del>
          </w:p>
          <w:p w14:paraId="776E9C3F" w14:textId="77777777" w:rsidR="00ED1509" w:rsidRPr="007520B6" w:rsidDel="008B6AF4" w:rsidRDefault="00ED1509">
            <w:pPr>
              <w:pStyle w:val="Heading1Numbered"/>
              <w:rPr>
                <w:del w:id="10805" w:author="Donovan Goode [2]" w:date="2018-11-09T10:04:00Z"/>
                <w:rFonts w:ascii="Consolas" w:eastAsia="Times New Roman" w:hAnsi="Consolas" w:cs="Times New Roman"/>
                <w:color w:val="D4D4D4"/>
                <w:sz w:val="21"/>
                <w:szCs w:val="21"/>
              </w:rPr>
              <w:pPrChange w:id="10806" w:author="Donovan Goode [2]" w:date="2018-11-09T10:05:00Z">
                <w:pPr>
                  <w:shd w:val="clear" w:color="auto" w:fill="1E1E1E"/>
                  <w:spacing w:line="285" w:lineRule="atLeast"/>
                </w:pPr>
              </w:pPrChange>
            </w:pPr>
          </w:p>
          <w:p w14:paraId="696D160B" w14:textId="77777777" w:rsidR="00ED1509" w:rsidRPr="007520B6" w:rsidDel="008B6AF4" w:rsidRDefault="00ED1509">
            <w:pPr>
              <w:pStyle w:val="Heading1Numbered"/>
              <w:rPr>
                <w:del w:id="10807" w:author="Donovan Goode [2]" w:date="2018-11-09T10:04:00Z"/>
                <w:rFonts w:ascii="Consolas" w:eastAsia="Times New Roman" w:hAnsi="Consolas" w:cs="Times New Roman"/>
                <w:color w:val="D4D4D4"/>
                <w:sz w:val="21"/>
                <w:szCs w:val="21"/>
              </w:rPr>
              <w:pPrChange w:id="10808" w:author="Donovan Goode [2]" w:date="2018-11-09T10:05:00Z">
                <w:pPr>
                  <w:shd w:val="clear" w:color="auto" w:fill="1E1E1E"/>
                  <w:spacing w:line="285" w:lineRule="atLeast"/>
                </w:pPr>
              </w:pPrChange>
            </w:pPr>
            <w:del w:id="108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#moveleft</w:delText>
              </w:r>
              <w:r w:rsidRPr="007520B6" w:rsidDel="008B6AF4">
                <w:rPr>
                  <w:rFonts w:ascii="Consolas" w:eastAsia="Times New Roman" w:hAnsi="Consolas" w:cs="Times New Roman"/>
                  <w:color w:val="D4D4D4"/>
                  <w:sz w:val="21"/>
                  <w:szCs w:val="21"/>
                </w:rPr>
                <w:delText xml:space="preserve"> {</w:delText>
              </w:r>
            </w:del>
          </w:p>
          <w:p w14:paraId="18F39943" w14:textId="77777777" w:rsidR="00ED1509" w:rsidRPr="007520B6" w:rsidDel="008B6AF4" w:rsidRDefault="00ED1509">
            <w:pPr>
              <w:pStyle w:val="Heading1Numbered"/>
              <w:rPr>
                <w:del w:id="10810" w:author="Donovan Goode [2]" w:date="2018-11-09T10:04:00Z"/>
                <w:rFonts w:ascii="Consolas" w:eastAsia="Times New Roman" w:hAnsi="Consolas" w:cs="Times New Roman"/>
                <w:color w:val="D4D4D4"/>
                <w:sz w:val="21"/>
                <w:szCs w:val="21"/>
              </w:rPr>
              <w:pPrChange w:id="10811" w:author="Donovan Goode [2]" w:date="2018-11-09T10:05:00Z">
                <w:pPr>
                  <w:shd w:val="clear" w:color="auto" w:fill="1E1E1E"/>
                  <w:spacing w:line="285" w:lineRule="atLeast"/>
                </w:pPr>
              </w:pPrChange>
            </w:pPr>
            <w:del w:id="1081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544B5D14" w14:textId="77777777" w:rsidR="00ED1509" w:rsidRPr="007520B6" w:rsidDel="008B6AF4" w:rsidRDefault="00ED1509">
            <w:pPr>
              <w:pStyle w:val="Heading1Numbered"/>
              <w:rPr>
                <w:del w:id="10813" w:author="Donovan Goode [2]" w:date="2018-11-09T10:04:00Z"/>
                <w:rFonts w:ascii="Consolas" w:eastAsia="Times New Roman" w:hAnsi="Consolas" w:cs="Times New Roman"/>
                <w:color w:val="D4D4D4"/>
                <w:sz w:val="21"/>
                <w:szCs w:val="21"/>
              </w:rPr>
              <w:pPrChange w:id="10814" w:author="Donovan Goode [2]" w:date="2018-11-09T10:05:00Z">
                <w:pPr>
                  <w:shd w:val="clear" w:color="auto" w:fill="1E1E1E"/>
                  <w:spacing w:line="285" w:lineRule="atLeast"/>
                </w:pPr>
              </w:pPrChange>
            </w:pPr>
            <w:del w:id="1081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6A3EBBE1" w14:textId="77777777" w:rsidR="00ED1509" w:rsidRPr="007520B6" w:rsidDel="008B6AF4" w:rsidRDefault="00ED1509">
            <w:pPr>
              <w:pStyle w:val="Heading1Numbered"/>
              <w:rPr>
                <w:del w:id="10816" w:author="Donovan Goode [2]" w:date="2018-11-09T10:04:00Z"/>
                <w:rFonts w:ascii="Consolas" w:eastAsia="Times New Roman" w:hAnsi="Consolas" w:cs="Times New Roman"/>
                <w:color w:val="D4D4D4"/>
                <w:sz w:val="21"/>
                <w:szCs w:val="21"/>
              </w:rPr>
              <w:pPrChange w:id="10817" w:author="Donovan Goode [2]" w:date="2018-11-09T10:05:00Z">
                <w:pPr>
                  <w:shd w:val="clear" w:color="auto" w:fill="1E1E1E"/>
                  <w:spacing w:line="285" w:lineRule="atLeast"/>
                </w:pPr>
              </w:pPrChange>
            </w:pPr>
            <w:del w:id="10818" w:author="Donovan Goode [2]" w:date="2018-11-09T10:04:00Z">
              <w:r w:rsidRPr="007520B6" w:rsidDel="008B6AF4">
                <w:rPr>
                  <w:rFonts w:ascii="Consolas" w:eastAsia="Times New Roman" w:hAnsi="Consolas" w:cs="Times New Roman"/>
                  <w:color w:val="D4D4D4"/>
                  <w:sz w:val="21"/>
                  <w:szCs w:val="21"/>
                </w:rPr>
                <w:delText xml:space="preserve">    }</w:delText>
              </w:r>
            </w:del>
          </w:p>
          <w:p w14:paraId="03BA8AFF" w14:textId="77777777" w:rsidR="00ED1509" w:rsidRPr="007520B6" w:rsidDel="008B6AF4" w:rsidRDefault="00ED1509">
            <w:pPr>
              <w:pStyle w:val="Heading1Numbered"/>
              <w:rPr>
                <w:del w:id="10819" w:author="Donovan Goode [2]" w:date="2018-11-09T10:04:00Z"/>
                <w:rFonts w:ascii="Consolas" w:eastAsia="Times New Roman" w:hAnsi="Consolas" w:cs="Times New Roman"/>
                <w:color w:val="D4D4D4"/>
                <w:sz w:val="21"/>
                <w:szCs w:val="21"/>
              </w:rPr>
              <w:pPrChange w:id="10820" w:author="Donovan Goode [2]" w:date="2018-11-09T10:05:00Z">
                <w:pPr>
                  <w:shd w:val="clear" w:color="auto" w:fill="1E1E1E"/>
                  <w:spacing w:line="285" w:lineRule="atLeast"/>
                </w:pPr>
              </w:pPrChange>
            </w:pPr>
          </w:p>
          <w:p w14:paraId="26730D77" w14:textId="77777777" w:rsidR="00ED1509" w:rsidRPr="007520B6" w:rsidDel="008B6AF4" w:rsidRDefault="00ED1509">
            <w:pPr>
              <w:pStyle w:val="Heading1Numbered"/>
              <w:rPr>
                <w:del w:id="10821" w:author="Donovan Goode [2]" w:date="2018-11-09T10:04:00Z"/>
                <w:rFonts w:ascii="Consolas" w:eastAsia="Times New Roman" w:hAnsi="Consolas" w:cs="Times New Roman"/>
                <w:color w:val="D4D4D4"/>
                <w:sz w:val="21"/>
                <w:szCs w:val="21"/>
              </w:rPr>
              <w:pPrChange w:id="10822" w:author="Donovan Goode [2]" w:date="2018-11-09T10:05:00Z">
                <w:pPr>
                  <w:shd w:val="clear" w:color="auto" w:fill="1E1E1E"/>
                  <w:spacing w:line="285" w:lineRule="atLeast"/>
                </w:pPr>
              </w:pPrChange>
            </w:pPr>
            <w:del w:id="108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#moveright</w:delText>
              </w:r>
              <w:r w:rsidRPr="007520B6" w:rsidDel="008B6AF4">
                <w:rPr>
                  <w:rFonts w:ascii="Consolas" w:eastAsia="Times New Roman" w:hAnsi="Consolas" w:cs="Times New Roman"/>
                  <w:color w:val="D4D4D4"/>
                  <w:sz w:val="21"/>
                  <w:szCs w:val="21"/>
                </w:rPr>
                <w:delText xml:space="preserve"> {</w:delText>
              </w:r>
            </w:del>
          </w:p>
          <w:p w14:paraId="26D843E2" w14:textId="77777777" w:rsidR="00ED1509" w:rsidRPr="007520B6" w:rsidDel="008B6AF4" w:rsidRDefault="00ED1509">
            <w:pPr>
              <w:pStyle w:val="Heading1Numbered"/>
              <w:rPr>
                <w:del w:id="10824" w:author="Donovan Goode [2]" w:date="2018-11-09T10:04:00Z"/>
                <w:rFonts w:ascii="Consolas" w:eastAsia="Times New Roman" w:hAnsi="Consolas" w:cs="Times New Roman"/>
                <w:color w:val="D4D4D4"/>
                <w:sz w:val="21"/>
                <w:szCs w:val="21"/>
              </w:rPr>
              <w:pPrChange w:id="10825" w:author="Donovan Goode [2]" w:date="2018-11-09T10:05:00Z">
                <w:pPr>
                  <w:shd w:val="clear" w:color="auto" w:fill="1E1E1E"/>
                  <w:spacing w:line="285" w:lineRule="atLeast"/>
                </w:pPr>
              </w:pPrChange>
            </w:pPr>
            <w:del w:id="108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902px</w:delText>
              </w:r>
              <w:r w:rsidRPr="007520B6" w:rsidDel="008B6AF4">
                <w:rPr>
                  <w:rFonts w:ascii="Consolas" w:eastAsia="Times New Roman" w:hAnsi="Consolas" w:cs="Times New Roman"/>
                  <w:color w:val="D4D4D4"/>
                  <w:sz w:val="21"/>
                  <w:szCs w:val="21"/>
                </w:rPr>
                <w:delText>;</w:delText>
              </w:r>
            </w:del>
          </w:p>
          <w:p w14:paraId="51B0EAAD" w14:textId="77777777" w:rsidR="00ED1509" w:rsidRPr="007520B6" w:rsidDel="008B6AF4" w:rsidRDefault="00ED1509">
            <w:pPr>
              <w:pStyle w:val="Heading1Numbered"/>
              <w:rPr>
                <w:del w:id="10827" w:author="Donovan Goode [2]" w:date="2018-11-09T10:04:00Z"/>
                <w:rFonts w:ascii="Consolas" w:eastAsia="Times New Roman" w:hAnsi="Consolas" w:cs="Times New Roman"/>
                <w:color w:val="D4D4D4"/>
                <w:sz w:val="21"/>
                <w:szCs w:val="21"/>
              </w:rPr>
              <w:pPrChange w:id="10828" w:author="Donovan Goode [2]" w:date="2018-11-09T10:05:00Z">
                <w:pPr>
                  <w:shd w:val="clear" w:color="auto" w:fill="1E1E1E"/>
                  <w:spacing w:line="285" w:lineRule="atLeast"/>
                </w:pPr>
              </w:pPrChange>
            </w:pPr>
            <w:del w:id="108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0B27C3D2" w14:textId="77777777" w:rsidR="00ED1509" w:rsidRPr="007520B6" w:rsidDel="008B6AF4" w:rsidRDefault="00ED1509">
            <w:pPr>
              <w:pStyle w:val="Heading1Numbered"/>
              <w:rPr>
                <w:del w:id="10830" w:author="Donovan Goode [2]" w:date="2018-11-09T10:04:00Z"/>
                <w:rFonts w:ascii="Consolas" w:eastAsia="Times New Roman" w:hAnsi="Consolas" w:cs="Times New Roman"/>
                <w:color w:val="D4D4D4"/>
                <w:sz w:val="21"/>
                <w:szCs w:val="21"/>
              </w:rPr>
              <w:pPrChange w:id="10831" w:author="Donovan Goode [2]" w:date="2018-11-09T10:05:00Z">
                <w:pPr>
                  <w:shd w:val="clear" w:color="auto" w:fill="1E1E1E"/>
                  <w:spacing w:line="285" w:lineRule="atLeast"/>
                </w:pPr>
              </w:pPrChange>
            </w:pPr>
            <w:del w:id="10832" w:author="Donovan Goode [2]" w:date="2018-11-09T10:04:00Z">
              <w:r w:rsidRPr="007520B6" w:rsidDel="008B6AF4">
                <w:rPr>
                  <w:rFonts w:ascii="Consolas" w:eastAsia="Times New Roman" w:hAnsi="Consolas" w:cs="Times New Roman"/>
                  <w:color w:val="D4D4D4"/>
                  <w:sz w:val="21"/>
                  <w:szCs w:val="21"/>
                </w:rPr>
                <w:delText xml:space="preserve">    }</w:delText>
              </w:r>
            </w:del>
          </w:p>
          <w:p w14:paraId="0F900205" w14:textId="77777777" w:rsidR="00ED1509" w:rsidRPr="007520B6" w:rsidDel="008B6AF4" w:rsidRDefault="00ED1509">
            <w:pPr>
              <w:pStyle w:val="Heading1Numbered"/>
              <w:rPr>
                <w:del w:id="10833" w:author="Donovan Goode [2]" w:date="2018-11-09T10:04:00Z"/>
                <w:rFonts w:ascii="Consolas" w:eastAsia="Times New Roman" w:hAnsi="Consolas" w:cs="Times New Roman"/>
                <w:color w:val="D4D4D4"/>
                <w:sz w:val="21"/>
                <w:szCs w:val="21"/>
              </w:rPr>
              <w:pPrChange w:id="10834" w:author="Donovan Goode [2]" w:date="2018-11-09T10:05:00Z">
                <w:pPr>
                  <w:shd w:val="clear" w:color="auto" w:fill="1E1E1E"/>
                  <w:spacing w:line="285" w:lineRule="atLeast"/>
                </w:pPr>
              </w:pPrChange>
            </w:pPr>
          </w:p>
          <w:p w14:paraId="22AA2C2C" w14:textId="77777777" w:rsidR="00ED1509" w:rsidRPr="007520B6" w:rsidDel="008B6AF4" w:rsidRDefault="00ED1509">
            <w:pPr>
              <w:pStyle w:val="Heading1Numbered"/>
              <w:rPr>
                <w:del w:id="10835" w:author="Donovan Goode [2]" w:date="2018-11-09T10:04:00Z"/>
                <w:rFonts w:ascii="Consolas" w:eastAsia="Times New Roman" w:hAnsi="Consolas" w:cs="Times New Roman"/>
                <w:color w:val="D4D4D4"/>
                <w:sz w:val="21"/>
                <w:szCs w:val="21"/>
              </w:rPr>
              <w:pPrChange w:id="10836" w:author="Donovan Goode [2]" w:date="2018-11-09T10:05:00Z">
                <w:pPr>
                  <w:shd w:val="clear" w:color="auto" w:fill="1E1E1E"/>
                  <w:spacing w:line="285" w:lineRule="atLeast"/>
                </w:pPr>
              </w:pPrChange>
            </w:pPr>
            <w:del w:id="108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Hotspot left/right navigation */</w:delText>
              </w:r>
            </w:del>
          </w:p>
          <w:p w14:paraId="756D49DB" w14:textId="77777777" w:rsidR="00ED1509" w:rsidRPr="007520B6" w:rsidDel="008B6AF4" w:rsidRDefault="00ED1509">
            <w:pPr>
              <w:pStyle w:val="Heading1Numbered"/>
              <w:rPr>
                <w:del w:id="10838" w:author="Donovan Goode [2]" w:date="2018-11-09T10:04:00Z"/>
                <w:rFonts w:ascii="Consolas" w:eastAsia="Times New Roman" w:hAnsi="Consolas" w:cs="Times New Roman"/>
                <w:color w:val="D4D4D4"/>
                <w:sz w:val="21"/>
                <w:szCs w:val="21"/>
              </w:rPr>
              <w:pPrChange w:id="10839" w:author="Donovan Goode [2]" w:date="2018-11-09T10:05:00Z">
                <w:pPr>
                  <w:shd w:val="clear" w:color="auto" w:fill="1E1E1E"/>
                  <w:spacing w:line="285" w:lineRule="atLeast"/>
                </w:pPr>
              </w:pPrChange>
            </w:pPr>
          </w:p>
          <w:p w14:paraId="7CB74766" w14:textId="77777777" w:rsidR="00ED1509" w:rsidRPr="007520B6" w:rsidDel="008B6AF4" w:rsidRDefault="00ED1509">
            <w:pPr>
              <w:pStyle w:val="Heading1Numbered"/>
              <w:rPr>
                <w:del w:id="10840" w:author="Donovan Goode [2]" w:date="2018-11-09T10:04:00Z"/>
                <w:rFonts w:ascii="Consolas" w:eastAsia="Times New Roman" w:hAnsi="Consolas" w:cs="Times New Roman"/>
                <w:color w:val="D4D4D4"/>
                <w:sz w:val="21"/>
                <w:szCs w:val="21"/>
              </w:rPr>
              <w:pPrChange w:id="10841" w:author="Donovan Goode [2]" w:date="2018-11-09T10:05:00Z">
                <w:pPr>
                  <w:shd w:val="clear" w:color="auto" w:fill="1E1E1E"/>
                  <w:spacing w:line="285" w:lineRule="atLeast"/>
                </w:pPr>
              </w:pPrChange>
            </w:pPr>
            <w:del w:id="1084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"Snake" overlay */</w:delText>
              </w:r>
            </w:del>
          </w:p>
          <w:p w14:paraId="1E3B032D" w14:textId="77777777" w:rsidR="00ED1509" w:rsidRPr="007520B6" w:rsidDel="008B6AF4" w:rsidRDefault="00ED1509">
            <w:pPr>
              <w:pStyle w:val="Heading1Numbered"/>
              <w:rPr>
                <w:del w:id="10843" w:author="Donovan Goode [2]" w:date="2018-11-09T10:04:00Z"/>
                <w:rFonts w:ascii="Consolas" w:eastAsia="Times New Roman" w:hAnsi="Consolas" w:cs="Times New Roman"/>
                <w:color w:val="D4D4D4"/>
                <w:sz w:val="21"/>
                <w:szCs w:val="21"/>
              </w:rPr>
              <w:pPrChange w:id="10844" w:author="Donovan Goode [2]" w:date="2018-11-09T10:05:00Z">
                <w:pPr>
                  <w:shd w:val="clear" w:color="auto" w:fill="1E1E1E"/>
                  <w:spacing w:line="285" w:lineRule="atLeast"/>
                </w:pPr>
              </w:pPrChange>
            </w:pPr>
          </w:p>
          <w:p w14:paraId="58F59735" w14:textId="77777777" w:rsidR="00ED1509" w:rsidRPr="007520B6" w:rsidDel="008B6AF4" w:rsidRDefault="00ED1509">
            <w:pPr>
              <w:pStyle w:val="Heading1Numbered"/>
              <w:rPr>
                <w:del w:id="10845" w:author="Donovan Goode [2]" w:date="2018-11-09T10:04:00Z"/>
                <w:rFonts w:ascii="Consolas" w:eastAsia="Times New Roman" w:hAnsi="Consolas" w:cs="Times New Roman"/>
                <w:color w:val="D4D4D4"/>
                <w:sz w:val="21"/>
                <w:szCs w:val="21"/>
              </w:rPr>
              <w:pPrChange w:id="10846" w:author="Donovan Goode [2]" w:date="2018-11-09T10:05:00Z">
                <w:pPr>
                  <w:shd w:val="clear" w:color="auto" w:fill="1E1E1E"/>
                  <w:spacing w:line="285" w:lineRule="atLeast"/>
                </w:pPr>
              </w:pPrChange>
            </w:pPr>
            <w:del w:id="1084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#overlay_left_cap</w:delText>
              </w:r>
              <w:r w:rsidRPr="007520B6" w:rsidDel="008B6AF4">
                <w:rPr>
                  <w:rFonts w:ascii="Consolas" w:eastAsia="Times New Roman" w:hAnsi="Consolas" w:cs="Times New Roman"/>
                  <w:color w:val="D4D4D4"/>
                  <w:sz w:val="21"/>
                  <w:szCs w:val="21"/>
                </w:rPr>
                <w:delText xml:space="preserve"> {</w:delText>
              </w:r>
            </w:del>
          </w:p>
          <w:p w14:paraId="60B6BF7E" w14:textId="77777777" w:rsidR="00ED1509" w:rsidRPr="007520B6" w:rsidDel="008B6AF4" w:rsidRDefault="00ED1509">
            <w:pPr>
              <w:pStyle w:val="Heading1Numbered"/>
              <w:rPr>
                <w:del w:id="10848" w:author="Donovan Goode [2]" w:date="2018-11-09T10:04:00Z"/>
                <w:rFonts w:ascii="Consolas" w:eastAsia="Times New Roman" w:hAnsi="Consolas" w:cs="Times New Roman"/>
                <w:color w:val="D4D4D4"/>
                <w:sz w:val="21"/>
                <w:szCs w:val="21"/>
              </w:rPr>
              <w:pPrChange w:id="10849" w:author="Donovan Goode [2]" w:date="2018-11-09T10:05:00Z">
                <w:pPr>
                  <w:shd w:val="clear" w:color="auto" w:fill="1E1E1E"/>
                  <w:spacing w:line="285" w:lineRule="atLeast"/>
                </w:pPr>
              </w:pPrChange>
            </w:pPr>
            <w:del w:id="1085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412px</w:delText>
              </w:r>
              <w:r w:rsidRPr="007520B6" w:rsidDel="008B6AF4">
                <w:rPr>
                  <w:rFonts w:ascii="Consolas" w:eastAsia="Times New Roman" w:hAnsi="Consolas" w:cs="Times New Roman"/>
                  <w:color w:val="D4D4D4"/>
                  <w:sz w:val="21"/>
                  <w:szCs w:val="21"/>
                </w:rPr>
                <w:delText>;</w:delText>
              </w:r>
            </w:del>
          </w:p>
          <w:p w14:paraId="5DDD2C8C" w14:textId="77777777" w:rsidR="00ED1509" w:rsidRPr="007520B6" w:rsidDel="008B6AF4" w:rsidRDefault="00ED1509">
            <w:pPr>
              <w:pStyle w:val="Heading1Numbered"/>
              <w:rPr>
                <w:del w:id="10851" w:author="Donovan Goode [2]" w:date="2018-11-09T10:04:00Z"/>
                <w:rFonts w:ascii="Consolas" w:eastAsia="Times New Roman" w:hAnsi="Consolas" w:cs="Times New Roman"/>
                <w:color w:val="D4D4D4"/>
                <w:sz w:val="21"/>
                <w:szCs w:val="21"/>
              </w:rPr>
              <w:pPrChange w:id="10852" w:author="Donovan Goode [2]" w:date="2018-11-09T10:05:00Z">
                <w:pPr>
                  <w:shd w:val="clear" w:color="auto" w:fill="1E1E1E"/>
                  <w:spacing w:line="285" w:lineRule="atLeast"/>
                </w:pPr>
              </w:pPrChange>
            </w:pPr>
            <w:del w:id="1085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902E6A8" w14:textId="77777777" w:rsidR="00ED1509" w:rsidRPr="007520B6" w:rsidDel="008B6AF4" w:rsidRDefault="00ED1509">
            <w:pPr>
              <w:pStyle w:val="Heading1Numbered"/>
              <w:rPr>
                <w:del w:id="10854" w:author="Donovan Goode [2]" w:date="2018-11-09T10:04:00Z"/>
                <w:rFonts w:ascii="Consolas" w:eastAsia="Times New Roman" w:hAnsi="Consolas" w:cs="Times New Roman"/>
                <w:color w:val="D4D4D4"/>
                <w:sz w:val="21"/>
                <w:szCs w:val="21"/>
              </w:rPr>
              <w:pPrChange w:id="10855" w:author="Donovan Goode [2]" w:date="2018-11-09T10:05:00Z">
                <w:pPr>
                  <w:shd w:val="clear" w:color="auto" w:fill="1E1E1E"/>
                  <w:spacing w:line="285" w:lineRule="atLeast"/>
                </w:pPr>
              </w:pPrChange>
            </w:pPr>
            <w:del w:id="1085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F576ECE" w14:textId="77777777" w:rsidR="00ED1509" w:rsidRPr="007520B6" w:rsidDel="008B6AF4" w:rsidRDefault="00ED1509">
            <w:pPr>
              <w:pStyle w:val="Heading1Numbered"/>
              <w:rPr>
                <w:del w:id="10857" w:author="Donovan Goode [2]" w:date="2018-11-09T10:04:00Z"/>
                <w:rFonts w:ascii="Consolas" w:eastAsia="Times New Roman" w:hAnsi="Consolas" w:cs="Times New Roman"/>
                <w:color w:val="D4D4D4"/>
                <w:sz w:val="21"/>
                <w:szCs w:val="21"/>
              </w:rPr>
              <w:pPrChange w:id="10858" w:author="Donovan Goode [2]" w:date="2018-11-09T10:05:00Z">
                <w:pPr>
                  <w:shd w:val="clear" w:color="auto" w:fill="1E1E1E"/>
                  <w:spacing w:line="285" w:lineRule="atLeast"/>
                </w:pPr>
              </w:pPrChange>
            </w:pPr>
            <w:del w:id="1085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842C261" w14:textId="77777777" w:rsidR="00ED1509" w:rsidRPr="007520B6" w:rsidDel="008B6AF4" w:rsidRDefault="00ED1509">
            <w:pPr>
              <w:pStyle w:val="Heading1Numbered"/>
              <w:rPr>
                <w:del w:id="10860" w:author="Donovan Goode [2]" w:date="2018-11-09T10:04:00Z"/>
                <w:rFonts w:ascii="Consolas" w:eastAsia="Times New Roman" w:hAnsi="Consolas" w:cs="Times New Roman"/>
                <w:color w:val="D4D4D4"/>
                <w:sz w:val="21"/>
                <w:szCs w:val="21"/>
              </w:rPr>
              <w:pPrChange w:id="10861" w:author="Donovan Goode [2]" w:date="2018-11-09T10:05:00Z">
                <w:pPr>
                  <w:shd w:val="clear" w:color="auto" w:fill="1E1E1E"/>
                  <w:spacing w:line="285" w:lineRule="atLeast"/>
                </w:pPr>
              </w:pPrChange>
            </w:pPr>
            <w:del w:id="1086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427F281" w14:textId="77777777" w:rsidR="00ED1509" w:rsidRPr="007520B6" w:rsidDel="008B6AF4" w:rsidRDefault="00ED1509">
            <w:pPr>
              <w:pStyle w:val="Heading1Numbered"/>
              <w:rPr>
                <w:del w:id="10863" w:author="Donovan Goode [2]" w:date="2018-11-09T10:04:00Z"/>
                <w:rFonts w:ascii="Consolas" w:eastAsia="Times New Roman" w:hAnsi="Consolas" w:cs="Times New Roman"/>
                <w:color w:val="D4D4D4"/>
                <w:sz w:val="21"/>
                <w:szCs w:val="21"/>
              </w:rPr>
              <w:pPrChange w:id="10864" w:author="Donovan Goode [2]" w:date="2018-11-09T10:05:00Z">
                <w:pPr>
                  <w:shd w:val="clear" w:color="auto" w:fill="1E1E1E"/>
                  <w:spacing w:line="285" w:lineRule="atLeast"/>
                </w:pPr>
              </w:pPrChange>
            </w:pPr>
            <w:del w:id="108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6B8F34F3" w14:textId="77777777" w:rsidR="00ED1509" w:rsidRPr="007520B6" w:rsidDel="008B6AF4" w:rsidRDefault="00ED1509">
            <w:pPr>
              <w:pStyle w:val="Heading1Numbered"/>
              <w:rPr>
                <w:del w:id="10866" w:author="Donovan Goode [2]" w:date="2018-11-09T10:04:00Z"/>
                <w:rFonts w:ascii="Consolas" w:eastAsia="Times New Roman" w:hAnsi="Consolas" w:cs="Times New Roman"/>
                <w:color w:val="D4D4D4"/>
                <w:sz w:val="21"/>
                <w:szCs w:val="21"/>
              </w:rPr>
              <w:pPrChange w:id="10867" w:author="Donovan Goode [2]" w:date="2018-11-09T10:05:00Z">
                <w:pPr>
                  <w:shd w:val="clear" w:color="auto" w:fill="1E1E1E"/>
                  <w:spacing w:line="285" w:lineRule="atLeast"/>
                </w:pPr>
              </w:pPrChange>
            </w:pPr>
            <w:del w:id="108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6FEF324E" w14:textId="77777777" w:rsidR="00ED1509" w:rsidRPr="007520B6" w:rsidDel="008B6AF4" w:rsidRDefault="00ED1509">
            <w:pPr>
              <w:pStyle w:val="Heading1Numbered"/>
              <w:rPr>
                <w:del w:id="10869" w:author="Donovan Goode [2]" w:date="2018-11-09T10:04:00Z"/>
                <w:rFonts w:ascii="Consolas" w:eastAsia="Times New Roman" w:hAnsi="Consolas" w:cs="Times New Roman"/>
                <w:color w:val="D4D4D4"/>
                <w:sz w:val="21"/>
                <w:szCs w:val="21"/>
              </w:rPr>
              <w:pPrChange w:id="10870" w:author="Donovan Goode [2]" w:date="2018-11-09T10:05:00Z">
                <w:pPr>
                  <w:shd w:val="clear" w:color="auto" w:fill="1E1E1E"/>
                  <w:spacing w:line="285" w:lineRule="atLeast"/>
                </w:pPr>
              </w:pPrChange>
            </w:pPr>
            <w:del w:id="10871" w:author="Donovan Goode [2]" w:date="2018-11-09T10:04:00Z">
              <w:r w:rsidRPr="007520B6" w:rsidDel="008B6AF4">
                <w:rPr>
                  <w:rFonts w:ascii="Consolas" w:eastAsia="Times New Roman" w:hAnsi="Consolas" w:cs="Times New Roman"/>
                  <w:color w:val="D4D4D4"/>
                  <w:sz w:val="21"/>
                  <w:szCs w:val="21"/>
                </w:rPr>
                <w:delText xml:space="preserve">    }</w:delText>
              </w:r>
            </w:del>
          </w:p>
          <w:p w14:paraId="4669C70F" w14:textId="77777777" w:rsidR="00ED1509" w:rsidRPr="007520B6" w:rsidDel="008B6AF4" w:rsidRDefault="00ED1509">
            <w:pPr>
              <w:pStyle w:val="Heading1Numbered"/>
              <w:rPr>
                <w:del w:id="10872" w:author="Donovan Goode [2]" w:date="2018-11-09T10:04:00Z"/>
                <w:rFonts w:ascii="Consolas" w:eastAsia="Times New Roman" w:hAnsi="Consolas" w:cs="Times New Roman"/>
                <w:color w:val="D4D4D4"/>
                <w:sz w:val="21"/>
                <w:szCs w:val="21"/>
              </w:rPr>
              <w:pPrChange w:id="10873" w:author="Donovan Goode [2]" w:date="2018-11-09T10:05:00Z">
                <w:pPr>
                  <w:shd w:val="clear" w:color="auto" w:fill="1E1E1E"/>
                  <w:spacing w:line="285" w:lineRule="atLeast"/>
                </w:pPr>
              </w:pPrChange>
            </w:pPr>
          </w:p>
          <w:p w14:paraId="63065381" w14:textId="77777777" w:rsidR="00ED1509" w:rsidRPr="007520B6" w:rsidDel="008B6AF4" w:rsidRDefault="00ED1509">
            <w:pPr>
              <w:pStyle w:val="Heading1Numbered"/>
              <w:rPr>
                <w:del w:id="10874" w:author="Donovan Goode [2]" w:date="2018-11-09T10:04:00Z"/>
                <w:rFonts w:ascii="Consolas" w:eastAsia="Times New Roman" w:hAnsi="Consolas" w:cs="Times New Roman"/>
                <w:color w:val="D4D4D4"/>
                <w:sz w:val="21"/>
                <w:szCs w:val="21"/>
              </w:rPr>
              <w:pPrChange w:id="10875" w:author="Donovan Goode [2]" w:date="2018-11-09T10:05:00Z">
                <w:pPr>
                  <w:shd w:val="clear" w:color="auto" w:fill="1E1E1E"/>
                  <w:spacing w:line="285" w:lineRule="atLeast"/>
                </w:pPr>
              </w:pPrChange>
            </w:pPr>
            <w:del w:id="108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#overlay_right_cap</w:delText>
              </w:r>
              <w:r w:rsidRPr="007520B6" w:rsidDel="008B6AF4">
                <w:rPr>
                  <w:rFonts w:ascii="Consolas" w:eastAsia="Times New Roman" w:hAnsi="Consolas" w:cs="Times New Roman"/>
                  <w:color w:val="D4D4D4"/>
                  <w:sz w:val="21"/>
                  <w:szCs w:val="21"/>
                </w:rPr>
                <w:delText xml:space="preserve"> {</w:delText>
              </w:r>
            </w:del>
          </w:p>
          <w:p w14:paraId="04BE5987" w14:textId="77777777" w:rsidR="00ED1509" w:rsidRPr="007520B6" w:rsidDel="008B6AF4" w:rsidRDefault="00ED1509">
            <w:pPr>
              <w:pStyle w:val="Heading1Numbered"/>
              <w:rPr>
                <w:del w:id="10877" w:author="Donovan Goode [2]" w:date="2018-11-09T10:04:00Z"/>
                <w:rFonts w:ascii="Consolas" w:eastAsia="Times New Roman" w:hAnsi="Consolas" w:cs="Times New Roman"/>
                <w:color w:val="D4D4D4"/>
                <w:sz w:val="21"/>
                <w:szCs w:val="21"/>
              </w:rPr>
              <w:pPrChange w:id="10878" w:author="Donovan Goode [2]" w:date="2018-11-09T10:05:00Z">
                <w:pPr>
                  <w:shd w:val="clear" w:color="auto" w:fill="1E1E1E"/>
                  <w:spacing w:line="285" w:lineRule="atLeast"/>
                </w:pPr>
              </w:pPrChange>
            </w:pPr>
            <w:del w:id="108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412px</w:delText>
              </w:r>
              <w:r w:rsidRPr="007520B6" w:rsidDel="008B6AF4">
                <w:rPr>
                  <w:rFonts w:ascii="Consolas" w:eastAsia="Times New Roman" w:hAnsi="Consolas" w:cs="Times New Roman"/>
                  <w:color w:val="D4D4D4"/>
                  <w:sz w:val="21"/>
                  <w:szCs w:val="21"/>
                </w:rPr>
                <w:delText>;</w:delText>
              </w:r>
            </w:del>
          </w:p>
          <w:p w14:paraId="157D4578" w14:textId="77777777" w:rsidR="00ED1509" w:rsidRPr="007520B6" w:rsidDel="008B6AF4" w:rsidRDefault="00ED1509">
            <w:pPr>
              <w:pStyle w:val="Heading1Numbered"/>
              <w:rPr>
                <w:del w:id="10880" w:author="Donovan Goode [2]" w:date="2018-11-09T10:04:00Z"/>
                <w:rFonts w:ascii="Consolas" w:eastAsia="Times New Roman" w:hAnsi="Consolas" w:cs="Times New Roman"/>
                <w:color w:val="D4D4D4"/>
                <w:sz w:val="21"/>
                <w:szCs w:val="21"/>
              </w:rPr>
              <w:pPrChange w:id="10881" w:author="Donovan Goode [2]" w:date="2018-11-09T10:05:00Z">
                <w:pPr>
                  <w:shd w:val="clear" w:color="auto" w:fill="1E1E1E"/>
                  <w:spacing w:line="285" w:lineRule="atLeast"/>
                </w:pPr>
              </w:pPrChange>
            </w:pPr>
            <w:del w:id="1088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1DED3A1" w14:textId="77777777" w:rsidR="00ED1509" w:rsidRPr="007520B6" w:rsidDel="008B6AF4" w:rsidRDefault="00ED1509">
            <w:pPr>
              <w:pStyle w:val="Heading1Numbered"/>
              <w:rPr>
                <w:del w:id="10883" w:author="Donovan Goode [2]" w:date="2018-11-09T10:04:00Z"/>
                <w:rFonts w:ascii="Consolas" w:eastAsia="Times New Roman" w:hAnsi="Consolas" w:cs="Times New Roman"/>
                <w:color w:val="D4D4D4"/>
                <w:sz w:val="21"/>
                <w:szCs w:val="21"/>
              </w:rPr>
              <w:pPrChange w:id="10884" w:author="Donovan Goode [2]" w:date="2018-11-09T10:05:00Z">
                <w:pPr>
                  <w:shd w:val="clear" w:color="auto" w:fill="1E1E1E"/>
                  <w:spacing w:line="285" w:lineRule="atLeast"/>
                </w:pPr>
              </w:pPrChange>
            </w:pPr>
            <w:del w:id="1088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698275" w14:textId="77777777" w:rsidR="00ED1509" w:rsidRPr="007520B6" w:rsidDel="008B6AF4" w:rsidRDefault="00ED1509">
            <w:pPr>
              <w:pStyle w:val="Heading1Numbered"/>
              <w:rPr>
                <w:del w:id="10886" w:author="Donovan Goode [2]" w:date="2018-11-09T10:04:00Z"/>
                <w:rFonts w:ascii="Consolas" w:eastAsia="Times New Roman" w:hAnsi="Consolas" w:cs="Times New Roman"/>
                <w:color w:val="D4D4D4"/>
                <w:sz w:val="21"/>
                <w:szCs w:val="21"/>
              </w:rPr>
              <w:pPrChange w:id="10887" w:author="Donovan Goode [2]" w:date="2018-11-09T10:05:00Z">
                <w:pPr>
                  <w:shd w:val="clear" w:color="auto" w:fill="1E1E1E"/>
                  <w:spacing w:line="285" w:lineRule="atLeast"/>
                </w:pPr>
              </w:pPrChange>
            </w:pPr>
            <w:del w:id="1088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6BE9A79" w14:textId="77777777" w:rsidR="00ED1509" w:rsidRPr="007520B6" w:rsidDel="008B6AF4" w:rsidRDefault="00ED1509">
            <w:pPr>
              <w:pStyle w:val="Heading1Numbered"/>
              <w:rPr>
                <w:del w:id="10889" w:author="Donovan Goode [2]" w:date="2018-11-09T10:04:00Z"/>
                <w:rFonts w:ascii="Consolas" w:eastAsia="Times New Roman" w:hAnsi="Consolas" w:cs="Times New Roman"/>
                <w:color w:val="D4D4D4"/>
                <w:sz w:val="21"/>
                <w:szCs w:val="21"/>
              </w:rPr>
              <w:pPrChange w:id="10890" w:author="Donovan Goode [2]" w:date="2018-11-09T10:05:00Z">
                <w:pPr>
                  <w:shd w:val="clear" w:color="auto" w:fill="1E1E1E"/>
                  <w:spacing w:line="285" w:lineRule="atLeast"/>
                </w:pPr>
              </w:pPrChange>
            </w:pPr>
            <w:del w:id="108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938E7E0" w14:textId="77777777" w:rsidR="00ED1509" w:rsidRPr="007520B6" w:rsidDel="008B6AF4" w:rsidRDefault="00ED1509">
            <w:pPr>
              <w:pStyle w:val="Heading1Numbered"/>
              <w:rPr>
                <w:del w:id="10892" w:author="Donovan Goode [2]" w:date="2018-11-09T10:04:00Z"/>
                <w:rFonts w:ascii="Consolas" w:eastAsia="Times New Roman" w:hAnsi="Consolas" w:cs="Times New Roman"/>
                <w:color w:val="D4D4D4"/>
                <w:sz w:val="21"/>
                <w:szCs w:val="21"/>
              </w:rPr>
              <w:pPrChange w:id="10893" w:author="Donovan Goode [2]" w:date="2018-11-09T10:05:00Z">
                <w:pPr>
                  <w:shd w:val="clear" w:color="auto" w:fill="1E1E1E"/>
                  <w:spacing w:line="285" w:lineRule="atLeast"/>
                </w:pPr>
              </w:pPrChange>
            </w:pPr>
            <w:del w:id="108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472466FF" w14:textId="77777777" w:rsidR="00ED1509" w:rsidRPr="007520B6" w:rsidDel="008B6AF4" w:rsidRDefault="00ED1509">
            <w:pPr>
              <w:pStyle w:val="Heading1Numbered"/>
              <w:rPr>
                <w:del w:id="10895" w:author="Donovan Goode [2]" w:date="2018-11-09T10:04:00Z"/>
                <w:rFonts w:ascii="Consolas" w:eastAsia="Times New Roman" w:hAnsi="Consolas" w:cs="Times New Roman"/>
                <w:color w:val="D4D4D4"/>
                <w:sz w:val="21"/>
                <w:szCs w:val="21"/>
              </w:rPr>
              <w:pPrChange w:id="10896" w:author="Donovan Goode [2]" w:date="2018-11-09T10:05:00Z">
                <w:pPr>
                  <w:shd w:val="clear" w:color="auto" w:fill="1E1E1E"/>
                  <w:spacing w:line="285" w:lineRule="atLeast"/>
                </w:pPr>
              </w:pPrChange>
            </w:pPr>
            <w:del w:id="108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5A9030AF" w14:textId="77777777" w:rsidR="00ED1509" w:rsidRPr="007520B6" w:rsidDel="008B6AF4" w:rsidRDefault="00ED1509">
            <w:pPr>
              <w:pStyle w:val="Heading1Numbered"/>
              <w:rPr>
                <w:del w:id="10898" w:author="Donovan Goode [2]" w:date="2018-11-09T10:04:00Z"/>
                <w:rFonts w:ascii="Consolas" w:eastAsia="Times New Roman" w:hAnsi="Consolas" w:cs="Times New Roman"/>
                <w:color w:val="D4D4D4"/>
                <w:sz w:val="21"/>
                <w:szCs w:val="21"/>
              </w:rPr>
              <w:pPrChange w:id="10899" w:author="Donovan Goode [2]" w:date="2018-11-09T10:05:00Z">
                <w:pPr>
                  <w:shd w:val="clear" w:color="auto" w:fill="1E1E1E"/>
                  <w:spacing w:line="285" w:lineRule="atLeast"/>
                </w:pPr>
              </w:pPrChange>
            </w:pPr>
            <w:del w:id="10900" w:author="Donovan Goode [2]" w:date="2018-11-09T10:04:00Z">
              <w:r w:rsidRPr="007520B6" w:rsidDel="008B6AF4">
                <w:rPr>
                  <w:rFonts w:ascii="Consolas" w:eastAsia="Times New Roman" w:hAnsi="Consolas" w:cs="Times New Roman"/>
                  <w:color w:val="D4D4D4"/>
                  <w:sz w:val="21"/>
                  <w:szCs w:val="21"/>
                </w:rPr>
                <w:delText xml:space="preserve">    }</w:delText>
              </w:r>
            </w:del>
          </w:p>
          <w:p w14:paraId="68A88090" w14:textId="77777777" w:rsidR="00ED1509" w:rsidRPr="007520B6" w:rsidDel="008B6AF4" w:rsidRDefault="00ED1509">
            <w:pPr>
              <w:pStyle w:val="Heading1Numbered"/>
              <w:rPr>
                <w:del w:id="10901" w:author="Donovan Goode [2]" w:date="2018-11-09T10:04:00Z"/>
                <w:rFonts w:ascii="Consolas" w:eastAsia="Times New Roman" w:hAnsi="Consolas" w:cs="Times New Roman"/>
                <w:color w:val="D4D4D4"/>
                <w:sz w:val="21"/>
                <w:szCs w:val="21"/>
              </w:rPr>
              <w:pPrChange w:id="10902" w:author="Donovan Goode [2]" w:date="2018-11-09T10:05:00Z">
                <w:pPr>
                  <w:shd w:val="clear" w:color="auto" w:fill="1E1E1E"/>
                  <w:spacing w:line="285" w:lineRule="atLeast"/>
                </w:pPr>
              </w:pPrChange>
            </w:pPr>
          </w:p>
          <w:p w14:paraId="23591019" w14:textId="77777777" w:rsidR="00ED1509" w:rsidRPr="007520B6" w:rsidDel="008B6AF4" w:rsidRDefault="00ED1509">
            <w:pPr>
              <w:pStyle w:val="Heading1Numbered"/>
              <w:rPr>
                <w:del w:id="10903" w:author="Donovan Goode [2]" w:date="2018-11-09T10:04:00Z"/>
                <w:rFonts w:ascii="Consolas" w:eastAsia="Times New Roman" w:hAnsi="Consolas" w:cs="Times New Roman"/>
                <w:color w:val="D4D4D4"/>
                <w:sz w:val="21"/>
                <w:szCs w:val="21"/>
              </w:rPr>
              <w:pPrChange w:id="10904" w:author="Donovan Goode [2]" w:date="2018-11-09T10:05:00Z">
                <w:pPr>
                  <w:shd w:val="clear" w:color="auto" w:fill="1E1E1E"/>
                  <w:spacing w:line="285" w:lineRule="atLeast"/>
                </w:pPr>
              </w:pPrChange>
            </w:pPr>
            <w:del w:id="109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#overlay_top</w:delText>
              </w:r>
              <w:r w:rsidRPr="007520B6" w:rsidDel="008B6AF4">
                <w:rPr>
                  <w:rFonts w:ascii="Consolas" w:eastAsia="Times New Roman" w:hAnsi="Consolas" w:cs="Times New Roman"/>
                  <w:color w:val="D4D4D4"/>
                  <w:sz w:val="21"/>
                  <w:szCs w:val="21"/>
                </w:rPr>
                <w:delText xml:space="preserve"> {</w:delText>
              </w:r>
            </w:del>
          </w:p>
          <w:p w14:paraId="2ACB4542" w14:textId="77777777" w:rsidR="00ED1509" w:rsidRPr="007520B6" w:rsidDel="008B6AF4" w:rsidRDefault="00ED1509">
            <w:pPr>
              <w:pStyle w:val="Heading1Numbered"/>
              <w:rPr>
                <w:del w:id="10906" w:author="Donovan Goode [2]" w:date="2018-11-09T10:04:00Z"/>
                <w:rFonts w:ascii="Consolas" w:eastAsia="Times New Roman" w:hAnsi="Consolas" w:cs="Times New Roman"/>
                <w:color w:val="D4D4D4"/>
                <w:sz w:val="21"/>
                <w:szCs w:val="21"/>
              </w:rPr>
              <w:pPrChange w:id="10907" w:author="Donovan Goode [2]" w:date="2018-11-09T10:05:00Z">
                <w:pPr>
                  <w:shd w:val="clear" w:color="auto" w:fill="1E1E1E"/>
                  <w:spacing w:line="285" w:lineRule="atLeast"/>
                </w:pPr>
              </w:pPrChange>
            </w:pPr>
            <w:del w:id="109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1024px</w:delText>
              </w:r>
              <w:r w:rsidRPr="007520B6" w:rsidDel="008B6AF4">
                <w:rPr>
                  <w:rFonts w:ascii="Consolas" w:eastAsia="Times New Roman" w:hAnsi="Consolas" w:cs="Times New Roman"/>
                  <w:color w:val="D4D4D4"/>
                  <w:sz w:val="21"/>
                  <w:szCs w:val="21"/>
                </w:rPr>
                <w:delText>;</w:delText>
              </w:r>
            </w:del>
          </w:p>
          <w:p w14:paraId="532CB4F7" w14:textId="77777777" w:rsidR="00ED1509" w:rsidRPr="007520B6" w:rsidDel="008B6AF4" w:rsidRDefault="00ED1509">
            <w:pPr>
              <w:pStyle w:val="Heading1Numbered"/>
              <w:rPr>
                <w:del w:id="10909" w:author="Donovan Goode [2]" w:date="2018-11-09T10:04:00Z"/>
                <w:rFonts w:ascii="Consolas" w:eastAsia="Times New Roman" w:hAnsi="Consolas" w:cs="Times New Roman"/>
                <w:color w:val="D4D4D4"/>
                <w:sz w:val="21"/>
                <w:szCs w:val="21"/>
              </w:rPr>
              <w:pPrChange w:id="10910" w:author="Donovan Goode [2]" w:date="2018-11-09T10:05:00Z">
                <w:pPr>
                  <w:shd w:val="clear" w:color="auto" w:fill="1E1E1E"/>
                  <w:spacing w:line="285" w:lineRule="atLeast"/>
                </w:pPr>
              </w:pPrChange>
            </w:pPr>
            <w:del w:id="109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75274636" w14:textId="77777777" w:rsidR="00ED1509" w:rsidRPr="007520B6" w:rsidDel="008B6AF4" w:rsidRDefault="00ED1509">
            <w:pPr>
              <w:pStyle w:val="Heading1Numbered"/>
              <w:rPr>
                <w:del w:id="10912" w:author="Donovan Goode [2]" w:date="2018-11-09T10:04:00Z"/>
                <w:rFonts w:ascii="Consolas" w:eastAsia="Times New Roman" w:hAnsi="Consolas" w:cs="Times New Roman"/>
                <w:color w:val="D4D4D4"/>
                <w:sz w:val="21"/>
                <w:szCs w:val="21"/>
              </w:rPr>
              <w:pPrChange w:id="10913" w:author="Donovan Goode [2]" w:date="2018-11-09T10:05:00Z">
                <w:pPr>
                  <w:shd w:val="clear" w:color="auto" w:fill="1E1E1E"/>
                  <w:spacing w:line="285" w:lineRule="atLeast"/>
                </w:pPr>
              </w:pPrChange>
            </w:pPr>
            <w:del w:id="109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EBD87B0" w14:textId="77777777" w:rsidR="00ED1509" w:rsidRPr="007520B6" w:rsidDel="008B6AF4" w:rsidRDefault="00ED1509">
            <w:pPr>
              <w:pStyle w:val="Heading1Numbered"/>
              <w:rPr>
                <w:del w:id="10915" w:author="Donovan Goode [2]" w:date="2018-11-09T10:04:00Z"/>
                <w:rFonts w:ascii="Consolas" w:eastAsia="Times New Roman" w:hAnsi="Consolas" w:cs="Times New Roman"/>
                <w:color w:val="D4D4D4"/>
                <w:sz w:val="21"/>
                <w:szCs w:val="21"/>
              </w:rPr>
              <w:pPrChange w:id="10916" w:author="Donovan Goode [2]" w:date="2018-11-09T10:05:00Z">
                <w:pPr>
                  <w:shd w:val="clear" w:color="auto" w:fill="1E1E1E"/>
                  <w:spacing w:line="285" w:lineRule="atLeast"/>
                </w:pPr>
              </w:pPrChange>
            </w:pPr>
            <w:del w:id="109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80B77BA" w14:textId="77777777" w:rsidR="00ED1509" w:rsidRPr="007520B6" w:rsidDel="008B6AF4" w:rsidRDefault="00ED1509">
            <w:pPr>
              <w:pStyle w:val="Heading1Numbered"/>
              <w:rPr>
                <w:del w:id="10918" w:author="Donovan Goode [2]" w:date="2018-11-09T10:04:00Z"/>
                <w:rFonts w:ascii="Consolas" w:eastAsia="Times New Roman" w:hAnsi="Consolas" w:cs="Times New Roman"/>
                <w:color w:val="D4D4D4"/>
                <w:sz w:val="21"/>
                <w:szCs w:val="21"/>
              </w:rPr>
              <w:pPrChange w:id="10919" w:author="Donovan Goode [2]" w:date="2018-11-09T10:05:00Z">
                <w:pPr>
                  <w:shd w:val="clear" w:color="auto" w:fill="1E1E1E"/>
                  <w:spacing w:line="285" w:lineRule="atLeast"/>
                </w:pPr>
              </w:pPrChange>
            </w:pPr>
            <w:del w:id="109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FD0018" w14:textId="77777777" w:rsidR="00ED1509" w:rsidRPr="007520B6" w:rsidDel="008B6AF4" w:rsidRDefault="00ED1509">
            <w:pPr>
              <w:pStyle w:val="Heading1Numbered"/>
              <w:rPr>
                <w:del w:id="10921" w:author="Donovan Goode [2]" w:date="2018-11-09T10:04:00Z"/>
                <w:rFonts w:ascii="Consolas" w:eastAsia="Times New Roman" w:hAnsi="Consolas" w:cs="Times New Roman"/>
                <w:color w:val="D4D4D4"/>
                <w:sz w:val="21"/>
                <w:szCs w:val="21"/>
              </w:rPr>
              <w:pPrChange w:id="10922" w:author="Donovan Goode [2]" w:date="2018-11-09T10:05:00Z">
                <w:pPr>
                  <w:shd w:val="clear" w:color="auto" w:fill="1E1E1E"/>
                  <w:spacing w:line="285" w:lineRule="atLeast"/>
                </w:pPr>
              </w:pPrChange>
            </w:pPr>
            <w:del w:id="109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56F99DA4" w14:textId="77777777" w:rsidR="00ED1509" w:rsidRPr="007520B6" w:rsidDel="008B6AF4" w:rsidRDefault="00ED1509">
            <w:pPr>
              <w:pStyle w:val="Heading1Numbered"/>
              <w:rPr>
                <w:del w:id="10924" w:author="Donovan Goode [2]" w:date="2018-11-09T10:04:00Z"/>
                <w:rFonts w:ascii="Consolas" w:eastAsia="Times New Roman" w:hAnsi="Consolas" w:cs="Times New Roman"/>
                <w:color w:val="D4D4D4"/>
                <w:sz w:val="21"/>
                <w:szCs w:val="21"/>
              </w:rPr>
              <w:pPrChange w:id="10925" w:author="Donovan Goode [2]" w:date="2018-11-09T10:05:00Z">
                <w:pPr>
                  <w:shd w:val="clear" w:color="auto" w:fill="1E1E1E"/>
                  <w:spacing w:line="285" w:lineRule="atLeast"/>
                </w:pPr>
              </w:pPrChange>
            </w:pPr>
            <w:del w:id="10926" w:author="Donovan Goode [2]" w:date="2018-11-09T10:04:00Z">
              <w:r w:rsidRPr="007520B6" w:rsidDel="008B6AF4">
                <w:rPr>
                  <w:rFonts w:ascii="Consolas" w:eastAsia="Times New Roman" w:hAnsi="Consolas" w:cs="Times New Roman"/>
                  <w:color w:val="D4D4D4"/>
                  <w:sz w:val="21"/>
                  <w:szCs w:val="21"/>
                </w:rPr>
                <w:delText xml:space="preserve">    }</w:delText>
              </w:r>
            </w:del>
          </w:p>
          <w:p w14:paraId="41217F69" w14:textId="77777777" w:rsidR="00ED1509" w:rsidRPr="007520B6" w:rsidDel="008B6AF4" w:rsidRDefault="00ED1509">
            <w:pPr>
              <w:pStyle w:val="Heading1Numbered"/>
              <w:rPr>
                <w:del w:id="10927" w:author="Donovan Goode [2]" w:date="2018-11-09T10:04:00Z"/>
                <w:rFonts w:ascii="Consolas" w:eastAsia="Times New Roman" w:hAnsi="Consolas" w:cs="Times New Roman"/>
                <w:color w:val="D4D4D4"/>
                <w:sz w:val="21"/>
                <w:szCs w:val="21"/>
              </w:rPr>
              <w:pPrChange w:id="10928" w:author="Donovan Goode [2]" w:date="2018-11-09T10:05:00Z">
                <w:pPr>
                  <w:shd w:val="clear" w:color="auto" w:fill="1E1E1E"/>
                  <w:spacing w:line="285" w:lineRule="atLeast"/>
                </w:pPr>
              </w:pPrChange>
            </w:pPr>
          </w:p>
          <w:p w14:paraId="3D21A906" w14:textId="77777777" w:rsidR="00ED1509" w:rsidRPr="007520B6" w:rsidDel="008B6AF4" w:rsidRDefault="00ED1509">
            <w:pPr>
              <w:pStyle w:val="Heading1Numbered"/>
              <w:rPr>
                <w:del w:id="10929" w:author="Donovan Goode [2]" w:date="2018-11-09T10:04:00Z"/>
                <w:rFonts w:ascii="Consolas" w:eastAsia="Times New Roman" w:hAnsi="Consolas" w:cs="Times New Roman"/>
                <w:color w:val="D4D4D4"/>
                <w:sz w:val="21"/>
                <w:szCs w:val="21"/>
              </w:rPr>
              <w:pPrChange w:id="10930" w:author="Donovan Goode [2]" w:date="2018-11-09T10:05:00Z">
                <w:pPr>
                  <w:shd w:val="clear" w:color="auto" w:fill="1E1E1E"/>
                  <w:spacing w:line="285" w:lineRule="atLeast"/>
                </w:pPr>
              </w:pPrChange>
            </w:pPr>
            <w:del w:id="1093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#overlay_center_content</w:delText>
              </w:r>
              <w:r w:rsidRPr="007520B6" w:rsidDel="008B6AF4">
                <w:rPr>
                  <w:rFonts w:ascii="Consolas" w:eastAsia="Times New Roman" w:hAnsi="Consolas" w:cs="Times New Roman"/>
                  <w:color w:val="D4D4D4"/>
                  <w:sz w:val="21"/>
                  <w:szCs w:val="21"/>
                </w:rPr>
                <w:delText xml:space="preserve"> {</w:delText>
              </w:r>
            </w:del>
          </w:p>
          <w:p w14:paraId="4F5E28C4" w14:textId="77777777" w:rsidR="00ED1509" w:rsidRPr="007520B6" w:rsidDel="008B6AF4" w:rsidRDefault="00ED1509">
            <w:pPr>
              <w:pStyle w:val="Heading1Numbered"/>
              <w:rPr>
                <w:del w:id="10932" w:author="Donovan Goode [2]" w:date="2018-11-09T10:04:00Z"/>
                <w:rFonts w:ascii="Consolas" w:eastAsia="Times New Roman" w:hAnsi="Consolas" w:cs="Times New Roman"/>
                <w:color w:val="D4D4D4"/>
                <w:sz w:val="21"/>
                <w:szCs w:val="21"/>
              </w:rPr>
              <w:pPrChange w:id="10933" w:author="Donovan Goode [2]" w:date="2018-11-09T10:05:00Z">
                <w:pPr>
                  <w:shd w:val="clear" w:color="auto" w:fill="1E1E1E"/>
                  <w:spacing w:line="285" w:lineRule="atLeast"/>
                </w:pPr>
              </w:pPrChange>
            </w:pPr>
            <w:del w:id="1093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6A4EBC05" w14:textId="77777777" w:rsidR="00ED1509" w:rsidRPr="007520B6" w:rsidDel="008B6AF4" w:rsidRDefault="00ED1509">
            <w:pPr>
              <w:pStyle w:val="Heading1Numbered"/>
              <w:rPr>
                <w:del w:id="10935" w:author="Donovan Goode [2]" w:date="2018-11-09T10:04:00Z"/>
                <w:rFonts w:ascii="Consolas" w:eastAsia="Times New Roman" w:hAnsi="Consolas" w:cs="Times New Roman"/>
                <w:color w:val="D4D4D4"/>
                <w:sz w:val="21"/>
                <w:szCs w:val="21"/>
              </w:rPr>
              <w:pPrChange w:id="10936" w:author="Donovan Goode [2]" w:date="2018-11-09T10:05:00Z">
                <w:pPr>
                  <w:shd w:val="clear" w:color="auto" w:fill="1E1E1E"/>
                  <w:spacing w:line="285" w:lineRule="atLeast"/>
                </w:pPr>
              </w:pPrChange>
            </w:pPr>
            <w:del w:id="1093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98FFD55" w14:textId="77777777" w:rsidR="00ED1509" w:rsidRPr="007520B6" w:rsidDel="008B6AF4" w:rsidRDefault="00ED1509">
            <w:pPr>
              <w:pStyle w:val="Heading1Numbered"/>
              <w:rPr>
                <w:del w:id="10938" w:author="Donovan Goode [2]" w:date="2018-11-09T10:04:00Z"/>
                <w:rFonts w:ascii="Consolas" w:eastAsia="Times New Roman" w:hAnsi="Consolas" w:cs="Times New Roman"/>
                <w:color w:val="D4D4D4"/>
                <w:sz w:val="21"/>
                <w:szCs w:val="21"/>
              </w:rPr>
              <w:pPrChange w:id="10939" w:author="Donovan Goode [2]" w:date="2018-11-09T10:05:00Z">
                <w:pPr>
                  <w:shd w:val="clear" w:color="auto" w:fill="1E1E1E"/>
                  <w:spacing w:line="285" w:lineRule="atLeast"/>
                </w:pPr>
              </w:pPrChange>
            </w:pPr>
            <w:del w:id="1094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1024px</w:delText>
              </w:r>
              <w:r w:rsidRPr="007520B6" w:rsidDel="008B6AF4">
                <w:rPr>
                  <w:rFonts w:ascii="Consolas" w:eastAsia="Times New Roman" w:hAnsi="Consolas" w:cs="Times New Roman"/>
                  <w:color w:val="D4D4D4"/>
                  <w:sz w:val="21"/>
                  <w:szCs w:val="21"/>
                </w:rPr>
                <w:delText>;</w:delText>
              </w:r>
            </w:del>
          </w:p>
          <w:p w14:paraId="53F686D6" w14:textId="77777777" w:rsidR="00ED1509" w:rsidRPr="007520B6" w:rsidDel="008B6AF4" w:rsidRDefault="00ED1509">
            <w:pPr>
              <w:pStyle w:val="Heading1Numbered"/>
              <w:rPr>
                <w:del w:id="10941" w:author="Donovan Goode [2]" w:date="2018-11-09T10:04:00Z"/>
                <w:rFonts w:ascii="Consolas" w:eastAsia="Times New Roman" w:hAnsi="Consolas" w:cs="Times New Roman"/>
                <w:color w:val="D4D4D4"/>
                <w:sz w:val="21"/>
                <w:szCs w:val="21"/>
              </w:rPr>
              <w:pPrChange w:id="10942" w:author="Donovan Goode [2]" w:date="2018-11-09T10:05:00Z">
                <w:pPr>
                  <w:shd w:val="clear" w:color="auto" w:fill="1E1E1E"/>
                  <w:spacing w:line="285" w:lineRule="atLeast"/>
                </w:pPr>
              </w:pPrChange>
            </w:pPr>
            <w:del w:id="10943" w:author="Donovan Goode [2]" w:date="2018-11-09T10:04:00Z">
              <w:r w:rsidRPr="007520B6" w:rsidDel="008B6AF4">
                <w:rPr>
                  <w:rFonts w:ascii="Consolas" w:eastAsia="Times New Roman" w:hAnsi="Consolas" w:cs="Times New Roman"/>
                  <w:color w:val="D4D4D4"/>
                  <w:sz w:val="21"/>
                  <w:szCs w:val="21"/>
                </w:rPr>
                <w:delText xml:space="preserve">    }</w:delText>
              </w:r>
            </w:del>
          </w:p>
          <w:p w14:paraId="339F9B3B" w14:textId="77777777" w:rsidR="00ED1509" w:rsidRPr="007520B6" w:rsidDel="008B6AF4" w:rsidRDefault="00ED1509">
            <w:pPr>
              <w:pStyle w:val="Heading1Numbered"/>
              <w:rPr>
                <w:del w:id="10944" w:author="Donovan Goode [2]" w:date="2018-11-09T10:04:00Z"/>
                <w:rFonts w:ascii="Consolas" w:eastAsia="Times New Roman" w:hAnsi="Consolas" w:cs="Times New Roman"/>
                <w:color w:val="D4D4D4"/>
                <w:sz w:val="21"/>
                <w:szCs w:val="21"/>
              </w:rPr>
              <w:pPrChange w:id="10945" w:author="Donovan Goode [2]" w:date="2018-11-09T10:05:00Z">
                <w:pPr>
                  <w:shd w:val="clear" w:color="auto" w:fill="1E1E1E"/>
                  <w:spacing w:line="285" w:lineRule="atLeast"/>
                </w:pPr>
              </w:pPrChange>
            </w:pPr>
          </w:p>
          <w:p w14:paraId="0D12F7F6" w14:textId="77777777" w:rsidR="00ED1509" w:rsidRPr="007520B6" w:rsidDel="008B6AF4" w:rsidRDefault="00ED1509">
            <w:pPr>
              <w:pStyle w:val="Heading1Numbered"/>
              <w:rPr>
                <w:del w:id="10946" w:author="Donovan Goode [2]" w:date="2018-11-09T10:04:00Z"/>
                <w:rFonts w:ascii="Consolas" w:eastAsia="Times New Roman" w:hAnsi="Consolas" w:cs="Times New Roman"/>
                <w:color w:val="D4D4D4"/>
                <w:sz w:val="21"/>
                <w:szCs w:val="21"/>
              </w:rPr>
              <w:pPrChange w:id="10947" w:author="Donovan Goode [2]" w:date="2018-11-09T10:05:00Z">
                <w:pPr>
                  <w:shd w:val="clear" w:color="auto" w:fill="1E1E1E"/>
                  <w:spacing w:line="285" w:lineRule="atLeast"/>
                </w:pPr>
              </w:pPrChange>
            </w:pPr>
            <w:del w:id="1094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#overlay_left_empty</w:delText>
              </w:r>
              <w:r w:rsidRPr="007520B6" w:rsidDel="008B6AF4">
                <w:rPr>
                  <w:rFonts w:ascii="Consolas" w:eastAsia="Times New Roman" w:hAnsi="Consolas" w:cs="Times New Roman"/>
                  <w:color w:val="D4D4D4"/>
                  <w:sz w:val="21"/>
                  <w:szCs w:val="21"/>
                </w:rPr>
                <w:delText xml:space="preserve"> {</w:delText>
              </w:r>
            </w:del>
          </w:p>
          <w:p w14:paraId="2BBF3D75" w14:textId="77777777" w:rsidR="00ED1509" w:rsidRPr="007520B6" w:rsidDel="008B6AF4" w:rsidRDefault="00ED1509">
            <w:pPr>
              <w:pStyle w:val="Heading1Numbered"/>
              <w:rPr>
                <w:del w:id="10949" w:author="Donovan Goode [2]" w:date="2018-11-09T10:04:00Z"/>
                <w:rFonts w:ascii="Consolas" w:eastAsia="Times New Roman" w:hAnsi="Consolas" w:cs="Times New Roman"/>
                <w:color w:val="D4D4D4"/>
                <w:sz w:val="21"/>
                <w:szCs w:val="21"/>
              </w:rPr>
              <w:pPrChange w:id="10950" w:author="Donovan Goode [2]" w:date="2018-11-09T10:05:00Z">
                <w:pPr>
                  <w:shd w:val="clear" w:color="auto" w:fill="1E1E1E"/>
                  <w:spacing w:line="285" w:lineRule="atLeast"/>
                </w:pPr>
              </w:pPrChange>
            </w:pPr>
            <w:del w:id="1095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93px</w:delText>
              </w:r>
              <w:r w:rsidRPr="007520B6" w:rsidDel="008B6AF4">
                <w:rPr>
                  <w:rFonts w:ascii="Consolas" w:eastAsia="Times New Roman" w:hAnsi="Consolas" w:cs="Times New Roman"/>
                  <w:color w:val="D4D4D4"/>
                  <w:sz w:val="21"/>
                  <w:szCs w:val="21"/>
                </w:rPr>
                <w:delText>;</w:delText>
              </w:r>
            </w:del>
          </w:p>
          <w:p w14:paraId="62A587F8" w14:textId="77777777" w:rsidR="00ED1509" w:rsidRPr="007520B6" w:rsidDel="008B6AF4" w:rsidRDefault="00ED1509">
            <w:pPr>
              <w:pStyle w:val="Heading1Numbered"/>
              <w:rPr>
                <w:del w:id="10952" w:author="Donovan Goode [2]" w:date="2018-11-09T10:04:00Z"/>
                <w:rFonts w:ascii="Consolas" w:eastAsia="Times New Roman" w:hAnsi="Consolas" w:cs="Times New Roman"/>
                <w:color w:val="D4D4D4"/>
                <w:sz w:val="21"/>
                <w:szCs w:val="21"/>
              </w:rPr>
              <w:pPrChange w:id="10953" w:author="Donovan Goode [2]" w:date="2018-11-09T10:05:00Z">
                <w:pPr>
                  <w:shd w:val="clear" w:color="auto" w:fill="1E1E1E"/>
                  <w:spacing w:line="285" w:lineRule="atLeast"/>
                </w:pPr>
              </w:pPrChange>
            </w:pPr>
            <w:del w:id="1095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035E2677" w14:textId="77777777" w:rsidR="00ED1509" w:rsidRPr="007520B6" w:rsidDel="008B6AF4" w:rsidRDefault="00ED1509">
            <w:pPr>
              <w:pStyle w:val="Heading1Numbered"/>
              <w:rPr>
                <w:del w:id="10955" w:author="Donovan Goode [2]" w:date="2018-11-09T10:04:00Z"/>
                <w:rFonts w:ascii="Consolas" w:eastAsia="Times New Roman" w:hAnsi="Consolas" w:cs="Times New Roman"/>
                <w:color w:val="D4D4D4"/>
                <w:sz w:val="21"/>
                <w:szCs w:val="21"/>
              </w:rPr>
              <w:pPrChange w:id="10956" w:author="Donovan Goode [2]" w:date="2018-11-09T10:05:00Z">
                <w:pPr>
                  <w:shd w:val="clear" w:color="auto" w:fill="1E1E1E"/>
                  <w:spacing w:line="285" w:lineRule="atLeast"/>
                </w:pPr>
              </w:pPrChange>
            </w:pPr>
            <w:del w:id="1095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4DF64FE3" w14:textId="77777777" w:rsidR="00ED1509" w:rsidRPr="007520B6" w:rsidDel="008B6AF4" w:rsidRDefault="00ED1509">
            <w:pPr>
              <w:pStyle w:val="Heading1Numbered"/>
              <w:rPr>
                <w:del w:id="10958" w:author="Donovan Goode [2]" w:date="2018-11-09T10:04:00Z"/>
                <w:rFonts w:ascii="Consolas" w:eastAsia="Times New Roman" w:hAnsi="Consolas" w:cs="Times New Roman"/>
                <w:color w:val="D4D4D4"/>
                <w:sz w:val="21"/>
                <w:szCs w:val="21"/>
              </w:rPr>
              <w:pPrChange w:id="10959" w:author="Donovan Goode [2]" w:date="2018-11-09T10:05:00Z">
                <w:pPr>
                  <w:shd w:val="clear" w:color="auto" w:fill="1E1E1E"/>
                  <w:spacing w:line="285" w:lineRule="atLeast"/>
                </w:pPr>
              </w:pPrChange>
            </w:pPr>
            <w:del w:id="10960" w:author="Donovan Goode [2]" w:date="2018-11-09T10:04:00Z">
              <w:r w:rsidRPr="007520B6" w:rsidDel="008B6AF4">
                <w:rPr>
                  <w:rFonts w:ascii="Consolas" w:eastAsia="Times New Roman" w:hAnsi="Consolas" w:cs="Times New Roman"/>
                  <w:color w:val="D4D4D4"/>
                  <w:sz w:val="21"/>
                  <w:szCs w:val="21"/>
                </w:rPr>
                <w:delText xml:space="preserve">    }</w:delText>
              </w:r>
            </w:del>
          </w:p>
          <w:p w14:paraId="7D639B31" w14:textId="77777777" w:rsidR="00ED1509" w:rsidRPr="007520B6" w:rsidDel="008B6AF4" w:rsidRDefault="00ED1509">
            <w:pPr>
              <w:pStyle w:val="Heading1Numbered"/>
              <w:rPr>
                <w:del w:id="10961" w:author="Donovan Goode [2]" w:date="2018-11-09T10:04:00Z"/>
                <w:rFonts w:ascii="Consolas" w:eastAsia="Times New Roman" w:hAnsi="Consolas" w:cs="Times New Roman"/>
                <w:color w:val="D4D4D4"/>
                <w:sz w:val="21"/>
                <w:szCs w:val="21"/>
              </w:rPr>
              <w:pPrChange w:id="10962" w:author="Donovan Goode [2]" w:date="2018-11-09T10:05:00Z">
                <w:pPr>
                  <w:shd w:val="clear" w:color="auto" w:fill="1E1E1E"/>
                  <w:spacing w:line="285" w:lineRule="atLeast"/>
                </w:pPr>
              </w:pPrChange>
            </w:pPr>
          </w:p>
          <w:p w14:paraId="71459DEF" w14:textId="77777777" w:rsidR="00ED1509" w:rsidRPr="007520B6" w:rsidDel="008B6AF4" w:rsidRDefault="00ED1509">
            <w:pPr>
              <w:pStyle w:val="Heading1Numbered"/>
              <w:rPr>
                <w:del w:id="10963" w:author="Donovan Goode [2]" w:date="2018-11-09T10:04:00Z"/>
                <w:rFonts w:ascii="Consolas" w:eastAsia="Times New Roman" w:hAnsi="Consolas" w:cs="Times New Roman"/>
                <w:color w:val="D4D4D4"/>
                <w:sz w:val="21"/>
                <w:szCs w:val="21"/>
              </w:rPr>
              <w:pPrChange w:id="10964" w:author="Donovan Goode [2]" w:date="2018-11-09T10:05:00Z">
                <w:pPr>
                  <w:shd w:val="clear" w:color="auto" w:fill="1E1E1E"/>
                  <w:spacing w:line="285" w:lineRule="atLeast"/>
                </w:pPr>
              </w:pPrChange>
            </w:pPr>
            <w:del w:id="1096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#overlay_left_shadow</w:delText>
              </w:r>
              <w:r w:rsidRPr="007520B6" w:rsidDel="008B6AF4">
                <w:rPr>
                  <w:rFonts w:ascii="Consolas" w:eastAsia="Times New Roman" w:hAnsi="Consolas" w:cs="Times New Roman"/>
                  <w:color w:val="D4D4D4"/>
                  <w:sz w:val="21"/>
                  <w:szCs w:val="21"/>
                </w:rPr>
                <w:delText xml:space="preserve"> {</w:delText>
              </w:r>
            </w:del>
          </w:p>
          <w:p w14:paraId="16C8D2D6" w14:textId="77777777" w:rsidR="00ED1509" w:rsidRPr="007520B6" w:rsidDel="008B6AF4" w:rsidRDefault="00ED1509">
            <w:pPr>
              <w:pStyle w:val="Heading1Numbered"/>
              <w:rPr>
                <w:del w:id="10966" w:author="Donovan Goode [2]" w:date="2018-11-09T10:04:00Z"/>
                <w:rFonts w:ascii="Consolas" w:eastAsia="Times New Roman" w:hAnsi="Consolas" w:cs="Times New Roman"/>
                <w:color w:val="D4D4D4"/>
                <w:sz w:val="21"/>
                <w:szCs w:val="21"/>
              </w:rPr>
              <w:pPrChange w:id="10967" w:author="Donovan Goode [2]" w:date="2018-11-09T10:05:00Z">
                <w:pPr>
                  <w:shd w:val="clear" w:color="auto" w:fill="1E1E1E"/>
                  <w:spacing w:line="285" w:lineRule="atLeast"/>
                </w:pPr>
              </w:pPrChange>
            </w:pPr>
            <w:del w:id="1096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314D1CB5" w14:textId="77777777" w:rsidR="00ED1509" w:rsidRPr="007520B6" w:rsidDel="008B6AF4" w:rsidRDefault="00ED1509">
            <w:pPr>
              <w:pStyle w:val="Heading1Numbered"/>
              <w:rPr>
                <w:del w:id="10969" w:author="Donovan Goode [2]" w:date="2018-11-09T10:04:00Z"/>
                <w:rFonts w:ascii="Consolas" w:eastAsia="Times New Roman" w:hAnsi="Consolas" w:cs="Times New Roman"/>
                <w:color w:val="D4D4D4"/>
                <w:sz w:val="21"/>
                <w:szCs w:val="21"/>
              </w:rPr>
              <w:pPrChange w:id="10970" w:author="Donovan Goode [2]" w:date="2018-11-09T10:05:00Z">
                <w:pPr>
                  <w:shd w:val="clear" w:color="auto" w:fill="1E1E1E"/>
                  <w:spacing w:line="285" w:lineRule="atLeast"/>
                </w:pPr>
              </w:pPrChange>
            </w:pPr>
            <w:del w:id="1097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93px</w:delText>
              </w:r>
              <w:r w:rsidRPr="007520B6" w:rsidDel="008B6AF4">
                <w:rPr>
                  <w:rFonts w:ascii="Consolas" w:eastAsia="Times New Roman" w:hAnsi="Consolas" w:cs="Times New Roman"/>
                  <w:color w:val="D4D4D4"/>
                  <w:sz w:val="21"/>
                  <w:szCs w:val="21"/>
                </w:rPr>
                <w:delText>;</w:delText>
              </w:r>
            </w:del>
          </w:p>
          <w:p w14:paraId="765311BC" w14:textId="77777777" w:rsidR="00ED1509" w:rsidRPr="007520B6" w:rsidDel="008B6AF4" w:rsidRDefault="00ED1509">
            <w:pPr>
              <w:pStyle w:val="Heading1Numbered"/>
              <w:rPr>
                <w:del w:id="10972" w:author="Donovan Goode [2]" w:date="2018-11-09T10:04:00Z"/>
                <w:rFonts w:ascii="Consolas" w:eastAsia="Times New Roman" w:hAnsi="Consolas" w:cs="Times New Roman"/>
                <w:color w:val="D4D4D4"/>
                <w:sz w:val="21"/>
                <w:szCs w:val="21"/>
              </w:rPr>
              <w:pPrChange w:id="10973" w:author="Donovan Goode [2]" w:date="2018-11-09T10:05:00Z">
                <w:pPr>
                  <w:shd w:val="clear" w:color="auto" w:fill="1E1E1E"/>
                  <w:spacing w:line="285" w:lineRule="atLeast"/>
                </w:pPr>
              </w:pPrChange>
            </w:pPr>
            <w:del w:id="1097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BDC4C29" w14:textId="77777777" w:rsidR="00ED1509" w:rsidRPr="007520B6" w:rsidDel="008B6AF4" w:rsidRDefault="00ED1509">
            <w:pPr>
              <w:pStyle w:val="Heading1Numbered"/>
              <w:rPr>
                <w:del w:id="10975" w:author="Donovan Goode [2]" w:date="2018-11-09T10:04:00Z"/>
                <w:rFonts w:ascii="Consolas" w:eastAsia="Times New Roman" w:hAnsi="Consolas" w:cs="Times New Roman"/>
                <w:color w:val="D4D4D4"/>
                <w:sz w:val="21"/>
                <w:szCs w:val="21"/>
              </w:rPr>
              <w:pPrChange w:id="10976" w:author="Donovan Goode [2]" w:date="2018-11-09T10:05:00Z">
                <w:pPr>
                  <w:shd w:val="clear" w:color="auto" w:fill="1E1E1E"/>
                  <w:spacing w:line="285" w:lineRule="atLeast"/>
                </w:pPr>
              </w:pPrChange>
            </w:pPr>
            <w:del w:id="1097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7D62AC43" w14:textId="77777777" w:rsidR="00ED1509" w:rsidRPr="007520B6" w:rsidDel="008B6AF4" w:rsidRDefault="00ED1509">
            <w:pPr>
              <w:pStyle w:val="Heading1Numbered"/>
              <w:rPr>
                <w:del w:id="10978" w:author="Donovan Goode [2]" w:date="2018-11-09T10:04:00Z"/>
                <w:rFonts w:ascii="Consolas" w:eastAsia="Times New Roman" w:hAnsi="Consolas" w:cs="Times New Roman"/>
                <w:color w:val="D4D4D4"/>
                <w:sz w:val="21"/>
                <w:szCs w:val="21"/>
              </w:rPr>
              <w:pPrChange w:id="10979" w:author="Donovan Goode [2]" w:date="2018-11-09T10:05:00Z">
                <w:pPr>
                  <w:shd w:val="clear" w:color="auto" w:fill="1E1E1E"/>
                  <w:spacing w:line="285" w:lineRule="atLeast"/>
                </w:pPr>
              </w:pPrChange>
            </w:pPr>
            <w:del w:id="1098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36px</w:delText>
              </w:r>
              <w:r w:rsidRPr="007520B6" w:rsidDel="008B6AF4">
                <w:rPr>
                  <w:rFonts w:ascii="Consolas" w:eastAsia="Times New Roman" w:hAnsi="Consolas" w:cs="Times New Roman"/>
                  <w:color w:val="D4D4D4"/>
                  <w:sz w:val="21"/>
                  <w:szCs w:val="21"/>
                </w:rPr>
                <w:delText>;</w:delText>
              </w:r>
            </w:del>
          </w:p>
          <w:p w14:paraId="4D7791C8" w14:textId="77777777" w:rsidR="00ED1509" w:rsidRPr="007520B6" w:rsidDel="008B6AF4" w:rsidRDefault="00ED1509">
            <w:pPr>
              <w:pStyle w:val="Heading1Numbered"/>
              <w:rPr>
                <w:del w:id="10981" w:author="Donovan Goode [2]" w:date="2018-11-09T10:04:00Z"/>
                <w:rFonts w:ascii="Consolas" w:eastAsia="Times New Roman" w:hAnsi="Consolas" w:cs="Times New Roman"/>
                <w:color w:val="D4D4D4"/>
                <w:sz w:val="21"/>
                <w:szCs w:val="21"/>
              </w:rPr>
              <w:pPrChange w:id="10982" w:author="Donovan Goode [2]" w:date="2018-11-09T10:05:00Z">
                <w:pPr>
                  <w:shd w:val="clear" w:color="auto" w:fill="1E1E1E"/>
                  <w:spacing w:line="285" w:lineRule="atLeast"/>
                </w:pPr>
              </w:pPrChange>
            </w:pPr>
            <w:del w:id="1098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7F2080D7" w14:textId="77777777" w:rsidR="00ED1509" w:rsidRPr="007520B6" w:rsidDel="008B6AF4" w:rsidRDefault="00ED1509">
            <w:pPr>
              <w:pStyle w:val="Heading1Numbered"/>
              <w:rPr>
                <w:del w:id="10984" w:author="Donovan Goode [2]" w:date="2018-11-09T10:04:00Z"/>
                <w:rFonts w:ascii="Consolas" w:eastAsia="Times New Roman" w:hAnsi="Consolas" w:cs="Times New Roman"/>
                <w:color w:val="D4D4D4"/>
                <w:sz w:val="21"/>
                <w:szCs w:val="21"/>
              </w:rPr>
              <w:pPrChange w:id="10985" w:author="Donovan Goode [2]" w:date="2018-11-09T10:05:00Z">
                <w:pPr>
                  <w:shd w:val="clear" w:color="auto" w:fill="1E1E1E"/>
                  <w:spacing w:line="285" w:lineRule="atLeast"/>
                </w:pPr>
              </w:pPrChange>
            </w:pPr>
            <w:del w:id="10986" w:author="Donovan Goode [2]" w:date="2018-11-09T10:04:00Z">
              <w:r w:rsidRPr="007520B6" w:rsidDel="008B6AF4">
                <w:rPr>
                  <w:rFonts w:ascii="Consolas" w:eastAsia="Times New Roman" w:hAnsi="Consolas" w:cs="Times New Roman"/>
                  <w:color w:val="D4D4D4"/>
                  <w:sz w:val="21"/>
                  <w:szCs w:val="21"/>
                </w:rPr>
                <w:delText xml:space="preserve">    }</w:delText>
              </w:r>
            </w:del>
          </w:p>
          <w:p w14:paraId="1CFBBA7C" w14:textId="77777777" w:rsidR="00ED1509" w:rsidRPr="007520B6" w:rsidDel="008B6AF4" w:rsidRDefault="00ED1509">
            <w:pPr>
              <w:pStyle w:val="Heading1Numbered"/>
              <w:rPr>
                <w:del w:id="10987" w:author="Donovan Goode [2]" w:date="2018-11-09T10:04:00Z"/>
                <w:rFonts w:ascii="Consolas" w:eastAsia="Times New Roman" w:hAnsi="Consolas" w:cs="Times New Roman"/>
                <w:color w:val="D4D4D4"/>
                <w:sz w:val="21"/>
                <w:szCs w:val="21"/>
              </w:rPr>
              <w:pPrChange w:id="10988" w:author="Donovan Goode [2]" w:date="2018-11-09T10:05:00Z">
                <w:pPr>
                  <w:shd w:val="clear" w:color="auto" w:fill="1E1E1E"/>
                  <w:spacing w:line="285" w:lineRule="atLeast"/>
                </w:pPr>
              </w:pPrChange>
            </w:pPr>
          </w:p>
          <w:p w14:paraId="002DDCA0" w14:textId="77777777" w:rsidR="00ED1509" w:rsidRPr="007520B6" w:rsidDel="008B6AF4" w:rsidRDefault="00ED1509">
            <w:pPr>
              <w:pStyle w:val="Heading1Numbered"/>
              <w:rPr>
                <w:del w:id="10989" w:author="Donovan Goode [2]" w:date="2018-11-09T10:04:00Z"/>
                <w:rFonts w:ascii="Consolas" w:eastAsia="Times New Roman" w:hAnsi="Consolas" w:cs="Times New Roman"/>
                <w:color w:val="D4D4D4"/>
                <w:sz w:val="21"/>
                <w:szCs w:val="21"/>
              </w:rPr>
              <w:pPrChange w:id="10990" w:author="Donovan Goode [2]" w:date="2018-11-09T10:05:00Z">
                <w:pPr>
                  <w:shd w:val="clear" w:color="auto" w:fill="1E1E1E"/>
                  <w:spacing w:line="285" w:lineRule="atLeast"/>
                </w:pPr>
              </w:pPrChange>
            </w:pPr>
            <w:del w:id="1099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#overlay_right_shadow</w:delText>
              </w:r>
              <w:r w:rsidRPr="007520B6" w:rsidDel="008B6AF4">
                <w:rPr>
                  <w:rFonts w:ascii="Consolas" w:eastAsia="Times New Roman" w:hAnsi="Consolas" w:cs="Times New Roman"/>
                  <w:color w:val="D4D4D4"/>
                  <w:sz w:val="21"/>
                  <w:szCs w:val="21"/>
                </w:rPr>
                <w:delText xml:space="preserve"> {</w:delText>
              </w:r>
            </w:del>
          </w:p>
          <w:p w14:paraId="7A7594BA" w14:textId="77777777" w:rsidR="00ED1509" w:rsidRPr="007520B6" w:rsidDel="008B6AF4" w:rsidRDefault="00ED1509">
            <w:pPr>
              <w:pStyle w:val="Heading1Numbered"/>
              <w:rPr>
                <w:del w:id="10992" w:author="Donovan Goode [2]" w:date="2018-11-09T10:04:00Z"/>
                <w:rFonts w:ascii="Consolas" w:eastAsia="Times New Roman" w:hAnsi="Consolas" w:cs="Times New Roman"/>
                <w:color w:val="D4D4D4"/>
                <w:sz w:val="21"/>
                <w:szCs w:val="21"/>
              </w:rPr>
              <w:pPrChange w:id="10993" w:author="Donovan Goode [2]" w:date="2018-11-09T10:05:00Z">
                <w:pPr>
                  <w:shd w:val="clear" w:color="auto" w:fill="1E1E1E"/>
                  <w:spacing w:line="285" w:lineRule="atLeast"/>
                </w:pPr>
              </w:pPrChange>
            </w:pPr>
            <w:del w:id="1099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0BD7A307" w14:textId="77777777" w:rsidR="00ED1509" w:rsidRPr="007520B6" w:rsidDel="008B6AF4" w:rsidRDefault="00ED1509">
            <w:pPr>
              <w:pStyle w:val="Heading1Numbered"/>
              <w:rPr>
                <w:del w:id="10995" w:author="Donovan Goode [2]" w:date="2018-11-09T10:04:00Z"/>
                <w:rFonts w:ascii="Consolas" w:eastAsia="Times New Roman" w:hAnsi="Consolas" w:cs="Times New Roman"/>
                <w:color w:val="D4D4D4"/>
                <w:sz w:val="21"/>
                <w:szCs w:val="21"/>
              </w:rPr>
              <w:pPrChange w:id="10996" w:author="Donovan Goode [2]" w:date="2018-11-09T10:05:00Z">
                <w:pPr>
                  <w:shd w:val="clear" w:color="auto" w:fill="1E1E1E"/>
                  <w:spacing w:line="285" w:lineRule="atLeast"/>
                </w:pPr>
              </w:pPrChange>
            </w:pPr>
            <w:del w:id="1099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893px</w:delText>
              </w:r>
              <w:r w:rsidRPr="007520B6" w:rsidDel="008B6AF4">
                <w:rPr>
                  <w:rFonts w:ascii="Consolas" w:eastAsia="Times New Roman" w:hAnsi="Consolas" w:cs="Times New Roman"/>
                  <w:color w:val="D4D4D4"/>
                  <w:sz w:val="21"/>
                  <w:szCs w:val="21"/>
                </w:rPr>
                <w:delText>;</w:delText>
              </w:r>
            </w:del>
          </w:p>
          <w:p w14:paraId="6A96045B" w14:textId="77777777" w:rsidR="00ED1509" w:rsidRPr="007520B6" w:rsidDel="008B6AF4" w:rsidRDefault="00ED1509">
            <w:pPr>
              <w:pStyle w:val="Heading1Numbered"/>
              <w:rPr>
                <w:del w:id="10998" w:author="Donovan Goode [2]" w:date="2018-11-09T10:04:00Z"/>
                <w:rFonts w:ascii="Consolas" w:eastAsia="Times New Roman" w:hAnsi="Consolas" w:cs="Times New Roman"/>
                <w:color w:val="D4D4D4"/>
                <w:sz w:val="21"/>
                <w:szCs w:val="21"/>
              </w:rPr>
              <w:pPrChange w:id="10999" w:author="Donovan Goode [2]" w:date="2018-11-09T10:05:00Z">
                <w:pPr>
                  <w:shd w:val="clear" w:color="auto" w:fill="1E1E1E"/>
                  <w:spacing w:line="285" w:lineRule="atLeast"/>
                </w:pPr>
              </w:pPrChange>
            </w:pPr>
            <w:del w:id="1100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831F579" w14:textId="77777777" w:rsidR="00ED1509" w:rsidRPr="007520B6" w:rsidDel="008B6AF4" w:rsidRDefault="00ED1509">
            <w:pPr>
              <w:pStyle w:val="Heading1Numbered"/>
              <w:rPr>
                <w:del w:id="11001" w:author="Donovan Goode [2]" w:date="2018-11-09T10:04:00Z"/>
                <w:rFonts w:ascii="Consolas" w:eastAsia="Times New Roman" w:hAnsi="Consolas" w:cs="Times New Roman"/>
                <w:color w:val="D4D4D4"/>
                <w:sz w:val="21"/>
                <w:szCs w:val="21"/>
              </w:rPr>
              <w:pPrChange w:id="11002" w:author="Donovan Goode [2]" w:date="2018-11-09T10:05:00Z">
                <w:pPr>
                  <w:shd w:val="clear" w:color="auto" w:fill="1E1E1E"/>
                  <w:spacing w:line="285" w:lineRule="atLeast"/>
                </w:pPr>
              </w:pPrChange>
            </w:pPr>
            <w:del w:id="1100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4FA2D156" w14:textId="77777777" w:rsidR="00ED1509" w:rsidRPr="007520B6" w:rsidDel="008B6AF4" w:rsidRDefault="00ED1509">
            <w:pPr>
              <w:pStyle w:val="Heading1Numbered"/>
              <w:rPr>
                <w:del w:id="11004" w:author="Donovan Goode [2]" w:date="2018-11-09T10:04:00Z"/>
                <w:rFonts w:ascii="Consolas" w:eastAsia="Times New Roman" w:hAnsi="Consolas" w:cs="Times New Roman"/>
                <w:color w:val="D4D4D4"/>
                <w:sz w:val="21"/>
                <w:szCs w:val="21"/>
              </w:rPr>
              <w:pPrChange w:id="11005" w:author="Donovan Goode [2]" w:date="2018-11-09T10:05:00Z">
                <w:pPr>
                  <w:shd w:val="clear" w:color="auto" w:fill="1E1E1E"/>
                  <w:spacing w:line="285" w:lineRule="atLeast"/>
                </w:pPr>
              </w:pPrChange>
            </w:pPr>
            <w:del w:id="1100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36px</w:delText>
              </w:r>
              <w:r w:rsidRPr="007520B6" w:rsidDel="008B6AF4">
                <w:rPr>
                  <w:rFonts w:ascii="Consolas" w:eastAsia="Times New Roman" w:hAnsi="Consolas" w:cs="Times New Roman"/>
                  <w:color w:val="D4D4D4"/>
                  <w:sz w:val="21"/>
                  <w:szCs w:val="21"/>
                </w:rPr>
                <w:delText>;</w:delText>
              </w:r>
            </w:del>
          </w:p>
          <w:p w14:paraId="3445BACB" w14:textId="77777777" w:rsidR="00ED1509" w:rsidRPr="007520B6" w:rsidDel="008B6AF4" w:rsidRDefault="00ED1509">
            <w:pPr>
              <w:pStyle w:val="Heading1Numbered"/>
              <w:rPr>
                <w:del w:id="11007" w:author="Donovan Goode [2]" w:date="2018-11-09T10:04:00Z"/>
                <w:rFonts w:ascii="Consolas" w:eastAsia="Times New Roman" w:hAnsi="Consolas" w:cs="Times New Roman"/>
                <w:color w:val="D4D4D4"/>
                <w:sz w:val="21"/>
                <w:szCs w:val="21"/>
              </w:rPr>
              <w:pPrChange w:id="11008" w:author="Donovan Goode [2]" w:date="2018-11-09T10:05:00Z">
                <w:pPr>
                  <w:shd w:val="clear" w:color="auto" w:fill="1E1E1E"/>
                  <w:spacing w:line="285" w:lineRule="atLeast"/>
                </w:pPr>
              </w:pPrChange>
            </w:pPr>
            <w:del w:id="1100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721BBC75" w14:textId="77777777" w:rsidR="00ED1509" w:rsidRPr="007520B6" w:rsidDel="008B6AF4" w:rsidRDefault="00ED1509">
            <w:pPr>
              <w:pStyle w:val="Heading1Numbered"/>
              <w:rPr>
                <w:del w:id="11010" w:author="Donovan Goode [2]" w:date="2018-11-09T10:04:00Z"/>
                <w:rFonts w:ascii="Consolas" w:eastAsia="Times New Roman" w:hAnsi="Consolas" w:cs="Times New Roman"/>
                <w:color w:val="D4D4D4"/>
                <w:sz w:val="21"/>
                <w:szCs w:val="21"/>
              </w:rPr>
              <w:pPrChange w:id="11011" w:author="Donovan Goode [2]" w:date="2018-11-09T10:05:00Z">
                <w:pPr>
                  <w:shd w:val="clear" w:color="auto" w:fill="1E1E1E"/>
                  <w:spacing w:line="285" w:lineRule="atLeast"/>
                </w:pPr>
              </w:pPrChange>
            </w:pPr>
            <w:del w:id="11012" w:author="Donovan Goode [2]" w:date="2018-11-09T10:04:00Z">
              <w:r w:rsidRPr="007520B6" w:rsidDel="008B6AF4">
                <w:rPr>
                  <w:rFonts w:ascii="Consolas" w:eastAsia="Times New Roman" w:hAnsi="Consolas" w:cs="Times New Roman"/>
                  <w:color w:val="D4D4D4"/>
                  <w:sz w:val="21"/>
                  <w:szCs w:val="21"/>
                </w:rPr>
                <w:delText xml:space="preserve">    }</w:delText>
              </w:r>
            </w:del>
          </w:p>
          <w:p w14:paraId="2D19D5FB" w14:textId="77777777" w:rsidR="00ED1509" w:rsidRPr="007520B6" w:rsidDel="008B6AF4" w:rsidRDefault="00ED1509">
            <w:pPr>
              <w:pStyle w:val="Heading1Numbered"/>
              <w:rPr>
                <w:del w:id="11013" w:author="Donovan Goode [2]" w:date="2018-11-09T10:04:00Z"/>
                <w:rFonts w:ascii="Consolas" w:eastAsia="Times New Roman" w:hAnsi="Consolas" w:cs="Times New Roman"/>
                <w:color w:val="D4D4D4"/>
                <w:sz w:val="21"/>
                <w:szCs w:val="21"/>
              </w:rPr>
              <w:pPrChange w:id="11014" w:author="Donovan Goode [2]" w:date="2018-11-09T10:05:00Z">
                <w:pPr>
                  <w:shd w:val="clear" w:color="auto" w:fill="1E1E1E"/>
                  <w:spacing w:line="285" w:lineRule="atLeast"/>
                </w:pPr>
              </w:pPrChange>
            </w:pPr>
          </w:p>
          <w:p w14:paraId="5332D33A" w14:textId="77777777" w:rsidR="00ED1509" w:rsidRPr="007520B6" w:rsidDel="008B6AF4" w:rsidRDefault="00ED1509">
            <w:pPr>
              <w:pStyle w:val="Heading1Numbered"/>
              <w:rPr>
                <w:del w:id="11015" w:author="Donovan Goode [2]" w:date="2018-11-09T10:04:00Z"/>
                <w:rFonts w:ascii="Consolas" w:eastAsia="Times New Roman" w:hAnsi="Consolas" w:cs="Times New Roman"/>
                <w:color w:val="D4D4D4"/>
                <w:sz w:val="21"/>
                <w:szCs w:val="21"/>
              </w:rPr>
              <w:pPrChange w:id="11016" w:author="Donovan Goode [2]" w:date="2018-11-09T10:05:00Z">
                <w:pPr>
                  <w:shd w:val="clear" w:color="auto" w:fill="1E1E1E"/>
                  <w:spacing w:line="285" w:lineRule="atLeast"/>
                </w:pPr>
              </w:pPrChange>
            </w:pPr>
            <w:del w:id="1101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#overlay_bottom_left</w:delText>
              </w:r>
              <w:r w:rsidRPr="007520B6" w:rsidDel="008B6AF4">
                <w:rPr>
                  <w:rFonts w:ascii="Consolas" w:eastAsia="Times New Roman" w:hAnsi="Consolas" w:cs="Times New Roman"/>
                  <w:color w:val="D4D4D4"/>
                  <w:sz w:val="21"/>
                  <w:szCs w:val="21"/>
                </w:rPr>
                <w:delText xml:space="preserve"> {</w:delText>
              </w:r>
            </w:del>
          </w:p>
          <w:p w14:paraId="5FDE3820" w14:textId="77777777" w:rsidR="00ED1509" w:rsidRPr="007520B6" w:rsidDel="008B6AF4" w:rsidRDefault="00ED1509">
            <w:pPr>
              <w:pStyle w:val="Heading1Numbered"/>
              <w:rPr>
                <w:del w:id="11018" w:author="Donovan Goode [2]" w:date="2018-11-09T10:04:00Z"/>
                <w:rFonts w:ascii="Consolas" w:eastAsia="Times New Roman" w:hAnsi="Consolas" w:cs="Times New Roman"/>
                <w:color w:val="D4D4D4"/>
                <w:sz w:val="21"/>
                <w:szCs w:val="21"/>
              </w:rPr>
              <w:pPrChange w:id="11019" w:author="Donovan Goode [2]" w:date="2018-11-09T10:05:00Z">
                <w:pPr>
                  <w:shd w:val="clear" w:color="auto" w:fill="1E1E1E"/>
                  <w:spacing w:line="285" w:lineRule="atLeast"/>
                </w:pPr>
              </w:pPrChange>
            </w:pPr>
            <w:del w:id="1102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6B1C1E94" w14:textId="77777777" w:rsidR="00ED1509" w:rsidRPr="007520B6" w:rsidDel="008B6AF4" w:rsidRDefault="00ED1509">
            <w:pPr>
              <w:pStyle w:val="Heading1Numbered"/>
              <w:rPr>
                <w:del w:id="11021" w:author="Donovan Goode [2]" w:date="2018-11-09T10:04:00Z"/>
                <w:rFonts w:ascii="Consolas" w:eastAsia="Times New Roman" w:hAnsi="Consolas" w:cs="Times New Roman"/>
                <w:color w:val="D4D4D4"/>
                <w:sz w:val="21"/>
                <w:szCs w:val="21"/>
              </w:rPr>
              <w:pPrChange w:id="11022" w:author="Donovan Goode [2]" w:date="2018-11-09T10:05:00Z">
                <w:pPr>
                  <w:shd w:val="clear" w:color="auto" w:fill="1E1E1E"/>
                  <w:spacing w:line="285" w:lineRule="atLeast"/>
                </w:pPr>
              </w:pPrChange>
            </w:pPr>
            <w:del w:id="1102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30CE16BE" w14:textId="77777777" w:rsidR="00ED1509" w:rsidRPr="007520B6" w:rsidDel="008B6AF4" w:rsidRDefault="00ED1509">
            <w:pPr>
              <w:pStyle w:val="Heading1Numbered"/>
              <w:rPr>
                <w:del w:id="11024" w:author="Donovan Goode [2]" w:date="2018-11-09T10:04:00Z"/>
                <w:rFonts w:ascii="Consolas" w:eastAsia="Times New Roman" w:hAnsi="Consolas" w:cs="Times New Roman"/>
                <w:color w:val="D4D4D4"/>
                <w:sz w:val="21"/>
                <w:szCs w:val="21"/>
              </w:rPr>
              <w:pPrChange w:id="11025" w:author="Donovan Goode [2]" w:date="2018-11-09T10:05:00Z">
                <w:pPr>
                  <w:shd w:val="clear" w:color="auto" w:fill="1E1E1E"/>
                  <w:spacing w:line="285" w:lineRule="atLeast"/>
                </w:pPr>
              </w:pPrChange>
            </w:pPr>
            <w:del w:id="1102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D4B3DFA" w14:textId="77777777" w:rsidR="00ED1509" w:rsidRPr="007520B6" w:rsidDel="008B6AF4" w:rsidRDefault="00ED1509">
            <w:pPr>
              <w:pStyle w:val="Heading1Numbered"/>
              <w:rPr>
                <w:del w:id="11027" w:author="Donovan Goode [2]" w:date="2018-11-09T10:04:00Z"/>
                <w:rFonts w:ascii="Consolas" w:eastAsia="Times New Roman" w:hAnsi="Consolas" w:cs="Times New Roman"/>
                <w:color w:val="D4D4D4"/>
                <w:sz w:val="21"/>
                <w:szCs w:val="21"/>
              </w:rPr>
              <w:pPrChange w:id="11028" w:author="Donovan Goode [2]" w:date="2018-11-09T10:05:00Z">
                <w:pPr>
                  <w:shd w:val="clear" w:color="auto" w:fill="1E1E1E"/>
                  <w:spacing w:line="285" w:lineRule="atLeast"/>
                </w:pPr>
              </w:pPrChange>
            </w:pPr>
            <w:del w:id="1102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95A08B" w14:textId="77777777" w:rsidR="00ED1509" w:rsidRPr="007520B6" w:rsidDel="008B6AF4" w:rsidRDefault="00ED1509">
            <w:pPr>
              <w:pStyle w:val="Heading1Numbered"/>
              <w:rPr>
                <w:del w:id="11030" w:author="Donovan Goode [2]" w:date="2018-11-09T10:04:00Z"/>
                <w:rFonts w:ascii="Consolas" w:eastAsia="Times New Roman" w:hAnsi="Consolas" w:cs="Times New Roman"/>
                <w:color w:val="D4D4D4"/>
                <w:sz w:val="21"/>
                <w:szCs w:val="21"/>
              </w:rPr>
              <w:pPrChange w:id="11031" w:author="Donovan Goode [2]" w:date="2018-11-09T10:05:00Z">
                <w:pPr>
                  <w:shd w:val="clear" w:color="auto" w:fill="1E1E1E"/>
                  <w:spacing w:line="285" w:lineRule="atLeast"/>
                </w:pPr>
              </w:pPrChange>
            </w:pPr>
            <w:del w:id="1103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93CF718" w14:textId="77777777" w:rsidR="00ED1509" w:rsidRPr="007520B6" w:rsidDel="008B6AF4" w:rsidRDefault="00ED1509">
            <w:pPr>
              <w:pStyle w:val="Heading1Numbered"/>
              <w:rPr>
                <w:del w:id="11033" w:author="Donovan Goode [2]" w:date="2018-11-09T10:04:00Z"/>
                <w:rFonts w:ascii="Consolas" w:eastAsia="Times New Roman" w:hAnsi="Consolas" w:cs="Times New Roman"/>
                <w:color w:val="D4D4D4"/>
                <w:sz w:val="21"/>
                <w:szCs w:val="21"/>
              </w:rPr>
              <w:pPrChange w:id="11034" w:author="Donovan Goode [2]" w:date="2018-11-09T10:05:00Z">
                <w:pPr>
                  <w:shd w:val="clear" w:color="auto" w:fill="1E1E1E"/>
                  <w:spacing w:line="285" w:lineRule="atLeast"/>
                </w:pPr>
              </w:pPrChange>
            </w:pPr>
            <w:del w:id="1103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12E044A4" w14:textId="77777777" w:rsidR="00ED1509" w:rsidRPr="007520B6" w:rsidDel="008B6AF4" w:rsidRDefault="00ED1509">
            <w:pPr>
              <w:pStyle w:val="Heading1Numbered"/>
              <w:rPr>
                <w:del w:id="11036" w:author="Donovan Goode [2]" w:date="2018-11-09T10:04:00Z"/>
                <w:rFonts w:ascii="Consolas" w:eastAsia="Times New Roman" w:hAnsi="Consolas" w:cs="Times New Roman"/>
                <w:color w:val="D4D4D4"/>
                <w:sz w:val="21"/>
                <w:szCs w:val="21"/>
              </w:rPr>
              <w:pPrChange w:id="11037" w:author="Donovan Goode [2]" w:date="2018-11-09T10:05:00Z">
                <w:pPr>
                  <w:shd w:val="clear" w:color="auto" w:fill="1E1E1E"/>
                  <w:spacing w:line="285" w:lineRule="atLeast"/>
                </w:pPr>
              </w:pPrChange>
            </w:pPr>
            <w:del w:id="1103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40B5F0CA" w14:textId="77777777" w:rsidR="00ED1509" w:rsidRPr="007520B6" w:rsidDel="008B6AF4" w:rsidRDefault="00ED1509">
            <w:pPr>
              <w:pStyle w:val="Heading1Numbered"/>
              <w:rPr>
                <w:del w:id="11039" w:author="Donovan Goode [2]" w:date="2018-11-09T10:04:00Z"/>
                <w:rFonts w:ascii="Consolas" w:eastAsia="Times New Roman" w:hAnsi="Consolas" w:cs="Times New Roman"/>
                <w:color w:val="D4D4D4"/>
                <w:sz w:val="21"/>
                <w:szCs w:val="21"/>
              </w:rPr>
              <w:pPrChange w:id="11040" w:author="Donovan Goode [2]" w:date="2018-11-09T10:05:00Z">
                <w:pPr>
                  <w:shd w:val="clear" w:color="auto" w:fill="1E1E1E"/>
                  <w:spacing w:line="285" w:lineRule="atLeast"/>
                </w:pPr>
              </w:pPrChange>
            </w:pPr>
            <w:del w:id="1104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EE34B7A" w14:textId="77777777" w:rsidR="00ED1509" w:rsidRPr="007520B6" w:rsidDel="008B6AF4" w:rsidRDefault="00ED1509">
            <w:pPr>
              <w:pStyle w:val="Heading1Numbered"/>
              <w:rPr>
                <w:del w:id="11042" w:author="Donovan Goode [2]" w:date="2018-11-09T10:04:00Z"/>
                <w:rFonts w:ascii="Consolas" w:eastAsia="Times New Roman" w:hAnsi="Consolas" w:cs="Times New Roman"/>
                <w:color w:val="D4D4D4"/>
                <w:sz w:val="21"/>
                <w:szCs w:val="21"/>
              </w:rPr>
              <w:pPrChange w:id="11043" w:author="Donovan Goode [2]" w:date="2018-11-09T10:05:00Z">
                <w:pPr>
                  <w:shd w:val="clear" w:color="auto" w:fill="1E1E1E"/>
                  <w:spacing w:line="285" w:lineRule="atLeast"/>
                </w:pPr>
              </w:pPrChange>
            </w:pPr>
            <w:del w:id="1104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0D355D9" w14:textId="77777777" w:rsidR="00ED1509" w:rsidRPr="007520B6" w:rsidDel="008B6AF4" w:rsidRDefault="00ED1509">
            <w:pPr>
              <w:pStyle w:val="Heading1Numbered"/>
              <w:rPr>
                <w:del w:id="11045" w:author="Donovan Goode [2]" w:date="2018-11-09T10:04:00Z"/>
                <w:rFonts w:ascii="Consolas" w:eastAsia="Times New Roman" w:hAnsi="Consolas" w:cs="Times New Roman"/>
                <w:color w:val="D4D4D4"/>
                <w:sz w:val="21"/>
                <w:szCs w:val="21"/>
              </w:rPr>
              <w:pPrChange w:id="11046" w:author="Donovan Goode [2]" w:date="2018-11-09T10:05:00Z">
                <w:pPr>
                  <w:shd w:val="clear" w:color="auto" w:fill="1E1E1E"/>
                  <w:spacing w:line="285" w:lineRule="atLeast"/>
                </w:pPr>
              </w:pPrChange>
            </w:pPr>
            <w:del w:id="11047" w:author="Donovan Goode [2]" w:date="2018-11-09T10:04:00Z">
              <w:r w:rsidRPr="007520B6" w:rsidDel="008B6AF4">
                <w:rPr>
                  <w:rFonts w:ascii="Consolas" w:eastAsia="Times New Roman" w:hAnsi="Consolas" w:cs="Times New Roman"/>
                  <w:color w:val="D4D4D4"/>
                  <w:sz w:val="21"/>
                  <w:szCs w:val="21"/>
                </w:rPr>
                <w:delText xml:space="preserve">    }</w:delText>
              </w:r>
            </w:del>
          </w:p>
          <w:p w14:paraId="16912719" w14:textId="77777777" w:rsidR="00ED1509" w:rsidRPr="007520B6" w:rsidDel="008B6AF4" w:rsidRDefault="00ED1509">
            <w:pPr>
              <w:pStyle w:val="Heading1Numbered"/>
              <w:rPr>
                <w:del w:id="11048" w:author="Donovan Goode [2]" w:date="2018-11-09T10:04:00Z"/>
                <w:rFonts w:ascii="Consolas" w:eastAsia="Times New Roman" w:hAnsi="Consolas" w:cs="Times New Roman"/>
                <w:color w:val="D4D4D4"/>
                <w:sz w:val="21"/>
                <w:szCs w:val="21"/>
              </w:rPr>
              <w:pPrChange w:id="11049" w:author="Donovan Goode [2]" w:date="2018-11-09T10:05:00Z">
                <w:pPr>
                  <w:shd w:val="clear" w:color="auto" w:fill="1E1E1E"/>
                  <w:spacing w:line="285" w:lineRule="atLeast"/>
                </w:pPr>
              </w:pPrChange>
            </w:pPr>
          </w:p>
          <w:p w14:paraId="5995A593" w14:textId="77777777" w:rsidR="00ED1509" w:rsidRPr="007520B6" w:rsidDel="008B6AF4" w:rsidRDefault="00ED1509">
            <w:pPr>
              <w:pStyle w:val="Heading1Numbered"/>
              <w:rPr>
                <w:del w:id="11050" w:author="Donovan Goode [2]" w:date="2018-11-09T10:04:00Z"/>
                <w:rFonts w:ascii="Consolas" w:eastAsia="Times New Roman" w:hAnsi="Consolas" w:cs="Times New Roman"/>
                <w:color w:val="D4D4D4"/>
                <w:sz w:val="21"/>
                <w:szCs w:val="21"/>
              </w:rPr>
              <w:pPrChange w:id="11051" w:author="Donovan Goode [2]" w:date="2018-11-09T10:05:00Z">
                <w:pPr>
                  <w:shd w:val="clear" w:color="auto" w:fill="1E1E1E"/>
                  <w:spacing w:line="285" w:lineRule="atLeast"/>
                </w:pPr>
              </w:pPrChange>
            </w:pPr>
            <w:del w:id="1105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#overlay_bottom_mid</w:delText>
              </w:r>
              <w:r w:rsidRPr="007520B6" w:rsidDel="008B6AF4">
                <w:rPr>
                  <w:rFonts w:ascii="Consolas" w:eastAsia="Times New Roman" w:hAnsi="Consolas" w:cs="Times New Roman"/>
                  <w:color w:val="D4D4D4"/>
                  <w:sz w:val="21"/>
                  <w:szCs w:val="21"/>
                </w:rPr>
                <w:delText xml:space="preserve"> {</w:delText>
              </w:r>
            </w:del>
          </w:p>
          <w:p w14:paraId="5CFDDAC8" w14:textId="77777777" w:rsidR="00ED1509" w:rsidRPr="007520B6" w:rsidDel="008B6AF4" w:rsidRDefault="00ED1509">
            <w:pPr>
              <w:pStyle w:val="Heading1Numbered"/>
              <w:rPr>
                <w:del w:id="11053" w:author="Donovan Goode [2]" w:date="2018-11-09T10:04:00Z"/>
                <w:rFonts w:ascii="Consolas" w:eastAsia="Times New Roman" w:hAnsi="Consolas" w:cs="Times New Roman"/>
                <w:color w:val="D4D4D4"/>
                <w:sz w:val="21"/>
                <w:szCs w:val="21"/>
              </w:rPr>
              <w:pPrChange w:id="11054" w:author="Donovan Goode [2]" w:date="2018-11-09T10:05:00Z">
                <w:pPr>
                  <w:shd w:val="clear" w:color="auto" w:fill="1E1E1E"/>
                  <w:spacing w:line="285" w:lineRule="atLeast"/>
                </w:pPr>
              </w:pPrChange>
            </w:pPr>
            <w:del w:id="1105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766px</w:delText>
              </w:r>
              <w:r w:rsidRPr="007520B6" w:rsidDel="008B6AF4">
                <w:rPr>
                  <w:rFonts w:ascii="Consolas" w:eastAsia="Times New Roman" w:hAnsi="Consolas" w:cs="Times New Roman"/>
                  <w:color w:val="D4D4D4"/>
                  <w:sz w:val="21"/>
                  <w:szCs w:val="21"/>
                </w:rPr>
                <w:delText>;</w:delText>
              </w:r>
            </w:del>
          </w:p>
          <w:p w14:paraId="11BF1775" w14:textId="77777777" w:rsidR="00ED1509" w:rsidRPr="007520B6" w:rsidDel="008B6AF4" w:rsidRDefault="00ED1509">
            <w:pPr>
              <w:pStyle w:val="Heading1Numbered"/>
              <w:rPr>
                <w:del w:id="11056" w:author="Donovan Goode [2]" w:date="2018-11-09T10:04:00Z"/>
                <w:rFonts w:ascii="Consolas" w:eastAsia="Times New Roman" w:hAnsi="Consolas" w:cs="Times New Roman"/>
                <w:color w:val="D4D4D4"/>
                <w:sz w:val="21"/>
                <w:szCs w:val="21"/>
              </w:rPr>
              <w:pPrChange w:id="11057" w:author="Donovan Goode [2]" w:date="2018-11-09T10:05:00Z">
                <w:pPr>
                  <w:shd w:val="clear" w:color="auto" w:fill="1E1E1E"/>
                  <w:spacing w:line="285" w:lineRule="atLeast"/>
                </w:pPr>
              </w:pPrChange>
            </w:pPr>
            <w:del w:id="1105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6AF38D16" w14:textId="77777777" w:rsidR="00ED1509" w:rsidRPr="007520B6" w:rsidDel="008B6AF4" w:rsidRDefault="00ED1509">
            <w:pPr>
              <w:pStyle w:val="Heading1Numbered"/>
              <w:rPr>
                <w:del w:id="11059" w:author="Donovan Goode [2]" w:date="2018-11-09T10:04:00Z"/>
                <w:rFonts w:ascii="Consolas" w:eastAsia="Times New Roman" w:hAnsi="Consolas" w:cs="Times New Roman"/>
                <w:color w:val="D4D4D4"/>
                <w:sz w:val="21"/>
                <w:szCs w:val="21"/>
              </w:rPr>
              <w:pPrChange w:id="11060" w:author="Donovan Goode [2]" w:date="2018-11-09T10:05:00Z">
                <w:pPr>
                  <w:shd w:val="clear" w:color="auto" w:fill="1E1E1E"/>
                  <w:spacing w:line="285" w:lineRule="atLeast"/>
                </w:pPr>
              </w:pPrChange>
            </w:pPr>
            <w:del w:id="1106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C787DEE" w14:textId="77777777" w:rsidR="00ED1509" w:rsidRPr="007520B6" w:rsidDel="008B6AF4" w:rsidRDefault="00ED1509">
            <w:pPr>
              <w:pStyle w:val="Heading1Numbered"/>
              <w:rPr>
                <w:del w:id="11062" w:author="Donovan Goode [2]" w:date="2018-11-09T10:04:00Z"/>
                <w:rFonts w:ascii="Consolas" w:eastAsia="Times New Roman" w:hAnsi="Consolas" w:cs="Times New Roman"/>
                <w:color w:val="D4D4D4"/>
                <w:sz w:val="21"/>
                <w:szCs w:val="21"/>
              </w:rPr>
              <w:pPrChange w:id="11063" w:author="Donovan Goode [2]" w:date="2018-11-09T10:05:00Z">
                <w:pPr>
                  <w:shd w:val="clear" w:color="auto" w:fill="1E1E1E"/>
                  <w:spacing w:line="285" w:lineRule="atLeast"/>
                </w:pPr>
              </w:pPrChange>
            </w:pPr>
            <w:del w:id="1106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5583CD88" w14:textId="77777777" w:rsidR="00ED1509" w:rsidRPr="007520B6" w:rsidDel="008B6AF4" w:rsidRDefault="00ED1509">
            <w:pPr>
              <w:pStyle w:val="Heading1Numbered"/>
              <w:rPr>
                <w:del w:id="11065" w:author="Donovan Goode [2]" w:date="2018-11-09T10:04:00Z"/>
                <w:rFonts w:ascii="Consolas" w:eastAsia="Times New Roman" w:hAnsi="Consolas" w:cs="Times New Roman"/>
                <w:color w:val="D4D4D4"/>
                <w:sz w:val="21"/>
                <w:szCs w:val="21"/>
              </w:rPr>
              <w:pPrChange w:id="11066" w:author="Donovan Goode [2]" w:date="2018-11-09T10:05:00Z">
                <w:pPr>
                  <w:shd w:val="clear" w:color="auto" w:fill="1E1E1E"/>
                  <w:spacing w:line="285" w:lineRule="atLeast"/>
                </w:pPr>
              </w:pPrChange>
            </w:pPr>
            <w:del w:id="1106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C70AB7B" w14:textId="77777777" w:rsidR="00ED1509" w:rsidRPr="007520B6" w:rsidDel="008B6AF4" w:rsidRDefault="00ED1509">
            <w:pPr>
              <w:pStyle w:val="Heading1Numbered"/>
              <w:rPr>
                <w:del w:id="11068" w:author="Donovan Goode [2]" w:date="2018-11-09T10:04:00Z"/>
                <w:rFonts w:ascii="Consolas" w:eastAsia="Times New Roman" w:hAnsi="Consolas" w:cs="Times New Roman"/>
                <w:color w:val="D4D4D4"/>
                <w:sz w:val="21"/>
                <w:szCs w:val="21"/>
              </w:rPr>
              <w:pPrChange w:id="11069" w:author="Donovan Goode [2]" w:date="2018-11-09T10:05:00Z">
                <w:pPr>
                  <w:shd w:val="clear" w:color="auto" w:fill="1E1E1E"/>
                  <w:spacing w:line="285" w:lineRule="atLeast"/>
                </w:pPr>
              </w:pPrChange>
            </w:pPr>
            <w:del w:id="1107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496F55B0" w14:textId="77777777" w:rsidR="00ED1509" w:rsidRPr="007520B6" w:rsidDel="008B6AF4" w:rsidRDefault="00ED1509">
            <w:pPr>
              <w:pStyle w:val="Heading1Numbered"/>
              <w:rPr>
                <w:del w:id="11071" w:author="Donovan Goode [2]" w:date="2018-11-09T10:04:00Z"/>
                <w:rFonts w:ascii="Consolas" w:eastAsia="Times New Roman" w:hAnsi="Consolas" w:cs="Times New Roman"/>
                <w:color w:val="D4D4D4"/>
                <w:sz w:val="21"/>
                <w:szCs w:val="21"/>
              </w:rPr>
              <w:pPrChange w:id="11072" w:author="Donovan Goode [2]" w:date="2018-11-09T10:05:00Z">
                <w:pPr>
                  <w:shd w:val="clear" w:color="auto" w:fill="1E1E1E"/>
                  <w:spacing w:line="285" w:lineRule="atLeast"/>
                </w:pPr>
              </w:pPrChange>
            </w:pPr>
            <w:del w:id="1107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4F373021" w14:textId="77777777" w:rsidR="00ED1509" w:rsidRPr="007520B6" w:rsidDel="008B6AF4" w:rsidRDefault="00ED1509">
            <w:pPr>
              <w:pStyle w:val="Heading1Numbered"/>
              <w:rPr>
                <w:del w:id="11074" w:author="Donovan Goode [2]" w:date="2018-11-09T10:04:00Z"/>
                <w:rFonts w:ascii="Consolas" w:eastAsia="Times New Roman" w:hAnsi="Consolas" w:cs="Times New Roman"/>
                <w:color w:val="D4D4D4"/>
                <w:sz w:val="21"/>
                <w:szCs w:val="21"/>
              </w:rPr>
              <w:pPrChange w:id="11075" w:author="Donovan Goode [2]" w:date="2018-11-09T10:05:00Z">
                <w:pPr>
                  <w:shd w:val="clear" w:color="auto" w:fill="1E1E1E"/>
                  <w:spacing w:line="285" w:lineRule="atLeast"/>
                </w:pPr>
              </w:pPrChange>
            </w:pPr>
            <w:del w:id="1107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33E511C" w14:textId="77777777" w:rsidR="00ED1509" w:rsidRPr="007520B6" w:rsidDel="008B6AF4" w:rsidRDefault="00ED1509">
            <w:pPr>
              <w:pStyle w:val="Heading1Numbered"/>
              <w:rPr>
                <w:del w:id="11077" w:author="Donovan Goode [2]" w:date="2018-11-09T10:04:00Z"/>
                <w:rFonts w:ascii="Consolas" w:eastAsia="Times New Roman" w:hAnsi="Consolas" w:cs="Times New Roman"/>
                <w:color w:val="D4D4D4"/>
                <w:sz w:val="21"/>
                <w:szCs w:val="21"/>
              </w:rPr>
              <w:pPrChange w:id="11078" w:author="Donovan Goode [2]" w:date="2018-11-09T10:05:00Z">
                <w:pPr>
                  <w:shd w:val="clear" w:color="auto" w:fill="1E1E1E"/>
                  <w:spacing w:line="285" w:lineRule="atLeast"/>
                </w:pPr>
              </w:pPrChange>
            </w:pPr>
            <w:del w:id="1107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58BA60F5" w14:textId="77777777" w:rsidR="00ED1509" w:rsidRPr="007520B6" w:rsidDel="008B6AF4" w:rsidRDefault="00ED1509">
            <w:pPr>
              <w:pStyle w:val="Heading1Numbered"/>
              <w:rPr>
                <w:del w:id="11080" w:author="Donovan Goode [2]" w:date="2018-11-09T10:04:00Z"/>
                <w:rFonts w:ascii="Consolas" w:eastAsia="Times New Roman" w:hAnsi="Consolas" w:cs="Times New Roman"/>
                <w:color w:val="D4D4D4"/>
                <w:sz w:val="21"/>
                <w:szCs w:val="21"/>
              </w:rPr>
              <w:pPrChange w:id="11081" w:author="Donovan Goode [2]" w:date="2018-11-09T10:05:00Z">
                <w:pPr>
                  <w:shd w:val="clear" w:color="auto" w:fill="1E1E1E"/>
                  <w:spacing w:line="285" w:lineRule="atLeast"/>
                </w:pPr>
              </w:pPrChange>
            </w:pPr>
            <w:del w:id="11082" w:author="Donovan Goode [2]" w:date="2018-11-09T10:04:00Z">
              <w:r w:rsidRPr="007520B6" w:rsidDel="008B6AF4">
                <w:rPr>
                  <w:rFonts w:ascii="Consolas" w:eastAsia="Times New Roman" w:hAnsi="Consolas" w:cs="Times New Roman"/>
                  <w:color w:val="D4D4D4"/>
                  <w:sz w:val="21"/>
                  <w:szCs w:val="21"/>
                </w:rPr>
                <w:delText xml:space="preserve">    }</w:delText>
              </w:r>
            </w:del>
          </w:p>
          <w:p w14:paraId="01268348" w14:textId="77777777" w:rsidR="00ED1509" w:rsidRPr="007520B6" w:rsidDel="008B6AF4" w:rsidRDefault="00ED1509">
            <w:pPr>
              <w:pStyle w:val="Heading1Numbered"/>
              <w:rPr>
                <w:del w:id="11083" w:author="Donovan Goode [2]" w:date="2018-11-09T10:04:00Z"/>
                <w:rFonts w:ascii="Consolas" w:eastAsia="Times New Roman" w:hAnsi="Consolas" w:cs="Times New Roman"/>
                <w:color w:val="D4D4D4"/>
                <w:sz w:val="21"/>
                <w:szCs w:val="21"/>
              </w:rPr>
              <w:pPrChange w:id="11084" w:author="Donovan Goode [2]" w:date="2018-11-09T10:05:00Z">
                <w:pPr>
                  <w:shd w:val="clear" w:color="auto" w:fill="1E1E1E"/>
                  <w:spacing w:line="285" w:lineRule="atLeast"/>
                </w:pPr>
              </w:pPrChange>
            </w:pPr>
          </w:p>
          <w:p w14:paraId="3D870054" w14:textId="77777777" w:rsidR="00ED1509" w:rsidRPr="007520B6" w:rsidDel="008B6AF4" w:rsidRDefault="00ED1509">
            <w:pPr>
              <w:pStyle w:val="Heading1Numbered"/>
              <w:rPr>
                <w:del w:id="11085" w:author="Donovan Goode [2]" w:date="2018-11-09T10:04:00Z"/>
                <w:rFonts w:ascii="Consolas" w:eastAsia="Times New Roman" w:hAnsi="Consolas" w:cs="Times New Roman"/>
                <w:color w:val="D4D4D4"/>
                <w:sz w:val="21"/>
                <w:szCs w:val="21"/>
              </w:rPr>
              <w:pPrChange w:id="11086" w:author="Donovan Goode [2]" w:date="2018-11-09T10:05:00Z">
                <w:pPr>
                  <w:shd w:val="clear" w:color="auto" w:fill="1E1E1E"/>
                  <w:spacing w:line="285" w:lineRule="atLeast"/>
                </w:pPr>
              </w:pPrChange>
            </w:pPr>
            <w:del w:id="11087"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#overlay_bottom_right</w:delText>
              </w:r>
              <w:r w:rsidRPr="007520B6" w:rsidDel="008B6AF4">
                <w:rPr>
                  <w:rFonts w:ascii="Consolas" w:eastAsia="Times New Roman" w:hAnsi="Consolas" w:cs="Times New Roman"/>
                  <w:color w:val="D4D4D4"/>
                  <w:sz w:val="21"/>
                  <w:szCs w:val="21"/>
                </w:rPr>
                <w:delText xml:space="preserve"> {</w:delText>
              </w:r>
            </w:del>
          </w:p>
          <w:p w14:paraId="7F245F91" w14:textId="77777777" w:rsidR="00ED1509" w:rsidRPr="007520B6" w:rsidDel="008B6AF4" w:rsidRDefault="00ED1509">
            <w:pPr>
              <w:pStyle w:val="Heading1Numbered"/>
              <w:rPr>
                <w:del w:id="11088" w:author="Donovan Goode [2]" w:date="2018-11-09T10:04:00Z"/>
                <w:rFonts w:ascii="Consolas" w:eastAsia="Times New Roman" w:hAnsi="Consolas" w:cs="Times New Roman"/>
                <w:color w:val="D4D4D4"/>
                <w:sz w:val="21"/>
                <w:szCs w:val="21"/>
              </w:rPr>
              <w:pPrChange w:id="11089" w:author="Donovan Goode [2]" w:date="2018-11-09T10:05:00Z">
                <w:pPr>
                  <w:shd w:val="clear" w:color="auto" w:fill="1E1E1E"/>
                  <w:spacing w:line="285" w:lineRule="atLeast"/>
                </w:pPr>
              </w:pPrChange>
            </w:pPr>
            <w:del w:id="1109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128px</w:delText>
              </w:r>
              <w:r w:rsidRPr="007520B6" w:rsidDel="008B6AF4">
                <w:rPr>
                  <w:rFonts w:ascii="Consolas" w:eastAsia="Times New Roman" w:hAnsi="Consolas" w:cs="Times New Roman"/>
                  <w:color w:val="D4D4D4"/>
                  <w:sz w:val="21"/>
                  <w:szCs w:val="21"/>
                </w:rPr>
                <w:delText>;</w:delText>
              </w:r>
            </w:del>
          </w:p>
          <w:p w14:paraId="31734D2A" w14:textId="77777777" w:rsidR="00ED1509" w:rsidRPr="007520B6" w:rsidDel="008B6AF4" w:rsidRDefault="00ED1509">
            <w:pPr>
              <w:pStyle w:val="Heading1Numbered"/>
              <w:rPr>
                <w:del w:id="11091" w:author="Donovan Goode [2]" w:date="2018-11-09T10:04:00Z"/>
                <w:rFonts w:ascii="Consolas" w:eastAsia="Times New Roman" w:hAnsi="Consolas" w:cs="Times New Roman"/>
                <w:color w:val="D4D4D4"/>
                <w:sz w:val="21"/>
                <w:szCs w:val="21"/>
              </w:rPr>
              <w:pPrChange w:id="11092" w:author="Donovan Goode [2]" w:date="2018-11-09T10:05:00Z">
                <w:pPr>
                  <w:shd w:val="clear" w:color="auto" w:fill="1E1E1E"/>
                  <w:spacing w:line="285" w:lineRule="atLeast"/>
                </w:pPr>
              </w:pPrChange>
            </w:pPr>
            <w:del w:id="11093"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2F64181B" w14:textId="77777777" w:rsidR="00ED1509" w:rsidRPr="007520B6" w:rsidDel="008B6AF4" w:rsidRDefault="00ED1509">
            <w:pPr>
              <w:pStyle w:val="Heading1Numbered"/>
              <w:rPr>
                <w:del w:id="11094" w:author="Donovan Goode [2]" w:date="2018-11-09T10:04:00Z"/>
                <w:rFonts w:ascii="Consolas" w:eastAsia="Times New Roman" w:hAnsi="Consolas" w:cs="Times New Roman"/>
                <w:color w:val="D4D4D4"/>
                <w:sz w:val="21"/>
                <w:szCs w:val="21"/>
              </w:rPr>
              <w:pPrChange w:id="11095" w:author="Donovan Goode [2]" w:date="2018-11-09T10:05:00Z">
                <w:pPr>
                  <w:shd w:val="clear" w:color="auto" w:fill="1E1E1E"/>
                  <w:spacing w:line="285" w:lineRule="atLeast"/>
                </w:pPr>
              </w:pPrChange>
            </w:pPr>
            <w:del w:id="11096"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DFD811A" w14:textId="77777777" w:rsidR="00ED1509" w:rsidRPr="007520B6" w:rsidDel="008B6AF4" w:rsidRDefault="00ED1509">
            <w:pPr>
              <w:pStyle w:val="Heading1Numbered"/>
              <w:rPr>
                <w:del w:id="11097" w:author="Donovan Goode [2]" w:date="2018-11-09T10:04:00Z"/>
                <w:rFonts w:ascii="Consolas" w:eastAsia="Times New Roman" w:hAnsi="Consolas" w:cs="Times New Roman"/>
                <w:color w:val="D4D4D4"/>
                <w:sz w:val="21"/>
                <w:szCs w:val="21"/>
              </w:rPr>
              <w:pPrChange w:id="11098" w:author="Donovan Goode [2]" w:date="2018-11-09T10:05:00Z">
                <w:pPr>
                  <w:shd w:val="clear" w:color="auto" w:fill="1E1E1E"/>
                  <w:spacing w:line="285" w:lineRule="atLeast"/>
                </w:pPr>
              </w:pPrChange>
            </w:pPr>
            <w:del w:id="11099"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898px</w:delText>
              </w:r>
              <w:r w:rsidRPr="007520B6" w:rsidDel="008B6AF4">
                <w:rPr>
                  <w:rFonts w:ascii="Consolas" w:eastAsia="Times New Roman" w:hAnsi="Consolas" w:cs="Times New Roman"/>
                  <w:color w:val="D4D4D4"/>
                  <w:sz w:val="21"/>
                  <w:szCs w:val="21"/>
                </w:rPr>
                <w:delText>;</w:delText>
              </w:r>
            </w:del>
          </w:p>
          <w:p w14:paraId="714E8C3F" w14:textId="77777777" w:rsidR="00ED1509" w:rsidRPr="007520B6" w:rsidDel="008B6AF4" w:rsidRDefault="00ED1509">
            <w:pPr>
              <w:pStyle w:val="Heading1Numbered"/>
              <w:rPr>
                <w:del w:id="11100" w:author="Donovan Goode [2]" w:date="2018-11-09T10:04:00Z"/>
                <w:rFonts w:ascii="Consolas" w:eastAsia="Times New Roman" w:hAnsi="Consolas" w:cs="Times New Roman"/>
                <w:color w:val="D4D4D4"/>
                <w:sz w:val="21"/>
                <w:szCs w:val="21"/>
              </w:rPr>
              <w:pPrChange w:id="11101" w:author="Donovan Goode [2]" w:date="2018-11-09T10:05:00Z">
                <w:pPr>
                  <w:shd w:val="clear" w:color="auto" w:fill="1E1E1E"/>
                  <w:spacing w:line="285" w:lineRule="atLeast"/>
                </w:pPr>
              </w:pPrChange>
            </w:pPr>
            <w:del w:id="11102"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D6749DD" w14:textId="77777777" w:rsidR="00ED1509" w:rsidRPr="007520B6" w:rsidDel="008B6AF4" w:rsidRDefault="00ED1509">
            <w:pPr>
              <w:pStyle w:val="Heading1Numbered"/>
              <w:rPr>
                <w:del w:id="11103" w:author="Donovan Goode [2]" w:date="2018-11-09T10:04:00Z"/>
                <w:rFonts w:ascii="Consolas" w:eastAsia="Times New Roman" w:hAnsi="Consolas" w:cs="Times New Roman"/>
                <w:color w:val="D4D4D4"/>
                <w:sz w:val="21"/>
                <w:szCs w:val="21"/>
              </w:rPr>
              <w:pPrChange w:id="11104" w:author="Donovan Goode [2]" w:date="2018-11-09T10:05:00Z">
                <w:pPr>
                  <w:shd w:val="clear" w:color="auto" w:fill="1E1E1E"/>
                  <w:spacing w:line="285" w:lineRule="atLeast"/>
                </w:pPr>
              </w:pPrChange>
            </w:pPr>
            <w:del w:id="11105"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2E89A297" w14:textId="77777777" w:rsidR="00ED1509" w:rsidRPr="007520B6" w:rsidDel="008B6AF4" w:rsidRDefault="00ED1509">
            <w:pPr>
              <w:pStyle w:val="Heading1Numbered"/>
              <w:rPr>
                <w:del w:id="11106" w:author="Donovan Goode [2]" w:date="2018-11-09T10:04:00Z"/>
                <w:rFonts w:ascii="Consolas" w:eastAsia="Times New Roman" w:hAnsi="Consolas" w:cs="Times New Roman"/>
                <w:color w:val="D4D4D4"/>
                <w:sz w:val="21"/>
                <w:szCs w:val="21"/>
              </w:rPr>
              <w:pPrChange w:id="11107" w:author="Donovan Goode [2]" w:date="2018-11-09T10:05:00Z">
                <w:pPr>
                  <w:shd w:val="clear" w:color="auto" w:fill="1E1E1E"/>
                  <w:spacing w:line="285" w:lineRule="atLeast"/>
                </w:pPr>
              </w:pPrChange>
            </w:pPr>
            <w:del w:id="11108"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712F45B5" w14:textId="77777777" w:rsidR="00ED1509" w:rsidRPr="007520B6" w:rsidDel="008B6AF4" w:rsidRDefault="00ED1509">
            <w:pPr>
              <w:pStyle w:val="Heading1Numbered"/>
              <w:rPr>
                <w:del w:id="11109" w:author="Donovan Goode [2]" w:date="2018-11-09T10:04:00Z"/>
                <w:rFonts w:ascii="Consolas" w:eastAsia="Times New Roman" w:hAnsi="Consolas" w:cs="Times New Roman"/>
                <w:color w:val="D4D4D4"/>
                <w:sz w:val="21"/>
                <w:szCs w:val="21"/>
              </w:rPr>
              <w:pPrChange w:id="11110" w:author="Donovan Goode [2]" w:date="2018-11-09T10:05:00Z">
                <w:pPr>
                  <w:shd w:val="clear" w:color="auto" w:fill="1E1E1E"/>
                  <w:spacing w:line="285" w:lineRule="atLeast"/>
                </w:pPr>
              </w:pPrChange>
            </w:pPr>
            <w:del w:id="11111"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D921C34" w14:textId="77777777" w:rsidR="00ED1509" w:rsidRPr="007520B6" w:rsidDel="008B6AF4" w:rsidRDefault="00ED1509">
            <w:pPr>
              <w:pStyle w:val="Heading1Numbered"/>
              <w:rPr>
                <w:del w:id="11112" w:author="Donovan Goode [2]" w:date="2018-11-09T10:04:00Z"/>
                <w:rFonts w:ascii="Consolas" w:eastAsia="Times New Roman" w:hAnsi="Consolas" w:cs="Times New Roman"/>
                <w:color w:val="D4D4D4"/>
                <w:sz w:val="21"/>
                <w:szCs w:val="21"/>
              </w:rPr>
              <w:pPrChange w:id="11113" w:author="Donovan Goode [2]" w:date="2018-11-09T10:05:00Z">
                <w:pPr>
                  <w:shd w:val="clear" w:color="auto" w:fill="1E1E1E"/>
                  <w:spacing w:line="285" w:lineRule="atLeast"/>
                </w:pPr>
              </w:pPrChange>
            </w:pPr>
            <w:del w:id="1111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2950BCA7" w14:textId="77777777" w:rsidR="00ED1509" w:rsidRPr="007520B6" w:rsidDel="008B6AF4" w:rsidRDefault="00ED1509">
            <w:pPr>
              <w:pStyle w:val="Heading1Numbered"/>
              <w:rPr>
                <w:del w:id="11115" w:author="Donovan Goode [2]" w:date="2018-11-09T10:04:00Z"/>
                <w:rFonts w:ascii="Consolas" w:eastAsia="Times New Roman" w:hAnsi="Consolas" w:cs="Times New Roman"/>
                <w:color w:val="D4D4D4"/>
                <w:sz w:val="21"/>
                <w:szCs w:val="21"/>
              </w:rPr>
              <w:pPrChange w:id="11116" w:author="Donovan Goode [2]" w:date="2018-11-09T10:05:00Z">
                <w:pPr>
                  <w:shd w:val="clear" w:color="auto" w:fill="1E1E1E"/>
                  <w:spacing w:line="285" w:lineRule="atLeast"/>
                </w:pPr>
              </w:pPrChange>
            </w:pPr>
          </w:p>
          <w:p w14:paraId="19620A44" w14:textId="77777777" w:rsidR="00ED1509" w:rsidRPr="007520B6" w:rsidDel="008B6AF4" w:rsidRDefault="00ED1509">
            <w:pPr>
              <w:pStyle w:val="Heading1Numbered"/>
              <w:rPr>
                <w:del w:id="11117" w:author="Donovan Goode [2]" w:date="2018-11-09T10:04:00Z"/>
                <w:rFonts w:ascii="Consolas" w:eastAsia="Times New Roman" w:hAnsi="Consolas" w:cs="Times New Roman"/>
                <w:color w:val="D4D4D4"/>
                <w:sz w:val="21"/>
                <w:szCs w:val="21"/>
              </w:rPr>
              <w:pPrChange w:id="11118" w:author="Donovan Goode [2]" w:date="2018-11-09T10:05:00Z">
                <w:pPr>
                  <w:shd w:val="clear" w:color="auto" w:fill="1E1E1E"/>
                  <w:spacing w:line="285" w:lineRule="atLeast"/>
                </w:pPr>
              </w:pPrChange>
            </w:pPr>
            <w:del w:id="11119" w:author="Donovan Goode [2]" w:date="2018-11-09T10:04:00Z">
              <w:r w:rsidRPr="007520B6" w:rsidDel="008B6AF4">
                <w:rPr>
                  <w:rFonts w:ascii="Consolas" w:eastAsia="Times New Roman" w:hAnsi="Consolas" w:cs="Times New Roman"/>
                  <w:color w:val="D4D4D4"/>
                  <w:sz w:val="21"/>
                  <w:szCs w:val="21"/>
                </w:rPr>
                <w:delText xml:space="preserve">    }</w:delText>
              </w:r>
            </w:del>
          </w:p>
          <w:p w14:paraId="6130A400" w14:textId="77777777" w:rsidR="00ED1509" w:rsidRPr="007520B6" w:rsidDel="008B6AF4" w:rsidRDefault="00ED1509">
            <w:pPr>
              <w:pStyle w:val="Heading1Numbered"/>
              <w:rPr>
                <w:del w:id="11120" w:author="Donovan Goode [2]" w:date="2018-11-09T10:04:00Z"/>
                <w:rFonts w:ascii="Consolas" w:eastAsia="Times New Roman" w:hAnsi="Consolas" w:cs="Times New Roman"/>
                <w:color w:val="D4D4D4"/>
                <w:sz w:val="21"/>
                <w:szCs w:val="21"/>
              </w:rPr>
              <w:pPrChange w:id="11121" w:author="Donovan Goode [2]" w:date="2018-11-09T10:05:00Z">
                <w:pPr>
                  <w:shd w:val="clear" w:color="auto" w:fill="1E1E1E"/>
                  <w:spacing w:line="285" w:lineRule="atLeast"/>
                </w:pPr>
              </w:pPrChange>
            </w:pPr>
          </w:p>
          <w:p w14:paraId="221070EA" w14:textId="77777777" w:rsidR="00ED1509" w:rsidRPr="007520B6" w:rsidDel="008B6AF4" w:rsidRDefault="00ED1509">
            <w:pPr>
              <w:pStyle w:val="Heading1Numbered"/>
              <w:rPr>
                <w:del w:id="11122" w:author="Donovan Goode [2]" w:date="2018-11-09T10:04:00Z"/>
                <w:rFonts w:ascii="Consolas" w:eastAsia="Times New Roman" w:hAnsi="Consolas" w:cs="Times New Roman"/>
                <w:color w:val="D4D4D4"/>
                <w:sz w:val="21"/>
                <w:szCs w:val="21"/>
              </w:rPr>
              <w:pPrChange w:id="11123" w:author="Donovan Goode [2]" w:date="2018-11-09T10:05:00Z">
                <w:pPr>
                  <w:shd w:val="clear" w:color="auto" w:fill="1E1E1E"/>
                  <w:spacing w:line="285" w:lineRule="atLeast"/>
                </w:pPr>
              </w:pPrChange>
            </w:pPr>
            <w:del w:id="11124"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"Snake" overlay */</w:delText>
              </w:r>
            </w:del>
          </w:p>
          <w:p w14:paraId="6BC87D79" w14:textId="77777777" w:rsidR="00ED1509" w:rsidRPr="007520B6" w:rsidDel="008B6AF4" w:rsidRDefault="00ED1509">
            <w:pPr>
              <w:pStyle w:val="Heading1Numbered"/>
              <w:rPr>
                <w:del w:id="11125" w:author="Donovan Goode [2]" w:date="2018-11-09T10:04:00Z"/>
                <w:rFonts w:ascii="Consolas" w:eastAsia="Times New Roman" w:hAnsi="Consolas" w:cs="Times New Roman"/>
                <w:color w:val="D4D4D4"/>
                <w:sz w:val="21"/>
                <w:szCs w:val="21"/>
              </w:rPr>
              <w:pPrChange w:id="11126" w:author="Donovan Goode [2]" w:date="2018-11-09T10:05:00Z">
                <w:pPr>
                  <w:shd w:val="clear" w:color="auto" w:fill="1E1E1E"/>
                  <w:spacing w:line="285" w:lineRule="atLeast"/>
                </w:pPr>
              </w:pPrChange>
            </w:pPr>
            <w:del w:id="11127" w:author="Donovan Goode [2]" w:date="2018-11-09T10:04:00Z">
              <w:r w:rsidRPr="007520B6" w:rsidDel="008B6AF4">
                <w:rPr>
                  <w:rFonts w:ascii="Consolas" w:eastAsia="Times New Roman" w:hAnsi="Consolas" w:cs="Times New Roman"/>
                  <w:color w:val="D4D4D4"/>
                  <w:sz w:val="21"/>
                  <w:szCs w:val="21"/>
                </w:rPr>
                <w:delText xml:space="preserve">    </w:delText>
              </w:r>
            </w:del>
          </w:p>
          <w:p w14:paraId="05827B34" w14:textId="77777777" w:rsidR="00ED1509" w:rsidRPr="007520B6" w:rsidDel="008B6AF4" w:rsidRDefault="00ED1509">
            <w:pPr>
              <w:pStyle w:val="Heading1Numbered"/>
              <w:rPr>
                <w:del w:id="11128" w:author="Donovan Goode [2]" w:date="2018-11-09T10:04:00Z"/>
                <w:rFonts w:ascii="Consolas" w:eastAsia="Times New Roman" w:hAnsi="Consolas" w:cs="Times New Roman"/>
                <w:color w:val="D4D4D4"/>
                <w:sz w:val="21"/>
                <w:szCs w:val="21"/>
              </w:rPr>
              <w:pPrChange w:id="11129" w:author="Donovan Goode [2]" w:date="2018-11-09T10:05:00Z">
                <w:pPr>
                  <w:shd w:val="clear" w:color="auto" w:fill="1E1E1E"/>
                  <w:spacing w:line="285" w:lineRule="atLeast"/>
                </w:pPr>
              </w:pPrChange>
            </w:pPr>
            <w:del w:id="11130" w:author="Donovan Goode [2]"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/*Begin Global CSS*/</w:delText>
              </w:r>
            </w:del>
          </w:p>
          <w:p w14:paraId="79BD3142" w14:textId="77777777" w:rsidR="00ED1509" w:rsidRPr="007520B6" w:rsidDel="008B6AF4" w:rsidRDefault="00ED1509">
            <w:pPr>
              <w:pStyle w:val="Heading1Numbered"/>
              <w:rPr>
                <w:del w:id="11131" w:author="Donovan Goode [2]" w:date="2018-11-09T10:04:00Z"/>
                <w:rFonts w:ascii="Consolas" w:eastAsia="Times New Roman" w:hAnsi="Consolas" w:cs="Times New Roman"/>
                <w:color w:val="D4D4D4"/>
                <w:sz w:val="21"/>
                <w:szCs w:val="21"/>
              </w:rPr>
              <w:pPrChange w:id="11132" w:author="Donovan Goode [2]" w:date="2018-11-09T10:05:00Z">
                <w:pPr>
                  <w:shd w:val="clear" w:color="auto" w:fill="1E1E1E"/>
                  <w:spacing w:line="285" w:lineRule="atLeast"/>
                </w:pPr>
              </w:pPrChange>
            </w:pPr>
            <w:del w:id="11133" w:author="Donovan Goode [2]" w:date="2018-11-09T10:04:00Z">
              <w:r w:rsidRPr="007520B6" w:rsidDel="008B6AF4">
                <w:rPr>
                  <w:rFonts w:ascii="Consolas" w:eastAsia="Times New Roman" w:hAnsi="Consolas" w:cs="Times New Roman"/>
                  <w:color w:val="D4D4D4"/>
                  <w:sz w:val="21"/>
                  <w:szCs w:val="21"/>
                </w:rPr>
                <w:delText xml:space="preserve">  </w:delText>
              </w:r>
            </w:del>
          </w:p>
          <w:p w14:paraId="6A17BA18" w14:textId="77777777" w:rsidR="00ED1509" w:rsidRPr="007520B6" w:rsidDel="008B6AF4" w:rsidRDefault="00ED1509">
            <w:pPr>
              <w:pStyle w:val="Heading1Numbered"/>
              <w:rPr>
                <w:del w:id="11134" w:author="Donovan Goode [2]" w:date="2018-11-09T10:04:00Z"/>
                <w:rFonts w:ascii="Consolas" w:eastAsia="Times New Roman" w:hAnsi="Consolas" w:cs="Times New Roman"/>
                <w:color w:val="D4D4D4"/>
                <w:sz w:val="21"/>
                <w:szCs w:val="21"/>
              </w:rPr>
              <w:pPrChange w:id="11135" w:author="Donovan Goode [2]" w:date="2018-11-09T10:05:00Z">
                <w:pPr>
                  <w:shd w:val="clear" w:color="auto" w:fill="1E1E1E"/>
                  <w:spacing w:line="285" w:lineRule="atLeast"/>
                </w:pPr>
              </w:pPrChange>
            </w:pPr>
          </w:p>
          <w:p w14:paraId="2B4B1425" w14:textId="77777777" w:rsidR="00ED1509" w:rsidRPr="007520B6" w:rsidDel="008B6AF4" w:rsidRDefault="00ED1509">
            <w:pPr>
              <w:pStyle w:val="Heading1Numbered"/>
              <w:rPr>
                <w:del w:id="11136" w:author="Donovan Goode [2]" w:date="2018-11-09T10:04:00Z"/>
                <w:rFonts w:ascii="Consolas" w:eastAsia="Times New Roman" w:hAnsi="Consolas" w:cs="Times New Roman"/>
                <w:color w:val="D4D4D4"/>
                <w:sz w:val="21"/>
                <w:szCs w:val="21"/>
              </w:rPr>
              <w:pPrChange w:id="11137" w:author="Donovan Goode [2]" w:date="2018-11-09T10:05:00Z">
                <w:pPr>
                  <w:shd w:val="clear" w:color="auto" w:fill="1E1E1E"/>
                  <w:spacing w:line="285" w:lineRule="atLeast"/>
                </w:pPr>
              </w:pPrChange>
            </w:pPr>
            <w:del w:id="11138" w:author="Donovan Goode [2]" w:date="2018-11-09T10:04:00Z">
              <w:r w:rsidRPr="007520B6" w:rsidDel="008B6AF4">
                <w:rPr>
                  <w:rFonts w:ascii="Consolas" w:eastAsia="Times New Roman" w:hAnsi="Consolas" w:cs="Times New Roman"/>
                  <w:color w:val="808080"/>
                  <w:sz w:val="21"/>
                  <w:szCs w:val="21"/>
                </w:rPr>
                <w:delText>&lt;/</w:delText>
              </w:r>
              <w:r w:rsidRPr="007520B6" w:rsidDel="008B6AF4">
                <w:rPr>
                  <w:rFonts w:ascii="Consolas" w:eastAsia="Times New Roman" w:hAnsi="Consolas" w:cs="Times New Roman"/>
                  <w:color w:val="569CD6"/>
                  <w:sz w:val="21"/>
                  <w:szCs w:val="21"/>
                </w:rPr>
                <w:delText>style</w:delText>
              </w:r>
              <w:r w:rsidRPr="007520B6" w:rsidDel="008B6AF4">
                <w:rPr>
                  <w:rFonts w:ascii="Consolas" w:eastAsia="Times New Roman" w:hAnsi="Consolas" w:cs="Times New Roman"/>
                  <w:color w:val="808080"/>
                  <w:sz w:val="21"/>
                  <w:szCs w:val="21"/>
                </w:rPr>
                <w:delText>&gt;</w:delText>
              </w:r>
            </w:del>
          </w:p>
          <w:p w14:paraId="7A5098B8" w14:textId="77777777" w:rsidR="00ED1509" w:rsidDel="008B6AF4" w:rsidRDefault="00ED1509">
            <w:pPr>
              <w:pStyle w:val="Heading1Numbered"/>
              <w:rPr>
                <w:del w:id="11139" w:author="Donovan Goode [2]" w:date="2018-11-09T10:04:00Z"/>
                <w:b/>
                <w:highlight w:val="yellow"/>
              </w:rPr>
              <w:pPrChange w:id="11140" w:author="Donovan Goode [2]" w:date="2018-11-09T10:05:00Z">
                <w:pPr/>
              </w:pPrChange>
            </w:pPr>
          </w:p>
        </w:tc>
      </w:tr>
    </w:tbl>
    <w:p w14:paraId="6E1234A4" w14:textId="77777777" w:rsidR="00ED1509" w:rsidDel="008B6AF4" w:rsidRDefault="00ED1509">
      <w:pPr>
        <w:pStyle w:val="Heading1Numbered"/>
        <w:rPr>
          <w:del w:id="11141" w:author="Donovan Goode [2]" w:date="2018-11-09T10:04:00Z"/>
          <w:b/>
          <w:highlight w:val="yellow"/>
        </w:rPr>
        <w:pPrChange w:id="11142" w:author="Donovan Goode [2]" w:date="2018-11-09T10:05:00Z">
          <w:pPr/>
        </w:pPrChange>
      </w:pPr>
    </w:p>
    <w:p w14:paraId="4B7A6D11" w14:textId="77777777" w:rsidR="00ED1509" w:rsidRPr="00094636" w:rsidDel="008B6AF4" w:rsidRDefault="00ED1509">
      <w:pPr>
        <w:pStyle w:val="Heading1Numbered"/>
        <w:rPr>
          <w:del w:id="11143" w:author="Donovan Goode [2]" w:date="2018-11-09T10:04:00Z"/>
          <w:highlight w:val="yellow"/>
        </w:rPr>
        <w:pPrChange w:id="11144" w:author="Donovan Goode [2]" w:date="2018-11-09T10:05:00Z">
          <w:pPr>
            <w:pStyle w:val="Heading3Numbered"/>
          </w:pPr>
        </w:pPrChange>
      </w:pPr>
      <w:del w:id="11145" w:author="Donovan Goode [2]" w:date="2018-11-09T10:04:00Z">
        <w:r w:rsidRPr="00094636" w:rsidDel="008B6AF4">
          <w:rPr>
            <w:highlight w:val="yellow"/>
          </w:rPr>
          <w:delText>ORA Home:</w:delText>
        </w:r>
      </w:del>
    </w:p>
    <w:tbl>
      <w:tblPr>
        <w:tblStyle w:val="TableGrid"/>
        <w:tblW w:w="0" w:type="auto"/>
        <w:tblLook w:val="04A0" w:firstRow="1" w:lastRow="0" w:firstColumn="1" w:lastColumn="0" w:noHBand="0" w:noVBand="1"/>
      </w:tblPr>
      <w:tblGrid>
        <w:gridCol w:w="9360"/>
      </w:tblGrid>
      <w:tr w:rsidR="00ED1509" w:rsidDel="008B6AF4" w14:paraId="494E9AF4" w14:textId="4EAEEF81" w:rsidTr="00A52519">
        <w:trPr>
          <w:cnfStyle w:val="100000000000" w:firstRow="1" w:lastRow="0" w:firstColumn="0" w:lastColumn="0" w:oddVBand="0" w:evenVBand="0" w:oddHBand="0" w:evenHBand="0" w:firstRowFirstColumn="0" w:firstRowLastColumn="0" w:lastRowFirstColumn="0" w:lastRowLastColumn="0"/>
          <w:del w:id="11146" w:author="Donovan Goode [2]" w:date="2018-11-09T10:04:00Z"/>
        </w:trPr>
        <w:tc>
          <w:tcPr>
            <w:tcW w:w="9350" w:type="dxa"/>
          </w:tcPr>
          <w:p w14:paraId="32B7035D" w14:textId="77777777" w:rsidR="00ED1509" w:rsidRPr="00F84715" w:rsidDel="008B6AF4" w:rsidRDefault="00ED1509">
            <w:pPr>
              <w:pStyle w:val="Heading1Numbered"/>
              <w:rPr>
                <w:del w:id="11147" w:author="Donovan Goode [2]" w:date="2018-11-09T10:04:00Z"/>
                <w:rFonts w:ascii="Consolas" w:eastAsia="Times New Roman" w:hAnsi="Consolas" w:cs="Times New Roman"/>
                <w:color w:val="D4D4D4"/>
                <w:sz w:val="21"/>
                <w:szCs w:val="21"/>
              </w:rPr>
              <w:pPrChange w:id="11148" w:author="Donovan Goode [2]" w:date="2018-11-09T10:05:00Z">
                <w:pPr>
                  <w:shd w:val="clear" w:color="auto" w:fill="1E1E1E"/>
                  <w:spacing w:line="285" w:lineRule="atLeast"/>
                </w:pPr>
              </w:pPrChange>
            </w:pPr>
            <w:del w:id="11149" w:author="Donovan Goode [2]" w:date="2018-11-09T10:04:00Z">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assign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forums_sm</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sitemarkers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"Forums"</w:delText>
              </w:r>
              <w:r w:rsidRPr="00F84715" w:rsidDel="008B6AF4">
                <w:rPr>
                  <w:rFonts w:ascii="Consolas" w:eastAsia="Times New Roman" w:hAnsi="Consolas" w:cs="Times New Roman"/>
                  <w:color w:val="D4D4D4"/>
                  <w:sz w:val="21"/>
                  <w:szCs w:val="21"/>
                </w:rPr>
                <w:delText>] %}</w:delText>
              </w:r>
            </w:del>
          </w:p>
          <w:p w14:paraId="3208C6A0" w14:textId="77777777" w:rsidR="00ED1509" w:rsidRPr="00F84715" w:rsidDel="008B6AF4" w:rsidRDefault="00ED1509">
            <w:pPr>
              <w:pStyle w:val="Heading1Numbered"/>
              <w:rPr>
                <w:del w:id="11150" w:author="Donovan Goode [2]" w:date="2018-11-09T10:04:00Z"/>
                <w:rFonts w:ascii="Consolas" w:eastAsia="Times New Roman" w:hAnsi="Consolas" w:cs="Times New Roman"/>
                <w:color w:val="D4D4D4"/>
                <w:sz w:val="21"/>
                <w:szCs w:val="21"/>
              </w:rPr>
              <w:pPrChange w:id="11151" w:author="Donovan Goode [2]" w:date="2018-11-09T10:05:00Z">
                <w:pPr>
                  <w:shd w:val="clear" w:color="auto" w:fill="1E1E1E"/>
                  <w:spacing w:line="285" w:lineRule="atLeast"/>
                </w:pPr>
              </w:pPrChange>
            </w:pPr>
          </w:p>
          <w:p w14:paraId="15B8B8AD" w14:textId="77777777" w:rsidR="00ED1509" w:rsidRPr="00F84715" w:rsidDel="008B6AF4" w:rsidRDefault="00ED1509">
            <w:pPr>
              <w:pStyle w:val="Heading1Numbered"/>
              <w:rPr>
                <w:del w:id="11152" w:author="Donovan Goode [2]" w:date="2018-11-09T10:04:00Z"/>
                <w:rFonts w:ascii="Consolas" w:eastAsia="Times New Roman" w:hAnsi="Consolas" w:cs="Times New Roman"/>
                <w:color w:val="D4D4D4"/>
                <w:sz w:val="21"/>
                <w:szCs w:val="21"/>
              </w:rPr>
              <w:pPrChange w:id="11153" w:author="Donovan Goode [2]" w:date="2018-11-09T10:05:00Z">
                <w:pPr>
                  <w:shd w:val="clear" w:color="auto" w:fill="1E1E1E"/>
                  <w:spacing w:line="285" w:lineRule="atLeast"/>
                </w:pPr>
              </w:pPrChange>
            </w:pPr>
            <w:del w:id="11154"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section-search"</w:delText>
              </w:r>
              <w:r w:rsidRPr="00F84715" w:rsidDel="008B6AF4">
                <w:rPr>
                  <w:rFonts w:ascii="Consolas" w:eastAsia="Times New Roman" w:hAnsi="Consolas" w:cs="Times New Roman"/>
                  <w:color w:val="808080"/>
                  <w:sz w:val="21"/>
                  <w:szCs w:val="21"/>
                </w:rPr>
                <w:delText>&gt;</w:delText>
              </w:r>
            </w:del>
          </w:p>
          <w:p w14:paraId="6A918270" w14:textId="77777777" w:rsidR="00ED1509" w:rsidRPr="00F84715" w:rsidDel="008B6AF4" w:rsidRDefault="00ED1509">
            <w:pPr>
              <w:pStyle w:val="Heading1Numbered"/>
              <w:rPr>
                <w:del w:id="11155" w:author="Donovan Goode [2]" w:date="2018-11-09T10:04:00Z"/>
                <w:rFonts w:ascii="Consolas" w:eastAsia="Times New Roman" w:hAnsi="Consolas" w:cs="Times New Roman"/>
                <w:color w:val="D4D4D4"/>
                <w:sz w:val="21"/>
                <w:szCs w:val="21"/>
              </w:rPr>
              <w:pPrChange w:id="11156" w:author="Donovan Goode [2]" w:date="2018-11-09T10:05:00Z">
                <w:pPr>
                  <w:shd w:val="clear" w:color="auto" w:fill="1E1E1E"/>
                  <w:spacing w:line="285" w:lineRule="atLeast"/>
                </w:pPr>
              </w:pPrChange>
            </w:pPr>
            <w:del w:id="111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6B45E85D" w14:textId="77777777" w:rsidR="00ED1509" w:rsidRPr="00F84715" w:rsidDel="008B6AF4" w:rsidRDefault="00ED1509">
            <w:pPr>
              <w:pStyle w:val="Heading1Numbered"/>
              <w:rPr>
                <w:del w:id="11158" w:author="Donovan Goode [2]" w:date="2018-11-09T10:04:00Z"/>
                <w:rFonts w:ascii="Consolas" w:eastAsia="Times New Roman" w:hAnsi="Consolas" w:cs="Times New Roman"/>
                <w:color w:val="D4D4D4"/>
                <w:sz w:val="21"/>
                <w:szCs w:val="21"/>
              </w:rPr>
              <w:pPrChange w:id="11159" w:author="Donovan Goode [2]" w:date="2018-11-09T10:05:00Z">
                <w:pPr>
                  <w:shd w:val="clear" w:color="auto" w:fill="1E1E1E"/>
                  <w:spacing w:line="285" w:lineRule="atLeast"/>
                </w:pPr>
              </w:pPrChange>
            </w:pPr>
            <w:del w:id="11160" w:author="Donovan Goode [2]" w:date="2018-11-09T10:04:00Z">
              <w:r w:rsidRPr="00F84715" w:rsidDel="008B6AF4">
                <w:rPr>
                  <w:rFonts w:ascii="Consolas" w:eastAsia="Times New Roman" w:hAnsi="Consolas" w:cs="Times New Roman"/>
                  <w:color w:val="D4D4D4"/>
                  <w:sz w:val="21"/>
                  <w:szCs w:val="21"/>
                </w:rPr>
                <w:delText xml:space="preserve">        </w:delText>
              </w:r>
            </w:del>
          </w:p>
          <w:p w14:paraId="73F02447" w14:textId="77777777" w:rsidR="00ED1509" w:rsidRPr="00F84715" w:rsidDel="008B6AF4" w:rsidRDefault="00ED1509">
            <w:pPr>
              <w:pStyle w:val="Heading1Numbered"/>
              <w:rPr>
                <w:del w:id="11161" w:author="Donovan Goode [2]" w:date="2018-11-09T10:04:00Z"/>
                <w:rFonts w:ascii="Consolas" w:eastAsia="Times New Roman" w:hAnsi="Consolas" w:cs="Times New Roman"/>
                <w:color w:val="D4D4D4"/>
                <w:sz w:val="21"/>
                <w:szCs w:val="21"/>
              </w:rPr>
              <w:pPrChange w:id="11162" w:author="Donovan Goode [2]" w:date="2018-11-09T10:05:00Z">
                <w:pPr>
                  <w:shd w:val="clear" w:color="auto" w:fill="1E1E1E"/>
                  <w:spacing w:line="285" w:lineRule="atLeast"/>
                </w:pPr>
              </w:pPrChange>
            </w:pPr>
            <w:del w:id="111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"col-md-8"</w:delText>
              </w:r>
              <w:r w:rsidRPr="00F84715" w:rsidDel="008B6AF4">
                <w:rPr>
                  <w:rFonts w:ascii="Consolas" w:eastAsia="Times New Roman" w:hAnsi="Consolas" w:cs="Times New Roman"/>
                  <w:color w:val="808080"/>
                  <w:sz w:val="21"/>
                  <w:szCs w:val="21"/>
                </w:rPr>
                <w:delText>&gt;</w:delText>
              </w:r>
            </w:del>
          </w:p>
          <w:p w14:paraId="5EACB898" w14:textId="77777777" w:rsidR="00ED1509" w:rsidRPr="00F84715" w:rsidDel="008B6AF4" w:rsidRDefault="00ED1509">
            <w:pPr>
              <w:pStyle w:val="Heading1Numbered"/>
              <w:rPr>
                <w:del w:id="11164" w:author="Donovan Goode [2]" w:date="2018-11-09T10:04:00Z"/>
                <w:rFonts w:ascii="Consolas" w:eastAsia="Times New Roman" w:hAnsi="Consolas" w:cs="Times New Roman"/>
                <w:color w:val="D4D4D4"/>
                <w:sz w:val="21"/>
                <w:szCs w:val="21"/>
              </w:rPr>
              <w:pPrChange w:id="11165" w:author="Donovan Goode [2]" w:date="2018-11-09T10:05:00Z">
                <w:pPr>
                  <w:shd w:val="clear" w:color="auto" w:fill="1E1E1E"/>
                  <w:spacing w:line="285" w:lineRule="atLeast"/>
                </w:pPr>
              </w:pPrChange>
            </w:pPr>
            <w:del w:id="111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"ORA-Home-search"</w:delText>
              </w:r>
              <w:r w:rsidRPr="00F84715" w:rsidDel="008B6AF4">
                <w:rPr>
                  <w:rFonts w:ascii="Consolas" w:eastAsia="Times New Roman" w:hAnsi="Consolas" w:cs="Times New Roman"/>
                  <w:color w:val="808080"/>
                  <w:sz w:val="21"/>
                  <w:szCs w:val="21"/>
                </w:rPr>
                <w:delText>&gt;</w:delText>
              </w:r>
            </w:del>
          </w:p>
          <w:p w14:paraId="2332825A" w14:textId="77777777" w:rsidR="00ED1509" w:rsidRPr="00F84715" w:rsidDel="008B6AF4" w:rsidRDefault="00ED1509">
            <w:pPr>
              <w:pStyle w:val="Heading1Numbered"/>
              <w:rPr>
                <w:del w:id="11167" w:author="Donovan Goode [2]" w:date="2018-11-09T10:04:00Z"/>
                <w:rFonts w:ascii="Consolas" w:eastAsia="Times New Roman" w:hAnsi="Consolas" w:cs="Times New Roman"/>
                <w:color w:val="D4D4D4"/>
                <w:sz w:val="21"/>
                <w:szCs w:val="21"/>
              </w:rPr>
              <w:pPrChange w:id="11168" w:author="Donovan Goode [2]" w:date="2018-11-09T10:05:00Z">
                <w:pPr>
                  <w:shd w:val="clear" w:color="auto" w:fill="1E1E1E"/>
                  <w:spacing w:line="285" w:lineRule="atLeast"/>
                </w:pPr>
              </w:pPrChange>
            </w:pPr>
            <w:del w:id="1116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'Search'</w:delText>
              </w:r>
              <w:r w:rsidRPr="00F84715" w:rsidDel="008B6AF4">
                <w:rPr>
                  <w:rFonts w:ascii="Consolas" w:eastAsia="Times New Roman" w:hAnsi="Consolas" w:cs="Times New Roman"/>
                  <w:color w:val="D4D4D4"/>
                  <w:sz w:val="21"/>
                  <w:szCs w:val="21"/>
                </w:rPr>
                <w:delText xml:space="preserve"> %}</w:delText>
              </w:r>
            </w:del>
          </w:p>
          <w:p w14:paraId="63BF7615" w14:textId="77777777" w:rsidR="00ED1509" w:rsidRPr="00F84715" w:rsidDel="008B6AF4" w:rsidRDefault="00ED1509">
            <w:pPr>
              <w:pStyle w:val="Heading1Numbered"/>
              <w:rPr>
                <w:del w:id="11170" w:author="Donovan Goode [2]" w:date="2018-11-09T10:04:00Z"/>
                <w:rFonts w:ascii="Consolas" w:eastAsia="Times New Roman" w:hAnsi="Consolas" w:cs="Times New Roman"/>
                <w:color w:val="D4D4D4"/>
                <w:sz w:val="21"/>
                <w:szCs w:val="21"/>
              </w:rPr>
              <w:pPrChange w:id="11171" w:author="Donovan Goode [2]" w:date="2018-11-09T10:05:00Z">
                <w:pPr>
                  <w:shd w:val="clear" w:color="auto" w:fill="1E1E1E"/>
                  <w:spacing w:line="285" w:lineRule="atLeast"/>
                </w:pPr>
              </w:pPrChange>
            </w:pPr>
            <w:del w:id="1117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321F718" w14:textId="77777777" w:rsidR="00ED1509" w:rsidRPr="00F84715" w:rsidDel="008B6AF4" w:rsidRDefault="00ED1509">
            <w:pPr>
              <w:pStyle w:val="Heading1Numbered"/>
              <w:rPr>
                <w:del w:id="11173" w:author="Donovan Goode [2]" w:date="2018-11-09T10:04:00Z"/>
                <w:rFonts w:ascii="Consolas" w:eastAsia="Times New Roman" w:hAnsi="Consolas" w:cs="Times New Roman"/>
                <w:color w:val="D4D4D4"/>
                <w:sz w:val="21"/>
                <w:szCs w:val="21"/>
              </w:rPr>
              <w:pPrChange w:id="11174" w:author="Donovan Goode [2]" w:date="2018-11-09T10:05:00Z">
                <w:pPr>
                  <w:shd w:val="clear" w:color="auto" w:fill="1E1E1E"/>
                  <w:spacing w:line="285" w:lineRule="atLeast"/>
                </w:pPr>
              </w:pPrChange>
            </w:pPr>
            <w:del w:id="1117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9112A0A" w14:textId="77777777" w:rsidR="00ED1509" w:rsidRPr="00F84715" w:rsidDel="008B6AF4" w:rsidRDefault="00ED1509">
            <w:pPr>
              <w:pStyle w:val="Heading1Numbered"/>
              <w:rPr>
                <w:del w:id="11176" w:author="Donovan Goode [2]" w:date="2018-11-09T10:04:00Z"/>
                <w:rFonts w:ascii="Consolas" w:eastAsia="Times New Roman" w:hAnsi="Consolas" w:cs="Times New Roman"/>
                <w:color w:val="D4D4D4"/>
                <w:sz w:val="21"/>
                <w:szCs w:val="21"/>
              </w:rPr>
              <w:pPrChange w:id="11177" w:author="Donovan Goode [2]" w:date="2018-11-09T10:05:00Z">
                <w:pPr>
                  <w:shd w:val="clear" w:color="auto" w:fill="1E1E1E"/>
                  <w:spacing w:line="285" w:lineRule="atLeast"/>
                </w:pPr>
              </w:pPrChange>
            </w:pPr>
            <w:del w:id="11178" w:author="Donovan Goode [2]" w:date="2018-11-09T10:04:00Z">
              <w:r w:rsidRPr="00F84715" w:rsidDel="008B6AF4">
                <w:rPr>
                  <w:rFonts w:ascii="Consolas" w:eastAsia="Times New Roman" w:hAnsi="Consolas" w:cs="Times New Roman"/>
                  <w:color w:val="D4D4D4"/>
                  <w:sz w:val="21"/>
                  <w:szCs w:val="21"/>
                </w:rPr>
                <w:delText xml:space="preserve">        </w:delText>
              </w:r>
            </w:del>
          </w:p>
          <w:p w14:paraId="72867EB2" w14:textId="77777777" w:rsidR="00ED1509" w:rsidRPr="00F84715" w:rsidDel="008B6AF4" w:rsidRDefault="00ED1509">
            <w:pPr>
              <w:pStyle w:val="Heading1Numbered"/>
              <w:rPr>
                <w:del w:id="11179" w:author="Donovan Goode [2]" w:date="2018-11-09T10:04:00Z"/>
                <w:rFonts w:ascii="Consolas" w:eastAsia="Times New Roman" w:hAnsi="Consolas" w:cs="Times New Roman"/>
                <w:color w:val="D4D4D4"/>
                <w:sz w:val="21"/>
                <w:szCs w:val="21"/>
              </w:rPr>
              <w:pPrChange w:id="11180" w:author="Donovan Goode [2]" w:date="2018-11-09T10:05:00Z">
                <w:pPr>
                  <w:shd w:val="clear" w:color="auto" w:fill="1E1E1E"/>
                  <w:spacing w:line="285" w:lineRule="atLeast"/>
                </w:pPr>
              </w:pPrChange>
            </w:pPr>
            <w:del w:id="111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CB7744B" w14:textId="77777777" w:rsidR="00ED1509" w:rsidRPr="00F84715" w:rsidDel="008B6AF4" w:rsidRDefault="00ED1509">
            <w:pPr>
              <w:pStyle w:val="Heading1Numbered"/>
              <w:rPr>
                <w:del w:id="11182" w:author="Donovan Goode [2]" w:date="2018-11-09T10:04:00Z"/>
                <w:rFonts w:ascii="Consolas" w:eastAsia="Times New Roman" w:hAnsi="Consolas" w:cs="Times New Roman"/>
                <w:color w:val="D4D4D4"/>
                <w:sz w:val="21"/>
                <w:szCs w:val="21"/>
              </w:rPr>
              <w:pPrChange w:id="11183" w:author="Donovan Goode [2]" w:date="2018-11-09T10:05:00Z">
                <w:pPr>
                  <w:shd w:val="clear" w:color="auto" w:fill="1E1E1E"/>
                  <w:spacing w:line="285" w:lineRule="atLeast"/>
                </w:pPr>
              </w:pPrChange>
            </w:pPr>
            <w:del w:id="11184"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14F51E04" w14:textId="77777777" w:rsidR="00ED1509" w:rsidRPr="00F84715" w:rsidDel="008B6AF4" w:rsidRDefault="00ED1509">
            <w:pPr>
              <w:pStyle w:val="Heading1Numbered"/>
              <w:rPr>
                <w:del w:id="11185" w:author="Donovan Goode [2]" w:date="2018-11-09T10:04:00Z"/>
                <w:rFonts w:ascii="Consolas" w:eastAsia="Times New Roman" w:hAnsi="Consolas" w:cs="Times New Roman"/>
                <w:color w:val="D4D4D4"/>
                <w:sz w:val="21"/>
                <w:szCs w:val="21"/>
              </w:rPr>
              <w:pPrChange w:id="11186" w:author="Donovan Goode [2]" w:date="2018-11-09T10:05:00Z">
                <w:pPr>
                  <w:shd w:val="clear" w:color="auto" w:fill="1E1E1E"/>
                  <w:spacing w:line="285" w:lineRule="atLeast"/>
                </w:pPr>
              </w:pPrChange>
            </w:pPr>
          </w:p>
          <w:p w14:paraId="1A8D3ED8" w14:textId="77777777" w:rsidR="00ED1509" w:rsidRPr="00F84715" w:rsidDel="008B6AF4" w:rsidRDefault="00ED1509">
            <w:pPr>
              <w:pStyle w:val="Heading1Numbered"/>
              <w:rPr>
                <w:del w:id="11187" w:author="Donovan Goode [2]" w:date="2018-11-09T10:04:00Z"/>
                <w:rFonts w:ascii="Consolas" w:eastAsia="Times New Roman" w:hAnsi="Consolas" w:cs="Times New Roman"/>
                <w:color w:val="D4D4D4"/>
                <w:sz w:val="21"/>
                <w:szCs w:val="21"/>
              </w:rPr>
              <w:pPrChange w:id="11188" w:author="Donovan Goode [2]" w:date="2018-11-09T10:05:00Z">
                <w:pPr>
                  <w:shd w:val="clear" w:color="auto" w:fill="1E1E1E"/>
                  <w:spacing w:line="285" w:lineRule="atLeast"/>
                </w:pPr>
              </w:pPrChange>
            </w:pPr>
            <w:del w:id="11189"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section-homeslider"</w:delText>
              </w:r>
              <w:r w:rsidRPr="00F84715" w:rsidDel="008B6AF4">
                <w:rPr>
                  <w:rFonts w:ascii="Consolas" w:eastAsia="Times New Roman" w:hAnsi="Consolas" w:cs="Times New Roman"/>
                  <w:color w:val="808080"/>
                  <w:sz w:val="21"/>
                  <w:szCs w:val="21"/>
                </w:rPr>
                <w:delText>&gt;</w:delText>
              </w:r>
            </w:del>
          </w:p>
          <w:p w14:paraId="37B0B192" w14:textId="77777777" w:rsidR="00ED1509" w:rsidRPr="00F84715" w:rsidDel="008B6AF4" w:rsidRDefault="00ED1509">
            <w:pPr>
              <w:pStyle w:val="Heading1Numbered"/>
              <w:rPr>
                <w:del w:id="11190" w:author="Donovan Goode [2]" w:date="2018-11-09T10:04:00Z"/>
                <w:rFonts w:ascii="Consolas" w:eastAsia="Times New Roman" w:hAnsi="Consolas" w:cs="Times New Roman"/>
                <w:color w:val="D4D4D4"/>
                <w:sz w:val="21"/>
                <w:szCs w:val="21"/>
              </w:rPr>
              <w:pPrChange w:id="11191" w:author="Donovan Goode [2]" w:date="2018-11-09T10:05:00Z">
                <w:pPr>
                  <w:shd w:val="clear" w:color="auto" w:fill="1E1E1E"/>
                  <w:spacing w:line="285" w:lineRule="atLeast"/>
                </w:pPr>
              </w:pPrChange>
            </w:pPr>
            <w:del w:id="1119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1099045C" w14:textId="77777777" w:rsidR="00ED1509" w:rsidRPr="00F84715" w:rsidDel="008B6AF4" w:rsidRDefault="00ED1509">
            <w:pPr>
              <w:pStyle w:val="Heading1Numbered"/>
              <w:rPr>
                <w:del w:id="11193" w:author="Donovan Goode [2]" w:date="2018-11-09T10:04:00Z"/>
                <w:rFonts w:ascii="Consolas" w:eastAsia="Times New Roman" w:hAnsi="Consolas" w:cs="Times New Roman"/>
                <w:color w:val="D4D4D4"/>
                <w:sz w:val="21"/>
                <w:szCs w:val="21"/>
              </w:rPr>
              <w:pPrChange w:id="11194" w:author="Donovan Goode [2]" w:date="2018-11-09T10:05:00Z">
                <w:pPr>
                  <w:shd w:val="clear" w:color="auto" w:fill="1E1E1E"/>
                  <w:spacing w:line="285" w:lineRule="atLeast"/>
                </w:pPr>
              </w:pPrChange>
            </w:pPr>
            <w:del w:id="1119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 "</w:delText>
              </w:r>
              <w:r w:rsidRPr="00F84715" w:rsidDel="008B6AF4">
                <w:rPr>
                  <w:rFonts w:ascii="Consolas" w:eastAsia="Times New Roman" w:hAnsi="Consolas" w:cs="Times New Roman"/>
                  <w:color w:val="808080"/>
                  <w:sz w:val="21"/>
                  <w:szCs w:val="21"/>
                </w:rPr>
                <w:delText>&gt;</w:delText>
              </w:r>
            </w:del>
          </w:p>
          <w:p w14:paraId="5948FA7D" w14:textId="77777777" w:rsidR="00ED1509" w:rsidRPr="00F84715" w:rsidDel="008B6AF4" w:rsidRDefault="00ED1509">
            <w:pPr>
              <w:pStyle w:val="Heading1Numbered"/>
              <w:rPr>
                <w:del w:id="11196" w:author="Donovan Goode [2]" w:date="2018-11-09T10:04:00Z"/>
                <w:rFonts w:ascii="Consolas" w:eastAsia="Times New Roman" w:hAnsi="Consolas" w:cs="Times New Roman"/>
                <w:color w:val="D4D4D4"/>
                <w:sz w:val="21"/>
                <w:szCs w:val="21"/>
              </w:rPr>
              <w:pPrChange w:id="11197" w:author="Donovan Goode [2]" w:date="2018-11-09T10:05:00Z">
                <w:pPr>
                  <w:shd w:val="clear" w:color="auto" w:fill="1E1E1E"/>
                  <w:spacing w:line="285" w:lineRule="atLeast"/>
                </w:pPr>
              </w:pPrChange>
            </w:pPr>
            <w:del w:id="1119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"col-md-12"</w:delText>
              </w:r>
              <w:r w:rsidRPr="00F84715" w:rsidDel="008B6AF4">
                <w:rPr>
                  <w:rFonts w:ascii="Consolas" w:eastAsia="Times New Roman" w:hAnsi="Consolas" w:cs="Times New Roman"/>
                  <w:color w:val="808080"/>
                  <w:sz w:val="21"/>
                  <w:szCs w:val="21"/>
                </w:rPr>
                <w:delText>&gt;</w:delText>
              </w:r>
            </w:del>
          </w:p>
          <w:p w14:paraId="5FBE68AC" w14:textId="77777777" w:rsidR="00ED1509" w:rsidRPr="00F84715" w:rsidDel="008B6AF4" w:rsidRDefault="00ED1509">
            <w:pPr>
              <w:pStyle w:val="Heading1Numbered"/>
              <w:rPr>
                <w:del w:id="11199" w:author="Donovan Goode [2]" w:date="2018-11-09T10:04:00Z"/>
                <w:rFonts w:ascii="Consolas" w:eastAsia="Times New Roman" w:hAnsi="Consolas" w:cs="Times New Roman"/>
                <w:color w:val="D4D4D4"/>
                <w:sz w:val="21"/>
                <w:szCs w:val="21"/>
              </w:rPr>
              <w:pPrChange w:id="11200" w:author="Donovan Goode [2]" w:date="2018-11-09T10:05:00Z">
                <w:pPr>
                  <w:shd w:val="clear" w:color="auto" w:fill="1E1E1E"/>
                  <w:spacing w:line="285" w:lineRule="atLeast"/>
                </w:pPr>
              </w:pPrChange>
            </w:pPr>
            <w:del w:id="1120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"ORA-Home-Slider"</w:delText>
              </w:r>
              <w:r w:rsidRPr="00F84715" w:rsidDel="008B6AF4">
                <w:rPr>
                  <w:rFonts w:ascii="Consolas" w:eastAsia="Times New Roman" w:hAnsi="Consolas" w:cs="Times New Roman"/>
                  <w:color w:val="808080"/>
                  <w:sz w:val="21"/>
                  <w:szCs w:val="21"/>
                </w:rPr>
                <w:delText>&gt;</w:delText>
              </w:r>
            </w:del>
          </w:p>
          <w:p w14:paraId="26C27177" w14:textId="77777777" w:rsidR="00ED1509" w:rsidRPr="00F84715" w:rsidDel="008B6AF4" w:rsidRDefault="00ED1509">
            <w:pPr>
              <w:pStyle w:val="Heading1Numbered"/>
              <w:rPr>
                <w:del w:id="11202" w:author="Donovan Goode [2]" w:date="2018-11-09T10:04:00Z"/>
                <w:rFonts w:ascii="Consolas" w:eastAsia="Times New Roman" w:hAnsi="Consolas" w:cs="Times New Roman"/>
                <w:color w:val="D4D4D4"/>
                <w:sz w:val="21"/>
                <w:szCs w:val="21"/>
              </w:rPr>
              <w:pPrChange w:id="11203" w:author="Donovan Goode [2]" w:date="2018-11-09T10:05:00Z">
                <w:pPr>
                  <w:shd w:val="clear" w:color="auto" w:fill="1E1E1E"/>
                  <w:spacing w:line="285" w:lineRule="atLeast"/>
                </w:pPr>
              </w:pPrChange>
            </w:pPr>
            <w:del w:id="1120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'OPM ORA Home Page Slider'</w:delText>
              </w:r>
              <w:r w:rsidRPr="00F84715" w:rsidDel="008B6AF4">
                <w:rPr>
                  <w:rFonts w:ascii="Consolas" w:eastAsia="Times New Roman" w:hAnsi="Consolas" w:cs="Times New Roman"/>
                  <w:color w:val="D4D4D4"/>
                  <w:sz w:val="21"/>
                  <w:szCs w:val="21"/>
                </w:rPr>
                <w:delText>%}</w:delText>
              </w:r>
            </w:del>
          </w:p>
          <w:p w14:paraId="0C87BA0D" w14:textId="77777777" w:rsidR="00ED1509" w:rsidRPr="00F84715" w:rsidDel="008B6AF4" w:rsidRDefault="00ED1509">
            <w:pPr>
              <w:pStyle w:val="Heading1Numbered"/>
              <w:rPr>
                <w:del w:id="11205" w:author="Donovan Goode [2]" w:date="2018-11-09T10:04:00Z"/>
                <w:rFonts w:ascii="Consolas" w:eastAsia="Times New Roman" w:hAnsi="Consolas" w:cs="Times New Roman"/>
                <w:color w:val="D4D4D4"/>
                <w:sz w:val="21"/>
                <w:szCs w:val="21"/>
              </w:rPr>
              <w:pPrChange w:id="11206" w:author="Donovan Goode [2]" w:date="2018-11-09T10:05:00Z">
                <w:pPr>
                  <w:shd w:val="clear" w:color="auto" w:fill="1E1E1E"/>
                  <w:spacing w:line="285" w:lineRule="atLeast"/>
                </w:pPr>
              </w:pPrChange>
            </w:pPr>
            <w:del w:id="1120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DF933B4" w14:textId="77777777" w:rsidR="00ED1509" w:rsidRPr="00F84715" w:rsidDel="008B6AF4" w:rsidRDefault="00ED1509">
            <w:pPr>
              <w:pStyle w:val="Heading1Numbered"/>
              <w:rPr>
                <w:del w:id="11208" w:author="Donovan Goode [2]" w:date="2018-11-09T10:04:00Z"/>
                <w:rFonts w:ascii="Consolas" w:eastAsia="Times New Roman" w:hAnsi="Consolas" w:cs="Times New Roman"/>
                <w:color w:val="D4D4D4"/>
                <w:sz w:val="21"/>
                <w:szCs w:val="21"/>
              </w:rPr>
              <w:pPrChange w:id="11209" w:author="Donovan Goode [2]" w:date="2018-11-09T10:05:00Z">
                <w:pPr>
                  <w:shd w:val="clear" w:color="auto" w:fill="1E1E1E"/>
                  <w:spacing w:line="285" w:lineRule="atLeast"/>
                </w:pPr>
              </w:pPrChange>
            </w:pPr>
            <w:del w:id="1121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C4155F5" w14:textId="77777777" w:rsidR="00ED1509" w:rsidRPr="00F84715" w:rsidDel="008B6AF4" w:rsidRDefault="00ED1509">
            <w:pPr>
              <w:pStyle w:val="Heading1Numbered"/>
              <w:rPr>
                <w:del w:id="11211" w:author="Donovan Goode [2]" w:date="2018-11-09T10:04:00Z"/>
                <w:rFonts w:ascii="Consolas" w:eastAsia="Times New Roman" w:hAnsi="Consolas" w:cs="Times New Roman"/>
                <w:color w:val="D4D4D4"/>
                <w:sz w:val="21"/>
                <w:szCs w:val="21"/>
              </w:rPr>
              <w:pPrChange w:id="11212" w:author="Donovan Goode [2]" w:date="2018-11-09T10:05:00Z">
                <w:pPr>
                  <w:shd w:val="clear" w:color="auto" w:fill="1E1E1E"/>
                  <w:spacing w:line="285" w:lineRule="atLeast"/>
                </w:pPr>
              </w:pPrChange>
            </w:pPr>
            <w:del w:id="112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18B827B" w14:textId="77777777" w:rsidR="00ED1509" w:rsidRPr="00F84715" w:rsidDel="008B6AF4" w:rsidRDefault="00ED1509">
            <w:pPr>
              <w:pStyle w:val="Heading1Numbered"/>
              <w:rPr>
                <w:del w:id="11214" w:author="Donovan Goode [2]" w:date="2018-11-09T10:04:00Z"/>
                <w:rFonts w:ascii="Consolas" w:eastAsia="Times New Roman" w:hAnsi="Consolas" w:cs="Times New Roman"/>
                <w:color w:val="D4D4D4"/>
                <w:sz w:val="21"/>
                <w:szCs w:val="21"/>
              </w:rPr>
              <w:pPrChange w:id="11215" w:author="Donovan Goode [2]" w:date="2018-11-09T10:05:00Z">
                <w:pPr>
                  <w:shd w:val="clear" w:color="auto" w:fill="1E1E1E"/>
                  <w:spacing w:line="285" w:lineRule="atLeast"/>
                </w:pPr>
              </w:pPrChange>
            </w:pPr>
            <w:del w:id="112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0196082" w14:textId="77777777" w:rsidR="00ED1509" w:rsidRPr="00F84715" w:rsidDel="008B6AF4" w:rsidRDefault="00ED1509">
            <w:pPr>
              <w:pStyle w:val="Heading1Numbered"/>
              <w:rPr>
                <w:del w:id="11217" w:author="Donovan Goode [2]" w:date="2018-11-09T10:04:00Z"/>
                <w:rFonts w:ascii="Consolas" w:eastAsia="Times New Roman" w:hAnsi="Consolas" w:cs="Times New Roman"/>
                <w:color w:val="D4D4D4"/>
                <w:sz w:val="21"/>
                <w:szCs w:val="21"/>
              </w:rPr>
              <w:pPrChange w:id="11218" w:author="Donovan Goode [2]" w:date="2018-11-09T10:05:00Z">
                <w:pPr>
                  <w:shd w:val="clear" w:color="auto" w:fill="1E1E1E"/>
                  <w:spacing w:line="285" w:lineRule="atLeast"/>
                </w:pPr>
              </w:pPrChange>
            </w:pPr>
            <w:del w:id="11219"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68981B10" w14:textId="77777777" w:rsidR="00ED1509" w:rsidRPr="00F84715" w:rsidDel="008B6AF4" w:rsidRDefault="00ED1509">
            <w:pPr>
              <w:pStyle w:val="Heading1Numbered"/>
              <w:rPr>
                <w:del w:id="11220" w:author="Donovan Goode [2]" w:date="2018-11-09T10:04:00Z"/>
                <w:rFonts w:ascii="Consolas" w:eastAsia="Times New Roman" w:hAnsi="Consolas" w:cs="Times New Roman"/>
                <w:color w:val="D4D4D4"/>
                <w:sz w:val="21"/>
                <w:szCs w:val="21"/>
              </w:rPr>
              <w:pPrChange w:id="11221" w:author="Donovan Goode [2]" w:date="2018-11-09T10:05:00Z">
                <w:pPr>
                  <w:shd w:val="clear" w:color="auto" w:fill="1E1E1E"/>
                  <w:spacing w:line="285" w:lineRule="atLeast"/>
                </w:pPr>
              </w:pPrChange>
            </w:pPr>
          </w:p>
          <w:p w14:paraId="2E532BBA" w14:textId="77777777" w:rsidR="00ED1509" w:rsidRPr="00F84715" w:rsidDel="008B6AF4" w:rsidRDefault="00ED1509">
            <w:pPr>
              <w:pStyle w:val="Heading1Numbered"/>
              <w:rPr>
                <w:del w:id="11222" w:author="Donovan Goode [2]" w:date="2018-11-09T10:04:00Z"/>
                <w:rFonts w:ascii="Consolas" w:eastAsia="Times New Roman" w:hAnsi="Consolas" w:cs="Times New Roman"/>
                <w:color w:val="D4D4D4"/>
                <w:sz w:val="21"/>
                <w:szCs w:val="21"/>
              </w:rPr>
              <w:pPrChange w:id="11223" w:author="Donovan Goode [2]" w:date="2018-11-09T10:05:00Z">
                <w:pPr>
                  <w:shd w:val="clear" w:color="auto" w:fill="1E1E1E"/>
                  <w:spacing w:line="285" w:lineRule="atLeast"/>
                </w:pPr>
              </w:pPrChange>
            </w:pPr>
            <w:del w:id="11224" w:author="Donovan Goode [2]" w:date="2018-11-09T10:04:00Z">
              <w:r w:rsidRPr="00F84715" w:rsidDel="008B6AF4">
                <w:rPr>
                  <w:rFonts w:ascii="Consolas" w:eastAsia="Times New Roman" w:hAnsi="Consolas" w:cs="Times New Roman"/>
                  <w:color w:val="6A9955"/>
                  <w:sz w:val="21"/>
                  <w:szCs w:val="21"/>
                </w:rPr>
                <w:delText>{%comment%}</w:delText>
              </w:r>
            </w:del>
          </w:p>
          <w:p w14:paraId="47C149CC" w14:textId="77777777" w:rsidR="00ED1509" w:rsidRPr="00F84715" w:rsidDel="008B6AF4" w:rsidRDefault="00ED1509">
            <w:pPr>
              <w:pStyle w:val="Heading1Numbered"/>
              <w:rPr>
                <w:del w:id="11225" w:author="Donovan Goode [2]" w:date="2018-11-09T10:04:00Z"/>
                <w:rFonts w:ascii="Consolas" w:eastAsia="Times New Roman" w:hAnsi="Consolas" w:cs="Times New Roman"/>
                <w:color w:val="D4D4D4"/>
                <w:sz w:val="21"/>
                <w:szCs w:val="21"/>
              </w:rPr>
              <w:pPrChange w:id="11226" w:author="Donovan Goode [2]" w:date="2018-11-09T10:05:00Z">
                <w:pPr>
                  <w:shd w:val="clear" w:color="auto" w:fill="1E1E1E"/>
                  <w:spacing w:line="285" w:lineRule="atLeast"/>
                </w:pPr>
              </w:pPrChange>
            </w:pPr>
            <w:del w:id="11227" w:author="Donovan Goode [2]" w:date="2018-11-09T10:04:00Z">
              <w:r w:rsidRPr="00F84715" w:rsidDel="008B6AF4">
                <w:rPr>
                  <w:rFonts w:ascii="Consolas" w:eastAsia="Times New Roman" w:hAnsi="Consolas" w:cs="Times New Roman"/>
                  <w:color w:val="6A9955"/>
                  <w:sz w:val="21"/>
                  <w:szCs w:val="21"/>
                </w:rPr>
                <w:delText xml:space="preserve">  &lt;section class = "OPM-ORA-Homepage-Slider"&gt;</w:delText>
              </w:r>
            </w:del>
          </w:p>
          <w:p w14:paraId="5D38FF09" w14:textId="77777777" w:rsidR="00ED1509" w:rsidRPr="00F84715" w:rsidDel="008B6AF4" w:rsidRDefault="00ED1509">
            <w:pPr>
              <w:pStyle w:val="Heading1Numbered"/>
              <w:rPr>
                <w:del w:id="11228" w:author="Donovan Goode [2]" w:date="2018-11-09T10:04:00Z"/>
                <w:rFonts w:ascii="Consolas" w:eastAsia="Times New Roman" w:hAnsi="Consolas" w:cs="Times New Roman"/>
                <w:color w:val="D4D4D4"/>
                <w:sz w:val="21"/>
                <w:szCs w:val="21"/>
              </w:rPr>
              <w:pPrChange w:id="11229" w:author="Donovan Goode [2]" w:date="2018-11-09T10:05:00Z">
                <w:pPr>
                  <w:shd w:val="clear" w:color="auto" w:fill="1E1E1E"/>
                  <w:spacing w:line="285" w:lineRule="atLeast"/>
                </w:pPr>
              </w:pPrChange>
            </w:pPr>
            <w:del w:id="11230" w:author="Donovan Goode [2]" w:date="2018-11-09T10:04:00Z">
              <w:r w:rsidRPr="00F84715" w:rsidDel="008B6AF4">
                <w:rPr>
                  <w:rFonts w:ascii="Consolas" w:eastAsia="Times New Roman" w:hAnsi="Consolas" w:cs="Times New Roman"/>
                  <w:color w:val="6A9955"/>
                  <w:sz w:val="21"/>
                  <w:szCs w:val="21"/>
                </w:rPr>
                <w:delText xml:space="preserve">    &lt;div class="container"&gt;</w:delText>
              </w:r>
            </w:del>
          </w:p>
          <w:p w14:paraId="6E9CD3A2" w14:textId="77777777" w:rsidR="00ED1509" w:rsidRPr="00F84715" w:rsidDel="008B6AF4" w:rsidRDefault="00ED1509">
            <w:pPr>
              <w:pStyle w:val="Heading1Numbered"/>
              <w:rPr>
                <w:del w:id="11231" w:author="Donovan Goode [2]" w:date="2018-11-09T10:04:00Z"/>
                <w:rFonts w:ascii="Consolas" w:eastAsia="Times New Roman" w:hAnsi="Consolas" w:cs="Times New Roman"/>
                <w:color w:val="D4D4D4"/>
                <w:sz w:val="21"/>
                <w:szCs w:val="21"/>
              </w:rPr>
              <w:pPrChange w:id="11232" w:author="Donovan Goode [2]" w:date="2018-11-09T10:05:00Z">
                <w:pPr>
                  <w:shd w:val="clear" w:color="auto" w:fill="1E1E1E"/>
                  <w:spacing w:line="285" w:lineRule="atLeast"/>
                </w:pPr>
              </w:pPrChange>
            </w:pPr>
            <w:del w:id="11233" w:author="Donovan Goode [2]" w:date="2018-11-09T10:04:00Z">
              <w:r w:rsidRPr="00F84715" w:rsidDel="008B6AF4">
                <w:rPr>
                  <w:rFonts w:ascii="Consolas" w:eastAsia="Times New Roman" w:hAnsi="Consolas" w:cs="Times New Roman"/>
                  <w:color w:val="6A9955"/>
                  <w:sz w:val="21"/>
                  <w:szCs w:val="21"/>
                </w:rPr>
                <w:delText xml:space="preserve">        &lt;div class="row "&gt;</w:delText>
              </w:r>
            </w:del>
          </w:p>
          <w:p w14:paraId="116FE61D" w14:textId="77777777" w:rsidR="00ED1509" w:rsidRPr="00F84715" w:rsidDel="008B6AF4" w:rsidRDefault="00ED1509">
            <w:pPr>
              <w:pStyle w:val="Heading1Numbered"/>
              <w:rPr>
                <w:del w:id="11234" w:author="Donovan Goode [2]" w:date="2018-11-09T10:04:00Z"/>
                <w:rFonts w:ascii="Consolas" w:eastAsia="Times New Roman" w:hAnsi="Consolas" w:cs="Times New Roman"/>
                <w:color w:val="D4D4D4"/>
                <w:sz w:val="21"/>
                <w:szCs w:val="21"/>
              </w:rPr>
              <w:pPrChange w:id="11235" w:author="Donovan Goode [2]" w:date="2018-11-09T10:05:00Z">
                <w:pPr>
                  <w:shd w:val="clear" w:color="auto" w:fill="1E1E1E"/>
                  <w:spacing w:line="285" w:lineRule="atLeast"/>
                </w:pPr>
              </w:pPrChange>
            </w:pPr>
            <w:del w:id="11236" w:author="Donovan Goode [2]" w:date="2018-11-09T10:04:00Z">
              <w:r w:rsidRPr="00F84715" w:rsidDel="008B6AF4">
                <w:rPr>
                  <w:rFonts w:ascii="Consolas" w:eastAsia="Times New Roman" w:hAnsi="Consolas" w:cs="Times New Roman"/>
                  <w:color w:val="6A9955"/>
                  <w:sz w:val="21"/>
                  <w:szCs w:val="21"/>
                </w:rPr>
                <w:delText xml:space="preserve">            &lt;div class="col-md-12"&gt;</w:delText>
              </w:r>
            </w:del>
          </w:p>
          <w:p w14:paraId="0CDBAE8B" w14:textId="77777777" w:rsidR="00ED1509" w:rsidRPr="00F84715" w:rsidDel="008B6AF4" w:rsidRDefault="00ED1509">
            <w:pPr>
              <w:pStyle w:val="Heading1Numbered"/>
              <w:rPr>
                <w:del w:id="11237" w:author="Donovan Goode [2]" w:date="2018-11-09T10:04:00Z"/>
                <w:rFonts w:ascii="Consolas" w:eastAsia="Times New Roman" w:hAnsi="Consolas" w:cs="Times New Roman"/>
                <w:color w:val="D4D4D4"/>
                <w:sz w:val="21"/>
                <w:szCs w:val="21"/>
              </w:rPr>
              <w:pPrChange w:id="11238" w:author="Donovan Goode [2]" w:date="2018-11-09T10:05:00Z">
                <w:pPr>
                  <w:shd w:val="clear" w:color="auto" w:fill="1E1E1E"/>
                  <w:spacing w:line="285" w:lineRule="atLeast"/>
                </w:pPr>
              </w:pPrChange>
            </w:pPr>
            <w:del w:id="11239" w:author="Donovan Goode [2]" w:date="2018-11-09T10:04:00Z">
              <w:r w:rsidRPr="00F84715" w:rsidDel="008B6AF4">
                <w:rPr>
                  <w:rFonts w:ascii="Consolas" w:eastAsia="Times New Roman" w:hAnsi="Consolas" w:cs="Times New Roman"/>
                  <w:color w:val="6A9955"/>
                  <w:sz w:val="21"/>
                  <w:szCs w:val="21"/>
                </w:rPr>
                <w:delText xml:space="preserve">                &lt;div class = "ORA-Home-Slider"&gt;</w:delText>
              </w:r>
            </w:del>
          </w:p>
          <w:p w14:paraId="62C3D353" w14:textId="77777777" w:rsidR="00ED1509" w:rsidRPr="00F84715" w:rsidDel="008B6AF4" w:rsidRDefault="00ED1509">
            <w:pPr>
              <w:pStyle w:val="Heading1Numbered"/>
              <w:rPr>
                <w:del w:id="11240" w:author="Donovan Goode [2]" w:date="2018-11-09T10:04:00Z"/>
                <w:rFonts w:ascii="Consolas" w:eastAsia="Times New Roman" w:hAnsi="Consolas" w:cs="Times New Roman"/>
                <w:color w:val="D4D4D4"/>
                <w:sz w:val="21"/>
                <w:szCs w:val="21"/>
              </w:rPr>
              <w:pPrChange w:id="11241" w:author="Donovan Goode [2]" w:date="2018-11-09T10:05:00Z">
                <w:pPr>
                  <w:shd w:val="clear" w:color="auto" w:fill="1E1E1E"/>
                  <w:spacing w:line="285" w:lineRule="atLeast"/>
                </w:pPr>
              </w:pPrChange>
            </w:pPr>
            <w:del w:id="11242" w:author="Donovan Goode [2]" w:date="2018-11-09T10:04:00Z">
              <w:r w:rsidRPr="00F84715" w:rsidDel="008B6AF4">
                <w:rPr>
                  <w:rFonts w:ascii="Consolas" w:eastAsia="Times New Roman" w:hAnsi="Consolas" w:cs="Times New Roman"/>
                  <w:color w:val="6A9955"/>
                  <w:sz w:val="21"/>
                  <w:szCs w:val="21"/>
                </w:rPr>
                <w:delText xml:space="preserve">                  {%include 'OPM ORA Home Page Slider'%}</w:delText>
              </w:r>
            </w:del>
          </w:p>
          <w:p w14:paraId="0D8F0646" w14:textId="77777777" w:rsidR="00ED1509" w:rsidRPr="00F84715" w:rsidDel="008B6AF4" w:rsidRDefault="00ED1509">
            <w:pPr>
              <w:pStyle w:val="Heading1Numbered"/>
              <w:rPr>
                <w:del w:id="11243" w:author="Donovan Goode [2]" w:date="2018-11-09T10:04:00Z"/>
                <w:rFonts w:ascii="Consolas" w:eastAsia="Times New Roman" w:hAnsi="Consolas" w:cs="Times New Roman"/>
                <w:color w:val="D4D4D4"/>
                <w:sz w:val="21"/>
                <w:szCs w:val="21"/>
              </w:rPr>
              <w:pPrChange w:id="11244" w:author="Donovan Goode [2]" w:date="2018-11-09T10:05:00Z">
                <w:pPr>
                  <w:shd w:val="clear" w:color="auto" w:fill="1E1E1E"/>
                  <w:spacing w:line="285" w:lineRule="atLeast"/>
                </w:pPr>
              </w:pPrChange>
            </w:pPr>
            <w:del w:id="11245"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42F06D38" w14:textId="77777777" w:rsidR="00ED1509" w:rsidRPr="00F84715" w:rsidDel="008B6AF4" w:rsidRDefault="00ED1509">
            <w:pPr>
              <w:pStyle w:val="Heading1Numbered"/>
              <w:rPr>
                <w:del w:id="11246" w:author="Donovan Goode [2]" w:date="2018-11-09T10:04:00Z"/>
                <w:rFonts w:ascii="Consolas" w:eastAsia="Times New Roman" w:hAnsi="Consolas" w:cs="Times New Roman"/>
                <w:color w:val="D4D4D4"/>
                <w:sz w:val="21"/>
                <w:szCs w:val="21"/>
              </w:rPr>
              <w:pPrChange w:id="11247" w:author="Donovan Goode [2]" w:date="2018-11-09T10:05:00Z">
                <w:pPr>
                  <w:shd w:val="clear" w:color="auto" w:fill="1E1E1E"/>
                  <w:spacing w:line="285" w:lineRule="atLeast"/>
                </w:pPr>
              </w:pPrChange>
            </w:pPr>
            <w:del w:id="11248"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1C9AC341" w14:textId="77777777" w:rsidR="00ED1509" w:rsidRPr="00F84715" w:rsidDel="008B6AF4" w:rsidRDefault="00ED1509">
            <w:pPr>
              <w:pStyle w:val="Heading1Numbered"/>
              <w:rPr>
                <w:del w:id="11249" w:author="Donovan Goode [2]" w:date="2018-11-09T10:04:00Z"/>
                <w:rFonts w:ascii="Consolas" w:eastAsia="Times New Roman" w:hAnsi="Consolas" w:cs="Times New Roman"/>
                <w:color w:val="D4D4D4"/>
                <w:sz w:val="21"/>
                <w:szCs w:val="21"/>
              </w:rPr>
              <w:pPrChange w:id="11250" w:author="Donovan Goode [2]" w:date="2018-11-09T10:05:00Z">
                <w:pPr>
                  <w:shd w:val="clear" w:color="auto" w:fill="1E1E1E"/>
                  <w:spacing w:line="285" w:lineRule="atLeast"/>
                </w:pPr>
              </w:pPrChange>
            </w:pPr>
            <w:del w:id="11251"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78415A25" w14:textId="77777777" w:rsidR="00ED1509" w:rsidRPr="00F84715" w:rsidDel="008B6AF4" w:rsidRDefault="00ED1509">
            <w:pPr>
              <w:pStyle w:val="Heading1Numbered"/>
              <w:rPr>
                <w:del w:id="11252" w:author="Donovan Goode [2]" w:date="2018-11-09T10:04:00Z"/>
                <w:rFonts w:ascii="Consolas" w:eastAsia="Times New Roman" w:hAnsi="Consolas" w:cs="Times New Roman"/>
                <w:color w:val="D4D4D4"/>
                <w:sz w:val="21"/>
                <w:szCs w:val="21"/>
              </w:rPr>
              <w:pPrChange w:id="11253" w:author="Donovan Goode [2]" w:date="2018-11-09T10:05:00Z">
                <w:pPr>
                  <w:shd w:val="clear" w:color="auto" w:fill="1E1E1E"/>
                  <w:spacing w:line="285" w:lineRule="atLeast"/>
                </w:pPr>
              </w:pPrChange>
            </w:pPr>
            <w:del w:id="11254"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7E2C2CDB" w14:textId="77777777" w:rsidR="00ED1509" w:rsidRPr="00F84715" w:rsidDel="008B6AF4" w:rsidRDefault="00ED1509">
            <w:pPr>
              <w:pStyle w:val="Heading1Numbered"/>
              <w:rPr>
                <w:del w:id="11255" w:author="Donovan Goode [2]" w:date="2018-11-09T10:04:00Z"/>
                <w:rFonts w:ascii="Consolas" w:eastAsia="Times New Roman" w:hAnsi="Consolas" w:cs="Times New Roman"/>
                <w:color w:val="D4D4D4"/>
                <w:sz w:val="21"/>
                <w:szCs w:val="21"/>
              </w:rPr>
              <w:pPrChange w:id="11256" w:author="Donovan Goode [2]" w:date="2018-11-09T10:05:00Z">
                <w:pPr>
                  <w:shd w:val="clear" w:color="auto" w:fill="1E1E1E"/>
                  <w:spacing w:line="285" w:lineRule="atLeast"/>
                </w:pPr>
              </w:pPrChange>
            </w:pPr>
            <w:del w:id="11257" w:author="Donovan Goode [2]" w:date="2018-11-09T10:04:00Z">
              <w:r w:rsidRPr="00F84715" w:rsidDel="008B6AF4">
                <w:rPr>
                  <w:rFonts w:ascii="Consolas" w:eastAsia="Times New Roman" w:hAnsi="Consolas" w:cs="Times New Roman"/>
                  <w:color w:val="6A9955"/>
                  <w:sz w:val="21"/>
                  <w:szCs w:val="21"/>
                </w:rPr>
                <w:delText>&lt;/section&gt;</w:delText>
              </w:r>
            </w:del>
          </w:p>
          <w:p w14:paraId="7FC1D1A7" w14:textId="77777777" w:rsidR="00ED1509" w:rsidRPr="00F84715" w:rsidDel="008B6AF4" w:rsidRDefault="00ED1509">
            <w:pPr>
              <w:pStyle w:val="Heading1Numbered"/>
              <w:rPr>
                <w:del w:id="11258" w:author="Donovan Goode [2]" w:date="2018-11-09T10:04:00Z"/>
                <w:rFonts w:ascii="Consolas" w:eastAsia="Times New Roman" w:hAnsi="Consolas" w:cs="Times New Roman"/>
                <w:color w:val="D4D4D4"/>
                <w:sz w:val="21"/>
                <w:szCs w:val="21"/>
              </w:rPr>
              <w:pPrChange w:id="11259" w:author="Donovan Goode [2]" w:date="2018-11-09T10:05:00Z">
                <w:pPr>
                  <w:shd w:val="clear" w:color="auto" w:fill="1E1E1E"/>
                  <w:spacing w:line="285" w:lineRule="atLeast"/>
                </w:pPr>
              </w:pPrChange>
            </w:pPr>
            <w:del w:id="11260" w:author="Donovan Goode [2]" w:date="2018-11-09T10:04:00Z">
              <w:r w:rsidRPr="00F84715" w:rsidDel="008B6AF4">
                <w:rPr>
                  <w:rFonts w:ascii="Consolas" w:eastAsia="Times New Roman" w:hAnsi="Consolas" w:cs="Times New Roman"/>
                  <w:color w:val="6A9955"/>
                  <w:sz w:val="21"/>
                  <w:szCs w:val="21"/>
                </w:rPr>
                <w:delText>{%endcomment%}</w:delText>
              </w:r>
            </w:del>
          </w:p>
          <w:p w14:paraId="4994FCDD" w14:textId="77777777" w:rsidR="00ED1509" w:rsidRPr="00F84715" w:rsidDel="008B6AF4" w:rsidRDefault="00ED1509">
            <w:pPr>
              <w:pStyle w:val="Heading1Numbered"/>
              <w:rPr>
                <w:del w:id="11261" w:author="Donovan Goode [2]" w:date="2018-11-09T10:04:00Z"/>
                <w:rFonts w:ascii="Consolas" w:eastAsia="Times New Roman" w:hAnsi="Consolas" w:cs="Times New Roman"/>
                <w:color w:val="D4D4D4"/>
                <w:sz w:val="21"/>
                <w:szCs w:val="21"/>
              </w:rPr>
              <w:pPrChange w:id="11262" w:author="Donovan Goode [2]" w:date="2018-11-09T10:05:00Z">
                <w:pPr>
                  <w:shd w:val="clear" w:color="auto" w:fill="1E1E1E"/>
                  <w:spacing w:line="285" w:lineRule="atLeast"/>
                </w:pPr>
              </w:pPrChange>
            </w:pPr>
            <w:del w:id="11263" w:author="Donovan Goode [2]" w:date="2018-11-09T10:04:00Z">
              <w:r w:rsidRPr="00F84715" w:rsidDel="008B6AF4">
                <w:rPr>
                  <w:rFonts w:ascii="Consolas" w:eastAsia="Times New Roman" w:hAnsi="Consolas" w:cs="Times New Roman"/>
                  <w:color w:val="6A9955"/>
                  <w:sz w:val="21"/>
                  <w:szCs w:val="21"/>
                </w:rPr>
                <w:delText>{%comment%}</w:delText>
              </w:r>
            </w:del>
          </w:p>
          <w:p w14:paraId="73B5743D" w14:textId="77777777" w:rsidR="00ED1509" w:rsidRPr="00F84715" w:rsidDel="008B6AF4" w:rsidRDefault="00ED1509">
            <w:pPr>
              <w:pStyle w:val="Heading1Numbered"/>
              <w:rPr>
                <w:del w:id="11264" w:author="Donovan Goode [2]" w:date="2018-11-09T10:04:00Z"/>
                <w:rFonts w:ascii="Consolas" w:eastAsia="Times New Roman" w:hAnsi="Consolas" w:cs="Times New Roman"/>
                <w:color w:val="D4D4D4"/>
                <w:sz w:val="21"/>
                <w:szCs w:val="21"/>
              </w:rPr>
              <w:pPrChange w:id="11265" w:author="Donovan Goode [2]" w:date="2018-11-09T10:05:00Z">
                <w:pPr>
                  <w:shd w:val="clear" w:color="auto" w:fill="1E1E1E"/>
                  <w:spacing w:line="285" w:lineRule="atLeast"/>
                </w:pPr>
              </w:pPrChange>
            </w:pPr>
            <w:del w:id="11266" w:author="Donovan Goode [2]" w:date="2018-11-09T10:04:00Z">
              <w:r w:rsidRPr="00F84715" w:rsidDel="008B6AF4">
                <w:rPr>
                  <w:rFonts w:ascii="Consolas" w:eastAsia="Times New Roman" w:hAnsi="Consolas" w:cs="Times New Roman"/>
                  <w:color w:val="6A9955"/>
                  <w:sz w:val="21"/>
                  <w:szCs w:val="21"/>
                </w:rPr>
                <w:delText>&lt;section class="page_section section-landing"&gt;</w:delText>
              </w:r>
            </w:del>
          </w:p>
          <w:p w14:paraId="13392CB8" w14:textId="77777777" w:rsidR="00ED1509" w:rsidRPr="00F84715" w:rsidDel="008B6AF4" w:rsidRDefault="00ED1509">
            <w:pPr>
              <w:pStyle w:val="Heading1Numbered"/>
              <w:rPr>
                <w:del w:id="11267" w:author="Donovan Goode [2]" w:date="2018-11-09T10:04:00Z"/>
                <w:rFonts w:ascii="Consolas" w:eastAsia="Times New Roman" w:hAnsi="Consolas" w:cs="Times New Roman"/>
                <w:color w:val="D4D4D4"/>
                <w:sz w:val="21"/>
                <w:szCs w:val="21"/>
              </w:rPr>
              <w:pPrChange w:id="11268" w:author="Donovan Goode [2]" w:date="2018-11-09T10:05:00Z">
                <w:pPr>
                  <w:shd w:val="clear" w:color="auto" w:fill="1E1E1E"/>
                  <w:spacing w:line="285" w:lineRule="atLeast"/>
                </w:pPr>
              </w:pPrChange>
            </w:pPr>
            <w:del w:id="11269" w:author="Donovan Goode [2]" w:date="2018-11-09T10:04:00Z">
              <w:r w:rsidRPr="00F84715" w:rsidDel="008B6AF4">
                <w:rPr>
                  <w:rFonts w:ascii="Consolas" w:eastAsia="Times New Roman" w:hAnsi="Consolas" w:cs="Times New Roman"/>
                  <w:color w:val="6A9955"/>
                  <w:sz w:val="21"/>
                  <w:szCs w:val="21"/>
                </w:rPr>
                <w:delText xml:space="preserve">  &lt;div class="container"&gt;</w:delText>
              </w:r>
            </w:del>
          </w:p>
          <w:p w14:paraId="13753955" w14:textId="77777777" w:rsidR="00ED1509" w:rsidRPr="00F84715" w:rsidDel="008B6AF4" w:rsidRDefault="00ED1509">
            <w:pPr>
              <w:pStyle w:val="Heading1Numbered"/>
              <w:rPr>
                <w:del w:id="11270" w:author="Donovan Goode [2]" w:date="2018-11-09T10:04:00Z"/>
                <w:rFonts w:ascii="Consolas" w:eastAsia="Times New Roman" w:hAnsi="Consolas" w:cs="Times New Roman"/>
                <w:color w:val="D4D4D4"/>
                <w:sz w:val="21"/>
                <w:szCs w:val="21"/>
              </w:rPr>
              <w:pPrChange w:id="11271" w:author="Donovan Goode [2]" w:date="2018-11-09T10:05:00Z">
                <w:pPr>
                  <w:shd w:val="clear" w:color="auto" w:fill="1E1E1E"/>
                  <w:spacing w:line="285" w:lineRule="atLeast"/>
                </w:pPr>
              </w:pPrChange>
            </w:pPr>
            <w:del w:id="11272" w:author="Donovan Goode [2]" w:date="2018-11-09T10:04:00Z">
              <w:r w:rsidRPr="00F84715" w:rsidDel="008B6AF4">
                <w:rPr>
                  <w:rFonts w:ascii="Consolas" w:eastAsia="Times New Roman" w:hAnsi="Consolas" w:cs="Times New Roman"/>
                  <w:color w:val="6A9955"/>
                  <w:sz w:val="21"/>
                  <w:szCs w:val="21"/>
                </w:rPr>
                <w:delText xml:space="preserve">    &lt;div class="row "&gt;</w:delText>
              </w:r>
            </w:del>
          </w:p>
          <w:p w14:paraId="132524FC" w14:textId="77777777" w:rsidR="00ED1509" w:rsidRPr="00F84715" w:rsidDel="008B6AF4" w:rsidRDefault="00ED1509">
            <w:pPr>
              <w:pStyle w:val="Heading1Numbered"/>
              <w:rPr>
                <w:del w:id="11273" w:author="Donovan Goode [2]" w:date="2018-11-09T10:04:00Z"/>
                <w:rFonts w:ascii="Consolas" w:eastAsia="Times New Roman" w:hAnsi="Consolas" w:cs="Times New Roman"/>
                <w:color w:val="D4D4D4"/>
                <w:sz w:val="21"/>
                <w:szCs w:val="21"/>
              </w:rPr>
              <w:pPrChange w:id="11274" w:author="Donovan Goode [2]" w:date="2018-11-09T10:05:00Z">
                <w:pPr>
                  <w:shd w:val="clear" w:color="auto" w:fill="1E1E1E"/>
                  <w:spacing w:line="285" w:lineRule="atLeast"/>
                </w:pPr>
              </w:pPrChange>
            </w:pPr>
            <w:del w:id="11275" w:author="Donovan Goode [2]" w:date="2018-11-09T10:04:00Z">
              <w:r w:rsidRPr="00F84715" w:rsidDel="008B6AF4">
                <w:rPr>
                  <w:rFonts w:ascii="Consolas" w:eastAsia="Times New Roman" w:hAnsi="Consolas" w:cs="Times New Roman"/>
                  <w:color w:val="6A9955"/>
                  <w:sz w:val="21"/>
                  <w:szCs w:val="21"/>
                </w:rPr>
                <w:delText xml:space="preserve">      &lt;div class="col-md-12"&gt;</w:delText>
              </w:r>
            </w:del>
          </w:p>
          <w:p w14:paraId="13088661" w14:textId="77777777" w:rsidR="00ED1509" w:rsidRPr="00F84715" w:rsidDel="008B6AF4" w:rsidRDefault="00ED1509">
            <w:pPr>
              <w:pStyle w:val="Heading1Numbered"/>
              <w:rPr>
                <w:del w:id="11276" w:author="Donovan Goode [2]" w:date="2018-11-09T10:04:00Z"/>
                <w:rFonts w:ascii="Consolas" w:eastAsia="Times New Roman" w:hAnsi="Consolas" w:cs="Times New Roman"/>
                <w:color w:val="D4D4D4"/>
                <w:sz w:val="21"/>
                <w:szCs w:val="21"/>
              </w:rPr>
              <w:pPrChange w:id="11277" w:author="Donovan Goode [2]" w:date="2018-11-09T10:05:00Z">
                <w:pPr>
                  <w:shd w:val="clear" w:color="auto" w:fill="1E1E1E"/>
                  <w:spacing w:line="285" w:lineRule="atLeast"/>
                </w:pPr>
              </w:pPrChange>
            </w:pPr>
            <w:del w:id="11278" w:author="Donovan Goode [2]" w:date="2018-11-09T10:04:00Z">
              <w:r w:rsidRPr="00F84715" w:rsidDel="008B6AF4">
                <w:rPr>
                  <w:rFonts w:ascii="Consolas" w:eastAsia="Times New Roman" w:hAnsi="Consolas" w:cs="Times New Roman"/>
                  <w:color w:val="6A9955"/>
                  <w:sz w:val="21"/>
                  <w:szCs w:val="21"/>
                </w:rPr>
                <w:delText xml:space="preserve">        &lt;h1 class="section-landing-heading"&gt;{% editable snippets 'Home/Title' default: 'Contoso' %}&lt;/h1&gt;</w:delText>
              </w:r>
            </w:del>
          </w:p>
          <w:p w14:paraId="4917FEDF" w14:textId="77777777" w:rsidR="00ED1509" w:rsidRPr="00F84715" w:rsidDel="008B6AF4" w:rsidRDefault="00ED1509">
            <w:pPr>
              <w:pStyle w:val="Heading1Numbered"/>
              <w:rPr>
                <w:del w:id="11279" w:author="Donovan Goode [2]" w:date="2018-11-09T10:04:00Z"/>
                <w:rFonts w:ascii="Consolas" w:eastAsia="Times New Roman" w:hAnsi="Consolas" w:cs="Times New Roman"/>
                <w:color w:val="D4D4D4"/>
                <w:sz w:val="21"/>
                <w:szCs w:val="21"/>
              </w:rPr>
              <w:pPrChange w:id="11280" w:author="Donovan Goode [2]" w:date="2018-11-09T10:05:00Z">
                <w:pPr>
                  <w:shd w:val="clear" w:color="auto" w:fill="1E1E1E"/>
                  <w:spacing w:line="285" w:lineRule="atLeast"/>
                </w:pPr>
              </w:pPrChange>
            </w:pPr>
            <w:del w:id="11281" w:author="Donovan Goode [2]" w:date="2018-11-09T10:04:00Z">
              <w:r w:rsidRPr="00F84715" w:rsidDel="008B6AF4">
                <w:rPr>
                  <w:rFonts w:ascii="Consolas" w:eastAsia="Times New Roman" w:hAnsi="Consolas" w:cs="Times New Roman"/>
                  <w:color w:val="6A9955"/>
                  <w:sz w:val="21"/>
                  <w:szCs w:val="21"/>
                </w:rPr>
                <w:delText xml:space="preserve">        &lt;h2 class="section-landing-sub-heading"&gt;{% editable snippets 'Home/Subtitle' default: 'Customer' %}&lt;/h2&gt;</w:delText>
              </w:r>
            </w:del>
          </w:p>
          <w:p w14:paraId="38997D5D" w14:textId="77777777" w:rsidR="00ED1509" w:rsidRPr="00F84715" w:rsidDel="008B6AF4" w:rsidRDefault="00ED1509">
            <w:pPr>
              <w:pStyle w:val="Heading1Numbered"/>
              <w:rPr>
                <w:del w:id="11282" w:author="Donovan Goode [2]" w:date="2018-11-09T10:04:00Z"/>
                <w:rFonts w:ascii="Consolas" w:eastAsia="Times New Roman" w:hAnsi="Consolas" w:cs="Times New Roman"/>
                <w:color w:val="D4D4D4"/>
                <w:sz w:val="21"/>
                <w:szCs w:val="21"/>
              </w:rPr>
              <w:pPrChange w:id="11283" w:author="Donovan Goode [2]" w:date="2018-11-09T10:05:00Z">
                <w:pPr>
                  <w:shd w:val="clear" w:color="auto" w:fill="1E1E1E"/>
                  <w:spacing w:line="285" w:lineRule="atLeast"/>
                </w:pPr>
              </w:pPrChange>
            </w:pPr>
            <w:del w:id="11284" w:author="Donovan Goode [2]" w:date="2018-11-09T10:04:00Z">
              <w:r w:rsidRPr="00F84715" w:rsidDel="008B6AF4">
                <w:rPr>
                  <w:rFonts w:ascii="Consolas" w:eastAsia="Times New Roman" w:hAnsi="Consolas" w:cs="Times New Roman"/>
                  <w:color w:val="6A9955"/>
                  <w:sz w:val="21"/>
                  <w:szCs w:val="21"/>
                </w:rPr>
                <w:delText xml:space="preserve">        {% include 'Search' %}</w:delText>
              </w:r>
            </w:del>
          </w:p>
          <w:p w14:paraId="736B3625" w14:textId="77777777" w:rsidR="00ED1509" w:rsidRPr="00F84715" w:rsidDel="008B6AF4" w:rsidRDefault="00ED1509">
            <w:pPr>
              <w:pStyle w:val="Heading1Numbered"/>
              <w:rPr>
                <w:del w:id="11285" w:author="Donovan Goode [2]" w:date="2018-11-09T10:04:00Z"/>
                <w:rFonts w:ascii="Consolas" w:eastAsia="Times New Roman" w:hAnsi="Consolas" w:cs="Times New Roman"/>
                <w:color w:val="D4D4D4"/>
                <w:sz w:val="21"/>
                <w:szCs w:val="21"/>
              </w:rPr>
              <w:pPrChange w:id="11286" w:author="Donovan Goode [2]" w:date="2018-11-09T10:05:00Z">
                <w:pPr>
                  <w:shd w:val="clear" w:color="auto" w:fill="1E1E1E"/>
                  <w:spacing w:line="285" w:lineRule="atLeast"/>
                </w:pPr>
              </w:pPrChange>
            </w:pPr>
            <w:del w:id="11287"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73090FB7" w14:textId="77777777" w:rsidR="00ED1509" w:rsidRPr="00F84715" w:rsidDel="008B6AF4" w:rsidRDefault="00ED1509">
            <w:pPr>
              <w:pStyle w:val="Heading1Numbered"/>
              <w:rPr>
                <w:del w:id="11288" w:author="Donovan Goode [2]" w:date="2018-11-09T10:04:00Z"/>
                <w:rFonts w:ascii="Consolas" w:eastAsia="Times New Roman" w:hAnsi="Consolas" w:cs="Times New Roman"/>
                <w:color w:val="D4D4D4"/>
                <w:sz w:val="21"/>
                <w:szCs w:val="21"/>
              </w:rPr>
              <w:pPrChange w:id="11289" w:author="Donovan Goode [2]" w:date="2018-11-09T10:05:00Z">
                <w:pPr>
                  <w:shd w:val="clear" w:color="auto" w:fill="1E1E1E"/>
                  <w:spacing w:line="285" w:lineRule="atLeast"/>
                </w:pPr>
              </w:pPrChange>
            </w:pPr>
            <w:del w:id="11290"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3DACDD6F" w14:textId="77777777" w:rsidR="00ED1509" w:rsidRPr="00F84715" w:rsidDel="008B6AF4" w:rsidRDefault="00ED1509">
            <w:pPr>
              <w:pStyle w:val="Heading1Numbered"/>
              <w:rPr>
                <w:del w:id="11291" w:author="Donovan Goode [2]" w:date="2018-11-09T10:04:00Z"/>
                <w:rFonts w:ascii="Consolas" w:eastAsia="Times New Roman" w:hAnsi="Consolas" w:cs="Times New Roman"/>
                <w:color w:val="D4D4D4"/>
                <w:sz w:val="21"/>
                <w:szCs w:val="21"/>
              </w:rPr>
              <w:pPrChange w:id="11292" w:author="Donovan Goode [2]" w:date="2018-11-09T10:05:00Z">
                <w:pPr>
                  <w:shd w:val="clear" w:color="auto" w:fill="1E1E1E"/>
                  <w:spacing w:line="285" w:lineRule="atLeast"/>
                </w:pPr>
              </w:pPrChange>
            </w:pPr>
            <w:del w:id="11293" w:author="Donovan Goode [2]" w:date="2018-11-09T10:04:00Z">
              <w:r w:rsidRPr="00F84715" w:rsidDel="008B6AF4">
                <w:rPr>
                  <w:rFonts w:ascii="Consolas" w:eastAsia="Times New Roman" w:hAnsi="Consolas" w:cs="Times New Roman"/>
                  <w:color w:val="6A9955"/>
                  <w:sz w:val="21"/>
                  <w:szCs w:val="21"/>
                </w:rPr>
                <w:delText xml:space="preserve">  &lt;/div&gt;</w:delText>
              </w:r>
            </w:del>
          </w:p>
          <w:p w14:paraId="2BB7D234" w14:textId="77777777" w:rsidR="00ED1509" w:rsidRPr="00F84715" w:rsidDel="008B6AF4" w:rsidRDefault="00ED1509">
            <w:pPr>
              <w:pStyle w:val="Heading1Numbered"/>
              <w:rPr>
                <w:del w:id="11294" w:author="Donovan Goode [2]" w:date="2018-11-09T10:04:00Z"/>
                <w:rFonts w:ascii="Consolas" w:eastAsia="Times New Roman" w:hAnsi="Consolas" w:cs="Times New Roman"/>
                <w:color w:val="D4D4D4"/>
                <w:sz w:val="21"/>
                <w:szCs w:val="21"/>
              </w:rPr>
              <w:pPrChange w:id="11295" w:author="Donovan Goode [2]" w:date="2018-11-09T10:05:00Z">
                <w:pPr>
                  <w:shd w:val="clear" w:color="auto" w:fill="1E1E1E"/>
                  <w:spacing w:line="285" w:lineRule="atLeast"/>
                </w:pPr>
              </w:pPrChange>
            </w:pPr>
            <w:del w:id="11296" w:author="Donovan Goode [2]" w:date="2018-11-09T10:04:00Z">
              <w:r w:rsidRPr="00F84715" w:rsidDel="008B6AF4">
                <w:rPr>
                  <w:rFonts w:ascii="Consolas" w:eastAsia="Times New Roman" w:hAnsi="Consolas" w:cs="Times New Roman"/>
                  <w:color w:val="6A9955"/>
                  <w:sz w:val="21"/>
                  <w:szCs w:val="21"/>
                </w:rPr>
                <w:delText xml:space="preserve">  </w:delText>
              </w:r>
            </w:del>
          </w:p>
          <w:p w14:paraId="4607D76D" w14:textId="77777777" w:rsidR="00ED1509" w:rsidRPr="00F84715" w:rsidDel="008B6AF4" w:rsidRDefault="00ED1509">
            <w:pPr>
              <w:pStyle w:val="Heading1Numbered"/>
              <w:rPr>
                <w:del w:id="11297" w:author="Donovan Goode [2]" w:date="2018-11-09T10:04:00Z"/>
                <w:rFonts w:ascii="Consolas" w:eastAsia="Times New Roman" w:hAnsi="Consolas" w:cs="Times New Roman"/>
                <w:color w:val="D4D4D4"/>
                <w:sz w:val="21"/>
                <w:szCs w:val="21"/>
              </w:rPr>
              <w:pPrChange w:id="11298" w:author="Donovan Goode [2]" w:date="2018-11-09T10:05:00Z">
                <w:pPr>
                  <w:shd w:val="clear" w:color="auto" w:fill="1E1E1E"/>
                  <w:spacing w:line="285" w:lineRule="atLeast"/>
                </w:pPr>
              </w:pPrChange>
            </w:pPr>
            <w:del w:id="11299" w:author="Donovan Goode [2]" w:date="2018-11-09T10:04:00Z">
              <w:r w:rsidRPr="00F84715" w:rsidDel="008B6AF4">
                <w:rPr>
                  <w:rFonts w:ascii="Consolas" w:eastAsia="Times New Roman" w:hAnsi="Consolas" w:cs="Times New Roman"/>
                  <w:color w:val="6A9955"/>
                  <w:sz w:val="21"/>
                  <w:szCs w:val="21"/>
                </w:rPr>
                <w:delText xml:space="preserve">  &lt;div class="layer_down"&gt;&amp;nbsp;&lt;/div&gt;</w:delText>
              </w:r>
            </w:del>
          </w:p>
          <w:p w14:paraId="35E055D4" w14:textId="77777777" w:rsidR="00ED1509" w:rsidRPr="00F84715" w:rsidDel="008B6AF4" w:rsidRDefault="00ED1509">
            <w:pPr>
              <w:pStyle w:val="Heading1Numbered"/>
              <w:rPr>
                <w:del w:id="11300" w:author="Donovan Goode [2]" w:date="2018-11-09T10:04:00Z"/>
                <w:rFonts w:ascii="Consolas" w:eastAsia="Times New Roman" w:hAnsi="Consolas" w:cs="Times New Roman"/>
                <w:color w:val="D4D4D4"/>
                <w:sz w:val="21"/>
                <w:szCs w:val="21"/>
              </w:rPr>
              <w:pPrChange w:id="11301" w:author="Donovan Goode [2]" w:date="2018-11-09T10:05:00Z">
                <w:pPr>
                  <w:shd w:val="clear" w:color="auto" w:fill="1E1E1E"/>
                  <w:spacing w:line="285" w:lineRule="atLeast"/>
                </w:pPr>
              </w:pPrChange>
            </w:pPr>
            <w:del w:id="11302" w:author="Donovan Goode [2]" w:date="2018-11-09T10:04:00Z">
              <w:r w:rsidRPr="00F84715" w:rsidDel="008B6AF4">
                <w:rPr>
                  <w:rFonts w:ascii="Consolas" w:eastAsia="Times New Roman" w:hAnsi="Consolas" w:cs="Times New Roman"/>
                  <w:color w:val="6A9955"/>
                  <w:sz w:val="21"/>
                  <w:szCs w:val="21"/>
                </w:rPr>
                <w:delText>&lt;/section&gt;</w:delText>
              </w:r>
            </w:del>
          </w:p>
          <w:p w14:paraId="7A4968B3" w14:textId="77777777" w:rsidR="00ED1509" w:rsidRPr="00F84715" w:rsidDel="008B6AF4" w:rsidRDefault="00ED1509">
            <w:pPr>
              <w:pStyle w:val="Heading1Numbered"/>
              <w:rPr>
                <w:del w:id="11303" w:author="Donovan Goode [2]" w:date="2018-11-09T10:04:00Z"/>
                <w:rFonts w:ascii="Consolas" w:eastAsia="Times New Roman" w:hAnsi="Consolas" w:cs="Times New Roman"/>
                <w:color w:val="D4D4D4"/>
                <w:sz w:val="21"/>
                <w:szCs w:val="21"/>
              </w:rPr>
              <w:pPrChange w:id="11304" w:author="Donovan Goode [2]" w:date="2018-11-09T10:05:00Z">
                <w:pPr>
                  <w:shd w:val="clear" w:color="auto" w:fill="1E1E1E"/>
                  <w:spacing w:line="285" w:lineRule="atLeast"/>
                </w:pPr>
              </w:pPrChange>
            </w:pPr>
            <w:del w:id="11305" w:author="Donovan Goode [2]" w:date="2018-11-09T10:04:00Z">
              <w:r w:rsidRPr="00F84715" w:rsidDel="008B6AF4">
                <w:rPr>
                  <w:rFonts w:ascii="Consolas" w:eastAsia="Times New Roman" w:hAnsi="Consolas" w:cs="Times New Roman"/>
                  <w:color w:val="6A9955"/>
                  <w:sz w:val="21"/>
                  <w:szCs w:val="21"/>
                </w:rPr>
                <w:delText>{%endcomment%}</w:delText>
              </w:r>
            </w:del>
          </w:p>
          <w:p w14:paraId="6D428E31" w14:textId="77777777" w:rsidR="00ED1509" w:rsidRPr="00F84715" w:rsidDel="008B6AF4" w:rsidRDefault="00ED1509">
            <w:pPr>
              <w:pStyle w:val="Heading1Numbered"/>
              <w:rPr>
                <w:del w:id="11306" w:author="Donovan Goode [2]" w:date="2018-11-09T10:04:00Z"/>
                <w:rFonts w:ascii="Consolas" w:eastAsia="Times New Roman" w:hAnsi="Consolas" w:cs="Times New Roman"/>
                <w:color w:val="D4D4D4"/>
                <w:sz w:val="21"/>
                <w:szCs w:val="21"/>
              </w:rPr>
              <w:pPrChange w:id="11307" w:author="Donovan Goode [2]" w:date="2018-11-09T10:05:00Z">
                <w:pPr>
                  <w:shd w:val="clear" w:color="auto" w:fill="1E1E1E"/>
                  <w:spacing w:line="285" w:lineRule="atLeast"/>
                </w:pPr>
              </w:pPrChange>
            </w:pPr>
          </w:p>
          <w:p w14:paraId="2D55CEAF" w14:textId="77777777" w:rsidR="00ED1509" w:rsidRPr="00F84715" w:rsidDel="008B6AF4" w:rsidRDefault="00ED1509">
            <w:pPr>
              <w:pStyle w:val="Heading1Numbered"/>
              <w:rPr>
                <w:del w:id="11308" w:author="Donovan Goode [2]" w:date="2018-11-09T10:04:00Z"/>
                <w:rFonts w:ascii="Consolas" w:eastAsia="Times New Roman" w:hAnsi="Consolas" w:cs="Times New Roman"/>
                <w:color w:val="D4D4D4"/>
                <w:sz w:val="21"/>
                <w:szCs w:val="21"/>
              </w:rPr>
              <w:pPrChange w:id="11309" w:author="Donovan Goode [2]" w:date="2018-11-09T10:05:00Z">
                <w:pPr>
                  <w:shd w:val="clear" w:color="auto" w:fill="1E1E1E"/>
                  <w:spacing w:line="285" w:lineRule="atLeast"/>
                </w:pPr>
              </w:pPrChange>
            </w:pPr>
            <w:del w:id="11310"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section-knowledge"</w:delText>
              </w:r>
              <w:r w:rsidRPr="00F84715" w:rsidDel="008B6AF4">
                <w:rPr>
                  <w:rFonts w:ascii="Consolas" w:eastAsia="Times New Roman" w:hAnsi="Consolas" w:cs="Times New Roman"/>
                  <w:color w:val="808080"/>
                  <w:sz w:val="21"/>
                  <w:szCs w:val="21"/>
                </w:rPr>
                <w:delText>&gt;</w:delText>
              </w:r>
            </w:del>
          </w:p>
          <w:p w14:paraId="4FE6E42B" w14:textId="77777777" w:rsidR="00ED1509" w:rsidRPr="00F84715" w:rsidDel="008B6AF4" w:rsidRDefault="00ED1509">
            <w:pPr>
              <w:pStyle w:val="Heading1Numbered"/>
              <w:rPr>
                <w:del w:id="11311" w:author="Donovan Goode [2]" w:date="2018-11-09T10:04:00Z"/>
                <w:rFonts w:ascii="Consolas" w:eastAsia="Times New Roman" w:hAnsi="Consolas" w:cs="Times New Roman"/>
                <w:color w:val="D4D4D4"/>
                <w:sz w:val="21"/>
                <w:szCs w:val="21"/>
              </w:rPr>
              <w:pPrChange w:id="11312" w:author="Donovan Goode [2]" w:date="2018-11-09T10:05:00Z">
                <w:pPr>
                  <w:shd w:val="clear" w:color="auto" w:fill="1E1E1E"/>
                  <w:spacing w:line="285" w:lineRule="atLeast"/>
                </w:pPr>
              </w:pPrChange>
            </w:pPr>
            <w:del w:id="113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"layer_up"</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569CD6"/>
                  <w:sz w:val="21"/>
                  <w:szCs w:val="21"/>
                </w:rPr>
                <w:delText>&amp;nbsp;</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7CC223B" w14:textId="77777777" w:rsidR="00ED1509" w:rsidRPr="00F84715" w:rsidDel="008B6AF4" w:rsidRDefault="00ED1509">
            <w:pPr>
              <w:pStyle w:val="Heading1Numbered"/>
              <w:rPr>
                <w:del w:id="11314" w:author="Donovan Goode [2]" w:date="2018-11-09T10:04:00Z"/>
                <w:rFonts w:ascii="Consolas" w:eastAsia="Times New Roman" w:hAnsi="Consolas" w:cs="Times New Roman"/>
                <w:color w:val="D4D4D4"/>
                <w:sz w:val="21"/>
                <w:szCs w:val="21"/>
              </w:rPr>
              <w:pPrChange w:id="11315" w:author="Donovan Goode [2]" w:date="2018-11-09T10:05:00Z">
                <w:pPr>
                  <w:shd w:val="clear" w:color="auto" w:fill="1E1E1E"/>
                  <w:spacing w:line="285" w:lineRule="atLeast"/>
                </w:pPr>
              </w:pPrChange>
            </w:pPr>
            <w:del w:id="113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1D4A1EC2" w14:textId="77777777" w:rsidR="00ED1509" w:rsidRPr="00F84715" w:rsidDel="008B6AF4" w:rsidRDefault="00ED1509">
            <w:pPr>
              <w:pStyle w:val="Heading1Numbered"/>
              <w:rPr>
                <w:del w:id="11317" w:author="Donovan Goode [2]" w:date="2018-11-09T10:04:00Z"/>
                <w:rFonts w:ascii="Consolas" w:eastAsia="Times New Roman" w:hAnsi="Consolas" w:cs="Times New Roman"/>
                <w:color w:val="D4D4D4"/>
                <w:sz w:val="21"/>
                <w:szCs w:val="21"/>
              </w:rPr>
              <w:pPrChange w:id="11318" w:author="Donovan Goode [2]" w:date="2018-11-09T10:05:00Z">
                <w:pPr>
                  <w:shd w:val="clear" w:color="auto" w:fill="1E1E1E"/>
                  <w:spacing w:line="285" w:lineRule="atLeast"/>
                </w:pPr>
              </w:pPrChange>
            </w:pPr>
            <w:del w:id="113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"content-home"</w:delText>
              </w:r>
              <w:r w:rsidRPr="00F84715" w:rsidDel="008B6AF4">
                <w:rPr>
                  <w:rFonts w:ascii="Consolas" w:eastAsia="Times New Roman" w:hAnsi="Consolas" w:cs="Times New Roman"/>
                  <w:color w:val="808080"/>
                  <w:sz w:val="21"/>
                  <w:szCs w:val="21"/>
                </w:rPr>
                <w:delText>&gt;</w:delText>
              </w:r>
            </w:del>
          </w:p>
          <w:p w14:paraId="3F8AAC7A" w14:textId="77777777" w:rsidR="00ED1509" w:rsidRPr="00F84715" w:rsidDel="008B6AF4" w:rsidRDefault="00ED1509">
            <w:pPr>
              <w:pStyle w:val="Heading1Numbered"/>
              <w:rPr>
                <w:del w:id="11320" w:author="Donovan Goode [2]" w:date="2018-11-09T10:04:00Z"/>
                <w:rFonts w:ascii="Consolas" w:eastAsia="Times New Roman" w:hAnsi="Consolas" w:cs="Times New Roman"/>
                <w:color w:val="D4D4D4"/>
                <w:sz w:val="21"/>
                <w:szCs w:val="21"/>
              </w:rPr>
              <w:pPrChange w:id="11321" w:author="Donovan Goode [2]" w:date="2018-11-09T10:05:00Z">
                <w:pPr>
                  <w:shd w:val="clear" w:color="auto" w:fill="1E1E1E"/>
                  <w:spacing w:line="285" w:lineRule="atLeast"/>
                </w:pPr>
              </w:pPrChange>
            </w:pPr>
            <w:del w:id="113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h2</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"blue_border"</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editable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"Home/MostPopularHeading"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default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resx</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"Most_Popular"</w:delText>
              </w:r>
              <w:r w:rsidRPr="00F84715" w:rsidDel="008B6AF4">
                <w:rPr>
                  <w:rFonts w:ascii="Consolas" w:eastAsia="Times New Roman" w:hAnsi="Consolas" w:cs="Times New Roman"/>
                  <w:color w:val="D4D4D4"/>
                  <w:sz w:val="21"/>
                  <w:szCs w:val="21"/>
                </w:rPr>
                <w:delText>]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h2</w:delText>
              </w:r>
              <w:r w:rsidRPr="00F84715" w:rsidDel="008B6AF4">
                <w:rPr>
                  <w:rFonts w:ascii="Consolas" w:eastAsia="Times New Roman" w:hAnsi="Consolas" w:cs="Times New Roman"/>
                  <w:color w:val="808080"/>
                  <w:sz w:val="21"/>
                  <w:szCs w:val="21"/>
                </w:rPr>
                <w:delText>&gt;</w:delText>
              </w:r>
            </w:del>
          </w:p>
          <w:p w14:paraId="4607A068" w14:textId="77777777" w:rsidR="00ED1509" w:rsidRPr="00F84715" w:rsidDel="008B6AF4" w:rsidRDefault="00ED1509">
            <w:pPr>
              <w:pStyle w:val="Heading1Numbered"/>
              <w:rPr>
                <w:del w:id="11323" w:author="Donovan Goode [2]" w:date="2018-11-09T10:04:00Z"/>
                <w:rFonts w:ascii="Consolas" w:eastAsia="Times New Roman" w:hAnsi="Consolas" w:cs="Times New Roman"/>
                <w:color w:val="D4D4D4"/>
                <w:sz w:val="21"/>
                <w:szCs w:val="21"/>
              </w:rPr>
              <w:pPrChange w:id="11324" w:author="Donovan Goode [2]" w:date="2018-11-09T10:05:00Z">
                <w:pPr>
                  <w:shd w:val="clear" w:color="auto" w:fill="1E1E1E"/>
                  <w:spacing w:line="285" w:lineRule="atLeast"/>
                </w:pPr>
              </w:pPrChange>
            </w:pPr>
            <w:del w:id="1132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Popular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showdescription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true</w:delText>
              </w:r>
              <w:r w:rsidRPr="00F84715" w:rsidDel="008B6AF4">
                <w:rPr>
                  <w:rFonts w:ascii="Consolas" w:eastAsia="Times New Roman" w:hAnsi="Consolas" w:cs="Times New Roman"/>
                  <w:color w:val="D4D4D4"/>
                  <w:sz w:val="21"/>
                  <w:szCs w:val="21"/>
                </w:rPr>
                <w:delText xml:space="preserve"> %}</w:delText>
              </w:r>
            </w:del>
          </w:p>
          <w:p w14:paraId="2DA198B0" w14:textId="77777777" w:rsidR="00ED1509" w:rsidRPr="00F84715" w:rsidDel="008B6AF4" w:rsidRDefault="00ED1509">
            <w:pPr>
              <w:pStyle w:val="Heading1Numbered"/>
              <w:rPr>
                <w:del w:id="11326" w:author="Donovan Goode [2]" w:date="2018-11-09T10:04:00Z"/>
                <w:rFonts w:ascii="Consolas" w:eastAsia="Times New Roman" w:hAnsi="Consolas" w:cs="Times New Roman"/>
                <w:color w:val="D4D4D4"/>
                <w:sz w:val="21"/>
                <w:szCs w:val="21"/>
              </w:rPr>
              <w:pPrChange w:id="11327" w:author="Donovan Goode [2]" w:date="2018-11-09T10:05:00Z">
                <w:pPr>
                  <w:shd w:val="clear" w:color="auto" w:fill="1E1E1E"/>
                  <w:spacing w:line="285" w:lineRule="atLeast"/>
                </w:pPr>
              </w:pPrChange>
            </w:pPr>
            <w:del w:id="113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B6B68C9" w14:textId="77777777" w:rsidR="00ED1509" w:rsidRPr="00F84715" w:rsidDel="008B6AF4" w:rsidRDefault="00ED1509">
            <w:pPr>
              <w:pStyle w:val="Heading1Numbered"/>
              <w:rPr>
                <w:del w:id="11329" w:author="Donovan Goode [2]" w:date="2018-11-09T10:04:00Z"/>
                <w:rFonts w:ascii="Consolas" w:eastAsia="Times New Roman" w:hAnsi="Consolas" w:cs="Times New Roman"/>
                <w:color w:val="D4D4D4"/>
                <w:sz w:val="21"/>
                <w:szCs w:val="21"/>
              </w:rPr>
              <w:pPrChange w:id="11330" w:author="Donovan Goode [2]" w:date="2018-11-09T10:05:00Z">
                <w:pPr>
                  <w:shd w:val="clear" w:color="auto" w:fill="1E1E1E"/>
                  <w:spacing w:line="285" w:lineRule="atLeast"/>
                </w:pPr>
              </w:pPrChange>
            </w:pPr>
            <w:del w:id="113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 sidebar-home no-lr-margins"</w:delText>
              </w:r>
              <w:r w:rsidRPr="00F84715" w:rsidDel="008B6AF4">
                <w:rPr>
                  <w:rFonts w:ascii="Consolas" w:eastAsia="Times New Roman" w:hAnsi="Consolas" w:cs="Times New Roman"/>
                  <w:color w:val="808080"/>
                  <w:sz w:val="21"/>
                  <w:szCs w:val="21"/>
                </w:rPr>
                <w:delText>&gt;</w:delText>
              </w:r>
            </w:del>
          </w:p>
          <w:p w14:paraId="529FC07C" w14:textId="77777777" w:rsidR="00ED1509" w:rsidRPr="00F84715" w:rsidDel="008B6AF4" w:rsidRDefault="00ED1509">
            <w:pPr>
              <w:pStyle w:val="Heading1Numbered"/>
              <w:rPr>
                <w:del w:id="11332" w:author="Donovan Goode [2]" w:date="2018-11-09T10:04:00Z"/>
                <w:rFonts w:ascii="Consolas" w:eastAsia="Times New Roman" w:hAnsi="Consolas" w:cs="Times New Roman"/>
                <w:color w:val="D4D4D4"/>
                <w:sz w:val="21"/>
                <w:szCs w:val="21"/>
              </w:rPr>
              <w:pPrChange w:id="11333" w:author="Donovan Goode [2]" w:date="2018-11-09T10:05:00Z">
                <w:pPr>
                  <w:shd w:val="clear" w:color="auto" w:fill="1E1E1E"/>
                  <w:spacing w:line="285" w:lineRule="atLeast"/>
                </w:pPr>
              </w:pPrChange>
            </w:pPr>
            <w:del w:id="113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Popular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showdescription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false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55A82A3D" w14:textId="77777777" w:rsidR="00ED1509" w:rsidRPr="00F84715" w:rsidDel="008B6AF4" w:rsidRDefault="00ED1509">
            <w:pPr>
              <w:pStyle w:val="Heading1Numbered"/>
              <w:rPr>
                <w:del w:id="11335" w:author="Donovan Goode [2]" w:date="2018-11-09T10:04:00Z"/>
                <w:rFonts w:ascii="Consolas" w:eastAsia="Times New Roman" w:hAnsi="Consolas" w:cs="Times New Roman"/>
                <w:color w:val="D4D4D4"/>
                <w:sz w:val="21"/>
                <w:szCs w:val="21"/>
              </w:rPr>
              <w:pPrChange w:id="11336" w:author="Donovan Goode [2]" w:date="2018-11-09T10:05:00Z">
                <w:pPr>
                  <w:shd w:val="clear" w:color="auto" w:fill="1E1E1E"/>
                  <w:spacing w:line="285" w:lineRule="atLeast"/>
                </w:pPr>
              </w:pPrChange>
            </w:pPr>
            <w:del w:id="113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Recent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F695428" w14:textId="77777777" w:rsidR="00ED1509" w:rsidRPr="00F84715" w:rsidDel="008B6AF4" w:rsidRDefault="00ED1509">
            <w:pPr>
              <w:pStyle w:val="Heading1Numbered"/>
              <w:rPr>
                <w:del w:id="11338" w:author="Donovan Goode [2]" w:date="2018-11-09T10:04:00Z"/>
                <w:rFonts w:ascii="Consolas" w:eastAsia="Times New Roman" w:hAnsi="Consolas" w:cs="Times New Roman"/>
                <w:color w:val="D4D4D4"/>
                <w:sz w:val="21"/>
                <w:szCs w:val="21"/>
              </w:rPr>
              <w:pPrChange w:id="11339" w:author="Donovan Goode [2]" w:date="2018-11-09T10:05:00Z">
                <w:pPr>
                  <w:shd w:val="clear" w:color="auto" w:fill="1E1E1E"/>
                  <w:spacing w:line="285" w:lineRule="atLeast"/>
                </w:pPr>
              </w:pPrChange>
            </w:pPr>
            <w:del w:id="1134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Top Rated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76CE4EE1" w14:textId="77777777" w:rsidR="00ED1509" w:rsidRPr="00F84715" w:rsidDel="008B6AF4" w:rsidRDefault="00ED1509">
            <w:pPr>
              <w:pStyle w:val="Heading1Numbered"/>
              <w:rPr>
                <w:del w:id="11341" w:author="Donovan Goode [2]" w:date="2018-11-09T10:04:00Z"/>
                <w:rFonts w:ascii="Consolas" w:eastAsia="Times New Roman" w:hAnsi="Consolas" w:cs="Times New Roman"/>
                <w:color w:val="D4D4D4"/>
                <w:sz w:val="21"/>
                <w:szCs w:val="21"/>
              </w:rPr>
              <w:pPrChange w:id="11342" w:author="Donovan Goode [2]" w:date="2018-11-09T10:05:00Z">
                <w:pPr>
                  <w:shd w:val="clear" w:color="auto" w:fill="1E1E1E"/>
                  <w:spacing w:line="285" w:lineRule="atLeast"/>
                </w:pPr>
              </w:pPrChange>
            </w:pPr>
            <w:del w:id="1134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3B51176" w14:textId="77777777" w:rsidR="00ED1509" w:rsidRPr="00F84715" w:rsidDel="008B6AF4" w:rsidRDefault="00ED1509">
            <w:pPr>
              <w:pStyle w:val="Heading1Numbered"/>
              <w:rPr>
                <w:del w:id="11344" w:author="Donovan Goode [2]" w:date="2018-11-09T10:04:00Z"/>
                <w:rFonts w:ascii="Consolas" w:eastAsia="Times New Roman" w:hAnsi="Consolas" w:cs="Times New Roman"/>
                <w:color w:val="D4D4D4"/>
                <w:sz w:val="21"/>
                <w:szCs w:val="21"/>
              </w:rPr>
              <w:pPrChange w:id="11345" w:author="Donovan Goode [2]" w:date="2018-11-09T10:05:00Z">
                <w:pPr>
                  <w:shd w:val="clear" w:color="auto" w:fill="1E1E1E"/>
                  <w:spacing w:line="285" w:lineRule="atLeast"/>
                </w:pPr>
              </w:pPrChange>
            </w:pPr>
            <w:del w:id="113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346BC24C" w14:textId="77777777" w:rsidR="00ED1509" w:rsidRPr="00F84715" w:rsidDel="008B6AF4" w:rsidRDefault="00ED1509">
            <w:pPr>
              <w:pStyle w:val="Heading1Numbered"/>
              <w:rPr>
                <w:del w:id="11347" w:author="Donovan Goode [2]" w:date="2018-11-09T10:04:00Z"/>
                <w:rFonts w:ascii="Consolas" w:eastAsia="Times New Roman" w:hAnsi="Consolas" w:cs="Times New Roman"/>
                <w:color w:val="D4D4D4"/>
                <w:sz w:val="21"/>
                <w:szCs w:val="21"/>
              </w:rPr>
              <w:pPrChange w:id="11348" w:author="Donovan Goode [2]" w:date="2018-11-09T10:05:00Z">
                <w:pPr>
                  <w:shd w:val="clear" w:color="auto" w:fill="1E1E1E"/>
                  <w:spacing w:line="285" w:lineRule="atLeast"/>
                </w:pPr>
              </w:pPrChange>
            </w:pPr>
            <w:del w:id="11349"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25099CB3" w14:textId="77777777" w:rsidR="00ED1509" w:rsidRPr="00F84715" w:rsidDel="008B6AF4" w:rsidRDefault="00ED1509">
            <w:pPr>
              <w:pStyle w:val="Heading1Numbered"/>
              <w:rPr>
                <w:del w:id="11350" w:author="Donovan Goode [2]" w:date="2018-11-09T10:04:00Z"/>
                <w:rFonts w:ascii="Consolas" w:eastAsia="Times New Roman" w:hAnsi="Consolas" w:cs="Times New Roman"/>
                <w:color w:val="D4D4D4"/>
                <w:sz w:val="21"/>
                <w:szCs w:val="21"/>
              </w:rPr>
              <w:pPrChange w:id="11351" w:author="Donovan Goode [2]" w:date="2018-11-09T10:05:00Z">
                <w:pPr>
                  <w:shd w:val="clear" w:color="auto" w:fill="1E1E1E"/>
                  <w:spacing w:line="285" w:lineRule="atLeast"/>
                </w:pPr>
              </w:pPrChange>
            </w:pPr>
            <w:del w:id="11352"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section-sub-landing color-inverse"</w:delText>
              </w:r>
              <w:r w:rsidRPr="00F84715" w:rsidDel="008B6AF4">
                <w:rPr>
                  <w:rFonts w:ascii="Consolas" w:eastAsia="Times New Roman" w:hAnsi="Consolas" w:cs="Times New Roman"/>
                  <w:color w:val="808080"/>
                  <w:sz w:val="21"/>
                  <w:szCs w:val="21"/>
                </w:rPr>
                <w:delText>&gt;</w:delText>
              </w:r>
            </w:del>
          </w:p>
          <w:p w14:paraId="7CCD569D" w14:textId="77777777" w:rsidR="00ED1509" w:rsidRPr="00F84715" w:rsidDel="008B6AF4" w:rsidRDefault="00ED1509">
            <w:pPr>
              <w:pStyle w:val="Heading1Numbered"/>
              <w:rPr>
                <w:del w:id="11353" w:author="Donovan Goode [2]" w:date="2018-11-09T10:04:00Z"/>
                <w:rFonts w:ascii="Consolas" w:eastAsia="Times New Roman" w:hAnsi="Consolas" w:cs="Times New Roman"/>
                <w:color w:val="D4D4D4"/>
                <w:sz w:val="21"/>
                <w:szCs w:val="21"/>
              </w:rPr>
              <w:pPrChange w:id="11354" w:author="Donovan Goode [2]" w:date="2018-11-09T10:05:00Z">
                <w:pPr>
                  <w:shd w:val="clear" w:color="auto" w:fill="1E1E1E"/>
                  <w:spacing w:line="285" w:lineRule="atLeast"/>
                </w:pPr>
              </w:pPrChange>
            </w:pPr>
            <w:del w:id="113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6C80D233" w14:textId="77777777" w:rsidR="00ED1509" w:rsidRPr="00F84715" w:rsidDel="008B6AF4" w:rsidRDefault="00ED1509">
            <w:pPr>
              <w:pStyle w:val="Heading1Numbered"/>
              <w:rPr>
                <w:del w:id="11356" w:author="Donovan Goode [2]" w:date="2018-11-09T10:04:00Z"/>
                <w:rFonts w:ascii="Consolas" w:eastAsia="Times New Roman" w:hAnsi="Consolas" w:cs="Times New Roman"/>
                <w:color w:val="D4D4D4"/>
                <w:sz w:val="21"/>
                <w:szCs w:val="21"/>
              </w:rPr>
              <w:pPrChange w:id="11357" w:author="Donovan Goode [2]" w:date="2018-11-09T10:05:00Z">
                <w:pPr>
                  <w:shd w:val="clear" w:color="auto" w:fill="1E1E1E"/>
                  <w:spacing w:line="285" w:lineRule="atLeast"/>
                </w:pPr>
              </w:pPrChange>
            </w:pPr>
            <w:del w:id="113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w:delText>
              </w:r>
              <w:r w:rsidRPr="00F84715" w:rsidDel="008B6AF4">
                <w:rPr>
                  <w:rFonts w:ascii="Consolas" w:eastAsia="Times New Roman" w:hAnsi="Consolas" w:cs="Times New Roman"/>
                  <w:color w:val="808080"/>
                  <w:sz w:val="21"/>
                  <w:szCs w:val="21"/>
                </w:rPr>
                <w:delText>&gt;</w:delText>
              </w:r>
            </w:del>
          </w:p>
          <w:p w14:paraId="250CD076" w14:textId="77777777" w:rsidR="00ED1509" w:rsidRPr="00F84715" w:rsidDel="008B6AF4" w:rsidRDefault="00ED1509">
            <w:pPr>
              <w:pStyle w:val="Heading1Numbered"/>
              <w:rPr>
                <w:del w:id="11359" w:author="Donovan Goode [2]" w:date="2018-11-09T10:04:00Z"/>
                <w:rFonts w:ascii="Consolas" w:eastAsia="Times New Roman" w:hAnsi="Consolas" w:cs="Times New Roman"/>
                <w:color w:val="D4D4D4"/>
                <w:sz w:val="21"/>
                <w:szCs w:val="21"/>
              </w:rPr>
              <w:pPrChange w:id="11360" w:author="Donovan Goode [2]" w:date="2018-11-09T10:05:00Z">
                <w:pPr>
                  <w:shd w:val="clear" w:color="auto" w:fill="1E1E1E"/>
                  <w:spacing w:line="285" w:lineRule="atLeast"/>
                </w:pPr>
              </w:pPrChange>
            </w:pPr>
            <w:del w:id="113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 text_center-mobile"</w:delText>
              </w:r>
              <w:r w:rsidRPr="00F84715" w:rsidDel="008B6AF4">
                <w:rPr>
                  <w:rFonts w:ascii="Consolas" w:eastAsia="Times New Roman" w:hAnsi="Consolas" w:cs="Times New Roman"/>
                  <w:color w:val="808080"/>
                  <w:sz w:val="21"/>
                  <w:szCs w:val="21"/>
                </w:rPr>
                <w:delText>&gt;</w:delText>
              </w:r>
            </w:del>
          </w:p>
          <w:p w14:paraId="77A601ED" w14:textId="77777777" w:rsidR="00ED1509" w:rsidRPr="00F84715" w:rsidDel="008B6AF4" w:rsidRDefault="00ED1509">
            <w:pPr>
              <w:pStyle w:val="Heading1Numbered"/>
              <w:rPr>
                <w:del w:id="11362" w:author="Donovan Goode [2]" w:date="2018-11-09T10:04:00Z"/>
                <w:rFonts w:ascii="Consolas" w:eastAsia="Times New Roman" w:hAnsi="Consolas" w:cs="Times New Roman"/>
                <w:color w:val="D4D4D4"/>
                <w:sz w:val="21"/>
                <w:szCs w:val="21"/>
              </w:rPr>
              <w:pPrChange w:id="11363" w:author="Donovan Goode [2]" w:date="2018-11-09T10:05:00Z">
                <w:pPr>
                  <w:shd w:val="clear" w:color="auto" w:fill="1E1E1E"/>
                  <w:spacing w:line="285" w:lineRule="atLeast"/>
                </w:pPr>
              </w:pPrChange>
            </w:pPr>
            <w:del w:id="113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h1</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forums_sm</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adx_name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escape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h1</w:delText>
              </w:r>
              <w:r w:rsidRPr="00F84715" w:rsidDel="008B6AF4">
                <w:rPr>
                  <w:rFonts w:ascii="Consolas" w:eastAsia="Times New Roman" w:hAnsi="Consolas" w:cs="Times New Roman"/>
                  <w:color w:val="808080"/>
                  <w:sz w:val="21"/>
                  <w:szCs w:val="21"/>
                </w:rPr>
                <w:delText>&gt;</w:delText>
              </w:r>
            </w:del>
          </w:p>
          <w:p w14:paraId="36A4D0BE" w14:textId="77777777" w:rsidR="00ED1509" w:rsidRPr="00F84715" w:rsidDel="008B6AF4" w:rsidRDefault="00ED1509">
            <w:pPr>
              <w:pStyle w:val="Heading1Numbered"/>
              <w:rPr>
                <w:del w:id="11365" w:author="Donovan Goode [2]" w:date="2018-11-09T10:04:00Z"/>
                <w:rFonts w:ascii="Consolas" w:eastAsia="Times New Roman" w:hAnsi="Consolas" w:cs="Times New Roman"/>
                <w:color w:val="D4D4D4"/>
                <w:sz w:val="21"/>
                <w:szCs w:val="21"/>
              </w:rPr>
              <w:pPrChange w:id="11366" w:author="Donovan Goode [2]" w:date="2018-11-09T10:05:00Z">
                <w:pPr>
                  <w:shd w:val="clear" w:color="auto" w:fill="1E1E1E"/>
                  <w:spacing w:line="285" w:lineRule="atLeast"/>
                </w:pPr>
              </w:pPrChange>
            </w:pPr>
            <w:del w:id="113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editable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"Forum/HomeDescription"</w:delText>
              </w:r>
              <w:r w:rsidRPr="00F84715" w:rsidDel="008B6AF4">
                <w:rPr>
                  <w:rFonts w:ascii="Consolas" w:eastAsia="Times New Roman" w:hAnsi="Consolas" w:cs="Times New Roman"/>
                  <w:color w:val="D4D4D4"/>
                  <w:sz w:val="21"/>
                  <w:szCs w:val="21"/>
                </w:rPr>
                <w:delText xml:space="preserve"> %}</w:delText>
              </w:r>
            </w:del>
          </w:p>
          <w:p w14:paraId="6BE8D55F" w14:textId="77777777" w:rsidR="00ED1509" w:rsidRPr="00F84715" w:rsidDel="008B6AF4" w:rsidRDefault="00ED1509">
            <w:pPr>
              <w:pStyle w:val="Heading1Numbered"/>
              <w:rPr>
                <w:del w:id="11368" w:author="Donovan Goode [2]" w:date="2018-11-09T10:04:00Z"/>
                <w:rFonts w:ascii="Consolas" w:eastAsia="Times New Roman" w:hAnsi="Consolas" w:cs="Times New Roman"/>
                <w:color w:val="D4D4D4"/>
                <w:sz w:val="21"/>
                <w:szCs w:val="21"/>
              </w:rPr>
              <w:pPrChange w:id="11369" w:author="Donovan Goode [2]" w:date="2018-11-09T10:05:00Z">
                <w:pPr>
                  <w:shd w:val="clear" w:color="auto" w:fill="1E1E1E"/>
                  <w:spacing w:line="285" w:lineRule="atLeast"/>
                </w:pPr>
              </w:pPrChange>
            </w:pPr>
            <w:del w:id="113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a</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href</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 forums_sm.url | h }}"</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"btn btn-info-home btn-lg-home"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title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 snippets['Home/ViewMoreButton'] | default: resx['View_More'] | h }}"</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'Home/ViewMoreButton'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default: </w:delText>
              </w:r>
              <w:r w:rsidRPr="00F84715" w:rsidDel="008B6AF4">
                <w:rPr>
                  <w:rFonts w:ascii="Consolas" w:eastAsia="Times New Roman" w:hAnsi="Consolas" w:cs="Times New Roman"/>
                  <w:color w:val="9CDCFE"/>
                  <w:sz w:val="21"/>
                  <w:szCs w:val="21"/>
                </w:rPr>
                <w:delText>resx</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'View_More'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h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a</w:delText>
              </w:r>
              <w:r w:rsidRPr="00F84715" w:rsidDel="008B6AF4">
                <w:rPr>
                  <w:rFonts w:ascii="Consolas" w:eastAsia="Times New Roman" w:hAnsi="Consolas" w:cs="Times New Roman"/>
                  <w:color w:val="808080"/>
                  <w:sz w:val="21"/>
                  <w:szCs w:val="21"/>
                </w:rPr>
                <w:delText>&gt;</w:delText>
              </w:r>
            </w:del>
          </w:p>
          <w:p w14:paraId="5E4EA13C" w14:textId="77777777" w:rsidR="00ED1509" w:rsidRPr="00F84715" w:rsidDel="008B6AF4" w:rsidRDefault="00ED1509">
            <w:pPr>
              <w:pStyle w:val="Heading1Numbered"/>
              <w:rPr>
                <w:del w:id="11371" w:author="Donovan Goode [2]" w:date="2018-11-09T10:04:00Z"/>
                <w:rFonts w:ascii="Consolas" w:eastAsia="Times New Roman" w:hAnsi="Consolas" w:cs="Times New Roman"/>
                <w:color w:val="D4D4D4"/>
                <w:sz w:val="21"/>
                <w:szCs w:val="21"/>
              </w:rPr>
              <w:pPrChange w:id="11372" w:author="Donovan Goode [2]" w:date="2018-11-09T10:05:00Z">
                <w:pPr>
                  <w:shd w:val="clear" w:color="auto" w:fill="1E1E1E"/>
                  <w:spacing w:line="285" w:lineRule="atLeast"/>
                </w:pPr>
              </w:pPrChange>
            </w:pPr>
            <w:del w:id="113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98C613A" w14:textId="77777777" w:rsidR="00ED1509" w:rsidRPr="00F84715" w:rsidDel="008B6AF4" w:rsidRDefault="00ED1509">
            <w:pPr>
              <w:pStyle w:val="Heading1Numbered"/>
              <w:rPr>
                <w:del w:id="11374" w:author="Donovan Goode [2]" w:date="2018-11-09T10:04:00Z"/>
                <w:rFonts w:ascii="Consolas" w:eastAsia="Times New Roman" w:hAnsi="Consolas" w:cs="Times New Roman"/>
                <w:color w:val="D4D4D4"/>
                <w:sz w:val="21"/>
                <w:szCs w:val="21"/>
              </w:rPr>
              <w:pPrChange w:id="11375" w:author="Donovan Goode [2]" w:date="2018-11-09T10:05:00Z">
                <w:pPr>
                  <w:shd w:val="clear" w:color="auto" w:fill="1E1E1E"/>
                  <w:spacing w:line="285" w:lineRule="atLeast"/>
                </w:pPr>
              </w:pPrChange>
            </w:pPr>
            <w:del w:id="113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97AAD28" w14:textId="77777777" w:rsidR="00ED1509" w:rsidRPr="00F84715" w:rsidDel="008B6AF4" w:rsidRDefault="00ED1509">
            <w:pPr>
              <w:pStyle w:val="Heading1Numbered"/>
              <w:rPr>
                <w:del w:id="11377" w:author="Donovan Goode [2]" w:date="2018-11-09T10:04:00Z"/>
                <w:rFonts w:ascii="Consolas" w:eastAsia="Times New Roman" w:hAnsi="Consolas" w:cs="Times New Roman"/>
                <w:color w:val="D4D4D4"/>
                <w:sz w:val="21"/>
                <w:szCs w:val="21"/>
              </w:rPr>
              <w:pPrChange w:id="11378" w:author="Donovan Goode [2]" w:date="2018-11-09T10:05:00Z">
                <w:pPr>
                  <w:shd w:val="clear" w:color="auto" w:fill="1E1E1E"/>
                  <w:spacing w:line="285" w:lineRule="atLeast"/>
                </w:pPr>
              </w:pPrChange>
            </w:pPr>
            <w:del w:id="113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251D57D" w14:textId="77777777" w:rsidR="00ED1509" w:rsidRPr="00F84715" w:rsidDel="008B6AF4" w:rsidRDefault="00ED1509">
            <w:pPr>
              <w:pStyle w:val="Heading1Numbered"/>
              <w:rPr>
                <w:del w:id="11380" w:author="Donovan Goode [2]" w:date="2018-11-09T10:04:00Z"/>
                <w:rFonts w:ascii="Consolas" w:eastAsia="Times New Roman" w:hAnsi="Consolas" w:cs="Times New Roman"/>
                <w:color w:val="D4D4D4"/>
                <w:sz w:val="21"/>
                <w:szCs w:val="21"/>
              </w:rPr>
              <w:pPrChange w:id="11381" w:author="Donovan Goode [2]" w:date="2018-11-09T10:05:00Z">
                <w:pPr>
                  <w:shd w:val="clear" w:color="auto" w:fill="1E1E1E"/>
                  <w:spacing w:line="285" w:lineRule="atLeast"/>
                </w:pPr>
              </w:pPrChange>
            </w:pPr>
            <w:del w:id="11382"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3877DCD9" w14:textId="77777777" w:rsidR="00ED1509" w:rsidRPr="00F84715" w:rsidDel="008B6AF4" w:rsidRDefault="00ED1509">
            <w:pPr>
              <w:pStyle w:val="Heading1Numbered"/>
              <w:rPr>
                <w:del w:id="11383" w:author="Donovan Goode [2]" w:date="2018-11-09T10:04:00Z"/>
                <w:rFonts w:ascii="Consolas" w:eastAsia="Times New Roman" w:hAnsi="Consolas" w:cs="Times New Roman"/>
                <w:color w:val="D4D4D4"/>
                <w:sz w:val="21"/>
                <w:szCs w:val="21"/>
              </w:rPr>
              <w:pPrChange w:id="11384" w:author="Donovan Goode [2]" w:date="2018-11-09T10:05:00Z">
                <w:pPr>
                  <w:shd w:val="clear" w:color="auto" w:fill="1E1E1E"/>
                  <w:spacing w:line="285" w:lineRule="atLeast"/>
                </w:pPr>
              </w:pPrChange>
            </w:pPr>
          </w:p>
          <w:p w14:paraId="696052C3" w14:textId="77777777" w:rsidR="00ED1509" w:rsidRPr="00F84715" w:rsidDel="008B6AF4" w:rsidRDefault="00ED1509">
            <w:pPr>
              <w:pStyle w:val="Heading1Numbered"/>
              <w:rPr>
                <w:del w:id="11385" w:author="Donovan Goode [2]" w:date="2018-11-09T10:04:00Z"/>
                <w:rFonts w:ascii="Consolas" w:eastAsia="Times New Roman" w:hAnsi="Consolas" w:cs="Times New Roman"/>
                <w:color w:val="D4D4D4"/>
                <w:sz w:val="21"/>
                <w:szCs w:val="21"/>
              </w:rPr>
              <w:pPrChange w:id="11386" w:author="Donovan Goode [2]" w:date="2018-11-09T10:05:00Z">
                <w:pPr>
                  <w:shd w:val="clear" w:color="auto" w:fill="1E1E1E"/>
                  <w:spacing w:line="285" w:lineRule="atLeast"/>
                </w:pPr>
              </w:pPrChange>
            </w:pPr>
            <w:del w:id="11387"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F53EC31" w14:textId="77777777" w:rsidR="00ED1509" w:rsidRPr="00F84715" w:rsidDel="008B6AF4" w:rsidRDefault="00ED1509">
            <w:pPr>
              <w:pStyle w:val="Heading1Numbered"/>
              <w:rPr>
                <w:del w:id="11388" w:author="Donovan Goode [2]" w:date="2018-11-09T10:04:00Z"/>
                <w:rFonts w:ascii="Consolas" w:eastAsia="Times New Roman" w:hAnsi="Consolas" w:cs="Times New Roman"/>
                <w:color w:val="D4D4D4"/>
                <w:sz w:val="21"/>
                <w:szCs w:val="21"/>
              </w:rPr>
              <w:pPrChange w:id="11389" w:author="Donovan Goode [2]" w:date="2018-11-09T10:05:00Z">
                <w:pPr>
                  <w:shd w:val="clear" w:color="auto" w:fill="1E1E1E"/>
                  <w:spacing w:line="285" w:lineRule="atLeast"/>
                </w:pPr>
              </w:pPrChange>
            </w:pPr>
            <w:del w:id="1139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808080"/>
                  <w:sz w:val="21"/>
                  <w:szCs w:val="21"/>
                </w:rPr>
                <w:delText>&gt;&lt;/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198D61D" w14:textId="77777777" w:rsidR="00ED1509" w:rsidRPr="00F84715" w:rsidDel="008B6AF4" w:rsidRDefault="00ED1509">
            <w:pPr>
              <w:pStyle w:val="Heading1Numbered"/>
              <w:rPr>
                <w:del w:id="11391" w:author="Donovan Goode [2]" w:date="2018-11-09T10:04:00Z"/>
                <w:rFonts w:ascii="Consolas" w:eastAsia="Times New Roman" w:hAnsi="Consolas" w:cs="Times New Roman"/>
                <w:color w:val="D4D4D4"/>
                <w:sz w:val="21"/>
                <w:szCs w:val="21"/>
              </w:rPr>
              <w:pPrChange w:id="11392" w:author="Donovan Goode [2]" w:date="2018-11-09T10:05:00Z">
                <w:pPr>
                  <w:shd w:val="clear" w:color="auto" w:fill="1E1E1E"/>
                  <w:spacing w:line="285" w:lineRule="atLeast"/>
                </w:pPr>
              </w:pPrChange>
            </w:pPr>
            <w:del w:id="1139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"BotIcon"</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Chat Here</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1F5AE6DC" w14:textId="77777777" w:rsidR="00ED1509" w:rsidRPr="00F84715" w:rsidDel="008B6AF4" w:rsidRDefault="00ED1509">
            <w:pPr>
              <w:pStyle w:val="Heading1Numbered"/>
              <w:rPr>
                <w:del w:id="11394" w:author="Donovan Goode [2]" w:date="2018-11-09T10:04:00Z"/>
                <w:rFonts w:ascii="Consolas" w:eastAsia="Times New Roman" w:hAnsi="Consolas" w:cs="Times New Roman"/>
                <w:color w:val="D4D4D4"/>
                <w:sz w:val="21"/>
                <w:szCs w:val="21"/>
              </w:rPr>
              <w:pPrChange w:id="11395" w:author="Donovan Goode [2]" w:date="2018-11-09T10:05:00Z">
                <w:pPr>
                  <w:shd w:val="clear" w:color="auto" w:fill="1E1E1E"/>
                  <w:spacing w:line="285" w:lineRule="atLeast"/>
                </w:pPr>
              </w:pPrChange>
            </w:pPr>
            <w:del w:id="11396"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7D5754F8" w14:textId="77777777" w:rsidR="00ED1509" w:rsidRPr="00F84715" w:rsidDel="008B6AF4" w:rsidRDefault="00ED1509">
            <w:pPr>
              <w:pStyle w:val="Heading1Numbered"/>
              <w:rPr>
                <w:del w:id="11397" w:author="Donovan Goode [2]" w:date="2018-11-09T10:04:00Z"/>
                <w:rFonts w:ascii="Consolas" w:eastAsia="Times New Roman" w:hAnsi="Consolas" w:cs="Times New Roman"/>
                <w:color w:val="D4D4D4"/>
                <w:sz w:val="21"/>
                <w:szCs w:val="21"/>
              </w:rPr>
              <w:pPrChange w:id="11398" w:author="Donovan Goode [2]" w:date="2018-11-09T10:05:00Z">
                <w:pPr>
                  <w:shd w:val="clear" w:color="auto" w:fill="1E1E1E"/>
                  <w:spacing w:line="285" w:lineRule="atLeast"/>
                </w:pPr>
              </w:pPrChange>
            </w:pPr>
          </w:p>
          <w:p w14:paraId="1A63A023" w14:textId="77777777" w:rsidR="00ED1509" w:rsidRPr="00F84715" w:rsidDel="008B6AF4" w:rsidRDefault="00ED1509">
            <w:pPr>
              <w:pStyle w:val="Heading1Numbered"/>
              <w:rPr>
                <w:del w:id="11399" w:author="Donovan Goode [2]" w:date="2018-11-09T10:04:00Z"/>
                <w:rFonts w:ascii="Consolas" w:eastAsia="Times New Roman" w:hAnsi="Consolas" w:cs="Times New Roman"/>
                <w:color w:val="D4D4D4"/>
                <w:sz w:val="21"/>
                <w:szCs w:val="21"/>
              </w:rPr>
              <w:pPrChange w:id="11400" w:author="Donovan Goode [2]" w:date="2018-11-09T10:05:00Z">
                <w:pPr>
                  <w:shd w:val="clear" w:color="auto" w:fill="1E1E1E"/>
                  <w:spacing w:line="285" w:lineRule="atLeast"/>
                </w:pPr>
              </w:pPrChange>
            </w:pPr>
            <w:del w:id="11401"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src</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"https://cdn.botframework.com/botframework-webchat/latest/botchat.js"</w:delText>
              </w:r>
              <w:r w:rsidRPr="00F84715" w:rsidDel="008B6AF4">
                <w:rPr>
                  <w:rFonts w:ascii="Consolas" w:eastAsia="Times New Roman" w:hAnsi="Consolas" w:cs="Times New Roman"/>
                  <w:color w:val="808080"/>
                  <w:sz w:val="21"/>
                  <w:szCs w:val="21"/>
                </w:rPr>
                <w:delText>&gt;&lt;/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7B0323DF" w14:textId="77777777" w:rsidR="00ED1509" w:rsidRPr="00F84715" w:rsidDel="008B6AF4" w:rsidRDefault="00ED1509">
            <w:pPr>
              <w:pStyle w:val="Heading1Numbered"/>
              <w:rPr>
                <w:del w:id="11402" w:author="Donovan Goode [2]" w:date="2018-11-09T10:04:00Z"/>
                <w:rFonts w:ascii="Consolas" w:eastAsia="Times New Roman" w:hAnsi="Consolas" w:cs="Times New Roman"/>
                <w:color w:val="D4D4D4"/>
                <w:sz w:val="21"/>
                <w:szCs w:val="21"/>
              </w:rPr>
              <w:pPrChange w:id="11403" w:author="Donovan Goode [2]" w:date="2018-11-09T10:05:00Z">
                <w:pPr>
                  <w:shd w:val="clear" w:color="auto" w:fill="1E1E1E"/>
                  <w:spacing w:line="285" w:lineRule="atLeast"/>
                </w:pPr>
              </w:pPrChange>
            </w:pPr>
          </w:p>
          <w:p w14:paraId="428414F4" w14:textId="77777777" w:rsidR="00ED1509" w:rsidRPr="00F84715" w:rsidDel="008B6AF4" w:rsidRDefault="00ED1509">
            <w:pPr>
              <w:pStyle w:val="Heading1Numbered"/>
              <w:rPr>
                <w:del w:id="11404" w:author="Donovan Goode [2]" w:date="2018-11-09T10:04:00Z"/>
                <w:rFonts w:ascii="Consolas" w:eastAsia="Times New Roman" w:hAnsi="Consolas" w:cs="Times New Roman"/>
                <w:color w:val="D4D4D4"/>
                <w:sz w:val="21"/>
                <w:szCs w:val="21"/>
              </w:rPr>
              <w:pPrChange w:id="11405" w:author="Donovan Goode [2]" w:date="2018-11-09T10:05:00Z">
                <w:pPr>
                  <w:shd w:val="clear" w:color="auto" w:fill="1E1E1E"/>
                  <w:spacing w:line="285" w:lineRule="atLeast"/>
                </w:pPr>
              </w:pPrChange>
            </w:pPr>
            <w:del w:id="11406"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6024A0B1" w14:textId="77777777" w:rsidR="00ED1509" w:rsidRPr="00F84715" w:rsidDel="008B6AF4" w:rsidRDefault="00ED1509">
            <w:pPr>
              <w:pStyle w:val="Heading1Numbered"/>
              <w:rPr>
                <w:del w:id="11407" w:author="Donovan Goode [2]" w:date="2018-11-09T10:04:00Z"/>
                <w:rFonts w:ascii="Consolas" w:eastAsia="Times New Roman" w:hAnsi="Consolas" w:cs="Times New Roman"/>
                <w:color w:val="D4D4D4"/>
                <w:sz w:val="21"/>
                <w:szCs w:val="21"/>
              </w:rPr>
              <w:pPrChange w:id="11408" w:author="Donovan Goode [2]" w:date="2018-11-09T10:05:00Z">
                <w:pPr>
                  <w:shd w:val="clear" w:color="auto" w:fill="1E1E1E"/>
                  <w:spacing w:line="285" w:lineRule="atLeast"/>
                </w:pPr>
              </w:pPrChange>
            </w:pPr>
            <w:del w:id="114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BotChat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App</w:delText>
              </w:r>
              <w:r w:rsidRPr="00F84715" w:rsidDel="008B6AF4">
                <w:rPr>
                  <w:rFonts w:ascii="Consolas" w:eastAsia="Times New Roman" w:hAnsi="Consolas" w:cs="Times New Roman"/>
                  <w:color w:val="D4D4D4"/>
                  <w:sz w:val="21"/>
                  <w:szCs w:val="21"/>
                </w:rPr>
                <w:delText>({</w:delText>
              </w:r>
            </w:del>
          </w:p>
          <w:p w14:paraId="78358E26" w14:textId="77777777" w:rsidR="00ED1509" w:rsidRPr="00F84715" w:rsidDel="008B6AF4" w:rsidRDefault="00ED1509">
            <w:pPr>
              <w:pStyle w:val="Heading1Numbered"/>
              <w:rPr>
                <w:del w:id="11410" w:author="Donovan Goode [2]" w:date="2018-11-09T10:04:00Z"/>
                <w:rFonts w:ascii="Consolas" w:eastAsia="Times New Roman" w:hAnsi="Consolas" w:cs="Times New Roman"/>
                <w:color w:val="D4D4D4"/>
                <w:sz w:val="21"/>
                <w:szCs w:val="21"/>
              </w:rPr>
              <w:pPrChange w:id="11411" w:author="Donovan Goode [2]" w:date="2018-11-09T10:05:00Z">
                <w:pPr>
                  <w:shd w:val="clear" w:color="auto" w:fill="1E1E1E"/>
                  <w:spacing w:line="285" w:lineRule="atLeast"/>
                </w:pPr>
              </w:pPrChange>
            </w:pPr>
            <w:del w:id="114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directLine:</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secret: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'cFZfe0OIQ-c.cwA.qTQ.-8Ex7vCsmlYFmipSoD14HGkQFryrjoqRt0XTZ6moIn4'</w:delText>
              </w:r>
              <w:r w:rsidRPr="00F84715" w:rsidDel="008B6AF4">
                <w:rPr>
                  <w:rFonts w:ascii="Consolas" w:eastAsia="Times New Roman" w:hAnsi="Consolas" w:cs="Times New Roman"/>
                  <w:color w:val="D4D4D4"/>
                  <w:sz w:val="21"/>
                  <w:szCs w:val="21"/>
                </w:rPr>
                <w:delText xml:space="preserve"> },</w:delText>
              </w:r>
            </w:del>
          </w:p>
          <w:p w14:paraId="399B3E91" w14:textId="77777777" w:rsidR="00ED1509" w:rsidRPr="00F84715" w:rsidDel="008B6AF4" w:rsidRDefault="00ED1509">
            <w:pPr>
              <w:pStyle w:val="Heading1Numbered"/>
              <w:rPr>
                <w:del w:id="11413" w:author="Donovan Goode [2]" w:date="2018-11-09T10:04:00Z"/>
                <w:rFonts w:ascii="Consolas" w:eastAsia="Times New Roman" w:hAnsi="Consolas" w:cs="Times New Roman"/>
                <w:color w:val="D4D4D4"/>
                <w:sz w:val="21"/>
                <w:szCs w:val="21"/>
              </w:rPr>
              <w:pPrChange w:id="11414" w:author="Donovan Goode [2]" w:date="2018-11-09T10:05:00Z">
                <w:pPr>
                  <w:shd w:val="clear" w:color="auto" w:fill="1E1E1E"/>
                  <w:spacing w:line="285" w:lineRule="atLeast"/>
                </w:pPr>
              </w:pPrChange>
            </w:pPr>
            <w:del w:id="11415" w:author="Donovan Goode [2]" w:date="2018-11-09T10:04:00Z">
              <w:r w:rsidRPr="00F84715" w:rsidDel="008B6AF4">
                <w:rPr>
                  <w:rFonts w:ascii="Consolas" w:eastAsia="Times New Roman" w:hAnsi="Consolas" w:cs="Times New Roman"/>
                  <w:color w:val="D4D4D4"/>
                  <w:sz w:val="21"/>
                  <w:szCs w:val="21"/>
                </w:rPr>
                <w:delText xml:space="preserve">      {% if user %}</w:delText>
              </w:r>
            </w:del>
          </w:p>
          <w:p w14:paraId="13BC16C5" w14:textId="77777777" w:rsidR="00ED1509" w:rsidRPr="00F84715" w:rsidDel="008B6AF4" w:rsidRDefault="00ED1509">
            <w:pPr>
              <w:pStyle w:val="Heading1Numbered"/>
              <w:rPr>
                <w:del w:id="11416" w:author="Donovan Goode [2]" w:date="2018-11-09T10:04:00Z"/>
                <w:rFonts w:ascii="Consolas" w:eastAsia="Times New Roman" w:hAnsi="Consolas" w:cs="Times New Roman"/>
                <w:color w:val="D4D4D4"/>
                <w:sz w:val="21"/>
                <w:szCs w:val="21"/>
              </w:rPr>
              <w:pPrChange w:id="11417" w:author="Donovan Goode [2]" w:date="2018-11-09T10:05:00Z">
                <w:pPr>
                  <w:shd w:val="clear" w:color="auto" w:fill="1E1E1E"/>
                  <w:spacing w:line="285" w:lineRule="atLeast"/>
                </w:pPr>
              </w:pPrChange>
            </w:pPr>
            <w:del w:id="114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user</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'{{user.id}}'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 user.fullname }}'</w:delText>
              </w:r>
              <w:r w:rsidRPr="00F84715" w:rsidDel="008B6AF4">
                <w:rPr>
                  <w:rFonts w:ascii="Consolas" w:eastAsia="Times New Roman" w:hAnsi="Consolas" w:cs="Times New Roman"/>
                  <w:color w:val="D4D4D4"/>
                  <w:sz w:val="21"/>
                  <w:szCs w:val="21"/>
                </w:rPr>
                <w:delText xml:space="preserve"> }, </w:delText>
              </w:r>
            </w:del>
          </w:p>
          <w:p w14:paraId="31C25218" w14:textId="77777777" w:rsidR="00ED1509" w:rsidRPr="00F84715" w:rsidDel="008B6AF4" w:rsidRDefault="00ED1509">
            <w:pPr>
              <w:pStyle w:val="Heading1Numbered"/>
              <w:rPr>
                <w:del w:id="11419" w:author="Donovan Goode [2]" w:date="2018-11-09T10:04:00Z"/>
                <w:rFonts w:ascii="Consolas" w:eastAsia="Times New Roman" w:hAnsi="Consolas" w:cs="Times New Roman"/>
                <w:color w:val="D4D4D4"/>
                <w:sz w:val="21"/>
                <w:szCs w:val="21"/>
              </w:rPr>
              <w:pPrChange w:id="11420" w:author="Donovan Goode [2]" w:date="2018-11-09T10:05:00Z">
                <w:pPr>
                  <w:shd w:val="clear" w:color="auto" w:fill="1E1E1E"/>
                  <w:spacing w:line="285" w:lineRule="atLeast"/>
                </w:pPr>
              </w:pPrChange>
            </w:pPr>
            <w:del w:id="11421" w:author="Donovan Goode [2]" w:date="2018-11-09T10:04:00Z">
              <w:r w:rsidRPr="00F84715" w:rsidDel="008B6AF4">
                <w:rPr>
                  <w:rFonts w:ascii="Consolas" w:eastAsia="Times New Roman" w:hAnsi="Consolas" w:cs="Times New Roman"/>
                  <w:color w:val="D4D4D4"/>
                  <w:sz w:val="21"/>
                  <w:szCs w:val="21"/>
                </w:rPr>
                <w:delText xml:space="preserve">      {% else %}</w:delText>
              </w:r>
            </w:del>
          </w:p>
          <w:p w14:paraId="06D423FC" w14:textId="77777777" w:rsidR="00ED1509" w:rsidRPr="00F84715" w:rsidDel="008B6AF4" w:rsidRDefault="00ED1509">
            <w:pPr>
              <w:pStyle w:val="Heading1Numbered"/>
              <w:rPr>
                <w:del w:id="11422" w:author="Donovan Goode [2]" w:date="2018-11-09T10:04:00Z"/>
                <w:rFonts w:ascii="Consolas" w:eastAsia="Times New Roman" w:hAnsi="Consolas" w:cs="Times New Roman"/>
                <w:color w:val="D4D4D4"/>
                <w:sz w:val="21"/>
                <w:szCs w:val="21"/>
              </w:rPr>
              <w:pPrChange w:id="11423" w:author="Donovan Goode [2]" w:date="2018-11-09T10:05:00Z">
                <w:pPr>
                  <w:shd w:val="clear" w:color="auto" w:fill="1E1E1E"/>
                  <w:spacing w:line="285" w:lineRule="atLeast"/>
                </w:pPr>
              </w:pPrChange>
            </w:pPr>
            <w:del w:id="114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user</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'unknown'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w:delText>
              </w:r>
              <w:r w:rsidRPr="00F84715" w:rsidDel="008B6AF4">
                <w:rPr>
                  <w:rFonts w:ascii="Consolas" w:eastAsia="Times New Roman" w:hAnsi="Consolas" w:cs="Times New Roman"/>
                  <w:color w:val="D4D4D4"/>
                  <w:sz w:val="21"/>
                  <w:szCs w:val="21"/>
                </w:rPr>
                <w:delText xml:space="preserve"> },</w:delText>
              </w:r>
            </w:del>
          </w:p>
          <w:p w14:paraId="1375360B" w14:textId="77777777" w:rsidR="00ED1509" w:rsidRPr="00F84715" w:rsidDel="008B6AF4" w:rsidRDefault="00ED1509">
            <w:pPr>
              <w:pStyle w:val="Heading1Numbered"/>
              <w:rPr>
                <w:del w:id="11425" w:author="Donovan Goode [2]" w:date="2018-11-09T10:04:00Z"/>
                <w:rFonts w:ascii="Consolas" w:eastAsia="Times New Roman" w:hAnsi="Consolas" w:cs="Times New Roman"/>
                <w:color w:val="D4D4D4"/>
                <w:sz w:val="21"/>
                <w:szCs w:val="21"/>
              </w:rPr>
              <w:pPrChange w:id="11426" w:author="Donovan Goode [2]" w:date="2018-11-09T10:05:00Z">
                <w:pPr>
                  <w:shd w:val="clear" w:color="auto" w:fill="1E1E1E"/>
                  <w:spacing w:line="285" w:lineRule="atLeast"/>
                </w:pPr>
              </w:pPrChange>
            </w:pPr>
            <w:del w:id="11427" w:author="Donovan Goode [2]" w:date="2018-11-09T10:04:00Z">
              <w:r w:rsidRPr="00F84715" w:rsidDel="008B6AF4">
                <w:rPr>
                  <w:rFonts w:ascii="Consolas" w:eastAsia="Times New Roman" w:hAnsi="Consolas" w:cs="Times New Roman"/>
                  <w:color w:val="D4D4D4"/>
                  <w:sz w:val="21"/>
                  <w:szCs w:val="21"/>
                </w:rPr>
                <w:delText xml:space="preserve">      {% endif %}</w:delText>
              </w:r>
            </w:del>
          </w:p>
          <w:p w14:paraId="12A70004" w14:textId="77777777" w:rsidR="00ED1509" w:rsidRPr="00F84715" w:rsidDel="008B6AF4" w:rsidRDefault="00ED1509">
            <w:pPr>
              <w:pStyle w:val="Heading1Numbered"/>
              <w:rPr>
                <w:del w:id="11428" w:author="Donovan Goode [2]" w:date="2018-11-09T10:04:00Z"/>
                <w:rFonts w:ascii="Consolas" w:eastAsia="Times New Roman" w:hAnsi="Consolas" w:cs="Times New Roman"/>
                <w:color w:val="D4D4D4"/>
                <w:sz w:val="21"/>
                <w:szCs w:val="21"/>
              </w:rPr>
              <w:pPrChange w:id="11429" w:author="Donovan Goode [2]" w:date="2018-11-09T10:05:00Z">
                <w:pPr>
                  <w:shd w:val="clear" w:color="auto" w:fill="1E1E1E"/>
                  <w:spacing w:line="285" w:lineRule="atLeast"/>
                </w:pPr>
              </w:pPrChange>
            </w:pPr>
            <w:del w:id="114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'DSOPCustomerServiceBotWeb'</w:delText>
              </w:r>
              <w:r w:rsidRPr="00F84715" w:rsidDel="008B6AF4">
                <w:rPr>
                  <w:rFonts w:ascii="Consolas" w:eastAsia="Times New Roman" w:hAnsi="Consolas" w:cs="Times New Roman"/>
                  <w:color w:val="D4D4D4"/>
                  <w:sz w:val="21"/>
                  <w:szCs w:val="21"/>
                </w:rPr>
                <w:delText xml:space="preserve"> },</w:delText>
              </w:r>
            </w:del>
          </w:p>
          <w:p w14:paraId="2BB85FE3" w14:textId="77777777" w:rsidR="00ED1509" w:rsidRPr="00F84715" w:rsidDel="008B6AF4" w:rsidRDefault="00ED1509">
            <w:pPr>
              <w:pStyle w:val="Heading1Numbered"/>
              <w:rPr>
                <w:del w:id="11431" w:author="Donovan Goode [2]" w:date="2018-11-09T10:04:00Z"/>
                <w:rFonts w:ascii="Consolas" w:eastAsia="Times New Roman" w:hAnsi="Consolas" w:cs="Times New Roman"/>
                <w:color w:val="D4D4D4"/>
                <w:sz w:val="21"/>
                <w:szCs w:val="21"/>
              </w:rPr>
              <w:pPrChange w:id="11432" w:author="Donovan Goode [2]" w:date="2018-11-09T10:05:00Z">
                <w:pPr>
                  <w:shd w:val="clear" w:color="auto" w:fill="1E1E1E"/>
                  <w:spacing w:line="285" w:lineRule="atLeast"/>
                </w:pPr>
              </w:pPrChange>
            </w:pPr>
            <w:del w:id="114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'detect'</w:delText>
              </w:r>
            </w:del>
          </w:p>
          <w:p w14:paraId="5B435769" w14:textId="77777777" w:rsidR="00ED1509" w:rsidRPr="00F84715" w:rsidDel="008B6AF4" w:rsidRDefault="00ED1509">
            <w:pPr>
              <w:pStyle w:val="Heading1Numbered"/>
              <w:rPr>
                <w:del w:id="11434" w:author="Donovan Goode [2]" w:date="2018-11-09T10:04:00Z"/>
                <w:rFonts w:ascii="Consolas" w:eastAsia="Times New Roman" w:hAnsi="Consolas" w:cs="Times New Roman"/>
                <w:color w:val="D4D4D4"/>
                <w:sz w:val="21"/>
                <w:szCs w:val="21"/>
              </w:rPr>
              <w:pPrChange w:id="11435" w:author="Donovan Goode [2]" w:date="2018-11-09T10:05:00Z">
                <w:pPr>
                  <w:shd w:val="clear" w:color="auto" w:fill="1E1E1E"/>
                  <w:spacing w:line="285" w:lineRule="atLeast"/>
                </w:pPr>
              </w:pPrChange>
            </w:pPr>
            <w:del w:id="11436" w:author="Donovan Goode [2]" w:date="2018-11-09T10:04:00Z">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D4D4D4"/>
                  <w:sz w:val="21"/>
                  <w:szCs w:val="21"/>
                </w:rPr>
                <w:delText>));</w:delText>
              </w:r>
            </w:del>
          </w:p>
          <w:p w14:paraId="417D5014" w14:textId="77777777" w:rsidR="00ED1509" w:rsidRPr="00F84715" w:rsidDel="008B6AF4" w:rsidRDefault="00ED1509">
            <w:pPr>
              <w:pStyle w:val="Heading1Numbered"/>
              <w:rPr>
                <w:del w:id="11437" w:author="Donovan Goode [2]" w:date="2018-11-09T10:04:00Z"/>
                <w:rFonts w:ascii="Consolas" w:eastAsia="Times New Roman" w:hAnsi="Consolas" w:cs="Times New Roman"/>
                <w:color w:val="D4D4D4"/>
                <w:sz w:val="21"/>
                <w:szCs w:val="21"/>
              </w:rPr>
              <w:pPrChange w:id="11438" w:author="Donovan Goode [2]" w:date="2018-11-09T10:05:00Z">
                <w:pPr>
                  <w:shd w:val="clear" w:color="auto" w:fill="1E1E1E"/>
                  <w:spacing w:line="285" w:lineRule="atLeast"/>
                </w:pPr>
              </w:pPrChange>
            </w:pPr>
          </w:p>
          <w:p w14:paraId="7F75EF8C" w14:textId="77777777" w:rsidR="00ED1509" w:rsidRPr="00F84715" w:rsidDel="008B6AF4" w:rsidRDefault="00ED1509">
            <w:pPr>
              <w:pStyle w:val="Heading1Numbered"/>
              <w:rPr>
                <w:del w:id="11439" w:author="Donovan Goode [2]" w:date="2018-11-09T10:04:00Z"/>
                <w:rFonts w:ascii="Consolas" w:eastAsia="Times New Roman" w:hAnsi="Consolas" w:cs="Times New Roman"/>
                <w:color w:val="D4D4D4"/>
                <w:sz w:val="21"/>
                <w:szCs w:val="21"/>
              </w:rPr>
              <w:pPrChange w:id="11440" w:author="Donovan Goode [2]" w:date="2018-11-09T10:05:00Z">
                <w:pPr>
                  <w:shd w:val="clear" w:color="auto" w:fill="1E1E1E"/>
                  <w:spacing w:line="285" w:lineRule="atLeast"/>
                </w:pPr>
              </w:pPrChange>
            </w:pPr>
            <w:del w:id="1144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D4D4D4"/>
                  <w:sz w:val="21"/>
                  <w:szCs w:val="21"/>
                </w:rPr>
                <w:delText>);</w:delText>
              </w:r>
            </w:del>
          </w:p>
          <w:p w14:paraId="6A73B75B" w14:textId="77777777" w:rsidR="00ED1509" w:rsidRPr="00F84715" w:rsidDel="008B6AF4" w:rsidRDefault="00ED1509">
            <w:pPr>
              <w:pStyle w:val="Heading1Numbered"/>
              <w:rPr>
                <w:del w:id="11442" w:author="Donovan Goode [2]" w:date="2018-11-09T10:04:00Z"/>
                <w:rFonts w:ascii="Consolas" w:eastAsia="Times New Roman" w:hAnsi="Consolas" w:cs="Times New Roman"/>
                <w:color w:val="D4D4D4"/>
                <w:sz w:val="21"/>
                <w:szCs w:val="21"/>
              </w:rPr>
              <w:pPrChange w:id="11443" w:author="Donovan Goode [2]" w:date="2018-11-09T10:05:00Z">
                <w:pPr>
                  <w:shd w:val="clear" w:color="auto" w:fill="1E1E1E"/>
                  <w:spacing w:line="285" w:lineRule="atLeast"/>
                </w:pPr>
              </w:pPrChange>
            </w:pPr>
            <w:del w:id="1144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"BotIcon"</w:delText>
              </w:r>
              <w:r w:rsidRPr="00F84715" w:rsidDel="008B6AF4">
                <w:rPr>
                  <w:rFonts w:ascii="Consolas" w:eastAsia="Times New Roman" w:hAnsi="Consolas" w:cs="Times New Roman"/>
                  <w:color w:val="D4D4D4"/>
                  <w:sz w:val="21"/>
                  <w:szCs w:val="21"/>
                </w:rPr>
                <w:delText>);</w:delText>
              </w:r>
            </w:del>
          </w:p>
          <w:p w14:paraId="744E14AB" w14:textId="77777777" w:rsidR="00ED1509" w:rsidRPr="00F84715" w:rsidDel="008B6AF4" w:rsidRDefault="00ED1509">
            <w:pPr>
              <w:pStyle w:val="Heading1Numbered"/>
              <w:rPr>
                <w:del w:id="11445" w:author="Donovan Goode [2]" w:date="2018-11-09T10:04:00Z"/>
                <w:rFonts w:ascii="Consolas" w:eastAsia="Times New Roman" w:hAnsi="Consolas" w:cs="Times New Roman"/>
                <w:color w:val="D4D4D4"/>
                <w:sz w:val="21"/>
                <w:szCs w:val="21"/>
              </w:rPr>
              <w:pPrChange w:id="11446" w:author="Donovan Goode [2]" w:date="2018-11-09T10:05:00Z">
                <w:pPr>
                  <w:shd w:val="clear" w:color="auto" w:fill="1E1E1E"/>
                  <w:spacing w:line="285" w:lineRule="atLeast"/>
                </w:pPr>
              </w:pPrChange>
            </w:pPr>
          </w:p>
          <w:p w14:paraId="727BD290" w14:textId="77777777" w:rsidR="00ED1509" w:rsidRPr="00F84715" w:rsidDel="008B6AF4" w:rsidRDefault="00ED1509">
            <w:pPr>
              <w:pStyle w:val="Heading1Numbered"/>
              <w:rPr>
                <w:del w:id="11447" w:author="Donovan Goode [2]" w:date="2018-11-09T10:04:00Z"/>
                <w:rFonts w:ascii="Consolas" w:eastAsia="Times New Roman" w:hAnsi="Consolas" w:cs="Times New Roman"/>
                <w:color w:val="D4D4D4"/>
                <w:sz w:val="21"/>
                <w:szCs w:val="21"/>
              </w:rPr>
              <w:pPrChange w:id="11448" w:author="Donovan Goode [2]" w:date="2018-11-09T10:05:00Z">
                <w:pPr>
                  <w:shd w:val="clear" w:color="auto" w:fill="1E1E1E"/>
                  <w:spacing w:line="285" w:lineRule="atLeast"/>
                </w:pPr>
              </w:pPrChange>
            </w:pPr>
            <w:del w:id="114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addEventListener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'click'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function</w:delText>
              </w:r>
              <w:r w:rsidRPr="00F84715" w:rsidDel="008B6AF4">
                <w:rPr>
                  <w:rFonts w:ascii="Consolas" w:eastAsia="Times New Roman" w:hAnsi="Consolas" w:cs="Times New Roman"/>
                  <w:color w:val="D4D4D4"/>
                  <w:sz w:val="21"/>
                  <w:szCs w:val="21"/>
                </w:rPr>
                <w:delText>() {</w:delText>
              </w:r>
            </w:del>
          </w:p>
          <w:p w14:paraId="1349D4A1" w14:textId="77777777" w:rsidR="00ED1509" w:rsidRPr="00F84715" w:rsidDel="008B6AF4" w:rsidRDefault="00ED1509">
            <w:pPr>
              <w:pStyle w:val="Heading1Numbered"/>
              <w:rPr>
                <w:del w:id="11450" w:author="Donovan Goode [2]" w:date="2018-11-09T10:04:00Z"/>
                <w:rFonts w:ascii="Consolas" w:eastAsia="Times New Roman" w:hAnsi="Consolas" w:cs="Times New Roman"/>
                <w:color w:val="D4D4D4"/>
                <w:sz w:val="21"/>
                <w:szCs w:val="21"/>
              </w:rPr>
              <w:pPrChange w:id="11451" w:author="Donovan Goode [2]" w:date="2018-11-09T10:05:00Z">
                <w:pPr>
                  <w:shd w:val="clear" w:color="auto" w:fill="1E1E1E"/>
                  <w:spacing w:line="285" w:lineRule="atLeast"/>
                </w:pPr>
              </w:pPrChange>
            </w:pPr>
            <w:del w:id="114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26ED0C6" w14:textId="77777777" w:rsidR="00ED1509" w:rsidRPr="00F84715" w:rsidDel="008B6AF4" w:rsidRDefault="00ED1509">
            <w:pPr>
              <w:pStyle w:val="Heading1Numbered"/>
              <w:rPr>
                <w:del w:id="11453" w:author="Donovan Goode [2]" w:date="2018-11-09T10:04:00Z"/>
                <w:rFonts w:ascii="Consolas" w:eastAsia="Times New Roman" w:hAnsi="Consolas" w:cs="Times New Roman"/>
                <w:color w:val="D4D4D4"/>
                <w:sz w:val="21"/>
                <w:szCs w:val="21"/>
              </w:rPr>
              <w:pPrChange w:id="11454" w:author="Donovan Goode [2]" w:date="2018-11-09T10:05:00Z">
                <w:pPr>
                  <w:shd w:val="clear" w:color="auto" w:fill="1E1E1E"/>
                  <w:spacing w:line="285" w:lineRule="atLeast"/>
                </w:pPr>
              </w:pPrChange>
            </w:pPr>
            <w:del w:id="114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"inline"</w:delText>
              </w:r>
              <w:r w:rsidRPr="00F84715" w:rsidDel="008B6AF4">
                <w:rPr>
                  <w:rFonts w:ascii="Consolas" w:eastAsia="Times New Roman" w:hAnsi="Consolas" w:cs="Times New Roman"/>
                  <w:color w:val="D4D4D4"/>
                  <w:sz w:val="21"/>
                  <w:szCs w:val="21"/>
                </w:rPr>
                <w:delText>;</w:delText>
              </w:r>
            </w:del>
          </w:p>
          <w:p w14:paraId="404BFCD1" w14:textId="77777777" w:rsidR="00ED1509" w:rsidRPr="00F84715" w:rsidDel="008B6AF4" w:rsidRDefault="00ED1509">
            <w:pPr>
              <w:pStyle w:val="Heading1Numbered"/>
              <w:rPr>
                <w:del w:id="11456" w:author="Donovan Goode [2]" w:date="2018-11-09T10:04:00Z"/>
                <w:rFonts w:ascii="Consolas" w:eastAsia="Times New Roman" w:hAnsi="Consolas" w:cs="Times New Roman"/>
                <w:color w:val="D4D4D4"/>
                <w:sz w:val="21"/>
                <w:szCs w:val="21"/>
              </w:rPr>
              <w:pPrChange w:id="11457" w:author="Donovan Goode [2]" w:date="2018-11-09T10:05:00Z">
                <w:pPr>
                  <w:shd w:val="clear" w:color="auto" w:fill="1E1E1E"/>
                  <w:spacing w:line="285" w:lineRule="atLeast"/>
                </w:pPr>
              </w:pPrChange>
            </w:pPr>
            <w:del w:id="114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getElementsByClassName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"wc-header"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addEventListener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'click'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function</w:delText>
              </w:r>
              <w:r w:rsidRPr="00F84715" w:rsidDel="008B6AF4">
                <w:rPr>
                  <w:rFonts w:ascii="Consolas" w:eastAsia="Times New Roman" w:hAnsi="Consolas" w:cs="Times New Roman"/>
                  <w:color w:val="D4D4D4"/>
                  <w:sz w:val="21"/>
                  <w:szCs w:val="21"/>
                </w:rPr>
                <w:delText>() {</w:delText>
              </w:r>
            </w:del>
          </w:p>
          <w:p w14:paraId="3E2EC34E" w14:textId="77777777" w:rsidR="00ED1509" w:rsidRPr="00F84715" w:rsidDel="008B6AF4" w:rsidRDefault="00ED1509">
            <w:pPr>
              <w:pStyle w:val="Heading1Numbered"/>
              <w:rPr>
                <w:del w:id="11459" w:author="Donovan Goode [2]" w:date="2018-11-09T10:04:00Z"/>
                <w:rFonts w:ascii="Consolas" w:eastAsia="Times New Roman" w:hAnsi="Consolas" w:cs="Times New Roman"/>
                <w:color w:val="D4D4D4"/>
                <w:sz w:val="21"/>
                <w:szCs w:val="21"/>
              </w:rPr>
              <w:pPrChange w:id="11460" w:author="Donovan Goode [2]" w:date="2018-11-09T10:05:00Z">
                <w:pPr>
                  <w:shd w:val="clear" w:color="auto" w:fill="1E1E1E"/>
                  <w:spacing w:line="285" w:lineRule="atLeast"/>
                </w:pPr>
              </w:pPrChange>
            </w:pPr>
            <w:del w:id="114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"inline"</w:delText>
              </w:r>
              <w:r w:rsidRPr="00F84715" w:rsidDel="008B6AF4">
                <w:rPr>
                  <w:rFonts w:ascii="Consolas" w:eastAsia="Times New Roman" w:hAnsi="Consolas" w:cs="Times New Roman"/>
                  <w:color w:val="D4D4D4"/>
                  <w:sz w:val="21"/>
                  <w:szCs w:val="21"/>
                </w:rPr>
                <w:delText>;</w:delText>
              </w:r>
            </w:del>
          </w:p>
          <w:p w14:paraId="230757F6" w14:textId="77777777" w:rsidR="00ED1509" w:rsidRPr="00F84715" w:rsidDel="008B6AF4" w:rsidRDefault="00ED1509">
            <w:pPr>
              <w:pStyle w:val="Heading1Numbered"/>
              <w:rPr>
                <w:del w:id="11462" w:author="Donovan Goode [2]" w:date="2018-11-09T10:04:00Z"/>
                <w:rFonts w:ascii="Consolas" w:eastAsia="Times New Roman" w:hAnsi="Consolas" w:cs="Times New Roman"/>
                <w:color w:val="D4D4D4"/>
                <w:sz w:val="21"/>
                <w:szCs w:val="21"/>
              </w:rPr>
              <w:pPrChange w:id="11463" w:author="Donovan Goode [2]" w:date="2018-11-09T10:05:00Z">
                <w:pPr>
                  <w:shd w:val="clear" w:color="auto" w:fill="1E1E1E"/>
                  <w:spacing w:line="285" w:lineRule="atLeast"/>
                </w:pPr>
              </w:pPrChange>
            </w:pPr>
            <w:del w:id="114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6BC63CED" w14:textId="77777777" w:rsidR="00ED1509" w:rsidRPr="00F84715" w:rsidDel="008B6AF4" w:rsidRDefault="00ED1509">
            <w:pPr>
              <w:pStyle w:val="Heading1Numbered"/>
              <w:rPr>
                <w:del w:id="11465" w:author="Donovan Goode [2]" w:date="2018-11-09T10:04:00Z"/>
                <w:rFonts w:ascii="Consolas" w:eastAsia="Times New Roman" w:hAnsi="Consolas" w:cs="Times New Roman"/>
                <w:color w:val="D4D4D4"/>
                <w:sz w:val="21"/>
                <w:szCs w:val="21"/>
              </w:rPr>
              <w:pPrChange w:id="11466" w:author="Donovan Goode [2]" w:date="2018-11-09T10:05:00Z">
                <w:pPr>
                  <w:shd w:val="clear" w:color="auto" w:fill="1E1E1E"/>
                  <w:spacing w:line="285" w:lineRule="atLeast"/>
                </w:pPr>
              </w:pPrChange>
            </w:pPr>
            <w:del w:id="11467" w:author="Donovan Goode [2]" w:date="2018-11-09T10:04:00Z">
              <w:r w:rsidRPr="00F84715" w:rsidDel="008B6AF4">
                <w:rPr>
                  <w:rFonts w:ascii="Consolas" w:eastAsia="Times New Roman" w:hAnsi="Consolas" w:cs="Times New Roman"/>
                  <w:color w:val="D4D4D4"/>
                  <w:sz w:val="21"/>
                  <w:szCs w:val="21"/>
                </w:rPr>
                <w:delText xml:space="preserve">      });</w:delText>
              </w:r>
            </w:del>
          </w:p>
          <w:p w14:paraId="2F1C31A8" w14:textId="77777777" w:rsidR="00ED1509" w:rsidRPr="00F84715" w:rsidDel="008B6AF4" w:rsidRDefault="00ED1509">
            <w:pPr>
              <w:pStyle w:val="Heading1Numbered"/>
              <w:rPr>
                <w:del w:id="11468" w:author="Donovan Goode [2]" w:date="2018-11-09T10:04:00Z"/>
                <w:rFonts w:ascii="Consolas" w:eastAsia="Times New Roman" w:hAnsi="Consolas" w:cs="Times New Roman"/>
                <w:color w:val="D4D4D4"/>
                <w:sz w:val="21"/>
                <w:szCs w:val="21"/>
              </w:rPr>
              <w:pPrChange w:id="11469" w:author="Donovan Goode [2]" w:date="2018-11-09T10:05:00Z">
                <w:pPr>
                  <w:shd w:val="clear" w:color="auto" w:fill="1E1E1E"/>
                  <w:spacing w:line="285" w:lineRule="atLeast"/>
                </w:pPr>
              </w:pPrChange>
            </w:pPr>
            <w:del w:id="11470" w:author="Donovan Goode [2]" w:date="2018-11-09T10:04:00Z">
              <w:r w:rsidRPr="00F84715" w:rsidDel="008B6AF4">
                <w:rPr>
                  <w:rFonts w:ascii="Consolas" w:eastAsia="Times New Roman" w:hAnsi="Consolas" w:cs="Times New Roman"/>
                  <w:color w:val="D4D4D4"/>
                  <w:sz w:val="21"/>
                  <w:szCs w:val="21"/>
                </w:rPr>
                <w:delText xml:space="preserve">    });</w:delText>
              </w:r>
            </w:del>
          </w:p>
          <w:p w14:paraId="67A9C0B0" w14:textId="77777777" w:rsidR="00ED1509" w:rsidRPr="00F84715" w:rsidDel="008B6AF4" w:rsidRDefault="00ED1509">
            <w:pPr>
              <w:pStyle w:val="Heading1Numbered"/>
              <w:rPr>
                <w:del w:id="11471" w:author="Donovan Goode [2]" w:date="2018-11-09T10:04:00Z"/>
                <w:rFonts w:ascii="Consolas" w:eastAsia="Times New Roman" w:hAnsi="Consolas" w:cs="Times New Roman"/>
                <w:color w:val="D4D4D4"/>
                <w:sz w:val="21"/>
                <w:szCs w:val="21"/>
              </w:rPr>
              <w:pPrChange w:id="11472" w:author="Donovan Goode [2]" w:date="2018-11-09T10:05:00Z">
                <w:pPr>
                  <w:shd w:val="clear" w:color="auto" w:fill="1E1E1E"/>
                  <w:spacing w:line="285" w:lineRule="atLeast"/>
                </w:pPr>
              </w:pPrChange>
            </w:pPr>
            <w:del w:id="11473"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765204CA" w14:textId="77777777" w:rsidR="00ED1509" w:rsidRPr="00F84715" w:rsidDel="008B6AF4" w:rsidRDefault="00ED1509">
            <w:pPr>
              <w:pStyle w:val="Heading1Numbered"/>
              <w:rPr>
                <w:del w:id="11474" w:author="Donovan Goode [2]" w:date="2018-11-09T10:04:00Z"/>
                <w:rFonts w:ascii="Consolas" w:eastAsia="Times New Roman" w:hAnsi="Consolas" w:cs="Times New Roman"/>
                <w:color w:val="D4D4D4"/>
                <w:sz w:val="21"/>
                <w:szCs w:val="21"/>
              </w:rPr>
              <w:pPrChange w:id="11475" w:author="Donovan Goode [2]" w:date="2018-11-09T10:05:00Z">
                <w:pPr>
                  <w:shd w:val="clear" w:color="auto" w:fill="1E1E1E"/>
                  <w:spacing w:after="240" w:line="285" w:lineRule="atLeast"/>
                </w:pPr>
              </w:pPrChange>
            </w:pPr>
          </w:p>
          <w:p w14:paraId="438EA5F4" w14:textId="77777777" w:rsidR="00ED1509" w:rsidRPr="00F84715" w:rsidDel="008B6AF4" w:rsidRDefault="00ED1509">
            <w:pPr>
              <w:pStyle w:val="Heading1Numbered"/>
              <w:rPr>
                <w:del w:id="11476" w:author="Donovan Goode [2]" w:date="2018-11-09T10:04:00Z"/>
                <w:rFonts w:ascii="Consolas" w:eastAsia="Times New Roman" w:hAnsi="Consolas" w:cs="Times New Roman"/>
                <w:color w:val="D4D4D4"/>
                <w:sz w:val="21"/>
                <w:szCs w:val="21"/>
              </w:rPr>
              <w:pPrChange w:id="11477" w:author="Donovan Goode [2]" w:date="2018-11-09T10:05:00Z">
                <w:pPr>
                  <w:shd w:val="clear" w:color="auto" w:fill="1E1E1E"/>
                  <w:spacing w:line="285" w:lineRule="atLeast"/>
                </w:pPr>
              </w:pPrChange>
            </w:pPr>
            <w:del w:id="11478" w:author="Donovan Goode [2]"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style</w:delText>
              </w:r>
              <w:r w:rsidRPr="00F84715" w:rsidDel="008B6AF4">
                <w:rPr>
                  <w:rFonts w:ascii="Consolas" w:eastAsia="Times New Roman" w:hAnsi="Consolas" w:cs="Times New Roman"/>
                  <w:color w:val="808080"/>
                  <w:sz w:val="21"/>
                  <w:szCs w:val="21"/>
                </w:rPr>
                <w:delText>&gt;</w:delText>
              </w:r>
            </w:del>
          </w:p>
          <w:p w14:paraId="5281631F" w14:textId="77777777" w:rsidR="00ED1509" w:rsidRPr="00F84715" w:rsidDel="008B6AF4" w:rsidRDefault="00ED1509">
            <w:pPr>
              <w:pStyle w:val="Heading1Numbered"/>
              <w:rPr>
                <w:del w:id="11479" w:author="Donovan Goode [2]" w:date="2018-11-09T10:04:00Z"/>
                <w:rFonts w:ascii="Consolas" w:eastAsia="Times New Roman" w:hAnsi="Consolas" w:cs="Times New Roman"/>
                <w:color w:val="D4D4D4"/>
                <w:sz w:val="21"/>
                <w:szCs w:val="21"/>
              </w:rPr>
              <w:pPrChange w:id="11480" w:author="Donovan Goode [2]" w:date="2018-11-09T10:05:00Z">
                <w:pPr>
                  <w:shd w:val="clear" w:color="auto" w:fill="1E1E1E"/>
                  <w:spacing w:line="285" w:lineRule="atLeast"/>
                </w:pPr>
              </w:pPrChange>
            </w:pPr>
            <w:del w:id="114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/*#BotChatGoesHere {</w:delText>
              </w:r>
            </w:del>
          </w:p>
          <w:p w14:paraId="48C4822A" w14:textId="77777777" w:rsidR="00ED1509" w:rsidRPr="00F84715" w:rsidDel="008B6AF4" w:rsidRDefault="00ED1509">
            <w:pPr>
              <w:pStyle w:val="Heading1Numbered"/>
              <w:rPr>
                <w:del w:id="11482" w:author="Donovan Goode [2]" w:date="2018-11-09T10:04:00Z"/>
                <w:rFonts w:ascii="Consolas" w:eastAsia="Times New Roman" w:hAnsi="Consolas" w:cs="Times New Roman"/>
                <w:color w:val="D4D4D4"/>
                <w:sz w:val="21"/>
                <w:szCs w:val="21"/>
              </w:rPr>
              <w:pPrChange w:id="11483" w:author="Donovan Goode [2]" w:date="2018-11-09T10:05:00Z">
                <w:pPr>
                  <w:shd w:val="clear" w:color="auto" w:fill="1E1E1E"/>
                  <w:spacing w:line="285" w:lineRule="atLeast"/>
                </w:pPr>
              </w:pPrChange>
            </w:pPr>
            <w:del w:id="11484" w:author="Donovan Goode [2]" w:date="2018-11-09T10:04:00Z">
              <w:r w:rsidRPr="00F84715" w:rsidDel="008B6AF4">
                <w:rPr>
                  <w:rFonts w:ascii="Consolas" w:eastAsia="Times New Roman" w:hAnsi="Consolas" w:cs="Times New Roman"/>
                  <w:color w:val="6A9955"/>
                  <w:sz w:val="21"/>
                  <w:szCs w:val="21"/>
                </w:rPr>
                <w:delText xml:space="preserve">    border: 1px solid #333;</w:delText>
              </w:r>
            </w:del>
          </w:p>
          <w:p w14:paraId="35C2604C" w14:textId="77777777" w:rsidR="00ED1509" w:rsidRPr="00F84715" w:rsidDel="008B6AF4" w:rsidRDefault="00ED1509">
            <w:pPr>
              <w:pStyle w:val="Heading1Numbered"/>
              <w:rPr>
                <w:del w:id="11485" w:author="Donovan Goode [2]" w:date="2018-11-09T10:04:00Z"/>
                <w:rFonts w:ascii="Consolas" w:eastAsia="Times New Roman" w:hAnsi="Consolas" w:cs="Times New Roman"/>
                <w:color w:val="D4D4D4"/>
                <w:sz w:val="21"/>
                <w:szCs w:val="21"/>
              </w:rPr>
              <w:pPrChange w:id="11486" w:author="Donovan Goode [2]" w:date="2018-11-09T10:05:00Z">
                <w:pPr>
                  <w:shd w:val="clear" w:color="auto" w:fill="1E1E1E"/>
                  <w:spacing w:line="285" w:lineRule="atLeast"/>
                </w:pPr>
              </w:pPrChange>
            </w:pPr>
            <w:del w:id="11487" w:author="Donovan Goode [2]" w:date="2018-11-09T10:04:00Z">
              <w:r w:rsidRPr="00F84715" w:rsidDel="008B6AF4">
                <w:rPr>
                  <w:rFonts w:ascii="Consolas" w:eastAsia="Times New Roman" w:hAnsi="Consolas" w:cs="Times New Roman"/>
                  <w:color w:val="6A9955"/>
                  <w:sz w:val="21"/>
                  <w:szCs w:val="21"/>
                </w:rPr>
                <w:delText xml:space="preserve">    height: 600px;</w:delText>
              </w:r>
            </w:del>
          </w:p>
          <w:p w14:paraId="7CF511AE" w14:textId="77777777" w:rsidR="00ED1509" w:rsidRPr="00F84715" w:rsidDel="008B6AF4" w:rsidRDefault="00ED1509">
            <w:pPr>
              <w:pStyle w:val="Heading1Numbered"/>
              <w:rPr>
                <w:del w:id="11488" w:author="Donovan Goode [2]" w:date="2018-11-09T10:04:00Z"/>
                <w:rFonts w:ascii="Consolas" w:eastAsia="Times New Roman" w:hAnsi="Consolas" w:cs="Times New Roman"/>
                <w:color w:val="D4D4D4"/>
                <w:sz w:val="21"/>
                <w:szCs w:val="21"/>
              </w:rPr>
              <w:pPrChange w:id="11489" w:author="Donovan Goode [2]" w:date="2018-11-09T10:05:00Z">
                <w:pPr>
                  <w:shd w:val="clear" w:color="auto" w:fill="1E1E1E"/>
                  <w:spacing w:line="285" w:lineRule="atLeast"/>
                </w:pPr>
              </w:pPrChange>
            </w:pPr>
            <w:del w:id="11490" w:author="Donovan Goode [2]" w:date="2018-11-09T10:04:00Z">
              <w:r w:rsidRPr="00F84715" w:rsidDel="008B6AF4">
                <w:rPr>
                  <w:rFonts w:ascii="Consolas" w:eastAsia="Times New Roman" w:hAnsi="Consolas" w:cs="Times New Roman"/>
                  <w:color w:val="6A9955"/>
                  <w:sz w:val="21"/>
                  <w:szCs w:val="21"/>
                </w:rPr>
                <w:delText xml:space="preserve">    position: fixed;</w:delText>
              </w:r>
            </w:del>
          </w:p>
          <w:p w14:paraId="60B44AC0" w14:textId="77777777" w:rsidR="00ED1509" w:rsidRPr="00F84715" w:rsidDel="008B6AF4" w:rsidRDefault="00ED1509">
            <w:pPr>
              <w:pStyle w:val="Heading1Numbered"/>
              <w:rPr>
                <w:del w:id="11491" w:author="Donovan Goode [2]" w:date="2018-11-09T10:04:00Z"/>
                <w:rFonts w:ascii="Consolas" w:eastAsia="Times New Roman" w:hAnsi="Consolas" w:cs="Times New Roman"/>
                <w:color w:val="D4D4D4"/>
                <w:sz w:val="21"/>
                <w:szCs w:val="21"/>
              </w:rPr>
              <w:pPrChange w:id="11492" w:author="Donovan Goode [2]" w:date="2018-11-09T10:05:00Z">
                <w:pPr>
                  <w:shd w:val="clear" w:color="auto" w:fill="1E1E1E"/>
                  <w:spacing w:line="285" w:lineRule="atLeast"/>
                </w:pPr>
              </w:pPrChange>
            </w:pPr>
            <w:del w:id="11493" w:author="Donovan Goode [2]" w:date="2018-11-09T10:04:00Z">
              <w:r w:rsidRPr="00F84715" w:rsidDel="008B6AF4">
                <w:rPr>
                  <w:rFonts w:ascii="Consolas" w:eastAsia="Times New Roman" w:hAnsi="Consolas" w:cs="Times New Roman"/>
                  <w:color w:val="6A9955"/>
                  <w:sz w:val="21"/>
                  <w:szCs w:val="21"/>
                </w:rPr>
                <w:delText xml:space="preserve">    width: 460px;</w:delText>
              </w:r>
            </w:del>
          </w:p>
          <w:p w14:paraId="7FA4A267" w14:textId="77777777" w:rsidR="00ED1509" w:rsidRPr="00F84715" w:rsidDel="008B6AF4" w:rsidRDefault="00ED1509">
            <w:pPr>
              <w:pStyle w:val="Heading1Numbered"/>
              <w:rPr>
                <w:del w:id="11494" w:author="Donovan Goode [2]" w:date="2018-11-09T10:04:00Z"/>
                <w:rFonts w:ascii="Consolas" w:eastAsia="Times New Roman" w:hAnsi="Consolas" w:cs="Times New Roman"/>
                <w:color w:val="D4D4D4"/>
                <w:sz w:val="21"/>
                <w:szCs w:val="21"/>
              </w:rPr>
              <w:pPrChange w:id="11495" w:author="Donovan Goode [2]" w:date="2018-11-09T10:05:00Z">
                <w:pPr>
                  <w:shd w:val="clear" w:color="auto" w:fill="1E1E1E"/>
                  <w:spacing w:line="285" w:lineRule="atLeast"/>
                </w:pPr>
              </w:pPrChange>
            </w:pPr>
            <w:del w:id="11496" w:author="Donovan Goode [2]" w:date="2018-11-09T10:04:00Z">
              <w:r w:rsidRPr="00F84715" w:rsidDel="008B6AF4">
                <w:rPr>
                  <w:rFonts w:ascii="Consolas" w:eastAsia="Times New Roman" w:hAnsi="Consolas" w:cs="Times New Roman"/>
                  <w:color w:val="6A9955"/>
                  <w:sz w:val="21"/>
                  <w:szCs w:val="21"/>
                </w:rPr>
                <w:delText xml:space="preserve">    z-index: 2000;</w:delText>
              </w:r>
            </w:del>
          </w:p>
          <w:p w14:paraId="69F756E1" w14:textId="77777777" w:rsidR="00ED1509" w:rsidRPr="00F84715" w:rsidDel="008B6AF4" w:rsidRDefault="00ED1509">
            <w:pPr>
              <w:pStyle w:val="Heading1Numbered"/>
              <w:rPr>
                <w:del w:id="11497" w:author="Donovan Goode [2]" w:date="2018-11-09T10:04:00Z"/>
                <w:rFonts w:ascii="Consolas" w:eastAsia="Times New Roman" w:hAnsi="Consolas" w:cs="Times New Roman"/>
                <w:color w:val="D4D4D4"/>
                <w:sz w:val="21"/>
                <w:szCs w:val="21"/>
              </w:rPr>
              <w:pPrChange w:id="11498" w:author="Donovan Goode [2]" w:date="2018-11-09T10:05:00Z">
                <w:pPr>
                  <w:shd w:val="clear" w:color="auto" w:fill="1E1E1E"/>
                  <w:spacing w:line="285" w:lineRule="atLeast"/>
                </w:pPr>
              </w:pPrChange>
            </w:pPr>
            <w:del w:id="11499" w:author="Donovan Goode [2]" w:date="2018-11-09T10:04:00Z">
              <w:r w:rsidRPr="00F84715" w:rsidDel="008B6AF4">
                <w:rPr>
                  <w:rFonts w:ascii="Consolas" w:eastAsia="Times New Roman" w:hAnsi="Consolas" w:cs="Times New Roman"/>
                  <w:color w:val="6A9955"/>
                  <w:sz w:val="21"/>
                  <w:szCs w:val="21"/>
                </w:rPr>
                <w:delText xml:space="preserve">    bottom: 0px;</w:delText>
              </w:r>
            </w:del>
          </w:p>
          <w:p w14:paraId="50CCF38B" w14:textId="77777777" w:rsidR="00ED1509" w:rsidRPr="00F84715" w:rsidDel="008B6AF4" w:rsidRDefault="00ED1509">
            <w:pPr>
              <w:pStyle w:val="Heading1Numbered"/>
              <w:rPr>
                <w:del w:id="11500" w:author="Donovan Goode [2]" w:date="2018-11-09T10:04:00Z"/>
                <w:rFonts w:ascii="Consolas" w:eastAsia="Times New Roman" w:hAnsi="Consolas" w:cs="Times New Roman"/>
                <w:color w:val="D4D4D4"/>
                <w:sz w:val="21"/>
                <w:szCs w:val="21"/>
              </w:rPr>
              <w:pPrChange w:id="11501" w:author="Donovan Goode [2]" w:date="2018-11-09T10:05:00Z">
                <w:pPr>
                  <w:shd w:val="clear" w:color="auto" w:fill="1E1E1E"/>
                  <w:spacing w:line="285" w:lineRule="atLeast"/>
                </w:pPr>
              </w:pPrChange>
            </w:pPr>
            <w:del w:id="11502" w:author="Donovan Goode [2]" w:date="2018-11-09T10:04:00Z">
              <w:r w:rsidRPr="00F84715" w:rsidDel="008B6AF4">
                <w:rPr>
                  <w:rFonts w:ascii="Consolas" w:eastAsia="Times New Roman" w:hAnsi="Consolas" w:cs="Times New Roman"/>
                  <w:color w:val="6A9955"/>
                  <w:sz w:val="21"/>
                  <w:szCs w:val="21"/>
                </w:rPr>
                <w:delText xml:space="preserve">    right: 25px;</w:delText>
              </w:r>
            </w:del>
          </w:p>
          <w:p w14:paraId="61A7F45C" w14:textId="77777777" w:rsidR="00ED1509" w:rsidRPr="00F84715" w:rsidDel="008B6AF4" w:rsidRDefault="00ED1509">
            <w:pPr>
              <w:pStyle w:val="Heading1Numbered"/>
              <w:rPr>
                <w:del w:id="11503" w:author="Donovan Goode [2]" w:date="2018-11-09T10:04:00Z"/>
                <w:rFonts w:ascii="Consolas" w:eastAsia="Times New Roman" w:hAnsi="Consolas" w:cs="Times New Roman"/>
                <w:color w:val="D4D4D4"/>
                <w:sz w:val="21"/>
                <w:szCs w:val="21"/>
              </w:rPr>
              <w:pPrChange w:id="11504" w:author="Donovan Goode [2]" w:date="2018-11-09T10:05:00Z">
                <w:pPr>
                  <w:shd w:val="clear" w:color="auto" w:fill="1E1E1E"/>
                  <w:spacing w:line="285" w:lineRule="atLeast"/>
                </w:pPr>
              </w:pPrChange>
            </w:pPr>
            <w:del w:id="11505" w:author="Donovan Goode [2]" w:date="2018-11-09T10:04:00Z">
              <w:r w:rsidRPr="00F84715" w:rsidDel="008B6AF4">
                <w:rPr>
                  <w:rFonts w:ascii="Consolas" w:eastAsia="Times New Roman" w:hAnsi="Consolas" w:cs="Times New Roman"/>
                  <w:color w:val="6A9955"/>
                  <w:sz w:val="21"/>
                  <w:szCs w:val="21"/>
                </w:rPr>
                <w:delText xml:space="preserve">    background-color: white;</w:delText>
              </w:r>
            </w:del>
          </w:p>
          <w:p w14:paraId="03565799" w14:textId="77777777" w:rsidR="00ED1509" w:rsidRPr="00F84715" w:rsidDel="008B6AF4" w:rsidRDefault="00ED1509">
            <w:pPr>
              <w:pStyle w:val="Heading1Numbered"/>
              <w:rPr>
                <w:del w:id="11506" w:author="Donovan Goode [2]" w:date="2018-11-09T10:04:00Z"/>
                <w:rFonts w:ascii="Consolas" w:eastAsia="Times New Roman" w:hAnsi="Consolas" w:cs="Times New Roman"/>
                <w:color w:val="D4D4D4"/>
                <w:sz w:val="21"/>
                <w:szCs w:val="21"/>
              </w:rPr>
              <w:pPrChange w:id="11507" w:author="Donovan Goode [2]" w:date="2018-11-09T10:05:00Z">
                <w:pPr>
                  <w:shd w:val="clear" w:color="auto" w:fill="1E1E1E"/>
                  <w:spacing w:line="285" w:lineRule="atLeast"/>
                </w:pPr>
              </w:pPrChange>
            </w:pPr>
            <w:del w:id="11508" w:author="Donovan Goode [2]" w:date="2018-11-09T10:04:00Z">
              <w:r w:rsidRPr="00F84715" w:rsidDel="008B6AF4">
                <w:rPr>
                  <w:rFonts w:ascii="Consolas" w:eastAsia="Times New Roman" w:hAnsi="Consolas" w:cs="Times New Roman"/>
                  <w:color w:val="6A9955"/>
                  <w:sz w:val="21"/>
                  <w:szCs w:val="21"/>
                </w:rPr>
                <w:delText xml:space="preserve">    display: none;</w:delText>
              </w:r>
            </w:del>
          </w:p>
          <w:p w14:paraId="226B4AD2" w14:textId="77777777" w:rsidR="00ED1509" w:rsidRPr="00F84715" w:rsidDel="008B6AF4" w:rsidRDefault="00ED1509">
            <w:pPr>
              <w:pStyle w:val="Heading1Numbered"/>
              <w:rPr>
                <w:del w:id="11509" w:author="Donovan Goode [2]" w:date="2018-11-09T10:04:00Z"/>
                <w:rFonts w:ascii="Consolas" w:eastAsia="Times New Roman" w:hAnsi="Consolas" w:cs="Times New Roman"/>
                <w:color w:val="D4D4D4"/>
                <w:sz w:val="21"/>
                <w:szCs w:val="21"/>
              </w:rPr>
              <w:pPrChange w:id="11510" w:author="Donovan Goode [2]" w:date="2018-11-09T10:05:00Z">
                <w:pPr>
                  <w:shd w:val="clear" w:color="auto" w:fill="1E1E1E"/>
                  <w:spacing w:line="285" w:lineRule="atLeast"/>
                </w:pPr>
              </w:pPrChange>
            </w:pPr>
            <w:del w:id="11511" w:author="Donovan Goode [2]" w:date="2018-11-09T10:04:00Z">
              <w:r w:rsidRPr="00F84715" w:rsidDel="008B6AF4">
                <w:rPr>
                  <w:rFonts w:ascii="Consolas" w:eastAsia="Times New Roman" w:hAnsi="Consolas" w:cs="Times New Roman"/>
                  <w:color w:val="6A9955"/>
                  <w:sz w:val="21"/>
                  <w:szCs w:val="21"/>
                </w:rPr>
                <w:delText xml:space="preserve">  }</w:delText>
              </w:r>
            </w:del>
          </w:p>
          <w:p w14:paraId="092223A6" w14:textId="77777777" w:rsidR="00ED1509" w:rsidRPr="00F84715" w:rsidDel="008B6AF4" w:rsidRDefault="00ED1509">
            <w:pPr>
              <w:pStyle w:val="Heading1Numbered"/>
              <w:rPr>
                <w:del w:id="11512" w:author="Donovan Goode [2]" w:date="2018-11-09T10:04:00Z"/>
                <w:rFonts w:ascii="Consolas" w:eastAsia="Times New Roman" w:hAnsi="Consolas" w:cs="Times New Roman"/>
                <w:color w:val="D4D4D4"/>
                <w:sz w:val="21"/>
                <w:szCs w:val="21"/>
              </w:rPr>
              <w:pPrChange w:id="11513" w:author="Donovan Goode [2]" w:date="2018-11-09T10:05:00Z">
                <w:pPr>
                  <w:shd w:val="clear" w:color="auto" w:fill="1E1E1E"/>
                  <w:spacing w:line="285" w:lineRule="atLeast"/>
                </w:pPr>
              </w:pPrChange>
            </w:pPr>
          </w:p>
          <w:p w14:paraId="7DBE441C" w14:textId="77777777" w:rsidR="00ED1509" w:rsidRPr="00F84715" w:rsidDel="008B6AF4" w:rsidRDefault="00ED1509">
            <w:pPr>
              <w:pStyle w:val="Heading1Numbered"/>
              <w:rPr>
                <w:del w:id="11514" w:author="Donovan Goode [2]" w:date="2018-11-09T10:04:00Z"/>
                <w:rFonts w:ascii="Consolas" w:eastAsia="Times New Roman" w:hAnsi="Consolas" w:cs="Times New Roman"/>
                <w:color w:val="D4D4D4"/>
                <w:sz w:val="21"/>
                <w:szCs w:val="21"/>
              </w:rPr>
              <w:pPrChange w:id="11515" w:author="Donovan Goode [2]" w:date="2018-11-09T10:05:00Z">
                <w:pPr>
                  <w:shd w:val="clear" w:color="auto" w:fill="1E1E1E"/>
                  <w:spacing w:line="285" w:lineRule="atLeast"/>
                </w:pPr>
              </w:pPrChange>
            </w:pPr>
            <w:del w:id="11516" w:author="Donovan Goode [2]" w:date="2018-11-09T10:04:00Z">
              <w:r w:rsidRPr="00F84715" w:rsidDel="008B6AF4">
                <w:rPr>
                  <w:rFonts w:ascii="Consolas" w:eastAsia="Times New Roman" w:hAnsi="Consolas" w:cs="Times New Roman"/>
                  <w:color w:val="6A9955"/>
                  <w:sz w:val="21"/>
                  <w:szCs w:val="21"/>
                </w:rPr>
                <w:delText xml:space="preserve">  #BotChatGoesHere p {</w:delText>
              </w:r>
            </w:del>
          </w:p>
          <w:p w14:paraId="0747D7D8" w14:textId="77777777" w:rsidR="00ED1509" w:rsidRPr="00F84715" w:rsidDel="008B6AF4" w:rsidRDefault="00ED1509">
            <w:pPr>
              <w:pStyle w:val="Heading1Numbered"/>
              <w:rPr>
                <w:del w:id="11517" w:author="Donovan Goode [2]" w:date="2018-11-09T10:04:00Z"/>
                <w:rFonts w:ascii="Consolas" w:eastAsia="Times New Roman" w:hAnsi="Consolas" w:cs="Times New Roman"/>
                <w:color w:val="D4D4D4"/>
                <w:sz w:val="21"/>
                <w:szCs w:val="21"/>
              </w:rPr>
              <w:pPrChange w:id="11518" w:author="Donovan Goode [2]" w:date="2018-11-09T10:05:00Z">
                <w:pPr>
                  <w:shd w:val="clear" w:color="auto" w:fill="1E1E1E"/>
                  <w:spacing w:line="285" w:lineRule="atLeast"/>
                </w:pPr>
              </w:pPrChange>
            </w:pPr>
            <w:del w:id="11519" w:author="Donovan Goode [2]" w:date="2018-11-09T10:04:00Z">
              <w:r w:rsidRPr="00F84715" w:rsidDel="008B6AF4">
                <w:rPr>
                  <w:rFonts w:ascii="Consolas" w:eastAsia="Times New Roman" w:hAnsi="Consolas" w:cs="Times New Roman"/>
                  <w:color w:val="6A9955"/>
                  <w:sz w:val="21"/>
                  <w:szCs w:val="21"/>
                </w:rPr>
                <w:delText xml:space="preserve">    border-top: none;</w:delText>
              </w:r>
            </w:del>
          </w:p>
          <w:p w14:paraId="6A301BB5" w14:textId="77777777" w:rsidR="00ED1509" w:rsidRPr="00F84715" w:rsidDel="008B6AF4" w:rsidRDefault="00ED1509">
            <w:pPr>
              <w:pStyle w:val="Heading1Numbered"/>
              <w:rPr>
                <w:del w:id="11520" w:author="Donovan Goode [2]" w:date="2018-11-09T10:04:00Z"/>
                <w:rFonts w:ascii="Consolas" w:eastAsia="Times New Roman" w:hAnsi="Consolas" w:cs="Times New Roman"/>
                <w:color w:val="D4D4D4"/>
                <w:sz w:val="21"/>
                <w:szCs w:val="21"/>
              </w:rPr>
              <w:pPrChange w:id="11521" w:author="Donovan Goode [2]" w:date="2018-11-09T10:05:00Z">
                <w:pPr>
                  <w:shd w:val="clear" w:color="auto" w:fill="1E1E1E"/>
                  <w:spacing w:line="285" w:lineRule="atLeast"/>
                </w:pPr>
              </w:pPrChange>
            </w:pPr>
            <w:del w:id="11522" w:author="Donovan Goode [2]" w:date="2018-11-09T10:04:00Z">
              <w:r w:rsidRPr="00F84715" w:rsidDel="008B6AF4">
                <w:rPr>
                  <w:rFonts w:ascii="Consolas" w:eastAsia="Times New Roman" w:hAnsi="Consolas" w:cs="Times New Roman"/>
                  <w:color w:val="6A9955"/>
                  <w:sz w:val="21"/>
                  <w:szCs w:val="21"/>
                </w:rPr>
                <w:delText xml:space="preserve">  }</w:delText>
              </w:r>
            </w:del>
          </w:p>
          <w:p w14:paraId="52A3EF54" w14:textId="77777777" w:rsidR="00ED1509" w:rsidRPr="00F84715" w:rsidDel="008B6AF4" w:rsidRDefault="00ED1509">
            <w:pPr>
              <w:pStyle w:val="Heading1Numbered"/>
              <w:rPr>
                <w:del w:id="11523" w:author="Donovan Goode [2]" w:date="2018-11-09T10:04:00Z"/>
                <w:rFonts w:ascii="Consolas" w:eastAsia="Times New Roman" w:hAnsi="Consolas" w:cs="Times New Roman"/>
                <w:color w:val="D4D4D4"/>
                <w:sz w:val="21"/>
                <w:szCs w:val="21"/>
              </w:rPr>
              <w:pPrChange w:id="11524" w:author="Donovan Goode [2]" w:date="2018-11-09T10:05:00Z">
                <w:pPr>
                  <w:shd w:val="clear" w:color="auto" w:fill="1E1E1E"/>
                  <w:spacing w:line="285" w:lineRule="atLeast"/>
                </w:pPr>
              </w:pPrChange>
            </w:pPr>
            <w:del w:id="11525" w:author="Donovan Goode [2]" w:date="2018-11-09T10:04:00Z">
              <w:r w:rsidRPr="00F84715" w:rsidDel="008B6AF4">
                <w:rPr>
                  <w:rFonts w:ascii="Consolas" w:eastAsia="Times New Roman" w:hAnsi="Consolas" w:cs="Times New Roman"/>
                  <w:color w:val="6A9955"/>
                  <w:sz w:val="21"/>
                  <w:szCs w:val="21"/>
                </w:rPr>
                <w:delText xml:space="preserve">  </w:delText>
              </w:r>
            </w:del>
          </w:p>
          <w:p w14:paraId="76215E07" w14:textId="77777777" w:rsidR="00ED1509" w:rsidRPr="00F84715" w:rsidDel="008B6AF4" w:rsidRDefault="00ED1509">
            <w:pPr>
              <w:pStyle w:val="Heading1Numbered"/>
              <w:rPr>
                <w:del w:id="11526" w:author="Donovan Goode [2]" w:date="2018-11-09T10:04:00Z"/>
                <w:rFonts w:ascii="Consolas" w:eastAsia="Times New Roman" w:hAnsi="Consolas" w:cs="Times New Roman"/>
                <w:color w:val="D4D4D4"/>
                <w:sz w:val="21"/>
                <w:szCs w:val="21"/>
              </w:rPr>
              <w:pPrChange w:id="11527" w:author="Donovan Goode [2]" w:date="2018-11-09T10:05:00Z">
                <w:pPr>
                  <w:shd w:val="clear" w:color="auto" w:fill="1E1E1E"/>
                  <w:spacing w:line="285" w:lineRule="atLeast"/>
                </w:pPr>
              </w:pPrChange>
            </w:pPr>
            <w:del w:id="11528" w:author="Donovan Goode [2]" w:date="2018-11-09T10:04:00Z">
              <w:r w:rsidRPr="00F84715" w:rsidDel="008B6AF4">
                <w:rPr>
                  <w:rFonts w:ascii="Consolas" w:eastAsia="Times New Roman" w:hAnsi="Consolas" w:cs="Times New Roman"/>
                  <w:color w:val="6A9955"/>
                  <w:sz w:val="21"/>
                  <w:szCs w:val="21"/>
                </w:rPr>
                <w:delText xml:space="preserve">  #BotIcon {</w:delText>
              </w:r>
            </w:del>
          </w:p>
          <w:p w14:paraId="79211DB0" w14:textId="77777777" w:rsidR="00ED1509" w:rsidRPr="00F84715" w:rsidDel="008B6AF4" w:rsidRDefault="00ED1509">
            <w:pPr>
              <w:pStyle w:val="Heading1Numbered"/>
              <w:rPr>
                <w:del w:id="11529" w:author="Donovan Goode [2]" w:date="2018-11-09T10:04:00Z"/>
                <w:rFonts w:ascii="Consolas" w:eastAsia="Times New Roman" w:hAnsi="Consolas" w:cs="Times New Roman"/>
                <w:color w:val="D4D4D4"/>
                <w:sz w:val="21"/>
                <w:szCs w:val="21"/>
              </w:rPr>
              <w:pPrChange w:id="11530" w:author="Donovan Goode [2]" w:date="2018-11-09T10:05:00Z">
                <w:pPr>
                  <w:shd w:val="clear" w:color="auto" w:fill="1E1E1E"/>
                  <w:spacing w:line="285" w:lineRule="atLeast"/>
                </w:pPr>
              </w:pPrChange>
            </w:pPr>
            <w:del w:id="11531" w:author="Donovan Goode [2]" w:date="2018-11-09T10:04:00Z">
              <w:r w:rsidRPr="00F84715" w:rsidDel="008B6AF4">
                <w:rPr>
                  <w:rFonts w:ascii="Consolas" w:eastAsia="Times New Roman" w:hAnsi="Consolas" w:cs="Times New Roman"/>
                  <w:color w:val="6A9955"/>
                  <w:sz w:val="21"/>
                  <w:szCs w:val="21"/>
                </w:rPr>
                <w:delText xml:space="preserve">    border: 1px solid #333;</w:delText>
              </w:r>
            </w:del>
          </w:p>
          <w:p w14:paraId="067CDF8E" w14:textId="77777777" w:rsidR="00ED1509" w:rsidRPr="00F84715" w:rsidDel="008B6AF4" w:rsidRDefault="00ED1509">
            <w:pPr>
              <w:pStyle w:val="Heading1Numbered"/>
              <w:rPr>
                <w:del w:id="11532" w:author="Donovan Goode [2]" w:date="2018-11-09T10:04:00Z"/>
                <w:rFonts w:ascii="Consolas" w:eastAsia="Times New Roman" w:hAnsi="Consolas" w:cs="Times New Roman"/>
                <w:color w:val="D4D4D4"/>
                <w:sz w:val="21"/>
                <w:szCs w:val="21"/>
              </w:rPr>
              <w:pPrChange w:id="11533" w:author="Donovan Goode [2]" w:date="2018-11-09T10:05:00Z">
                <w:pPr>
                  <w:shd w:val="clear" w:color="auto" w:fill="1E1E1E"/>
                  <w:spacing w:line="285" w:lineRule="atLeast"/>
                </w:pPr>
              </w:pPrChange>
            </w:pPr>
            <w:del w:id="11534" w:author="Donovan Goode [2]" w:date="2018-11-09T10:04:00Z">
              <w:r w:rsidRPr="00F84715" w:rsidDel="008B6AF4">
                <w:rPr>
                  <w:rFonts w:ascii="Consolas" w:eastAsia="Times New Roman" w:hAnsi="Consolas" w:cs="Times New Roman"/>
                  <w:color w:val="6A9955"/>
                  <w:sz w:val="21"/>
                  <w:szCs w:val="21"/>
                </w:rPr>
                <w:delText xml:space="preserve">    position: fixed;</w:delText>
              </w:r>
            </w:del>
          </w:p>
          <w:p w14:paraId="7F98EC60" w14:textId="77777777" w:rsidR="00ED1509" w:rsidRPr="00F84715" w:rsidDel="008B6AF4" w:rsidRDefault="00ED1509">
            <w:pPr>
              <w:pStyle w:val="Heading1Numbered"/>
              <w:rPr>
                <w:del w:id="11535" w:author="Donovan Goode [2]" w:date="2018-11-09T10:04:00Z"/>
                <w:rFonts w:ascii="Consolas" w:eastAsia="Times New Roman" w:hAnsi="Consolas" w:cs="Times New Roman"/>
                <w:color w:val="D4D4D4"/>
                <w:sz w:val="21"/>
                <w:szCs w:val="21"/>
              </w:rPr>
              <w:pPrChange w:id="11536" w:author="Donovan Goode [2]" w:date="2018-11-09T10:05:00Z">
                <w:pPr>
                  <w:shd w:val="clear" w:color="auto" w:fill="1E1E1E"/>
                  <w:spacing w:line="285" w:lineRule="atLeast"/>
                </w:pPr>
              </w:pPrChange>
            </w:pPr>
            <w:del w:id="11537" w:author="Donovan Goode [2]" w:date="2018-11-09T10:04:00Z">
              <w:r w:rsidRPr="00F84715" w:rsidDel="008B6AF4">
                <w:rPr>
                  <w:rFonts w:ascii="Consolas" w:eastAsia="Times New Roman" w:hAnsi="Consolas" w:cs="Times New Roman"/>
                  <w:color w:val="6A9955"/>
                  <w:sz w:val="21"/>
                  <w:szCs w:val="21"/>
                </w:rPr>
                <w:delText xml:space="preserve">    width: 460px;</w:delText>
              </w:r>
            </w:del>
          </w:p>
          <w:p w14:paraId="28B11C02" w14:textId="77777777" w:rsidR="00ED1509" w:rsidRPr="00F84715" w:rsidDel="008B6AF4" w:rsidRDefault="00ED1509">
            <w:pPr>
              <w:pStyle w:val="Heading1Numbered"/>
              <w:rPr>
                <w:del w:id="11538" w:author="Donovan Goode [2]" w:date="2018-11-09T10:04:00Z"/>
                <w:rFonts w:ascii="Consolas" w:eastAsia="Times New Roman" w:hAnsi="Consolas" w:cs="Times New Roman"/>
                <w:color w:val="D4D4D4"/>
                <w:sz w:val="21"/>
                <w:szCs w:val="21"/>
              </w:rPr>
              <w:pPrChange w:id="11539" w:author="Donovan Goode [2]" w:date="2018-11-09T10:05:00Z">
                <w:pPr>
                  <w:shd w:val="clear" w:color="auto" w:fill="1E1E1E"/>
                  <w:spacing w:line="285" w:lineRule="atLeast"/>
                </w:pPr>
              </w:pPrChange>
            </w:pPr>
            <w:del w:id="11540" w:author="Donovan Goode [2]" w:date="2018-11-09T10:04:00Z">
              <w:r w:rsidRPr="00F84715" w:rsidDel="008B6AF4">
                <w:rPr>
                  <w:rFonts w:ascii="Consolas" w:eastAsia="Times New Roman" w:hAnsi="Consolas" w:cs="Times New Roman"/>
                  <w:color w:val="6A9955"/>
                  <w:sz w:val="21"/>
                  <w:szCs w:val="21"/>
                </w:rPr>
                <w:delText xml:space="preserve">    z-index: 2000;</w:delText>
              </w:r>
            </w:del>
          </w:p>
          <w:p w14:paraId="2D8C3964" w14:textId="77777777" w:rsidR="00ED1509" w:rsidRPr="00F84715" w:rsidDel="008B6AF4" w:rsidRDefault="00ED1509">
            <w:pPr>
              <w:pStyle w:val="Heading1Numbered"/>
              <w:rPr>
                <w:del w:id="11541" w:author="Donovan Goode [2]" w:date="2018-11-09T10:04:00Z"/>
                <w:rFonts w:ascii="Consolas" w:eastAsia="Times New Roman" w:hAnsi="Consolas" w:cs="Times New Roman"/>
                <w:color w:val="D4D4D4"/>
                <w:sz w:val="21"/>
                <w:szCs w:val="21"/>
              </w:rPr>
              <w:pPrChange w:id="11542" w:author="Donovan Goode [2]" w:date="2018-11-09T10:05:00Z">
                <w:pPr>
                  <w:shd w:val="clear" w:color="auto" w:fill="1E1E1E"/>
                  <w:spacing w:line="285" w:lineRule="atLeast"/>
                </w:pPr>
              </w:pPrChange>
            </w:pPr>
            <w:del w:id="11543" w:author="Donovan Goode [2]" w:date="2018-11-09T10:04:00Z">
              <w:r w:rsidRPr="00F84715" w:rsidDel="008B6AF4">
                <w:rPr>
                  <w:rFonts w:ascii="Consolas" w:eastAsia="Times New Roman" w:hAnsi="Consolas" w:cs="Times New Roman"/>
                  <w:color w:val="6A9955"/>
                  <w:sz w:val="21"/>
                  <w:szCs w:val="21"/>
                </w:rPr>
                <w:delText xml:space="preserve">    bottom: 0px;</w:delText>
              </w:r>
            </w:del>
          </w:p>
          <w:p w14:paraId="778281CC" w14:textId="77777777" w:rsidR="00ED1509" w:rsidRPr="00F84715" w:rsidDel="008B6AF4" w:rsidRDefault="00ED1509">
            <w:pPr>
              <w:pStyle w:val="Heading1Numbered"/>
              <w:rPr>
                <w:del w:id="11544" w:author="Donovan Goode [2]" w:date="2018-11-09T10:04:00Z"/>
                <w:rFonts w:ascii="Consolas" w:eastAsia="Times New Roman" w:hAnsi="Consolas" w:cs="Times New Roman"/>
                <w:color w:val="D4D4D4"/>
                <w:sz w:val="21"/>
                <w:szCs w:val="21"/>
              </w:rPr>
              <w:pPrChange w:id="11545" w:author="Donovan Goode [2]" w:date="2018-11-09T10:05:00Z">
                <w:pPr>
                  <w:shd w:val="clear" w:color="auto" w:fill="1E1E1E"/>
                  <w:spacing w:line="285" w:lineRule="atLeast"/>
                </w:pPr>
              </w:pPrChange>
            </w:pPr>
            <w:del w:id="11546" w:author="Donovan Goode [2]" w:date="2018-11-09T10:04:00Z">
              <w:r w:rsidRPr="00F84715" w:rsidDel="008B6AF4">
                <w:rPr>
                  <w:rFonts w:ascii="Consolas" w:eastAsia="Times New Roman" w:hAnsi="Consolas" w:cs="Times New Roman"/>
                  <w:color w:val="6A9955"/>
                  <w:sz w:val="21"/>
                  <w:szCs w:val="21"/>
                </w:rPr>
                <w:delText xml:space="preserve">    right: 25px;</w:delText>
              </w:r>
            </w:del>
          </w:p>
          <w:p w14:paraId="64BA7275" w14:textId="77777777" w:rsidR="00ED1509" w:rsidRPr="00F84715" w:rsidDel="008B6AF4" w:rsidRDefault="00ED1509">
            <w:pPr>
              <w:pStyle w:val="Heading1Numbered"/>
              <w:rPr>
                <w:del w:id="11547" w:author="Donovan Goode [2]" w:date="2018-11-09T10:04:00Z"/>
                <w:rFonts w:ascii="Consolas" w:eastAsia="Times New Roman" w:hAnsi="Consolas" w:cs="Times New Roman"/>
                <w:color w:val="D4D4D4"/>
                <w:sz w:val="21"/>
                <w:szCs w:val="21"/>
              </w:rPr>
              <w:pPrChange w:id="11548" w:author="Donovan Goode [2]" w:date="2018-11-09T10:05:00Z">
                <w:pPr>
                  <w:shd w:val="clear" w:color="auto" w:fill="1E1E1E"/>
                  <w:spacing w:line="285" w:lineRule="atLeast"/>
                </w:pPr>
              </w:pPrChange>
            </w:pPr>
            <w:del w:id="11549" w:author="Donovan Goode [2]" w:date="2018-11-09T10:04:00Z">
              <w:r w:rsidRPr="00F84715" w:rsidDel="008B6AF4">
                <w:rPr>
                  <w:rFonts w:ascii="Consolas" w:eastAsia="Times New Roman" w:hAnsi="Consolas" w:cs="Times New Roman"/>
                  <w:color w:val="6A9955"/>
                  <w:sz w:val="21"/>
                  <w:szCs w:val="21"/>
                </w:rPr>
                <w:delText xml:space="preserve">    background-color: white;</w:delText>
              </w:r>
            </w:del>
          </w:p>
          <w:p w14:paraId="5FC5DC60" w14:textId="77777777" w:rsidR="00ED1509" w:rsidRPr="00F84715" w:rsidDel="008B6AF4" w:rsidRDefault="00ED1509">
            <w:pPr>
              <w:pStyle w:val="Heading1Numbered"/>
              <w:rPr>
                <w:del w:id="11550" w:author="Donovan Goode [2]" w:date="2018-11-09T10:04:00Z"/>
                <w:rFonts w:ascii="Consolas" w:eastAsia="Times New Roman" w:hAnsi="Consolas" w:cs="Times New Roman"/>
                <w:color w:val="D4D4D4"/>
                <w:sz w:val="21"/>
                <w:szCs w:val="21"/>
              </w:rPr>
              <w:pPrChange w:id="11551" w:author="Donovan Goode [2]" w:date="2018-11-09T10:05:00Z">
                <w:pPr>
                  <w:shd w:val="clear" w:color="auto" w:fill="1E1E1E"/>
                  <w:spacing w:line="285" w:lineRule="atLeast"/>
                </w:pPr>
              </w:pPrChange>
            </w:pPr>
            <w:del w:id="11552" w:author="Donovan Goode [2]" w:date="2018-11-09T10:04:00Z">
              <w:r w:rsidRPr="00F84715" w:rsidDel="008B6AF4">
                <w:rPr>
                  <w:rFonts w:ascii="Consolas" w:eastAsia="Times New Roman" w:hAnsi="Consolas" w:cs="Times New Roman"/>
                  <w:color w:val="6A9955"/>
                  <w:sz w:val="21"/>
                  <w:szCs w:val="21"/>
                </w:rPr>
                <w:delText xml:space="preserve">  }</w:delText>
              </w:r>
            </w:del>
          </w:p>
          <w:p w14:paraId="44A441F7" w14:textId="77777777" w:rsidR="00ED1509" w:rsidRPr="00F84715" w:rsidDel="008B6AF4" w:rsidRDefault="00ED1509">
            <w:pPr>
              <w:pStyle w:val="Heading1Numbered"/>
              <w:rPr>
                <w:del w:id="11553" w:author="Donovan Goode [2]" w:date="2018-11-09T10:04:00Z"/>
                <w:rFonts w:ascii="Consolas" w:eastAsia="Times New Roman" w:hAnsi="Consolas" w:cs="Times New Roman"/>
                <w:color w:val="D4D4D4"/>
                <w:sz w:val="21"/>
                <w:szCs w:val="21"/>
              </w:rPr>
              <w:pPrChange w:id="11554" w:author="Donovan Goode [2]" w:date="2018-11-09T10:05:00Z">
                <w:pPr>
                  <w:shd w:val="clear" w:color="auto" w:fill="1E1E1E"/>
                  <w:spacing w:line="285" w:lineRule="atLeast"/>
                </w:pPr>
              </w:pPrChange>
            </w:pPr>
            <w:del w:id="11555" w:author="Donovan Goode [2]" w:date="2018-11-09T10:04:00Z">
              <w:r w:rsidRPr="00F84715" w:rsidDel="008B6AF4">
                <w:rPr>
                  <w:rFonts w:ascii="Consolas" w:eastAsia="Times New Roman" w:hAnsi="Consolas" w:cs="Times New Roman"/>
                  <w:color w:val="6A9955"/>
                  <w:sz w:val="21"/>
                  <w:szCs w:val="21"/>
                </w:rPr>
                <w:delText xml:space="preserve">  */</w:delText>
              </w:r>
            </w:del>
          </w:p>
          <w:p w14:paraId="6C837A91" w14:textId="77777777" w:rsidR="00ED1509" w:rsidRPr="00F84715" w:rsidDel="008B6AF4" w:rsidRDefault="00ED1509">
            <w:pPr>
              <w:pStyle w:val="Heading1Numbered"/>
              <w:rPr>
                <w:del w:id="11556" w:author="Donovan Goode [2]" w:date="2018-11-09T10:04:00Z"/>
                <w:rFonts w:ascii="Consolas" w:eastAsia="Times New Roman" w:hAnsi="Consolas" w:cs="Times New Roman"/>
                <w:color w:val="D4D4D4"/>
                <w:sz w:val="21"/>
                <w:szCs w:val="21"/>
              </w:rPr>
              <w:pPrChange w:id="11557" w:author="Donovan Goode [2]" w:date="2018-11-09T10:05:00Z">
                <w:pPr>
                  <w:shd w:val="clear" w:color="auto" w:fill="1E1E1E"/>
                  <w:spacing w:line="285" w:lineRule="atLeast"/>
                </w:pPr>
              </w:pPrChange>
            </w:pPr>
            <w:del w:id="115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/****************BOT ICON CSS*******************************/</w:delText>
              </w:r>
            </w:del>
          </w:p>
          <w:p w14:paraId="0B0204B7" w14:textId="77777777" w:rsidR="00ED1509" w:rsidRPr="00F84715" w:rsidDel="008B6AF4" w:rsidRDefault="00ED1509">
            <w:pPr>
              <w:pStyle w:val="Heading1Numbered"/>
              <w:rPr>
                <w:del w:id="11559" w:author="Donovan Goode [2]" w:date="2018-11-09T10:04:00Z"/>
                <w:rFonts w:ascii="Consolas" w:eastAsia="Times New Roman" w:hAnsi="Consolas" w:cs="Times New Roman"/>
                <w:color w:val="D4D4D4"/>
                <w:sz w:val="21"/>
                <w:szCs w:val="21"/>
              </w:rPr>
              <w:pPrChange w:id="11560" w:author="Donovan Goode [2]" w:date="2018-11-09T10:05:00Z">
                <w:pPr>
                  <w:shd w:val="clear" w:color="auto" w:fill="1E1E1E"/>
                  <w:spacing w:line="285" w:lineRule="atLeast"/>
                </w:pPr>
              </w:pPrChange>
            </w:pPr>
            <w:del w:id="11561" w:author="Donovan Goode [2]" w:date="2018-11-09T10:04:00Z">
              <w:r w:rsidRPr="00F84715" w:rsidDel="008B6AF4">
                <w:rPr>
                  <w:rFonts w:ascii="Consolas" w:eastAsia="Times New Roman" w:hAnsi="Consolas" w:cs="Times New Roman"/>
                  <w:color w:val="D7BA7D"/>
                  <w:sz w:val="21"/>
                  <w:szCs w:val="21"/>
                </w:rPr>
                <w:delText>.wc-header</w:delText>
              </w:r>
              <w:r w:rsidRPr="00F84715" w:rsidDel="008B6AF4">
                <w:rPr>
                  <w:rFonts w:ascii="Consolas" w:eastAsia="Times New Roman" w:hAnsi="Consolas" w:cs="Times New Roman"/>
                  <w:color w:val="D4D4D4"/>
                  <w:sz w:val="21"/>
                  <w:szCs w:val="21"/>
                </w:rPr>
                <w:delText xml:space="preserve"> {</w:delText>
              </w:r>
            </w:del>
          </w:p>
          <w:p w14:paraId="677B93A8" w14:textId="77777777" w:rsidR="00ED1509" w:rsidRPr="00F84715" w:rsidDel="008B6AF4" w:rsidRDefault="00ED1509">
            <w:pPr>
              <w:pStyle w:val="Heading1Numbered"/>
              <w:rPr>
                <w:del w:id="11562" w:author="Donovan Goode [2]" w:date="2018-11-09T10:04:00Z"/>
                <w:rFonts w:ascii="Consolas" w:eastAsia="Times New Roman" w:hAnsi="Consolas" w:cs="Times New Roman"/>
                <w:color w:val="D4D4D4"/>
                <w:sz w:val="21"/>
                <w:szCs w:val="21"/>
              </w:rPr>
              <w:pPrChange w:id="11563" w:author="Donovan Goode [2]" w:date="2018-11-09T10:05:00Z">
                <w:pPr>
                  <w:shd w:val="clear" w:color="auto" w:fill="1E1E1E"/>
                  <w:spacing w:line="285" w:lineRule="atLeast"/>
                </w:pPr>
              </w:pPrChange>
            </w:pPr>
            <w:del w:id="115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w:delText>
              </w:r>
              <w:r w:rsidRPr="00F84715" w:rsidDel="008B6AF4">
                <w:rPr>
                  <w:rFonts w:ascii="Consolas" w:eastAsia="Times New Roman" w:hAnsi="Consolas" w:cs="Times New Roman"/>
                  <w:color w:val="D4D4D4"/>
                  <w:sz w:val="21"/>
                  <w:szCs w:val="21"/>
                </w:rPr>
                <w:delText>;</w:delText>
              </w:r>
            </w:del>
          </w:p>
          <w:p w14:paraId="0ADC7032" w14:textId="77777777" w:rsidR="00ED1509" w:rsidRPr="00F84715" w:rsidDel="008B6AF4" w:rsidRDefault="00ED1509">
            <w:pPr>
              <w:pStyle w:val="Heading1Numbered"/>
              <w:rPr>
                <w:del w:id="11565" w:author="Donovan Goode [2]" w:date="2018-11-09T10:04:00Z"/>
                <w:rFonts w:ascii="Consolas" w:eastAsia="Times New Roman" w:hAnsi="Consolas" w:cs="Times New Roman"/>
                <w:color w:val="D4D4D4"/>
                <w:sz w:val="21"/>
                <w:szCs w:val="21"/>
              </w:rPr>
              <w:pPrChange w:id="11566" w:author="Donovan Goode [2]" w:date="2018-11-09T10:05:00Z">
                <w:pPr>
                  <w:shd w:val="clear" w:color="auto" w:fill="1E1E1E"/>
                  <w:spacing w:line="285" w:lineRule="atLeast"/>
                </w:pPr>
              </w:pPrChange>
            </w:pPr>
            <w:del w:id="115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45C8F1AD" w14:textId="77777777" w:rsidR="00ED1509" w:rsidRPr="00F84715" w:rsidDel="008B6AF4" w:rsidRDefault="00ED1509">
            <w:pPr>
              <w:pStyle w:val="Heading1Numbered"/>
              <w:rPr>
                <w:del w:id="11568" w:author="Donovan Goode [2]" w:date="2018-11-09T10:04:00Z"/>
                <w:rFonts w:ascii="Consolas" w:eastAsia="Times New Roman" w:hAnsi="Consolas" w:cs="Times New Roman"/>
                <w:color w:val="D4D4D4"/>
                <w:sz w:val="21"/>
                <w:szCs w:val="21"/>
              </w:rPr>
              <w:pPrChange w:id="11569" w:author="Donovan Goode [2]" w:date="2018-11-09T10:05:00Z">
                <w:pPr>
                  <w:shd w:val="clear" w:color="auto" w:fill="1E1E1E"/>
                  <w:spacing w:line="285" w:lineRule="atLeast"/>
                </w:pPr>
              </w:pPrChange>
            </w:pPr>
            <w:del w:id="115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content-box</w:delText>
              </w:r>
              <w:r w:rsidRPr="00F84715" w:rsidDel="008B6AF4">
                <w:rPr>
                  <w:rFonts w:ascii="Consolas" w:eastAsia="Times New Roman" w:hAnsi="Consolas" w:cs="Times New Roman"/>
                  <w:color w:val="D4D4D4"/>
                  <w:sz w:val="21"/>
                  <w:szCs w:val="21"/>
                </w:rPr>
                <w:delText>;</w:delText>
              </w:r>
            </w:del>
          </w:p>
          <w:p w14:paraId="48EC4693" w14:textId="77777777" w:rsidR="00ED1509" w:rsidRPr="00F84715" w:rsidDel="008B6AF4" w:rsidRDefault="00ED1509">
            <w:pPr>
              <w:pStyle w:val="Heading1Numbered"/>
              <w:rPr>
                <w:del w:id="11571" w:author="Donovan Goode [2]" w:date="2018-11-09T10:04:00Z"/>
                <w:rFonts w:ascii="Consolas" w:eastAsia="Times New Roman" w:hAnsi="Consolas" w:cs="Times New Roman"/>
                <w:color w:val="D4D4D4"/>
                <w:sz w:val="21"/>
                <w:szCs w:val="21"/>
              </w:rPr>
              <w:pPrChange w:id="11572" w:author="Donovan Goode [2]" w:date="2018-11-09T10:05:00Z">
                <w:pPr>
                  <w:shd w:val="clear" w:color="auto" w:fill="1E1E1E"/>
                  <w:spacing w:line="285" w:lineRule="atLeast"/>
                </w:pPr>
              </w:pPrChange>
            </w:pPr>
            <w:del w:id="115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2B5C4F3E" w14:textId="77777777" w:rsidR="00ED1509" w:rsidRPr="00F84715" w:rsidDel="008B6AF4" w:rsidRDefault="00ED1509">
            <w:pPr>
              <w:pStyle w:val="Heading1Numbered"/>
              <w:rPr>
                <w:del w:id="11574" w:author="Donovan Goode [2]" w:date="2018-11-09T10:04:00Z"/>
                <w:rFonts w:ascii="Consolas" w:eastAsia="Times New Roman" w:hAnsi="Consolas" w:cs="Times New Roman"/>
                <w:color w:val="D4D4D4"/>
                <w:sz w:val="21"/>
                <w:szCs w:val="21"/>
              </w:rPr>
              <w:pPrChange w:id="11575" w:author="Donovan Goode [2]" w:date="2018-11-09T10:05:00Z">
                <w:pPr>
                  <w:shd w:val="clear" w:color="auto" w:fill="1E1E1E"/>
                  <w:spacing w:line="285" w:lineRule="atLeast"/>
                </w:pPr>
              </w:pPrChange>
            </w:pPr>
            <w:del w:id="115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0F58CF33" w14:textId="77777777" w:rsidR="00ED1509" w:rsidRPr="00F84715" w:rsidDel="008B6AF4" w:rsidRDefault="00ED1509">
            <w:pPr>
              <w:pStyle w:val="Heading1Numbered"/>
              <w:rPr>
                <w:del w:id="11577" w:author="Donovan Goode [2]" w:date="2018-11-09T10:04:00Z"/>
                <w:rFonts w:ascii="Consolas" w:eastAsia="Times New Roman" w:hAnsi="Consolas" w:cs="Times New Roman"/>
                <w:color w:val="D4D4D4"/>
                <w:sz w:val="21"/>
                <w:szCs w:val="21"/>
              </w:rPr>
              <w:pPrChange w:id="11578" w:author="Donovan Goode [2]" w:date="2018-11-09T10:05:00Z">
                <w:pPr>
                  <w:shd w:val="clear" w:color="auto" w:fill="1E1E1E"/>
                  <w:spacing w:line="285" w:lineRule="atLeast"/>
                </w:pPr>
              </w:pPrChange>
            </w:pPr>
            <w:del w:id="115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5D118A8D" w14:textId="77777777" w:rsidR="00ED1509" w:rsidRPr="00F84715" w:rsidDel="008B6AF4" w:rsidRDefault="00ED1509">
            <w:pPr>
              <w:pStyle w:val="Heading1Numbered"/>
              <w:rPr>
                <w:del w:id="11580" w:author="Donovan Goode [2]" w:date="2018-11-09T10:04:00Z"/>
                <w:rFonts w:ascii="Consolas" w:eastAsia="Times New Roman" w:hAnsi="Consolas" w:cs="Times New Roman"/>
                <w:color w:val="D4D4D4"/>
                <w:sz w:val="21"/>
                <w:szCs w:val="21"/>
              </w:rPr>
              <w:pPrChange w:id="11581" w:author="Donovan Goode [2]" w:date="2018-11-09T10:05:00Z">
                <w:pPr>
                  <w:shd w:val="clear" w:color="auto" w:fill="1E1E1E"/>
                  <w:spacing w:line="285" w:lineRule="atLeast"/>
                </w:pPr>
              </w:pPrChange>
            </w:pPr>
            <w:del w:id="115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4FD37D1" w14:textId="77777777" w:rsidR="00ED1509" w:rsidRPr="00F84715" w:rsidDel="008B6AF4" w:rsidRDefault="00ED1509">
            <w:pPr>
              <w:pStyle w:val="Heading1Numbered"/>
              <w:rPr>
                <w:del w:id="11583" w:author="Donovan Goode [2]" w:date="2018-11-09T10:04:00Z"/>
                <w:rFonts w:ascii="Consolas" w:eastAsia="Times New Roman" w:hAnsi="Consolas" w:cs="Times New Roman"/>
                <w:color w:val="D4D4D4"/>
                <w:sz w:val="21"/>
                <w:szCs w:val="21"/>
              </w:rPr>
              <w:pPrChange w:id="11584" w:author="Donovan Goode [2]" w:date="2018-11-09T10:05:00Z">
                <w:pPr>
                  <w:shd w:val="clear" w:color="auto" w:fill="1E1E1E"/>
                  <w:spacing w:line="285" w:lineRule="atLeast"/>
                </w:pPr>
              </w:pPrChange>
            </w:pPr>
            <w:del w:id="115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0152F252" w14:textId="77777777" w:rsidR="00ED1509" w:rsidRPr="00F84715" w:rsidDel="008B6AF4" w:rsidRDefault="00ED1509">
            <w:pPr>
              <w:pStyle w:val="Heading1Numbered"/>
              <w:rPr>
                <w:del w:id="11586" w:author="Donovan Goode [2]" w:date="2018-11-09T10:04:00Z"/>
                <w:rFonts w:ascii="Consolas" w:eastAsia="Times New Roman" w:hAnsi="Consolas" w:cs="Times New Roman"/>
                <w:color w:val="D4D4D4"/>
                <w:sz w:val="21"/>
                <w:szCs w:val="21"/>
              </w:rPr>
              <w:pPrChange w:id="11587" w:author="Donovan Goode [2]" w:date="2018-11-09T10:05:00Z">
                <w:pPr>
                  <w:shd w:val="clear" w:color="auto" w:fill="1E1E1E"/>
                  <w:spacing w:line="285" w:lineRule="atLeast"/>
                </w:pPr>
              </w:pPrChange>
            </w:pPr>
            <w:del w:id="115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6626D967" w14:textId="77777777" w:rsidR="00ED1509" w:rsidRPr="00F84715" w:rsidDel="008B6AF4" w:rsidRDefault="00ED1509">
            <w:pPr>
              <w:pStyle w:val="Heading1Numbered"/>
              <w:rPr>
                <w:del w:id="11589" w:author="Donovan Goode [2]" w:date="2018-11-09T10:04:00Z"/>
                <w:rFonts w:ascii="Consolas" w:eastAsia="Times New Roman" w:hAnsi="Consolas" w:cs="Times New Roman"/>
                <w:color w:val="D4D4D4"/>
                <w:sz w:val="21"/>
                <w:szCs w:val="21"/>
              </w:rPr>
              <w:pPrChange w:id="11590" w:author="Donovan Goode [2]" w:date="2018-11-09T10:05:00Z">
                <w:pPr>
                  <w:shd w:val="clear" w:color="auto" w:fill="1E1E1E"/>
                  <w:spacing w:line="285" w:lineRule="atLeast"/>
                </w:pPr>
              </w:pPrChange>
            </w:pPr>
            <w:del w:id="115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B6F254C" w14:textId="77777777" w:rsidR="00ED1509" w:rsidRPr="00F84715" w:rsidDel="008B6AF4" w:rsidRDefault="00ED1509">
            <w:pPr>
              <w:pStyle w:val="Heading1Numbered"/>
              <w:rPr>
                <w:del w:id="11592" w:author="Donovan Goode [2]" w:date="2018-11-09T10:04:00Z"/>
                <w:rFonts w:ascii="Consolas" w:eastAsia="Times New Roman" w:hAnsi="Consolas" w:cs="Times New Roman"/>
                <w:color w:val="D4D4D4"/>
                <w:sz w:val="21"/>
                <w:szCs w:val="21"/>
              </w:rPr>
              <w:pPrChange w:id="11593" w:author="Donovan Goode [2]" w:date="2018-11-09T10:05:00Z">
                <w:pPr>
                  <w:shd w:val="clear" w:color="auto" w:fill="1E1E1E"/>
                  <w:spacing w:line="285" w:lineRule="atLeast"/>
                </w:pPr>
              </w:pPrChange>
            </w:pPr>
            <w:del w:id="115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1F6DAF4" w14:textId="77777777" w:rsidR="00ED1509" w:rsidRPr="00F84715" w:rsidDel="008B6AF4" w:rsidRDefault="00ED1509">
            <w:pPr>
              <w:pStyle w:val="Heading1Numbered"/>
              <w:rPr>
                <w:del w:id="11595" w:author="Donovan Goode [2]" w:date="2018-11-09T10:04:00Z"/>
                <w:rFonts w:ascii="Consolas" w:eastAsia="Times New Roman" w:hAnsi="Consolas" w:cs="Times New Roman"/>
                <w:color w:val="D4D4D4"/>
                <w:sz w:val="21"/>
                <w:szCs w:val="21"/>
              </w:rPr>
              <w:pPrChange w:id="11596" w:author="Donovan Goode [2]" w:date="2018-11-09T10:05:00Z">
                <w:pPr>
                  <w:shd w:val="clear" w:color="auto" w:fill="1E1E1E"/>
                  <w:spacing w:line="285" w:lineRule="atLeast"/>
                </w:pPr>
              </w:pPrChange>
            </w:pPr>
            <w:del w:id="115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263AB6B5" w14:textId="77777777" w:rsidR="00ED1509" w:rsidRPr="00F84715" w:rsidDel="008B6AF4" w:rsidRDefault="00ED1509">
            <w:pPr>
              <w:pStyle w:val="Heading1Numbered"/>
              <w:rPr>
                <w:del w:id="11598" w:author="Donovan Goode [2]" w:date="2018-11-09T10:04:00Z"/>
                <w:rFonts w:ascii="Consolas" w:eastAsia="Times New Roman" w:hAnsi="Consolas" w:cs="Times New Roman"/>
                <w:color w:val="D4D4D4"/>
                <w:sz w:val="21"/>
                <w:szCs w:val="21"/>
              </w:rPr>
              <w:pPrChange w:id="11599" w:author="Donovan Goode [2]" w:date="2018-11-09T10:05:00Z">
                <w:pPr>
                  <w:shd w:val="clear" w:color="auto" w:fill="1E1E1E"/>
                  <w:spacing w:line="285" w:lineRule="atLeast"/>
                </w:pPr>
              </w:pPrChange>
            </w:pPr>
            <w:del w:id="116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w:delText>
              </w:r>
            </w:del>
          </w:p>
          <w:p w14:paraId="357FFF2B" w14:textId="77777777" w:rsidR="00ED1509" w:rsidRPr="00F84715" w:rsidDel="008B6AF4" w:rsidRDefault="00ED1509">
            <w:pPr>
              <w:pStyle w:val="Heading1Numbered"/>
              <w:rPr>
                <w:del w:id="11601" w:author="Donovan Goode [2]" w:date="2018-11-09T10:04:00Z"/>
                <w:rFonts w:ascii="Consolas" w:eastAsia="Times New Roman" w:hAnsi="Consolas" w:cs="Times New Roman"/>
                <w:color w:val="D4D4D4"/>
                <w:sz w:val="21"/>
                <w:szCs w:val="21"/>
              </w:rPr>
              <w:pPrChange w:id="11602" w:author="Donovan Goode [2]" w:date="2018-11-09T10:05:00Z">
                <w:pPr>
                  <w:shd w:val="clear" w:color="auto" w:fill="1E1E1E"/>
                  <w:spacing w:line="285" w:lineRule="atLeast"/>
                </w:pPr>
              </w:pPrChange>
            </w:pPr>
            <w:del w:id="11603" w:author="Donovan Goode [2]" w:date="2018-11-09T10:04:00Z">
              <w:r w:rsidRPr="00F84715" w:rsidDel="008B6AF4">
                <w:rPr>
                  <w:rFonts w:ascii="Consolas" w:eastAsia="Times New Roman" w:hAnsi="Consolas" w:cs="Times New Roman"/>
                  <w:color w:val="D4D4D4"/>
                  <w:sz w:val="21"/>
                  <w:szCs w:val="21"/>
                </w:rPr>
                <w:delText>}</w:delText>
              </w:r>
            </w:del>
          </w:p>
          <w:p w14:paraId="0A6CDE0E" w14:textId="77777777" w:rsidR="00ED1509" w:rsidRPr="00F84715" w:rsidDel="008B6AF4" w:rsidRDefault="00ED1509">
            <w:pPr>
              <w:pStyle w:val="Heading1Numbered"/>
              <w:rPr>
                <w:del w:id="11604" w:author="Donovan Goode [2]" w:date="2018-11-09T10:04:00Z"/>
                <w:rFonts w:ascii="Consolas" w:eastAsia="Times New Roman" w:hAnsi="Consolas" w:cs="Times New Roman"/>
                <w:color w:val="D4D4D4"/>
                <w:sz w:val="21"/>
                <w:szCs w:val="21"/>
              </w:rPr>
              <w:pPrChange w:id="11605" w:author="Donovan Goode [2]" w:date="2018-11-09T10:05:00Z">
                <w:pPr>
                  <w:shd w:val="clear" w:color="auto" w:fill="1E1E1E"/>
                  <w:spacing w:line="285" w:lineRule="atLeast"/>
                </w:pPr>
              </w:pPrChange>
            </w:pPr>
            <w:del w:id="11606" w:author="Donovan Goode [2]" w:date="2018-11-09T10:04:00Z">
              <w:r w:rsidRPr="00F84715" w:rsidDel="008B6AF4">
                <w:rPr>
                  <w:rFonts w:ascii="Consolas" w:eastAsia="Times New Roman" w:hAnsi="Consolas" w:cs="Times New Roman"/>
                  <w:color w:val="D7BA7D"/>
                  <w:sz w:val="21"/>
                  <w:szCs w:val="21"/>
                </w:rPr>
                <w:delText>.wc-console</w:delText>
              </w:r>
              <w:r w:rsidRPr="00F84715" w:rsidDel="008B6AF4">
                <w:rPr>
                  <w:rFonts w:ascii="Consolas" w:eastAsia="Times New Roman" w:hAnsi="Consolas" w:cs="Times New Roman"/>
                  <w:color w:val="D4D4D4"/>
                  <w:sz w:val="21"/>
                  <w:szCs w:val="21"/>
                </w:rPr>
                <w:delText xml:space="preserve"> {</w:delText>
              </w:r>
            </w:del>
          </w:p>
          <w:p w14:paraId="0D8F72DD" w14:textId="77777777" w:rsidR="00ED1509" w:rsidRPr="00F84715" w:rsidDel="008B6AF4" w:rsidRDefault="00ED1509">
            <w:pPr>
              <w:pStyle w:val="Heading1Numbered"/>
              <w:rPr>
                <w:del w:id="11607" w:author="Donovan Goode [2]" w:date="2018-11-09T10:04:00Z"/>
                <w:rFonts w:ascii="Consolas" w:eastAsia="Times New Roman" w:hAnsi="Consolas" w:cs="Times New Roman"/>
                <w:color w:val="D4D4D4"/>
                <w:sz w:val="21"/>
                <w:szCs w:val="21"/>
              </w:rPr>
              <w:pPrChange w:id="11608" w:author="Donovan Goode [2]" w:date="2018-11-09T10:05:00Z">
                <w:pPr>
                  <w:shd w:val="clear" w:color="auto" w:fill="1E1E1E"/>
                  <w:spacing w:line="285" w:lineRule="atLeast"/>
                </w:pPr>
              </w:pPrChange>
            </w:pPr>
            <w:del w:id="116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w:delText>
              </w:r>
            </w:del>
          </w:p>
          <w:p w14:paraId="53364F77" w14:textId="77777777" w:rsidR="00ED1509" w:rsidRPr="00F84715" w:rsidDel="008B6AF4" w:rsidRDefault="00ED1509">
            <w:pPr>
              <w:pStyle w:val="Heading1Numbered"/>
              <w:rPr>
                <w:del w:id="11610" w:author="Donovan Goode [2]" w:date="2018-11-09T10:04:00Z"/>
                <w:rFonts w:ascii="Consolas" w:eastAsia="Times New Roman" w:hAnsi="Consolas" w:cs="Times New Roman"/>
                <w:color w:val="D4D4D4"/>
                <w:sz w:val="21"/>
                <w:szCs w:val="21"/>
              </w:rPr>
              <w:pPrChange w:id="11611" w:author="Donovan Goode [2]" w:date="2018-11-09T10:05:00Z">
                <w:pPr>
                  <w:shd w:val="clear" w:color="auto" w:fill="1E1E1E"/>
                  <w:spacing w:line="285" w:lineRule="atLeast"/>
                </w:pPr>
              </w:pPrChange>
            </w:pPr>
            <w:del w:id="116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593777F" w14:textId="77777777" w:rsidR="00ED1509" w:rsidRPr="00F84715" w:rsidDel="008B6AF4" w:rsidRDefault="00ED1509">
            <w:pPr>
              <w:pStyle w:val="Heading1Numbered"/>
              <w:rPr>
                <w:del w:id="11613" w:author="Donovan Goode [2]" w:date="2018-11-09T10:04:00Z"/>
                <w:rFonts w:ascii="Consolas" w:eastAsia="Times New Roman" w:hAnsi="Consolas" w:cs="Times New Roman"/>
                <w:color w:val="D4D4D4"/>
                <w:sz w:val="21"/>
                <w:szCs w:val="21"/>
              </w:rPr>
              <w:pPrChange w:id="11614" w:author="Donovan Goode [2]" w:date="2018-11-09T10:05:00Z">
                <w:pPr>
                  <w:shd w:val="clear" w:color="auto" w:fill="1E1E1E"/>
                  <w:spacing w:line="285" w:lineRule="atLeast"/>
                </w:pPr>
              </w:pPrChange>
            </w:pPr>
            <w:del w:id="116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border-box</w:delText>
              </w:r>
              <w:r w:rsidRPr="00F84715" w:rsidDel="008B6AF4">
                <w:rPr>
                  <w:rFonts w:ascii="Consolas" w:eastAsia="Times New Roman" w:hAnsi="Consolas" w:cs="Times New Roman"/>
                  <w:color w:val="D4D4D4"/>
                  <w:sz w:val="21"/>
                  <w:szCs w:val="21"/>
                </w:rPr>
                <w:delText>;</w:delText>
              </w:r>
            </w:del>
          </w:p>
          <w:p w14:paraId="655C3939" w14:textId="77777777" w:rsidR="00ED1509" w:rsidRPr="00F84715" w:rsidDel="008B6AF4" w:rsidRDefault="00ED1509">
            <w:pPr>
              <w:pStyle w:val="Heading1Numbered"/>
              <w:rPr>
                <w:del w:id="11616" w:author="Donovan Goode [2]" w:date="2018-11-09T10:04:00Z"/>
                <w:rFonts w:ascii="Consolas" w:eastAsia="Times New Roman" w:hAnsi="Consolas" w:cs="Times New Roman"/>
                <w:color w:val="D4D4D4"/>
                <w:sz w:val="21"/>
                <w:szCs w:val="21"/>
              </w:rPr>
              <w:pPrChange w:id="11617" w:author="Donovan Goode [2]" w:date="2018-11-09T10:05:00Z">
                <w:pPr>
                  <w:shd w:val="clear" w:color="auto" w:fill="1E1E1E"/>
                  <w:spacing w:line="285" w:lineRule="atLeast"/>
                </w:pPr>
              </w:pPrChange>
            </w:pPr>
            <w:del w:id="116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1E0C23BD" w14:textId="77777777" w:rsidR="00ED1509" w:rsidRPr="00F84715" w:rsidDel="008B6AF4" w:rsidRDefault="00ED1509">
            <w:pPr>
              <w:pStyle w:val="Heading1Numbered"/>
              <w:rPr>
                <w:del w:id="11619" w:author="Donovan Goode [2]" w:date="2018-11-09T10:04:00Z"/>
                <w:rFonts w:ascii="Consolas" w:eastAsia="Times New Roman" w:hAnsi="Consolas" w:cs="Times New Roman"/>
                <w:color w:val="D4D4D4"/>
                <w:sz w:val="21"/>
                <w:szCs w:val="21"/>
              </w:rPr>
              <w:pPrChange w:id="11620" w:author="Donovan Goode [2]" w:date="2018-11-09T10:05:00Z">
                <w:pPr>
                  <w:shd w:val="clear" w:color="auto" w:fill="1E1E1E"/>
                  <w:spacing w:line="285" w:lineRule="atLeast"/>
                </w:pPr>
              </w:pPrChange>
            </w:pPr>
            <w:del w:id="116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2C3CFF1" w14:textId="77777777" w:rsidR="00ED1509" w:rsidRPr="00F84715" w:rsidDel="008B6AF4" w:rsidRDefault="00ED1509">
            <w:pPr>
              <w:pStyle w:val="Heading1Numbered"/>
              <w:rPr>
                <w:del w:id="11622" w:author="Donovan Goode [2]" w:date="2018-11-09T10:04:00Z"/>
                <w:rFonts w:ascii="Consolas" w:eastAsia="Times New Roman" w:hAnsi="Consolas" w:cs="Times New Roman"/>
                <w:color w:val="D4D4D4"/>
                <w:sz w:val="21"/>
                <w:szCs w:val="21"/>
              </w:rPr>
              <w:pPrChange w:id="11623" w:author="Donovan Goode [2]" w:date="2018-11-09T10:05:00Z">
                <w:pPr>
                  <w:shd w:val="clear" w:color="auto" w:fill="1E1E1E"/>
                  <w:spacing w:line="285" w:lineRule="atLeast"/>
                </w:pPr>
              </w:pPrChange>
            </w:pPr>
            <w:del w:id="116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D0D38ED" w14:textId="77777777" w:rsidR="00ED1509" w:rsidRPr="00F84715" w:rsidDel="008B6AF4" w:rsidRDefault="00ED1509">
            <w:pPr>
              <w:pStyle w:val="Heading1Numbered"/>
              <w:rPr>
                <w:del w:id="11625" w:author="Donovan Goode [2]" w:date="2018-11-09T10:04:00Z"/>
                <w:rFonts w:ascii="Consolas" w:eastAsia="Times New Roman" w:hAnsi="Consolas" w:cs="Times New Roman"/>
                <w:color w:val="D4D4D4"/>
                <w:sz w:val="21"/>
                <w:szCs w:val="21"/>
              </w:rPr>
              <w:pPrChange w:id="11626" w:author="Donovan Goode [2]" w:date="2018-11-09T10:05:00Z">
                <w:pPr>
                  <w:shd w:val="clear" w:color="auto" w:fill="1E1E1E"/>
                  <w:spacing w:line="285" w:lineRule="atLeast"/>
                </w:pPr>
              </w:pPrChange>
            </w:pPr>
            <w:del w:id="116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F4DB6E9" w14:textId="77777777" w:rsidR="00ED1509" w:rsidRPr="00F84715" w:rsidDel="008B6AF4" w:rsidRDefault="00ED1509">
            <w:pPr>
              <w:pStyle w:val="Heading1Numbered"/>
              <w:rPr>
                <w:del w:id="11628" w:author="Donovan Goode [2]" w:date="2018-11-09T10:04:00Z"/>
                <w:rFonts w:ascii="Consolas" w:eastAsia="Times New Roman" w:hAnsi="Consolas" w:cs="Times New Roman"/>
                <w:color w:val="D4D4D4"/>
                <w:sz w:val="21"/>
                <w:szCs w:val="21"/>
              </w:rPr>
              <w:pPrChange w:id="11629" w:author="Donovan Goode [2]" w:date="2018-11-09T10:05:00Z">
                <w:pPr>
                  <w:shd w:val="clear" w:color="auto" w:fill="1E1E1E"/>
                  <w:spacing w:line="285" w:lineRule="atLeast"/>
                </w:pPr>
              </w:pPrChange>
            </w:pPr>
            <w:del w:id="11630" w:author="Donovan Goode [2]" w:date="2018-11-09T10:04:00Z">
              <w:r w:rsidRPr="00F84715" w:rsidDel="008B6AF4">
                <w:rPr>
                  <w:rFonts w:ascii="Consolas" w:eastAsia="Times New Roman" w:hAnsi="Consolas" w:cs="Times New Roman"/>
                  <w:color w:val="D4D4D4"/>
                  <w:sz w:val="21"/>
                  <w:szCs w:val="21"/>
                </w:rPr>
                <w:delText>}</w:delText>
              </w:r>
            </w:del>
          </w:p>
          <w:p w14:paraId="236EE82E" w14:textId="77777777" w:rsidR="00ED1509" w:rsidRPr="00F84715" w:rsidDel="008B6AF4" w:rsidRDefault="00ED1509">
            <w:pPr>
              <w:pStyle w:val="Heading1Numbered"/>
              <w:rPr>
                <w:del w:id="11631" w:author="Donovan Goode [2]" w:date="2018-11-09T10:04:00Z"/>
                <w:rFonts w:ascii="Consolas" w:eastAsia="Times New Roman" w:hAnsi="Consolas" w:cs="Times New Roman"/>
                <w:color w:val="D4D4D4"/>
                <w:sz w:val="21"/>
                <w:szCs w:val="21"/>
              </w:rPr>
              <w:pPrChange w:id="11632" w:author="Donovan Goode [2]" w:date="2018-11-09T10:05:00Z">
                <w:pPr>
                  <w:shd w:val="clear" w:color="auto" w:fill="1E1E1E"/>
                  <w:spacing w:after="240" w:line="285" w:lineRule="atLeast"/>
                </w:pPr>
              </w:pPrChange>
            </w:pPr>
          </w:p>
          <w:p w14:paraId="70CDF6E3" w14:textId="77777777" w:rsidR="00ED1509" w:rsidRPr="00F84715" w:rsidDel="008B6AF4" w:rsidRDefault="00ED1509">
            <w:pPr>
              <w:pStyle w:val="Heading1Numbered"/>
              <w:rPr>
                <w:del w:id="11633" w:author="Donovan Goode [2]" w:date="2018-11-09T10:04:00Z"/>
                <w:rFonts w:ascii="Consolas" w:eastAsia="Times New Roman" w:hAnsi="Consolas" w:cs="Times New Roman"/>
                <w:color w:val="D4D4D4"/>
                <w:sz w:val="21"/>
                <w:szCs w:val="21"/>
              </w:rPr>
              <w:pPrChange w:id="11634" w:author="Donovan Goode [2]" w:date="2018-11-09T10:05:00Z">
                <w:pPr>
                  <w:shd w:val="clear" w:color="auto" w:fill="1E1E1E"/>
                  <w:spacing w:line="285" w:lineRule="atLeast"/>
                </w:pPr>
              </w:pPrChange>
            </w:pPr>
            <w:del w:id="11635" w:author="Donovan Goode [2]" w:date="2018-11-09T10:04:00Z">
              <w:r w:rsidRPr="00F84715" w:rsidDel="008B6AF4">
                <w:rPr>
                  <w:rFonts w:ascii="Consolas" w:eastAsia="Times New Roman" w:hAnsi="Consolas" w:cs="Times New Roman"/>
                  <w:color w:val="D7BA7D"/>
                  <w:sz w:val="21"/>
                  <w:szCs w:val="21"/>
                </w:rPr>
                <w:delText>#BotChatGoesHere</w:delText>
              </w:r>
              <w:r w:rsidRPr="00F84715" w:rsidDel="008B6AF4">
                <w:rPr>
                  <w:rFonts w:ascii="Consolas" w:eastAsia="Times New Roman" w:hAnsi="Consolas" w:cs="Times New Roman"/>
                  <w:color w:val="D4D4D4"/>
                  <w:sz w:val="21"/>
                  <w:szCs w:val="21"/>
                </w:rPr>
                <w:delText xml:space="preserve"> {</w:delText>
              </w:r>
            </w:del>
          </w:p>
          <w:p w14:paraId="28855BED" w14:textId="77777777" w:rsidR="00ED1509" w:rsidRPr="00F84715" w:rsidDel="008B6AF4" w:rsidRDefault="00ED1509">
            <w:pPr>
              <w:pStyle w:val="Heading1Numbered"/>
              <w:rPr>
                <w:del w:id="11636" w:author="Donovan Goode [2]" w:date="2018-11-09T10:04:00Z"/>
                <w:rFonts w:ascii="Consolas" w:eastAsia="Times New Roman" w:hAnsi="Consolas" w:cs="Times New Roman"/>
                <w:color w:val="D4D4D4"/>
                <w:sz w:val="21"/>
                <w:szCs w:val="21"/>
              </w:rPr>
              <w:pPrChange w:id="11637" w:author="Donovan Goode [2]" w:date="2018-11-09T10:05:00Z">
                <w:pPr>
                  <w:shd w:val="clear" w:color="auto" w:fill="1E1E1E"/>
                  <w:spacing w:line="285" w:lineRule="atLeast"/>
                </w:pPr>
              </w:pPrChange>
            </w:pPr>
            <w:del w:id="1163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#C28A0C</w:delText>
              </w:r>
              <w:r w:rsidRPr="00F84715" w:rsidDel="008B6AF4">
                <w:rPr>
                  <w:rFonts w:ascii="Consolas" w:eastAsia="Times New Roman" w:hAnsi="Consolas" w:cs="Times New Roman"/>
                  <w:color w:val="D4D4D4"/>
                  <w:sz w:val="21"/>
                  <w:szCs w:val="21"/>
                </w:rPr>
                <w:delText>;</w:delText>
              </w:r>
            </w:del>
          </w:p>
          <w:p w14:paraId="1F245782" w14:textId="77777777" w:rsidR="00ED1509" w:rsidRPr="00F84715" w:rsidDel="008B6AF4" w:rsidRDefault="00ED1509">
            <w:pPr>
              <w:pStyle w:val="Heading1Numbered"/>
              <w:rPr>
                <w:del w:id="11639" w:author="Donovan Goode [2]" w:date="2018-11-09T10:04:00Z"/>
                <w:rFonts w:ascii="Consolas" w:eastAsia="Times New Roman" w:hAnsi="Consolas" w:cs="Times New Roman"/>
                <w:color w:val="D4D4D4"/>
                <w:sz w:val="21"/>
                <w:szCs w:val="21"/>
              </w:rPr>
              <w:pPrChange w:id="11640" w:author="Donovan Goode [2]" w:date="2018-11-09T10:05:00Z">
                <w:pPr>
                  <w:shd w:val="clear" w:color="auto" w:fill="1E1E1E"/>
                  <w:spacing w:line="285" w:lineRule="atLeast"/>
                </w:pPr>
              </w:pPrChange>
            </w:pPr>
            <w:del w:id="1164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600px</w:delText>
              </w:r>
              <w:r w:rsidRPr="00F84715" w:rsidDel="008B6AF4">
                <w:rPr>
                  <w:rFonts w:ascii="Consolas" w:eastAsia="Times New Roman" w:hAnsi="Consolas" w:cs="Times New Roman"/>
                  <w:color w:val="D4D4D4"/>
                  <w:sz w:val="21"/>
                  <w:szCs w:val="21"/>
                </w:rPr>
                <w:delText>;</w:delText>
              </w:r>
            </w:del>
          </w:p>
          <w:p w14:paraId="503DE9D9" w14:textId="77777777" w:rsidR="00ED1509" w:rsidRPr="00F84715" w:rsidDel="008B6AF4" w:rsidRDefault="00ED1509">
            <w:pPr>
              <w:pStyle w:val="Heading1Numbered"/>
              <w:rPr>
                <w:del w:id="11642" w:author="Donovan Goode [2]" w:date="2018-11-09T10:04:00Z"/>
                <w:rFonts w:ascii="Consolas" w:eastAsia="Times New Roman" w:hAnsi="Consolas" w:cs="Times New Roman"/>
                <w:color w:val="D4D4D4"/>
                <w:sz w:val="21"/>
                <w:szCs w:val="21"/>
              </w:rPr>
              <w:pPrChange w:id="11643" w:author="Donovan Goode [2]" w:date="2018-11-09T10:05:00Z">
                <w:pPr>
                  <w:shd w:val="clear" w:color="auto" w:fill="1E1E1E"/>
                  <w:spacing w:line="285" w:lineRule="atLeast"/>
                </w:pPr>
              </w:pPrChange>
            </w:pPr>
            <w:del w:id="1164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fixed</w:delText>
              </w:r>
              <w:r w:rsidRPr="00F84715" w:rsidDel="008B6AF4">
                <w:rPr>
                  <w:rFonts w:ascii="Consolas" w:eastAsia="Times New Roman" w:hAnsi="Consolas" w:cs="Times New Roman"/>
                  <w:color w:val="D4D4D4"/>
                  <w:sz w:val="21"/>
                  <w:szCs w:val="21"/>
                </w:rPr>
                <w:delText>;</w:delText>
              </w:r>
            </w:del>
          </w:p>
          <w:p w14:paraId="7240F894" w14:textId="77777777" w:rsidR="00ED1509" w:rsidRPr="00F84715" w:rsidDel="008B6AF4" w:rsidRDefault="00ED1509">
            <w:pPr>
              <w:pStyle w:val="Heading1Numbered"/>
              <w:rPr>
                <w:del w:id="11645" w:author="Donovan Goode [2]" w:date="2018-11-09T10:04:00Z"/>
                <w:rFonts w:ascii="Consolas" w:eastAsia="Times New Roman" w:hAnsi="Consolas" w:cs="Times New Roman"/>
                <w:color w:val="D4D4D4"/>
                <w:sz w:val="21"/>
                <w:szCs w:val="21"/>
              </w:rPr>
              <w:pPrChange w:id="11646" w:author="Donovan Goode [2]" w:date="2018-11-09T10:05:00Z">
                <w:pPr>
                  <w:shd w:val="clear" w:color="auto" w:fill="1E1E1E"/>
                  <w:spacing w:line="285" w:lineRule="atLeast"/>
                </w:pPr>
              </w:pPrChange>
            </w:pPr>
            <w:del w:id="1164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460px</w:delText>
              </w:r>
              <w:r w:rsidRPr="00F84715" w:rsidDel="008B6AF4">
                <w:rPr>
                  <w:rFonts w:ascii="Consolas" w:eastAsia="Times New Roman" w:hAnsi="Consolas" w:cs="Times New Roman"/>
                  <w:color w:val="D4D4D4"/>
                  <w:sz w:val="21"/>
                  <w:szCs w:val="21"/>
                </w:rPr>
                <w:delText>;</w:delText>
              </w:r>
            </w:del>
          </w:p>
          <w:p w14:paraId="418D424C" w14:textId="77777777" w:rsidR="00ED1509" w:rsidRPr="00F84715" w:rsidDel="008B6AF4" w:rsidRDefault="00ED1509">
            <w:pPr>
              <w:pStyle w:val="Heading1Numbered"/>
              <w:rPr>
                <w:del w:id="11648" w:author="Donovan Goode [2]" w:date="2018-11-09T10:04:00Z"/>
                <w:rFonts w:ascii="Consolas" w:eastAsia="Times New Roman" w:hAnsi="Consolas" w:cs="Times New Roman"/>
                <w:color w:val="D4D4D4"/>
                <w:sz w:val="21"/>
                <w:szCs w:val="21"/>
              </w:rPr>
              <w:pPrChange w:id="11649" w:author="Donovan Goode [2]" w:date="2018-11-09T10:05:00Z">
                <w:pPr>
                  <w:shd w:val="clear" w:color="auto" w:fill="1E1E1E"/>
                  <w:spacing w:line="285" w:lineRule="atLeast"/>
                </w:pPr>
              </w:pPrChange>
            </w:pPr>
            <w:del w:id="1165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2000</w:delText>
              </w:r>
              <w:r w:rsidRPr="00F84715" w:rsidDel="008B6AF4">
                <w:rPr>
                  <w:rFonts w:ascii="Consolas" w:eastAsia="Times New Roman" w:hAnsi="Consolas" w:cs="Times New Roman"/>
                  <w:color w:val="D4D4D4"/>
                  <w:sz w:val="21"/>
                  <w:szCs w:val="21"/>
                </w:rPr>
                <w:delText>;</w:delText>
              </w:r>
            </w:del>
          </w:p>
          <w:p w14:paraId="63353340" w14:textId="77777777" w:rsidR="00ED1509" w:rsidRPr="00F84715" w:rsidDel="008B6AF4" w:rsidRDefault="00ED1509">
            <w:pPr>
              <w:pStyle w:val="Heading1Numbered"/>
              <w:rPr>
                <w:del w:id="11651" w:author="Donovan Goode [2]" w:date="2018-11-09T10:04:00Z"/>
                <w:rFonts w:ascii="Consolas" w:eastAsia="Times New Roman" w:hAnsi="Consolas" w:cs="Times New Roman"/>
                <w:color w:val="D4D4D4"/>
                <w:sz w:val="21"/>
                <w:szCs w:val="21"/>
              </w:rPr>
              <w:pPrChange w:id="11652" w:author="Donovan Goode [2]" w:date="2018-11-09T10:05:00Z">
                <w:pPr>
                  <w:shd w:val="clear" w:color="auto" w:fill="1E1E1E"/>
                  <w:spacing w:line="285" w:lineRule="atLeast"/>
                </w:pPr>
              </w:pPrChange>
            </w:pPr>
            <w:del w:id="1165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w:delText>
              </w:r>
            </w:del>
          </w:p>
          <w:p w14:paraId="0AFC0FB2" w14:textId="77777777" w:rsidR="00ED1509" w:rsidRPr="00F84715" w:rsidDel="008B6AF4" w:rsidRDefault="00ED1509">
            <w:pPr>
              <w:pStyle w:val="Heading1Numbered"/>
              <w:rPr>
                <w:del w:id="11654" w:author="Donovan Goode [2]" w:date="2018-11-09T10:04:00Z"/>
                <w:rFonts w:ascii="Consolas" w:eastAsia="Times New Roman" w:hAnsi="Consolas" w:cs="Times New Roman"/>
                <w:color w:val="D4D4D4"/>
                <w:sz w:val="21"/>
                <w:szCs w:val="21"/>
              </w:rPr>
              <w:pPrChange w:id="11655" w:author="Donovan Goode [2]" w:date="2018-11-09T10:05:00Z">
                <w:pPr>
                  <w:shd w:val="clear" w:color="auto" w:fill="1E1E1E"/>
                  <w:spacing w:line="285" w:lineRule="atLeast"/>
                </w:pPr>
              </w:pPrChange>
            </w:pPr>
            <w:del w:id="1165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25px</w:delText>
              </w:r>
              <w:r w:rsidRPr="00F84715" w:rsidDel="008B6AF4">
                <w:rPr>
                  <w:rFonts w:ascii="Consolas" w:eastAsia="Times New Roman" w:hAnsi="Consolas" w:cs="Times New Roman"/>
                  <w:color w:val="D4D4D4"/>
                  <w:sz w:val="21"/>
                  <w:szCs w:val="21"/>
                </w:rPr>
                <w:delText>;</w:delText>
              </w:r>
            </w:del>
          </w:p>
          <w:p w14:paraId="02F2D34B" w14:textId="77777777" w:rsidR="00ED1509" w:rsidRPr="00F84715" w:rsidDel="008B6AF4" w:rsidRDefault="00ED1509">
            <w:pPr>
              <w:pStyle w:val="Heading1Numbered"/>
              <w:rPr>
                <w:del w:id="11657" w:author="Donovan Goode [2]" w:date="2018-11-09T10:04:00Z"/>
                <w:rFonts w:ascii="Consolas" w:eastAsia="Times New Roman" w:hAnsi="Consolas" w:cs="Times New Roman"/>
                <w:color w:val="D4D4D4"/>
                <w:sz w:val="21"/>
                <w:szCs w:val="21"/>
              </w:rPr>
              <w:pPrChange w:id="11658" w:author="Donovan Goode [2]" w:date="2018-11-09T10:05:00Z">
                <w:pPr>
                  <w:shd w:val="clear" w:color="auto" w:fill="1E1E1E"/>
                  <w:spacing w:line="285" w:lineRule="atLeast"/>
                </w:pPr>
              </w:pPrChange>
            </w:pPr>
            <w:del w:id="1165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white</w:delText>
              </w:r>
              <w:r w:rsidRPr="00F84715" w:rsidDel="008B6AF4">
                <w:rPr>
                  <w:rFonts w:ascii="Consolas" w:eastAsia="Times New Roman" w:hAnsi="Consolas" w:cs="Times New Roman"/>
                  <w:color w:val="D4D4D4"/>
                  <w:sz w:val="21"/>
                  <w:szCs w:val="21"/>
                </w:rPr>
                <w:delText>;</w:delText>
              </w:r>
            </w:del>
          </w:p>
          <w:p w14:paraId="38A09D7E" w14:textId="77777777" w:rsidR="00ED1509" w:rsidRPr="00F84715" w:rsidDel="008B6AF4" w:rsidRDefault="00ED1509">
            <w:pPr>
              <w:pStyle w:val="Heading1Numbered"/>
              <w:rPr>
                <w:del w:id="11660" w:author="Donovan Goode [2]" w:date="2018-11-09T10:04:00Z"/>
                <w:rFonts w:ascii="Consolas" w:eastAsia="Times New Roman" w:hAnsi="Consolas" w:cs="Times New Roman"/>
                <w:color w:val="D4D4D4"/>
                <w:sz w:val="21"/>
                <w:szCs w:val="21"/>
              </w:rPr>
              <w:pPrChange w:id="11661" w:author="Donovan Goode [2]" w:date="2018-11-09T10:05:00Z">
                <w:pPr>
                  <w:shd w:val="clear" w:color="auto" w:fill="1E1E1E"/>
                  <w:spacing w:line="285" w:lineRule="atLeast"/>
                </w:pPr>
              </w:pPrChange>
            </w:pPr>
            <w:del w:id="1166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4C6BBED" w14:textId="77777777" w:rsidR="00ED1509" w:rsidRPr="00F84715" w:rsidDel="008B6AF4" w:rsidRDefault="00ED1509">
            <w:pPr>
              <w:pStyle w:val="Heading1Numbered"/>
              <w:rPr>
                <w:del w:id="11663" w:author="Donovan Goode [2]" w:date="2018-11-09T10:04:00Z"/>
                <w:rFonts w:ascii="Consolas" w:eastAsia="Times New Roman" w:hAnsi="Consolas" w:cs="Times New Roman"/>
                <w:color w:val="D4D4D4"/>
                <w:sz w:val="21"/>
                <w:szCs w:val="21"/>
              </w:rPr>
              <w:pPrChange w:id="11664" w:author="Donovan Goode [2]" w:date="2018-11-09T10:05:00Z">
                <w:pPr>
                  <w:shd w:val="clear" w:color="auto" w:fill="1E1E1E"/>
                  <w:spacing w:line="285" w:lineRule="atLeast"/>
                </w:pPr>
              </w:pPrChange>
            </w:pPr>
            <w:del w:id="11665" w:author="Donovan Goode [2]" w:date="2018-11-09T10:04:00Z">
              <w:r w:rsidRPr="00F84715" w:rsidDel="008B6AF4">
                <w:rPr>
                  <w:rFonts w:ascii="Consolas" w:eastAsia="Times New Roman" w:hAnsi="Consolas" w:cs="Times New Roman"/>
                  <w:color w:val="D4D4D4"/>
                  <w:sz w:val="21"/>
                  <w:szCs w:val="21"/>
                </w:rPr>
                <w:delText>}</w:delText>
              </w:r>
            </w:del>
          </w:p>
          <w:p w14:paraId="572432B6" w14:textId="77777777" w:rsidR="00ED1509" w:rsidRPr="00F84715" w:rsidDel="008B6AF4" w:rsidRDefault="00ED1509">
            <w:pPr>
              <w:pStyle w:val="Heading1Numbered"/>
              <w:rPr>
                <w:del w:id="11666" w:author="Donovan Goode [2]" w:date="2018-11-09T10:04:00Z"/>
                <w:rFonts w:ascii="Consolas" w:eastAsia="Times New Roman" w:hAnsi="Consolas" w:cs="Times New Roman"/>
                <w:color w:val="D4D4D4"/>
                <w:sz w:val="21"/>
                <w:szCs w:val="21"/>
              </w:rPr>
              <w:pPrChange w:id="11667" w:author="Donovan Goode [2]" w:date="2018-11-09T10:05:00Z">
                <w:pPr>
                  <w:shd w:val="clear" w:color="auto" w:fill="1E1E1E"/>
                  <w:spacing w:after="240" w:line="285" w:lineRule="atLeast"/>
                </w:pPr>
              </w:pPrChange>
            </w:pPr>
          </w:p>
          <w:p w14:paraId="22BA5220" w14:textId="77777777" w:rsidR="00ED1509" w:rsidRPr="00F84715" w:rsidDel="008B6AF4" w:rsidRDefault="00ED1509">
            <w:pPr>
              <w:pStyle w:val="Heading1Numbered"/>
              <w:rPr>
                <w:del w:id="11668" w:author="Donovan Goode [2]" w:date="2018-11-09T10:04:00Z"/>
                <w:rFonts w:ascii="Consolas" w:eastAsia="Times New Roman" w:hAnsi="Consolas" w:cs="Times New Roman"/>
                <w:color w:val="D4D4D4"/>
                <w:sz w:val="21"/>
                <w:szCs w:val="21"/>
              </w:rPr>
              <w:pPrChange w:id="11669" w:author="Donovan Goode [2]" w:date="2018-11-09T10:05:00Z">
                <w:pPr>
                  <w:shd w:val="clear" w:color="auto" w:fill="1E1E1E"/>
                  <w:spacing w:line="285" w:lineRule="atLeast"/>
                </w:pPr>
              </w:pPrChange>
            </w:pPr>
            <w:del w:id="116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#BotChatGoesHere p</w:delText>
              </w:r>
              <w:r w:rsidRPr="00F84715" w:rsidDel="008B6AF4">
                <w:rPr>
                  <w:rFonts w:ascii="Consolas" w:eastAsia="Times New Roman" w:hAnsi="Consolas" w:cs="Times New Roman"/>
                  <w:color w:val="D4D4D4"/>
                  <w:sz w:val="21"/>
                  <w:szCs w:val="21"/>
                </w:rPr>
                <w:delText xml:space="preserve"> {</w:delText>
              </w:r>
            </w:del>
          </w:p>
          <w:p w14:paraId="60ED5F94" w14:textId="77777777" w:rsidR="00ED1509" w:rsidRPr="00F84715" w:rsidDel="008B6AF4" w:rsidRDefault="00ED1509">
            <w:pPr>
              <w:pStyle w:val="Heading1Numbered"/>
              <w:rPr>
                <w:del w:id="11671" w:author="Donovan Goode [2]" w:date="2018-11-09T10:04:00Z"/>
                <w:rFonts w:ascii="Consolas" w:eastAsia="Times New Roman" w:hAnsi="Consolas" w:cs="Times New Roman"/>
                <w:color w:val="D4D4D4"/>
                <w:sz w:val="21"/>
                <w:szCs w:val="21"/>
              </w:rPr>
              <w:pPrChange w:id="11672" w:author="Donovan Goode [2]" w:date="2018-11-09T10:05:00Z">
                <w:pPr>
                  <w:shd w:val="clear" w:color="auto" w:fill="1E1E1E"/>
                  <w:spacing w:line="285" w:lineRule="atLeast"/>
                </w:pPr>
              </w:pPrChange>
            </w:pPr>
            <w:del w:id="116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D789553" w14:textId="77777777" w:rsidR="00ED1509" w:rsidRPr="00F84715" w:rsidDel="008B6AF4" w:rsidRDefault="00ED1509">
            <w:pPr>
              <w:pStyle w:val="Heading1Numbered"/>
              <w:rPr>
                <w:del w:id="11674" w:author="Donovan Goode [2]" w:date="2018-11-09T10:04:00Z"/>
                <w:rFonts w:ascii="Consolas" w:eastAsia="Times New Roman" w:hAnsi="Consolas" w:cs="Times New Roman"/>
                <w:color w:val="D4D4D4"/>
                <w:sz w:val="21"/>
                <w:szCs w:val="21"/>
              </w:rPr>
              <w:pPrChange w:id="11675" w:author="Donovan Goode [2]" w:date="2018-11-09T10:05:00Z">
                <w:pPr>
                  <w:shd w:val="clear" w:color="auto" w:fill="1E1E1E"/>
                  <w:spacing w:line="285" w:lineRule="atLeast"/>
                </w:pPr>
              </w:pPrChange>
            </w:pPr>
            <w:del w:id="11676" w:author="Donovan Goode [2]" w:date="2018-11-09T10:04:00Z">
              <w:r w:rsidRPr="00F84715" w:rsidDel="008B6AF4">
                <w:rPr>
                  <w:rFonts w:ascii="Consolas" w:eastAsia="Times New Roman" w:hAnsi="Consolas" w:cs="Times New Roman"/>
                  <w:color w:val="D4D4D4"/>
                  <w:sz w:val="21"/>
                  <w:szCs w:val="21"/>
                </w:rPr>
                <w:delText xml:space="preserve">  }</w:delText>
              </w:r>
            </w:del>
          </w:p>
          <w:p w14:paraId="66053B7C" w14:textId="77777777" w:rsidR="00ED1509" w:rsidRPr="00F84715" w:rsidDel="008B6AF4" w:rsidRDefault="00ED1509">
            <w:pPr>
              <w:pStyle w:val="Heading1Numbered"/>
              <w:rPr>
                <w:del w:id="11677" w:author="Donovan Goode [2]" w:date="2018-11-09T10:04:00Z"/>
                <w:rFonts w:ascii="Consolas" w:eastAsia="Times New Roman" w:hAnsi="Consolas" w:cs="Times New Roman"/>
                <w:color w:val="D4D4D4"/>
                <w:sz w:val="21"/>
                <w:szCs w:val="21"/>
              </w:rPr>
              <w:pPrChange w:id="11678" w:author="Donovan Goode [2]" w:date="2018-11-09T10:05:00Z">
                <w:pPr>
                  <w:shd w:val="clear" w:color="auto" w:fill="1E1E1E"/>
                  <w:spacing w:line="285" w:lineRule="atLeast"/>
                </w:pPr>
              </w:pPrChange>
            </w:pPr>
            <w:del w:id="11679" w:author="Donovan Goode [2]" w:date="2018-11-09T10:04:00Z">
              <w:r w:rsidRPr="00F84715" w:rsidDel="008B6AF4">
                <w:rPr>
                  <w:rFonts w:ascii="Consolas" w:eastAsia="Times New Roman" w:hAnsi="Consolas" w:cs="Times New Roman"/>
                  <w:color w:val="D7BA7D"/>
                  <w:sz w:val="21"/>
                  <w:szCs w:val="21"/>
                </w:rPr>
                <w:delText>#BotIcon</w:delText>
              </w:r>
              <w:r w:rsidRPr="00F84715" w:rsidDel="008B6AF4">
                <w:rPr>
                  <w:rFonts w:ascii="Consolas" w:eastAsia="Times New Roman" w:hAnsi="Consolas" w:cs="Times New Roman"/>
                  <w:color w:val="D4D4D4"/>
                  <w:sz w:val="21"/>
                  <w:szCs w:val="21"/>
                </w:rPr>
                <w:delText xml:space="preserve"> {</w:delText>
              </w:r>
            </w:del>
          </w:p>
          <w:p w14:paraId="71C7F5EF" w14:textId="77777777" w:rsidR="00ED1509" w:rsidRPr="00F84715" w:rsidDel="008B6AF4" w:rsidRDefault="00ED1509">
            <w:pPr>
              <w:pStyle w:val="Heading1Numbered"/>
              <w:rPr>
                <w:del w:id="11680" w:author="Donovan Goode [2]" w:date="2018-11-09T10:04:00Z"/>
                <w:rFonts w:ascii="Consolas" w:eastAsia="Times New Roman" w:hAnsi="Consolas" w:cs="Times New Roman"/>
                <w:color w:val="D4D4D4"/>
                <w:sz w:val="21"/>
                <w:szCs w:val="21"/>
              </w:rPr>
              <w:pPrChange w:id="11681" w:author="Donovan Goode [2]" w:date="2018-11-09T10:05:00Z">
                <w:pPr>
                  <w:shd w:val="clear" w:color="auto" w:fill="1E1E1E"/>
                  <w:spacing w:line="285" w:lineRule="atLeast"/>
                </w:pPr>
              </w:pPrChange>
            </w:pPr>
            <w:del w:id="116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#C28A0C</w:delText>
              </w:r>
              <w:r w:rsidRPr="00F84715" w:rsidDel="008B6AF4">
                <w:rPr>
                  <w:rFonts w:ascii="Consolas" w:eastAsia="Times New Roman" w:hAnsi="Consolas" w:cs="Times New Roman"/>
                  <w:color w:val="D4D4D4"/>
                  <w:sz w:val="21"/>
                  <w:szCs w:val="21"/>
                </w:rPr>
                <w:delText>;</w:delText>
              </w:r>
            </w:del>
          </w:p>
          <w:p w14:paraId="1F32D5A0" w14:textId="77777777" w:rsidR="00ED1509" w:rsidRPr="00F84715" w:rsidDel="008B6AF4" w:rsidRDefault="00ED1509">
            <w:pPr>
              <w:pStyle w:val="Heading1Numbered"/>
              <w:rPr>
                <w:del w:id="11683" w:author="Donovan Goode [2]" w:date="2018-11-09T10:04:00Z"/>
                <w:rFonts w:ascii="Consolas" w:eastAsia="Times New Roman" w:hAnsi="Consolas" w:cs="Times New Roman"/>
                <w:color w:val="D4D4D4"/>
                <w:sz w:val="21"/>
                <w:szCs w:val="21"/>
              </w:rPr>
              <w:pPrChange w:id="11684" w:author="Donovan Goode [2]" w:date="2018-11-09T10:05:00Z">
                <w:pPr>
                  <w:shd w:val="clear" w:color="auto" w:fill="1E1E1E"/>
                  <w:spacing w:line="285" w:lineRule="atLeast"/>
                </w:pPr>
              </w:pPrChange>
            </w:pPr>
            <w:del w:id="116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fixed</w:delText>
              </w:r>
              <w:r w:rsidRPr="00F84715" w:rsidDel="008B6AF4">
                <w:rPr>
                  <w:rFonts w:ascii="Consolas" w:eastAsia="Times New Roman" w:hAnsi="Consolas" w:cs="Times New Roman"/>
                  <w:color w:val="D4D4D4"/>
                  <w:sz w:val="21"/>
                  <w:szCs w:val="21"/>
                </w:rPr>
                <w:delText>;</w:delText>
              </w:r>
            </w:del>
          </w:p>
          <w:p w14:paraId="7C3A2214" w14:textId="77777777" w:rsidR="00ED1509" w:rsidRPr="00F84715" w:rsidDel="008B6AF4" w:rsidRDefault="00ED1509">
            <w:pPr>
              <w:pStyle w:val="Heading1Numbered"/>
              <w:rPr>
                <w:del w:id="11686" w:author="Donovan Goode [2]" w:date="2018-11-09T10:04:00Z"/>
                <w:rFonts w:ascii="Consolas" w:eastAsia="Times New Roman" w:hAnsi="Consolas" w:cs="Times New Roman"/>
                <w:color w:val="D4D4D4"/>
                <w:sz w:val="21"/>
                <w:szCs w:val="21"/>
              </w:rPr>
              <w:pPrChange w:id="11687" w:author="Donovan Goode [2]" w:date="2018-11-09T10:05:00Z">
                <w:pPr>
                  <w:shd w:val="clear" w:color="auto" w:fill="1E1E1E"/>
                  <w:spacing w:line="285" w:lineRule="atLeast"/>
                </w:pPr>
              </w:pPrChange>
            </w:pPr>
            <w:del w:id="116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560px</w:delText>
              </w:r>
              <w:r w:rsidRPr="00F84715" w:rsidDel="008B6AF4">
                <w:rPr>
                  <w:rFonts w:ascii="Consolas" w:eastAsia="Times New Roman" w:hAnsi="Consolas" w:cs="Times New Roman"/>
                  <w:color w:val="D4D4D4"/>
                  <w:sz w:val="21"/>
                  <w:szCs w:val="21"/>
                </w:rPr>
                <w:delText>;</w:delText>
              </w:r>
            </w:del>
          </w:p>
          <w:p w14:paraId="5D3A59FE" w14:textId="77777777" w:rsidR="00ED1509" w:rsidRPr="00F84715" w:rsidDel="008B6AF4" w:rsidRDefault="00ED1509">
            <w:pPr>
              <w:pStyle w:val="Heading1Numbered"/>
              <w:rPr>
                <w:del w:id="11689" w:author="Donovan Goode [2]" w:date="2018-11-09T10:04:00Z"/>
                <w:rFonts w:ascii="Consolas" w:eastAsia="Times New Roman" w:hAnsi="Consolas" w:cs="Times New Roman"/>
                <w:color w:val="D4D4D4"/>
                <w:sz w:val="21"/>
                <w:szCs w:val="21"/>
              </w:rPr>
              <w:pPrChange w:id="11690" w:author="Donovan Goode [2]" w:date="2018-11-09T10:05:00Z">
                <w:pPr>
                  <w:shd w:val="clear" w:color="auto" w:fill="1E1E1E"/>
                  <w:spacing w:line="285" w:lineRule="atLeast"/>
                </w:pPr>
              </w:pPrChange>
            </w:pPr>
            <w:del w:id="116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229B4183" w14:textId="77777777" w:rsidR="00ED1509" w:rsidRPr="00F84715" w:rsidDel="008B6AF4" w:rsidRDefault="00ED1509">
            <w:pPr>
              <w:pStyle w:val="Heading1Numbered"/>
              <w:rPr>
                <w:del w:id="11692" w:author="Donovan Goode [2]" w:date="2018-11-09T10:04:00Z"/>
                <w:rFonts w:ascii="Consolas" w:eastAsia="Times New Roman" w:hAnsi="Consolas" w:cs="Times New Roman"/>
                <w:color w:val="D4D4D4"/>
                <w:sz w:val="21"/>
                <w:szCs w:val="21"/>
              </w:rPr>
              <w:pPrChange w:id="11693" w:author="Donovan Goode [2]" w:date="2018-11-09T10:05:00Z">
                <w:pPr>
                  <w:shd w:val="clear" w:color="auto" w:fill="1E1E1E"/>
                  <w:spacing w:line="285" w:lineRule="atLeast"/>
                </w:pPr>
              </w:pPrChange>
            </w:pPr>
            <w:del w:id="116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2000</w:delText>
              </w:r>
              <w:r w:rsidRPr="00F84715" w:rsidDel="008B6AF4">
                <w:rPr>
                  <w:rFonts w:ascii="Consolas" w:eastAsia="Times New Roman" w:hAnsi="Consolas" w:cs="Times New Roman"/>
                  <w:color w:val="D4D4D4"/>
                  <w:sz w:val="21"/>
                  <w:szCs w:val="21"/>
                </w:rPr>
                <w:delText>;</w:delText>
              </w:r>
            </w:del>
          </w:p>
          <w:p w14:paraId="392D0912" w14:textId="77777777" w:rsidR="00ED1509" w:rsidRPr="00F84715" w:rsidDel="008B6AF4" w:rsidRDefault="00ED1509">
            <w:pPr>
              <w:pStyle w:val="Heading1Numbered"/>
              <w:rPr>
                <w:del w:id="11695" w:author="Donovan Goode [2]" w:date="2018-11-09T10:04:00Z"/>
                <w:rFonts w:ascii="Consolas" w:eastAsia="Times New Roman" w:hAnsi="Consolas" w:cs="Times New Roman"/>
                <w:color w:val="D4D4D4"/>
                <w:sz w:val="21"/>
                <w:szCs w:val="21"/>
              </w:rPr>
              <w:pPrChange w:id="11696" w:author="Donovan Goode [2]" w:date="2018-11-09T10:05:00Z">
                <w:pPr>
                  <w:shd w:val="clear" w:color="auto" w:fill="1E1E1E"/>
                  <w:spacing w:line="285" w:lineRule="atLeast"/>
                </w:pPr>
              </w:pPrChange>
            </w:pPr>
            <w:del w:id="116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w:delText>
              </w:r>
            </w:del>
          </w:p>
          <w:p w14:paraId="0FC1C026" w14:textId="77777777" w:rsidR="00ED1509" w:rsidRPr="00F84715" w:rsidDel="008B6AF4" w:rsidRDefault="00ED1509">
            <w:pPr>
              <w:pStyle w:val="Heading1Numbered"/>
              <w:rPr>
                <w:del w:id="11698" w:author="Donovan Goode [2]" w:date="2018-11-09T10:04:00Z"/>
                <w:rFonts w:ascii="Consolas" w:eastAsia="Times New Roman" w:hAnsi="Consolas" w:cs="Times New Roman"/>
                <w:color w:val="D4D4D4"/>
                <w:sz w:val="21"/>
                <w:szCs w:val="21"/>
              </w:rPr>
              <w:pPrChange w:id="11699" w:author="Donovan Goode [2]" w:date="2018-11-09T10:05:00Z">
                <w:pPr>
                  <w:shd w:val="clear" w:color="auto" w:fill="1E1E1E"/>
                  <w:spacing w:line="285" w:lineRule="atLeast"/>
                </w:pPr>
              </w:pPrChange>
            </w:pPr>
            <w:del w:id="117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25px</w:delText>
              </w:r>
              <w:r w:rsidRPr="00F84715" w:rsidDel="008B6AF4">
                <w:rPr>
                  <w:rFonts w:ascii="Consolas" w:eastAsia="Times New Roman" w:hAnsi="Consolas" w:cs="Times New Roman"/>
                  <w:color w:val="D4D4D4"/>
                  <w:sz w:val="21"/>
                  <w:szCs w:val="21"/>
                </w:rPr>
                <w:delText>;</w:delText>
              </w:r>
            </w:del>
          </w:p>
          <w:p w14:paraId="16F525A8" w14:textId="77777777" w:rsidR="00ED1509" w:rsidRPr="00F84715" w:rsidDel="008B6AF4" w:rsidRDefault="00ED1509">
            <w:pPr>
              <w:pStyle w:val="Heading1Numbered"/>
              <w:rPr>
                <w:del w:id="11701" w:author="Donovan Goode [2]" w:date="2018-11-09T10:04:00Z"/>
                <w:rFonts w:ascii="Consolas" w:eastAsia="Times New Roman" w:hAnsi="Consolas" w:cs="Times New Roman"/>
                <w:color w:val="D4D4D4"/>
                <w:sz w:val="21"/>
                <w:szCs w:val="21"/>
              </w:rPr>
              <w:pPrChange w:id="11702" w:author="Donovan Goode [2]" w:date="2018-11-09T10:05:00Z">
                <w:pPr>
                  <w:shd w:val="clear" w:color="auto" w:fill="1E1E1E"/>
                  <w:spacing w:line="285" w:lineRule="atLeast"/>
                </w:pPr>
              </w:pPrChange>
            </w:pPr>
            <w:del w:id="117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w:delText>
              </w:r>
              <w:r w:rsidRPr="00F84715" w:rsidDel="008B6AF4">
                <w:rPr>
                  <w:rFonts w:ascii="Consolas" w:eastAsia="Times New Roman" w:hAnsi="Consolas" w:cs="Times New Roman"/>
                  <w:color w:val="D4D4D4"/>
                  <w:sz w:val="21"/>
                  <w:szCs w:val="21"/>
                </w:rPr>
                <w:delText>;</w:delText>
              </w:r>
            </w:del>
          </w:p>
          <w:p w14:paraId="55B26C2E" w14:textId="77777777" w:rsidR="00ED1509" w:rsidRPr="00F84715" w:rsidDel="008B6AF4" w:rsidRDefault="00ED1509">
            <w:pPr>
              <w:pStyle w:val="Heading1Numbered"/>
              <w:rPr>
                <w:del w:id="11704" w:author="Donovan Goode [2]" w:date="2018-11-09T10:04:00Z"/>
                <w:rFonts w:ascii="Consolas" w:eastAsia="Times New Roman" w:hAnsi="Consolas" w:cs="Times New Roman"/>
                <w:color w:val="D4D4D4"/>
                <w:sz w:val="21"/>
                <w:szCs w:val="21"/>
              </w:rPr>
              <w:pPrChange w:id="11705" w:author="Donovan Goode [2]" w:date="2018-11-09T10:05:00Z">
                <w:pPr>
                  <w:shd w:val="clear" w:color="auto" w:fill="1E1E1E"/>
                  <w:spacing w:line="285" w:lineRule="atLeast"/>
                </w:pPr>
              </w:pPrChange>
            </w:pPr>
            <w:del w:id="117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center</w:delText>
              </w:r>
              <w:r w:rsidRPr="00F84715" w:rsidDel="008B6AF4">
                <w:rPr>
                  <w:rFonts w:ascii="Consolas" w:eastAsia="Times New Roman" w:hAnsi="Consolas" w:cs="Times New Roman"/>
                  <w:color w:val="D4D4D4"/>
                  <w:sz w:val="21"/>
                  <w:szCs w:val="21"/>
                </w:rPr>
                <w:delText>;</w:delText>
              </w:r>
            </w:del>
          </w:p>
          <w:p w14:paraId="38ED0BDC" w14:textId="77777777" w:rsidR="00ED1509" w:rsidRPr="00F84715" w:rsidDel="008B6AF4" w:rsidRDefault="00ED1509">
            <w:pPr>
              <w:pStyle w:val="Heading1Numbered"/>
              <w:rPr>
                <w:del w:id="11707" w:author="Donovan Goode [2]" w:date="2018-11-09T10:04:00Z"/>
                <w:rFonts w:ascii="Consolas" w:eastAsia="Times New Roman" w:hAnsi="Consolas" w:cs="Times New Roman"/>
                <w:color w:val="D4D4D4"/>
                <w:sz w:val="21"/>
                <w:szCs w:val="21"/>
              </w:rPr>
              <w:pPrChange w:id="11708" w:author="Donovan Goode [2]" w:date="2018-11-09T10:05:00Z">
                <w:pPr>
                  <w:shd w:val="clear" w:color="auto" w:fill="1E1E1E"/>
                  <w:spacing w:line="285" w:lineRule="atLeast"/>
                </w:pPr>
              </w:pPrChange>
            </w:pPr>
            <w:del w:id="117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78ECC704" w14:textId="77777777" w:rsidR="00ED1509" w:rsidRPr="00F84715" w:rsidDel="008B6AF4" w:rsidRDefault="00ED1509">
            <w:pPr>
              <w:pStyle w:val="Heading1Numbered"/>
              <w:rPr>
                <w:del w:id="11710" w:author="Donovan Goode [2]" w:date="2018-11-09T10:04:00Z"/>
                <w:rFonts w:ascii="Consolas" w:eastAsia="Times New Roman" w:hAnsi="Consolas" w:cs="Times New Roman"/>
                <w:color w:val="D4D4D4"/>
                <w:sz w:val="21"/>
                <w:szCs w:val="21"/>
              </w:rPr>
              <w:pPrChange w:id="11711" w:author="Donovan Goode [2]" w:date="2018-11-09T10:05:00Z">
                <w:pPr>
                  <w:shd w:val="clear" w:color="auto" w:fill="1E1E1E"/>
                  <w:spacing w:line="285" w:lineRule="atLeast"/>
                </w:pPr>
              </w:pPrChange>
            </w:pPr>
            <w:del w:id="117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x-large</w:delText>
              </w:r>
              <w:r w:rsidRPr="00F84715" w:rsidDel="008B6AF4">
                <w:rPr>
                  <w:rFonts w:ascii="Consolas" w:eastAsia="Times New Roman" w:hAnsi="Consolas" w:cs="Times New Roman"/>
                  <w:color w:val="D4D4D4"/>
                  <w:sz w:val="21"/>
                  <w:szCs w:val="21"/>
                </w:rPr>
                <w:delText>;</w:delText>
              </w:r>
            </w:del>
          </w:p>
          <w:p w14:paraId="2E9BEB53" w14:textId="77777777" w:rsidR="00ED1509" w:rsidRPr="00F84715" w:rsidDel="008B6AF4" w:rsidRDefault="00ED1509">
            <w:pPr>
              <w:pStyle w:val="Heading1Numbered"/>
              <w:rPr>
                <w:del w:id="11713" w:author="Donovan Goode [2]" w:date="2018-11-09T10:04:00Z"/>
                <w:rFonts w:ascii="Consolas" w:eastAsia="Times New Roman" w:hAnsi="Consolas" w:cs="Times New Roman"/>
                <w:color w:val="D4D4D4"/>
                <w:sz w:val="21"/>
                <w:szCs w:val="21"/>
              </w:rPr>
              <w:pPrChange w:id="11714" w:author="Donovan Goode [2]" w:date="2018-11-09T10:05:00Z">
                <w:pPr>
                  <w:shd w:val="clear" w:color="auto" w:fill="1E1E1E"/>
                  <w:spacing w:line="285" w:lineRule="atLeast"/>
                </w:pPr>
              </w:pPrChange>
            </w:pPr>
            <w:del w:id="11715" w:author="Donovan Goode [2]" w:date="2018-11-09T10:04:00Z">
              <w:r w:rsidRPr="00F84715" w:rsidDel="008B6AF4">
                <w:rPr>
                  <w:rFonts w:ascii="Consolas" w:eastAsia="Times New Roman" w:hAnsi="Consolas" w:cs="Times New Roman"/>
                  <w:color w:val="D4D4D4"/>
                  <w:sz w:val="21"/>
                  <w:szCs w:val="21"/>
                </w:rPr>
                <w:delText>}</w:delText>
              </w:r>
            </w:del>
          </w:p>
          <w:p w14:paraId="2E9FA732" w14:textId="77777777" w:rsidR="00ED1509" w:rsidRPr="00F84715" w:rsidDel="008B6AF4" w:rsidRDefault="00ED1509">
            <w:pPr>
              <w:pStyle w:val="Heading1Numbered"/>
              <w:rPr>
                <w:del w:id="11716" w:author="Donovan Goode [2]" w:date="2018-11-09T10:04:00Z"/>
                <w:rFonts w:ascii="Consolas" w:eastAsia="Times New Roman" w:hAnsi="Consolas" w:cs="Times New Roman"/>
                <w:color w:val="D4D4D4"/>
                <w:sz w:val="21"/>
                <w:szCs w:val="21"/>
              </w:rPr>
              <w:pPrChange w:id="11717" w:author="Donovan Goode [2]" w:date="2018-11-09T10:05:00Z">
                <w:pPr>
                  <w:shd w:val="clear" w:color="auto" w:fill="1E1E1E"/>
                  <w:spacing w:line="285" w:lineRule="atLeast"/>
                </w:pPr>
              </w:pPrChange>
            </w:pPr>
            <w:del w:id="11718" w:author="Donovan Goode [2]" w:date="2018-11-09T10:04:00Z">
              <w:r w:rsidRPr="00F84715" w:rsidDel="008B6AF4">
                <w:rPr>
                  <w:rFonts w:ascii="Consolas" w:eastAsia="Times New Roman" w:hAnsi="Consolas" w:cs="Times New Roman"/>
                  <w:color w:val="6A9955"/>
                  <w:sz w:val="21"/>
                  <w:szCs w:val="21"/>
                </w:rPr>
                <w:delText>/*Chatbot Full CSS*/</w:delText>
              </w:r>
            </w:del>
          </w:p>
          <w:p w14:paraId="3DDDED0D" w14:textId="77777777" w:rsidR="00ED1509" w:rsidRPr="00F84715" w:rsidDel="008B6AF4" w:rsidRDefault="00ED1509">
            <w:pPr>
              <w:pStyle w:val="Heading1Numbered"/>
              <w:rPr>
                <w:del w:id="11719" w:author="Donovan Goode [2]" w:date="2018-11-09T10:04:00Z"/>
                <w:rFonts w:ascii="Consolas" w:eastAsia="Times New Roman" w:hAnsi="Consolas" w:cs="Times New Roman"/>
                <w:color w:val="D4D4D4"/>
                <w:sz w:val="21"/>
                <w:szCs w:val="21"/>
              </w:rPr>
              <w:pPrChange w:id="11720" w:author="Donovan Goode [2]" w:date="2018-11-09T10:05:00Z">
                <w:pPr>
                  <w:shd w:val="clear" w:color="auto" w:fill="1E1E1E"/>
                  <w:spacing w:line="285" w:lineRule="atLeast"/>
                </w:pPr>
              </w:pPrChange>
            </w:pPr>
            <w:del w:id="11721" w:author="Donovan Goode [2]" w:date="2018-11-09T10:04:00Z">
              <w:r w:rsidRPr="00F84715" w:rsidDel="008B6AF4">
                <w:rPr>
                  <w:rFonts w:ascii="Consolas" w:eastAsia="Times New Roman" w:hAnsi="Consolas" w:cs="Times New Roman"/>
                  <w:color w:val="D7BA7D"/>
                  <w:sz w:val="21"/>
                  <w:szCs w:val="21"/>
                </w:rPr>
                <w:delText>body .wc-app, .wc-app button, .wc-app input, .wc-app textarea</w:delText>
              </w:r>
              <w:r w:rsidRPr="00F84715" w:rsidDel="008B6AF4">
                <w:rPr>
                  <w:rFonts w:ascii="Consolas" w:eastAsia="Times New Roman" w:hAnsi="Consolas" w:cs="Times New Roman"/>
                  <w:color w:val="D4D4D4"/>
                  <w:sz w:val="21"/>
                  <w:szCs w:val="21"/>
                </w:rPr>
                <w:delText xml:space="preserve"> {</w:delText>
              </w:r>
            </w:del>
          </w:p>
          <w:p w14:paraId="05DBD4EE" w14:textId="77777777" w:rsidR="00ED1509" w:rsidRPr="00F84715" w:rsidDel="008B6AF4" w:rsidRDefault="00ED1509">
            <w:pPr>
              <w:pStyle w:val="Heading1Numbered"/>
              <w:rPr>
                <w:del w:id="11722" w:author="Donovan Goode [2]" w:date="2018-11-09T10:04:00Z"/>
                <w:rFonts w:ascii="Consolas" w:eastAsia="Times New Roman" w:hAnsi="Consolas" w:cs="Times New Roman"/>
                <w:color w:val="D4D4D4"/>
                <w:sz w:val="21"/>
                <w:szCs w:val="21"/>
              </w:rPr>
              <w:pPrChange w:id="11723" w:author="Donovan Goode [2]" w:date="2018-11-09T10:05:00Z">
                <w:pPr>
                  <w:shd w:val="clear" w:color="auto" w:fill="1E1E1E"/>
                  <w:spacing w:line="285" w:lineRule="atLeast"/>
                </w:pPr>
              </w:pPrChange>
            </w:pPr>
            <w:del w:id="117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font-family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"Segoe UI"</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sans-serif</w:delText>
              </w:r>
              <w:r w:rsidRPr="00F84715" w:rsidDel="008B6AF4">
                <w:rPr>
                  <w:rFonts w:ascii="Consolas" w:eastAsia="Times New Roman" w:hAnsi="Consolas" w:cs="Times New Roman"/>
                  <w:color w:val="D4D4D4"/>
                  <w:sz w:val="21"/>
                  <w:szCs w:val="21"/>
                </w:rPr>
                <w:delText>;</w:delText>
              </w:r>
            </w:del>
          </w:p>
          <w:p w14:paraId="5D8473B1" w14:textId="77777777" w:rsidR="00ED1509" w:rsidRPr="00F84715" w:rsidDel="008B6AF4" w:rsidRDefault="00ED1509">
            <w:pPr>
              <w:pStyle w:val="Heading1Numbered"/>
              <w:rPr>
                <w:del w:id="11725" w:author="Donovan Goode [2]" w:date="2018-11-09T10:04:00Z"/>
                <w:rFonts w:ascii="Consolas" w:eastAsia="Times New Roman" w:hAnsi="Consolas" w:cs="Times New Roman"/>
                <w:color w:val="D4D4D4"/>
                <w:sz w:val="21"/>
                <w:szCs w:val="21"/>
              </w:rPr>
              <w:pPrChange w:id="11726" w:author="Donovan Goode [2]" w:date="2018-11-09T10:05:00Z">
                <w:pPr>
                  <w:shd w:val="clear" w:color="auto" w:fill="1E1E1E"/>
                  <w:spacing w:line="285" w:lineRule="atLeast"/>
                </w:pPr>
              </w:pPrChange>
            </w:pPr>
            <w:del w:id="117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15px</w:delText>
              </w:r>
              <w:r w:rsidRPr="00F84715" w:rsidDel="008B6AF4">
                <w:rPr>
                  <w:rFonts w:ascii="Consolas" w:eastAsia="Times New Roman" w:hAnsi="Consolas" w:cs="Times New Roman"/>
                  <w:color w:val="D4D4D4"/>
                  <w:sz w:val="21"/>
                  <w:szCs w:val="21"/>
                </w:rPr>
                <w:delText>; }</w:delText>
              </w:r>
            </w:del>
          </w:p>
          <w:p w14:paraId="3D574736" w14:textId="77777777" w:rsidR="00ED1509" w:rsidRPr="00F84715" w:rsidDel="008B6AF4" w:rsidRDefault="00ED1509">
            <w:pPr>
              <w:pStyle w:val="Heading1Numbered"/>
              <w:rPr>
                <w:del w:id="11728" w:author="Donovan Goode [2]" w:date="2018-11-09T10:04:00Z"/>
                <w:rFonts w:ascii="Consolas" w:eastAsia="Times New Roman" w:hAnsi="Consolas" w:cs="Times New Roman"/>
                <w:color w:val="D4D4D4"/>
                <w:sz w:val="21"/>
                <w:szCs w:val="21"/>
              </w:rPr>
              <w:pPrChange w:id="11729" w:author="Donovan Goode [2]" w:date="2018-11-09T10:05:00Z">
                <w:pPr>
                  <w:shd w:val="clear" w:color="auto" w:fill="1E1E1E"/>
                  <w:spacing w:line="285" w:lineRule="atLeast"/>
                </w:pPr>
              </w:pPrChange>
            </w:pPr>
          </w:p>
          <w:p w14:paraId="5853AA66" w14:textId="77777777" w:rsidR="00ED1509" w:rsidRPr="00F84715" w:rsidDel="008B6AF4" w:rsidRDefault="00ED1509">
            <w:pPr>
              <w:pStyle w:val="Heading1Numbered"/>
              <w:rPr>
                <w:del w:id="11730" w:author="Donovan Goode [2]" w:date="2018-11-09T10:04:00Z"/>
                <w:rFonts w:ascii="Consolas" w:eastAsia="Times New Roman" w:hAnsi="Consolas" w:cs="Times New Roman"/>
                <w:color w:val="D4D4D4"/>
                <w:sz w:val="21"/>
                <w:szCs w:val="21"/>
              </w:rPr>
              <w:pPrChange w:id="11731" w:author="Donovan Goode [2]" w:date="2018-11-09T10:05:00Z">
                <w:pPr>
                  <w:shd w:val="clear" w:color="auto" w:fill="1E1E1E"/>
                  <w:spacing w:line="285" w:lineRule="atLeast"/>
                </w:pPr>
              </w:pPrChange>
            </w:pPr>
            <w:del w:id="11732" w:author="Donovan Goode [2]" w:date="2018-11-09T10:04:00Z">
              <w:r w:rsidRPr="00F84715" w:rsidDel="008B6AF4">
                <w:rPr>
                  <w:rFonts w:ascii="Consolas" w:eastAsia="Times New Roman" w:hAnsi="Consolas" w:cs="Times New Roman"/>
                  <w:color w:val="D7BA7D"/>
                  <w:sz w:val="21"/>
                  <w:szCs w:val="21"/>
                </w:rPr>
                <w:delText>.wc-app button</w:delText>
              </w:r>
              <w:r w:rsidRPr="00F84715" w:rsidDel="008B6AF4">
                <w:rPr>
                  <w:rFonts w:ascii="Consolas" w:eastAsia="Times New Roman" w:hAnsi="Consolas" w:cs="Times New Roman"/>
                  <w:color w:val="D4D4D4"/>
                  <w:sz w:val="21"/>
                  <w:szCs w:val="21"/>
                </w:rPr>
                <w:delText xml:space="preserve"> {</w:delText>
              </w:r>
            </w:del>
          </w:p>
          <w:p w14:paraId="1CBCE559" w14:textId="77777777" w:rsidR="00ED1509" w:rsidRPr="00F84715" w:rsidDel="008B6AF4" w:rsidRDefault="00ED1509">
            <w:pPr>
              <w:pStyle w:val="Heading1Numbered"/>
              <w:rPr>
                <w:del w:id="11733" w:author="Donovan Goode [2]" w:date="2018-11-09T10:04:00Z"/>
                <w:rFonts w:ascii="Consolas" w:eastAsia="Times New Roman" w:hAnsi="Consolas" w:cs="Times New Roman"/>
                <w:color w:val="D4D4D4"/>
                <w:sz w:val="21"/>
                <w:szCs w:val="21"/>
              </w:rPr>
              <w:pPrChange w:id="11734" w:author="Donovan Goode [2]" w:date="2018-11-09T10:05:00Z">
                <w:pPr>
                  <w:shd w:val="clear" w:color="auto" w:fill="1E1E1E"/>
                  <w:spacing w:line="285" w:lineRule="atLeast"/>
                </w:pPr>
              </w:pPrChange>
            </w:pPr>
            <w:del w:id="1173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5B73617" w14:textId="77777777" w:rsidR="00ED1509" w:rsidRPr="00F84715" w:rsidDel="008B6AF4" w:rsidRDefault="00ED1509">
            <w:pPr>
              <w:pStyle w:val="Heading1Numbered"/>
              <w:rPr>
                <w:del w:id="11736" w:author="Donovan Goode [2]" w:date="2018-11-09T10:04:00Z"/>
                <w:rFonts w:ascii="Consolas" w:eastAsia="Times New Roman" w:hAnsi="Consolas" w:cs="Times New Roman"/>
                <w:color w:val="D4D4D4"/>
                <w:sz w:val="21"/>
                <w:szCs w:val="21"/>
              </w:rPr>
              <w:pPrChange w:id="11737" w:author="Donovan Goode [2]" w:date="2018-11-09T10:05:00Z">
                <w:pPr>
                  <w:shd w:val="clear" w:color="auto" w:fill="1E1E1E"/>
                  <w:spacing w:line="285" w:lineRule="atLeast"/>
                </w:pPr>
              </w:pPrChange>
            </w:pPr>
            <w:del w:id="1173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30A2D105" w14:textId="77777777" w:rsidR="00ED1509" w:rsidRPr="00F84715" w:rsidDel="008B6AF4" w:rsidRDefault="00ED1509">
            <w:pPr>
              <w:pStyle w:val="Heading1Numbered"/>
              <w:rPr>
                <w:del w:id="11739" w:author="Donovan Goode [2]" w:date="2018-11-09T10:04:00Z"/>
                <w:rFonts w:ascii="Consolas" w:eastAsia="Times New Roman" w:hAnsi="Consolas" w:cs="Times New Roman"/>
                <w:color w:val="D4D4D4"/>
                <w:sz w:val="21"/>
                <w:szCs w:val="21"/>
              </w:rPr>
              <w:pPrChange w:id="11740" w:author="Donovan Goode [2]" w:date="2018-11-09T10:05:00Z">
                <w:pPr>
                  <w:shd w:val="clear" w:color="auto" w:fill="1E1E1E"/>
                  <w:spacing w:line="285" w:lineRule="atLeast"/>
                </w:pPr>
              </w:pPrChange>
            </w:pPr>
            <w:del w:id="1174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border-radius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w:delText>
              </w:r>
            </w:del>
          </w:p>
          <w:p w14:paraId="71397D49" w14:textId="77777777" w:rsidR="00ED1509" w:rsidRPr="00F84715" w:rsidDel="008B6AF4" w:rsidRDefault="00ED1509">
            <w:pPr>
              <w:pStyle w:val="Heading1Numbered"/>
              <w:rPr>
                <w:del w:id="11742" w:author="Donovan Goode [2]" w:date="2018-11-09T10:04:00Z"/>
                <w:rFonts w:ascii="Consolas" w:eastAsia="Times New Roman" w:hAnsi="Consolas" w:cs="Times New Roman"/>
                <w:color w:val="D4D4D4"/>
                <w:sz w:val="21"/>
                <w:szCs w:val="21"/>
              </w:rPr>
              <w:pPrChange w:id="11743" w:author="Donovan Goode [2]" w:date="2018-11-09T10:05:00Z">
                <w:pPr>
                  <w:shd w:val="clear" w:color="auto" w:fill="1E1E1E"/>
                  <w:spacing w:line="285" w:lineRule="atLeast"/>
                </w:pPr>
              </w:pPrChange>
            </w:pPr>
            <w:del w:id="1174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45885CDE" w14:textId="77777777" w:rsidR="00ED1509" w:rsidRPr="00F84715" w:rsidDel="008B6AF4" w:rsidRDefault="00ED1509">
            <w:pPr>
              <w:pStyle w:val="Heading1Numbered"/>
              <w:rPr>
                <w:del w:id="11745" w:author="Donovan Goode [2]" w:date="2018-11-09T10:04:00Z"/>
                <w:rFonts w:ascii="Consolas" w:eastAsia="Times New Roman" w:hAnsi="Consolas" w:cs="Times New Roman"/>
                <w:color w:val="D4D4D4"/>
                <w:sz w:val="21"/>
                <w:szCs w:val="21"/>
              </w:rPr>
              <w:pPrChange w:id="11746" w:author="Donovan Goode [2]" w:date="2018-11-09T10:05:00Z">
                <w:pPr>
                  <w:shd w:val="clear" w:color="auto" w:fill="1E1E1E"/>
                  <w:spacing w:line="285" w:lineRule="atLeast"/>
                </w:pPr>
              </w:pPrChange>
            </w:pPr>
            <w:del w:id="1174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1B5F9A86" w14:textId="77777777" w:rsidR="00ED1509" w:rsidRPr="00F84715" w:rsidDel="008B6AF4" w:rsidRDefault="00ED1509">
            <w:pPr>
              <w:pStyle w:val="Heading1Numbered"/>
              <w:rPr>
                <w:del w:id="11748" w:author="Donovan Goode [2]" w:date="2018-11-09T10:04:00Z"/>
                <w:rFonts w:ascii="Consolas" w:eastAsia="Times New Roman" w:hAnsi="Consolas" w:cs="Times New Roman"/>
                <w:color w:val="D4D4D4"/>
                <w:sz w:val="21"/>
                <w:szCs w:val="21"/>
              </w:rPr>
              <w:pPrChange w:id="11749" w:author="Donovan Goode [2]" w:date="2018-11-09T10:05:00Z">
                <w:pPr>
                  <w:shd w:val="clear" w:color="auto" w:fill="1E1E1E"/>
                  <w:spacing w:line="285" w:lineRule="atLeast"/>
                </w:pPr>
              </w:pPrChange>
            </w:pPr>
            <w:del w:id="1175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xml:space="preserve">, background-color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3DB7D368" w14:textId="77777777" w:rsidR="00ED1509" w:rsidRPr="00F84715" w:rsidDel="008B6AF4" w:rsidRDefault="00ED1509">
            <w:pPr>
              <w:pStyle w:val="Heading1Numbered"/>
              <w:rPr>
                <w:del w:id="11751" w:author="Donovan Goode [2]" w:date="2018-11-09T10:04:00Z"/>
                <w:rFonts w:ascii="Consolas" w:eastAsia="Times New Roman" w:hAnsi="Consolas" w:cs="Times New Roman"/>
                <w:color w:val="D4D4D4"/>
                <w:sz w:val="21"/>
                <w:szCs w:val="21"/>
              </w:rPr>
              <w:pPrChange w:id="11752" w:author="Donovan Goode [2]" w:date="2018-11-09T10:05:00Z">
                <w:pPr>
                  <w:shd w:val="clear" w:color="auto" w:fill="1E1E1E"/>
                  <w:spacing w:line="285" w:lineRule="atLeast"/>
                </w:pPr>
              </w:pPrChange>
            </w:pPr>
          </w:p>
          <w:p w14:paraId="5036169F" w14:textId="77777777" w:rsidR="00ED1509" w:rsidRPr="00F84715" w:rsidDel="008B6AF4" w:rsidRDefault="00ED1509">
            <w:pPr>
              <w:pStyle w:val="Heading1Numbered"/>
              <w:rPr>
                <w:del w:id="11753" w:author="Donovan Goode [2]" w:date="2018-11-09T10:04:00Z"/>
                <w:rFonts w:ascii="Consolas" w:eastAsia="Times New Roman" w:hAnsi="Consolas" w:cs="Times New Roman"/>
                <w:color w:val="D4D4D4"/>
                <w:sz w:val="21"/>
                <w:szCs w:val="21"/>
              </w:rPr>
              <w:pPrChange w:id="11754" w:author="Donovan Goode [2]" w:date="2018-11-09T10:05:00Z">
                <w:pPr>
                  <w:shd w:val="clear" w:color="auto" w:fill="1E1E1E"/>
                  <w:spacing w:line="285" w:lineRule="atLeast"/>
                </w:pPr>
              </w:pPrChange>
            </w:pPr>
            <w:del w:id="11755" w:author="Donovan Goode [2]" w:date="2018-11-09T10:04:00Z">
              <w:r w:rsidRPr="00F84715" w:rsidDel="008B6AF4">
                <w:rPr>
                  <w:rFonts w:ascii="Consolas" w:eastAsia="Times New Roman" w:hAnsi="Consolas" w:cs="Times New Roman"/>
                  <w:color w:val="D7BA7D"/>
                  <w:sz w:val="21"/>
                  <w:szCs w:val="21"/>
                </w:rPr>
                <w:delText>.wc-app h1, .wc-app h2, .wc-app h3, .wc-app h4, .wc-app p, .wc-app ul, .wc-app ol</w:delText>
              </w:r>
              <w:r w:rsidRPr="00F84715" w:rsidDel="008B6AF4">
                <w:rPr>
                  <w:rFonts w:ascii="Consolas" w:eastAsia="Times New Roman" w:hAnsi="Consolas" w:cs="Times New Roman"/>
                  <w:color w:val="D4D4D4"/>
                  <w:sz w:val="21"/>
                  <w:szCs w:val="21"/>
                </w:rPr>
                <w:delText xml:space="preserve"> {</w:delText>
              </w:r>
            </w:del>
          </w:p>
          <w:p w14:paraId="460EA36F" w14:textId="77777777" w:rsidR="00ED1509" w:rsidRPr="00F84715" w:rsidDel="008B6AF4" w:rsidRDefault="00ED1509">
            <w:pPr>
              <w:pStyle w:val="Heading1Numbered"/>
              <w:rPr>
                <w:del w:id="11756" w:author="Donovan Goode [2]" w:date="2018-11-09T10:04:00Z"/>
                <w:rFonts w:ascii="Consolas" w:eastAsia="Times New Roman" w:hAnsi="Consolas" w:cs="Times New Roman"/>
                <w:color w:val="D4D4D4"/>
                <w:sz w:val="21"/>
                <w:szCs w:val="21"/>
              </w:rPr>
              <w:pPrChange w:id="11757" w:author="Donovan Goode [2]" w:date="2018-11-09T10:05:00Z">
                <w:pPr>
                  <w:shd w:val="clear" w:color="auto" w:fill="1E1E1E"/>
                  <w:spacing w:line="285" w:lineRule="atLeast"/>
                </w:pPr>
              </w:pPrChange>
            </w:pPr>
            <w:del w:id="117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AA0B2B7" w14:textId="77777777" w:rsidR="00ED1509" w:rsidRPr="00F84715" w:rsidDel="008B6AF4" w:rsidRDefault="00ED1509">
            <w:pPr>
              <w:pStyle w:val="Heading1Numbered"/>
              <w:rPr>
                <w:del w:id="11759" w:author="Donovan Goode [2]" w:date="2018-11-09T10:04:00Z"/>
                <w:rFonts w:ascii="Consolas" w:eastAsia="Times New Roman" w:hAnsi="Consolas" w:cs="Times New Roman"/>
                <w:color w:val="D4D4D4"/>
                <w:sz w:val="21"/>
                <w:szCs w:val="21"/>
              </w:rPr>
              <w:pPrChange w:id="11760" w:author="Donovan Goode [2]" w:date="2018-11-09T10:05:00Z">
                <w:pPr>
                  <w:shd w:val="clear" w:color="auto" w:fill="1E1E1E"/>
                  <w:spacing w:line="285" w:lineRule="atLeast"/>
                </w:pPr>
              </w:pPrChange>
            </w:pPr>
            <w:del w:id="117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1F4E4B5" w14:textId="77777777" w:rsidR="00ED1509" w:rsidRPr="00F84715" w:rsidDel="008B6AF4" w:rsidRDefault="00ED1509">
            <w:pPr>
              <w:pStyle w:val="Heading1Numbered"/>
              <w:rPr>
                <w:del w:id="11762" w:author="Donovan Goode [2]" w:date="2018-11-09T10:04:00Z"/>
                <w:rFonts w:ascii="Consolas" w:eastAsia="Times New Roman" w:hAnsi="Consolas" w:cs="Times New Roman"/>
                <w:color w:val="D4D4D4"/>
                <w:sz w:val="21"/>
                <w:szCs w:val="21"/>
              </w:rPr>
              <w:pPrChange w:id="11763" w:author="Donovan Goode [2]" w:date="2018-11-09T10:05:00Z">
                <w:pPr>
                  <w:shd w:val="clear" w:color="auto" w:fill="1E1E1E"/>
                  <w:spacing w:line="285" w:lineRule="atLeast"/>
                </w:pPr>
              </w:pPrChange>
            </w:pPr>
          </w:p>
          <w:p w14:paraId="6AF6BF81" w14:textId="77777777" w:rsidR="00ED1509" w:rsidRPr="00F84715" w:rsidDel="008B6AF4" w:rsidRDefault="00ED1509">
            <w:pPr>
              <w:pStyle w:val="Heading1Numbered"/>
              <w:rPr>
                <w:del w:id="11764" w:author="Donovan Goode [2]" w:date="2018-11-09T10:04:00Z"/>
                <w:rFonts w:ascii="Consolas" w:eastAsia="Times New Roman" w:hAnsi="Consolas" w:cs="Times New Roman"/>
                <w:color w:val="D4D4D4"/>
                <w:sz w:val="21"/>
                <w:szCs w:val="21"/>
              </w:rPr>
              <w:pPrChange w:id="11765" w:author="Donovan Goode [2]" w:date="2018-11-09T10:05:00Z">
                <w:pPr>
                  <w:shd w:val="clear" w:color="auto" w:fill="1E1E1E"/>
                  <w:spacing w:line="285" w:lineRule="atLeast"/>
                </w:pPr>
              </w:pPrChange>
            </w:pPr>
            <w:del w:id="11766" w:author="Donovan Goode [2]" w:date="2018-11-09T10:04:00Z">
              <w:r w:rsidRPr="00F84715" w:rsidDel="008B6AF4">
                <w:rPr>
                  <w:rFonts w:ascii="Consolas" w:eastAsia="Times New Roman" w:hAnsi="Consolas" w:cs="Times New Roman"/>
                  <w:color w:val="D7BA7D"/>
                  <w:sz w:val="21"/>
                  <w:szCs w:val="21"/>
                </w:rPr>
                <w:delText>.wc-app audio, .wc-app video</w:delText>
              </w:r>
              <w:r w:rsidRPr="00F84715" w:rsidDel="008B6AF4">
                <w:rPr>
                  <w:rFonts w:ascii="Consolas" w:eastAsia="Times New Roman" w:hAnsi="Consolas" w:cs="Times New Roman"/>
                  <w:color w:val="D4D4D4"/>
                  <w:sz w:val="21"/>
                  <w:szCs w:val="21"/>
                </w:rPr>
                <w:delText xml:space="preserve"> {</w:delText>
              </w:r>
            </w:del>
          </w:p>
          <w:p w14:paraId="171DAA35" w14:textId="77777777" w:rsidR="00ED1509" w:rsidRPr="00F84715" w:rsidDel="008B6AF4" w:rsidRDefault="00ED1509">
            <w:pPr>
              <w:pStyle w:val="Heading1Numbered"/>
              <w:rPr>
                <w:del w:id="11767" w:author="Donovan Goode [2]" w:date="2018-11-09T10:04:00Z"/>
                <w:rFonts w:ascii="Consolas" w:eastAsia="Times New Roman" w:hAnsi="Consolas" w:cs="Times New Roman"/>
                <w:color w:val="D4D4D4"/>
                <w:sz w:val="21"/>
                <w:szCs w:val="21"/>
              </w:rPr>
              <w:pPrChange w:id="11768" w:author="Donovan Goode [2]" w:date="2018-11-09T10:05:00Z">
                <w:pPr>
                  <w:shd w:val="clear" w:color="auto" w:fill="1E1E1E"/>
                  <w:spacing w:line="285" w:lineRule="atLeast"/>
                </w:pPr>
              </w:pPrChange>
            </w:pPr>
            <w:del w:id="1176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block</w:delText>
              </w:r>
              <w:r w:rsidRPr="00F84715" w:rsidDel="008B6AF4">
                <w:rPr>
                  <w:rFonts w:ascii="Consolas" w:eastAsia="Times New Roman" w:hAnsi="Consolas" w:cs="Times New Roman"/>
                  <w:color w:val="D4D4D4"/>
                  <w:sz w:val="21"/>
                  <w:szCs w:val="21"/>
                </w:rPr>
                <w:delText>; }</w:delText>
              </w:r>
            </w:del>
          </w:p>
          <w:p w14:paraId="68176DEC" w14:textId="77777777" w:rsidR="00ED1509" w:rsidRPr="00F84715" w:rsidDel="008B6AF4" w:rsidRDefault="00ED1509">
            <w:pPr>
              <w:pStyle w:val="Heading1Numbered"/>
              <w:rPr>
                <w:del w:id="11770" w:author="Donovan Goode [2]" w:date="2018-11-09T10:04:00Z"/>
                <w:rFonts w:ascii="Consolas" w:eastAsia="Times New Roman" w:hAnsi="Consolas" w:cs="Times New Roman"/>
                <w:color w:val="D4D4D4"/>
                <w:sz w:val="21"/>
                <w:szCs w:val="21"/>
              </w:rPr>
              <w:pPrChange w:id="11771" w:author="Donovan Goode [2]" w:date="2018-11-09T10:05:00Z">
                <w:pPr>
                  <w:shd w:val="clear" w:color="auto" w:fill="1E1E1E"/>
                  <w:spacing w:line="285" w:lineRule="atLeast"/>
                </w:pPr>
              </w:pPrChange>
            </w:pPr>
          </w:p>
          <w:p w14:paraId="65E0D930" w14:textId="77777777" w:rsidR="00ED1509" w:rsidRPr="00F84715" w:rsidDel="008B6AF4" w:rsidRDefault="00ED1509">
            <w:pPr>
              <w:pStyle w:val="Heading1Numbered"/>
              <w:rPr>
                <w:del w:id="11772" w:author="Donovan Goode [2]" w:date="2018-11-09T10:04:00Z"/>
                <w:rFonts w:ascii="Consolas" w:eastAsia="Times New Roman" w:hAnsi="Consolas" w:cs="Times New Roman"/>
                <w:color w:val="D4D4D4"/>
                <w:sz w:val="21"/>
                <w:szCs w:val="21"/>
              </w:rPr>
              <w:pPrChange w:id="11773" w:author="Donovan Goode [2]" w:date="2018-11-09T10:05:00Z">
                <w:pPr>
                  <w:shd w:val="clear" w:color="auto" w:fill="1E1E1E"/>
                  <w:spacing w:line="285" w:lineRule="atLeast"/>
                </w:pPr>
              </w:pPrChange>
            </w:pPr>
            <w:del w:id="11774" w:author="Donovan Goode [2]" w:date="2018-11-09T10:04:00Z">
              <w:r w:rsidRPr="00F84715" w:rsidDel="008B6AF4">
                <w:rPr>
                  <w:rFonts w:ascii="Consolas" w:eastAsia="Times New Roman" w:hAnsi="Consolas" w:cs="Times New Roman"/>
                  <w:color w:val="6A9955"/>
                  <w:sz w:val="21"/>
                  <w:szCs w:val="21"/>
                </w:rPr>
                <w:delText>/* docking */</w:delText>
              </w:r>
            </w:del>
          </w:p>
          <w:p w14:paraId="7DF8FA33" w14:textId="77777777" w:rsidR="00ED1509" w:rsidRPr="00F84715" w:rsidDel="008B6AF4" w:rsidRDefault="00ED1509">
            <w:pPr>
              <w:pStyle w:val="Heading1Numbered"/>
              <w:rPr>
                <w:del w:id="11775" w:author="Donovan Goode [2]" w:date="2018-11-09T10:04:00Z"/>
                <w:rFonts w:ascii="Consolas" w:eastAsia="Times New Roman" w:hAnsi="Consolas" w:cs="Times New Roman"/>
                <w:color w:val="D4D4D4"/>
                <w:sz w:val="21"/>
                <w:szCs w:val="21"/>
              </w:rPr>
              <w:pPrChange w:id="11776" w:author="Donovan Goode [2]" w:date="2018-11-09T10:05:00Z">
                <w:pPr>
                  <w:shd w:val="clear" w:color="auto" w:fill="1E1E1E"/>
                  <w:spacing w:line="285" w:lineRule="atLeast"/>
                </w:pPr>
              </w:pPrChange>
            </w:pPr>
            <w:del w:id="11777" w:author="Donovan Goode [2]" w:date="2018-11-09T10:04:00Z">
              <w:r w:rsidRPr="00F84715" w:rsidDel="008B6AF4">
                <w:rPr>
                  <w:rFonts w:ascii="Consolas" w:eastAsia="Times New Roman" w:hAnsi="Consolas" w:cs="Times New Roman"/>
                  <w:color w:val="D7BA7D"/>
                  <w:sz w:val="21"/>
                  <w:szCs w:val="21"/>
                </w:rPr>
                <w:delText>.wc-hidden</w:delText>
              </w:r>
              <w:r w:rsidRPr="00F84715" w:rsidDel="008B6AF4">
                <w:rPr>
                  <w:rFonts w:ascii="Consolas" w:eastAsia="Times New Roman" w:hAnsi="Consolas" w:cs="Times New Roman"/>
                  <w:color w:val="D4D4D4"/>
                  <w:sz w:val="21"/>
                  <w:szCs w:val="21"/>
                </w:rPr>
                <w:delText xml:space="preserve"> {</w:delText>
              </w:r>
            </w:del>
          </w:p>
          <w:p w14:paraId="53A368B8" w14:textId="77777777" w:rsidR="00ED1509" w:rsidRPr="00F84715" w:rsidDel="008B6AF4" w:rsidRDefault="00ED1509">
            <w:pPr>
              <w:pStyle w:val="Heading1Numbered"/>
              <w:rPr>
                <w:del w:id="11778" w:author="Donovan Goode [2]" w:date="2018-11-09T10:04:00Z"/>
                <w:rFonts w:ascii="Consolas" w:eastAsia="Times New Roman" w:hAnsi="Consolas" w:cs="Times New Roman"/>
                <w:color w:val="D4D4D4"/>
                <w:sz w:val="21"/>
                <w:szCs w:val="21"/>
              </w:rPr>
              <w:pPrChange w:id="11779" w:author="Donovan Goode [2]" w:date="2018-11-09T10:05:00Z">
                <w:pPr>
                  <w:shd w:val="clear" w:color="auto" w:fill="1E1E1E"/>
                  <w:spacing w:line="285" w:lineRule="atLeast"/>
                </w:pPr>
              </w:pPrChange>
            </w:pPr>
            <w:del w:id="1178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3EF52DCA" w14:textId="77777777" w:rsidR="00ED1509" w:rsidRPr="00F84715" w:rsidDel="008B6AF4" w:rsidRDefault="00ED1509">
            <w:pPr>
              <w:pStyle w:val="Heading1Numbered"/>
              <w:rPr>
                <w:del w:id="11781" w:author="Donovan Goode [2]" w:date="2018-11-09T10:04:00Z"/>
                <w:rFonts w:ascii="Consolas" w:eastAsia="Times New Roman" w:hAnsi="Consolas" w:cs="Times New Roman"/>
                <w:color w:val="D4D4D4"/>
                <w:sz w:val="21"/>
                <w:szCs w:val="21"/>
              </w:rPr>
              <w:pPrChange w:id="11782" w:author="Donovan Goode [2]" w:date="2018-11-09T10:05:00Z">
                <w:pPr>
                  <w:shd w:val="clear" w:color="auto" w:fill="1E1E1E"/>
                  <w:spacing w:line="285" w:lineRule="atLeast"/>
                </w:pPr>
              </w:pPrChange>
            </w:pPr>
          </w:p>
          <w:p w14:paraId="5EEA7B24" w14:textId="77777777" w:rsidR="00ED1509" w:rsidRPr="00F84715" w:rsidDel="008B6AF4" w:rsidRDefault="00ED1509">
            <w:pPr>
              <w:pStyle w:val="Heading1Numbered"/>
              <w:rPr>
                <w:del w:id="11783" w:author="Donovan Goode [2]" w:date="2018-11-09T10:04:00Z"/>
                <w:rFonts w:ascii="Consolas" w:eastAsia="Times New Roman" w:hAnsi="Consolas" w:cs="Times New Roman"/>
                <w:color w:val="D4D4D4"/>
                <w:sz w:val="21"/>
                <w:szCs w:val="21"/>
              </w:rPr>
              <w:pPrChange w:id="11784" w:author="Donovan Goode [2]" w:date="2018-11-09T10:05:00Z">
                <w:pPr>
                  <w:shd w:val="clear" w:color="auto" w:fill="1E1E1E"/>
                  <w:spacing w:line="285" w:lineRule="atLeast"/>
                </w:pPr>
              </w:pPrChange>
            </w:pPr>
            <w:del w:id="11785" w:author="Donovan Goode [2]" w:date="2018-11-09T10:04:00Z">
              <w:r w:rsidRPr="00F84715" w:rsidDel="008B6AF4">
                <w:rPr>
                  <w:rFonts w:ascii="Consolas" w:eastAsia="Times New Roman" w:hAnsi="Consolas" w:cs="Times New Roman"/>
                  <w:color w:val="D7BA7D"/>
                  <w:sz w:val="21"/>
                  <w:szCs w:val="21"/>
                </w:rPr>
                <w:delText>.wc-header</w:delText>
              </w:r>
              <w:r w:rsidRPr="00F84715" w:rsidDel="008B6AF4">
                <w:rPr>
                  <w:rFonts w:ascii="Consolas" w:eastAsia="Times New Roman" w:hAnsi="Consolas" w:cs="Times New Roman"/>
                  <w:color w:val="D4D4D4"/>
                  <w:sz w:val="21"/>
                  <w:szCs w:val="21"/>
                </w:rPr>
                <w:delText xml:space="preserve"> {</w:delText>
              </w:r>
            </w:del>
          </w:p>
          <w:p w14:paraId="64830F55" w14:textId="77777777" w:rsidR="00ED1509" w:rsidRPr="00F84715" w:rsidDel="008B6AF4" w:rsidRDefault="00ED1509">
            <w:pPr>
              <w:pStyle w:val="Heading1Numbered"/>
              <w:rPr>
                <w:del w:id="11786" w:author="Donovan Goode [2]" w:date="2018-11-09T10:04:00Z"/>
                <w:rFonts w:ascii="Consolas" w:eastAsia="Times New Roman" w:hAnsi="Consolas" w:cs="Times New Roman"/>
                <w:color w:val="D4D4D4"/>
                <w:sz w:val="21"/>
                <w:szCs w:val="21"/>
              </w:rPr>
              <w:pPrChange w:id="11787" w:author="Donovan Goode [2]" w:date="2018-11-09T10:05:00Z">
                <w:pPr>
                  <w:shd w:val="clear" w:color="auto" w:fill="1E1E1E"/>
                  <w:spacing w:line="285" w:lineRule="atLeast"/>
                </w:pPr>
              </w:pPrChange>
            </w:pPr>
            <w:del w:id="117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2F0285E" w14:textId="77777777" w:rsidR="00ED1509" w:rsidRPr="00F84715" w:rsidDel="008B6AF4" w:rsidRDefault="00ED1509">
            <w:pPr>
              <w:pStyle w:val="Heading1Numbered"/>
              <w:rPr>
                <w:del w:id="11789" w:author="Donovan Goode [2]" w:date="2018-11-09T10:04:00Z"/>
                <w:rFonts w:ascii="Consolas" w:eastAsia="Times New Roman" w:hAnsi="Consolas" w:cs="Times New Roman"/>
                <w:color w:val="D4D4D4"/>
                <w:sz w:val="21"/>
                <w:szCs w:val="21"/>
              </w:rPr>
              <w:pPrChange w:id="11790" w:author="Donovan Goode [2]" w:date="2018-11-09T10:05:00Z">
                <w:pPr>
                  <w:shd w:val="clear" w:color="auto" w:fill="1E1E1E"/>
                  <w:spacing w:line="285" w:lineRule="atLeast"/>
                </w:pPr>
              </w:pPrChange>
            </w:pPr>
            <w:del w:id="117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224954A0" w14:textId="77777777" w:rsidR="00ED1509" w:rsidRPr="00F84715" w:rsidDel="008B6AF4" w:rsidRDefault="00ED1509">
            <w:pPr>
              <w:pStyle w:val="Heading1Numbered"/>
              <w:rPr>
                <w:del w:id="11792" w:author="Donovan Goode [2]" w:date="2018-11-09T10:04:00Z"/>
                <w:rFonts w:ascii="Consolas" w:eastAsia="Times New Roman" w:hAnsi="Consolas" w:cs="Times New Roman"/>
                <w:color w:val="D4D4D4"/>
                <w:sz w:val="21"/>
                <w:szCs w:val="21"/>
              </w:rPr>
              <w:pPrChange w:id="11793" w:author="Donovan Goode [2]" w:date="2018-11-09T10:05:00Z">
                <w:pPr>
                  <w:shd w:val="clear" w:color="auto" w:fill="1E1E1E"/>
                  <w:spacing w:line="285" w:lineRule="atLeast"/>
                </w:pPr>
              </w:pPrChange>
            </w:pPr>
            <w:del w:id="117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content-box</w:delText>
              </w:r>
              <w:r w:rsidRPr="00F84715" w:rsidDel="008B6AF4">
                <w:rPr>
                  <w:rFonts w:ascii="Consolas" w:eastAsia="Times New Roman" w:hAnsi="Consolas" w:cs="Times New Roman"/>
                  <w:color w:val="D4D4D4"/>
                  <w:sz w:val="21"/>
                  <w:szCs w:val="21"/>
                </w:rPr>
                <w:delText>;</w:delText>
              </w:r>
            </w:del>
          </w:p>
          <w:p w14:paraId="7240339F" w14:textId="77777777" w:rsidR="00ED1509" w:rsidRPr="00F84715" w:rsidDel="008B6AF4" w:rsidRDefault="00ED1509">
            <w:pPr>
              <w:pStyle w:val="Heading1Numbered"/>
              <w:rPr>
                <w:del w:id="11795" w:author="Donovan Goode [2]" w:date="2018-11-09T10:04:00Z"/>
                <w:rFonts w:ascii="Consolas" w:eastAsia="Times New Roman" w:hAnsi="Consolas" w:cs="Times New Roman"/>
                <w:color w:val="D4D4D4"/>
                <w:sz w:val="21"/>
                <w:szCs w:val="21"/>
              </w:rPr>
              <w:pPrChange w:id="11796" w:author="Donovan Goode [2]" w:date="2018-11-09T10:05:00Z">
                <w:pPr>
                  <w:shd w:val="clear" w:color="auto" w:fill="1E1E1E"/>
                  <w:spacing w:line="285" w:lineRule="atLeast"/>
                </w:pPr>
              </w:pPrChange>
            </w:pPr>
            <w:del w:id="117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24094F21" w14:textId="77777777" w:rsidR="00ED1509" w:rsidRPr="00F84715" w:rsidDel="008B6AF4" w:rsidRDefault="00ED1509">
            <w:pPr>
              <w:pStyle w:val="Heading1Numbered"/>
              <w:rPr>
                <w:del w:id="11798" w:author="Donovan Goode [2]" w:date="2018-11-09T10:04:00Z"/>
                <w:rFonts w:ascii="Consolas" w:eastAsia="Times New Roman" w:hAnsi="Consolas" w:cs="Times New Roman"/>
                <w:color w:val="D4D4D4"/>
                <w:sz w:val="21"/>
                <w:szCs w:val="21"/>
              </w:rPr>
              <w:pPrChange w:id="11799" w:author="Donovan Goode [2]" w:date="2018-11-09T10:05:00Z">
                <w:pPr>
                  <w:shd w:val="clear" w:color="auto" w:fill="1E1E1E"/>
                  <w:spacing w:line="285" w:lineRule="atLeast"/>
                </w:pPr>
              </w:pPrChange>
            </w:pPr>
            <w:del w:id="118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142D5BEA" w14:textId="77777777" w:rsidR="00ED1509" w:rsidRPr="00F84715" w:rsidDel="008B6AF4" w:rsidRDefault="00ED1509">
            <w:pPr>
              <w:pStyle w:val="Heading1Numbered"/>
              <w:rPr>
                <w:del w:id="11801" w:author="Donovan Goode [2]" w:date="2018-11-09T10:04:00Z"/>
                <w:rFonts w:ascii="Consolas" w:eastAsia="Times New Roman" w:hAnsi="Consolas" w:cs="Times New Roman"/>
                <w:color w:val="D4D4D4"/>
                <w:sz w:val="21"/>
                <w:szCs w:val="21"/>
              </w:rPr>
              <w:pPrChange w:id="11802" w:author="Donovan Goode [2]" w:date="2018-11-09T10:05:00Z">
                <w:pPr>
                  <w:shd w:val="clear" w:color="auto" w:fill="1E1E1E"/>
                  <w:spacing w:line="285" w:lineRule="atLeast"/>
                </w:pPr>
              </w:pPrChange>
            </w:pPr>
            <w:del w:id="118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2B2BD8F4" w14:textId="77777777" w:rsidR="00ED1509" w:rsidRPr="00F84715" w:rsidDel="008B6AF4" w:rsidRDefault="00ED1509">
            <w:pPr>
              <w:pStyle w:val="Heading1Numbered"/>
              <w:rPr>
                <w:del w:id="11804" w:author="Donovan Goode [2]" w:date="2018-11-09T10:04:00Z"/>
                <w:rFonts w:ascii="Consolas" w:eastAsia="Times New Roman" w:hAnsi="Consolas" w:cs="Times New Roman"/>
                <w:color w:val="D4D4D4"/>
                <w:sz w:val="21"/>
                <w:szCs w:val="21"/>
              </w:rPr>
              <w:pPrChange w:id="11805" w:author="Donovan Goode [2]" w:date="2018-11-09T10:05:00Z">
                <w:pPr>
                  <w:shd w:val="clear" w:color="auto" w:fill="1E1E1E"/>
                  <w:spacing w:line="285" w:lineRule="atLeast"/>
                </w:pPr>
              </w:pPrChange>
            </w:pPr>
            <w:del w:id="118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C2EE447" w14:textId="77777777" w:rsidR="00ED1509" w:rsidRPr="00F84715" w:rsidDel="008B6AF4" w:rsidRDefault="00ED1509">
            <w:pPr>
              <w:pStyle w:val="Heading1Numbered"/>
              <w:rPr>
                <w:del w:id="11807" w:author="Donovan Goode [2]" w:date="2018-11-09T10:04:00Z"/>
                <w:rFonts w:ascii="Consolas" w:eastAsia="Times New Roman" w:hAnsi="Consolas" w:cs="Times New Roman"/>
                <w:color w:val="D4D4D4"/>
                <w:sz w:val="21"/>
                <w:szCs w:val="21"/>
              </w:rPr>
              <w:pPrChange w:id="11808" w:author="Donovan Goode [2]" w:date="2018-11-09T10:05:00Z">
                <w:pPr>
                  <w:shd w:val="clear" w:color="auto" w:fill="1E1E1E"/>
                  <w:spacing w:line="285" w:lineRule="atLeast"/>
                </w:pPr>
              </w:pPrChange>
            </w:pPr>
            <w:del w:id="118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3DF85741" w14:textId="77777777" w:rsidR="00ED1509" w:rsidRPr="00F84715" w:rsidDel="008B6AF4" w:rsidRDefault="00ED1509">
            <w:pPr>
              <w:pStyle w:val="Heading1Numbered"/>
              <w:rPr>
                <w:del w:id="11810" w:author="Donovan Goode [2]" w:date="2018-11-09T10:04:00Z"/>
                <w:rFonts w:ascii="Consolas" w:eastAsia="Times New Roman" w:hAnsi="Consolas" w:cs="Times New Roman"/>
                <w:color w:val="D4D4D4"/>
                <w:sz w:val="21"/>
                <w:szCs w:val="21"/>
              </w:rPr>
              <w:pPrChange w:id="11811" w:author="Donovan Goode [2]" w:date="2018-11-09T10:05:00Z">
                <w:pPr>
                  <w:shd w:val="clear" w:color="auto" w:fill="1E1E1E"/>
                  <w:spacing w:line="285" w:lineRule="atLeast"/>
                </w:pPr>
              </w:pPrChange>
            </w:pPr>
            <w:del w:id="118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7B381BD2" w14:textId="77777777" w:rsidR="00ED1509" w:rsidRPr="00F84715" w:rsidDel="008B6AF4" w:rsidRDefault="00ED1509">
            <w:pPr>
              <w:pStyle w:val="Heading1Numbered"/>
              <w:rPr>
                <w:del w:id="11813" w:author="Donovan Goode [2]" w:date="2018-11-09T10:04:00Z"/>
                <w:rFonts w:ascii="Consolas" w:eastAsia="Times New Roman" w:hAnsi="Consolas" w:cs="Times New Roman"/>
                <w:color w:val="D4D4D4"/>
                <w:sz w:val="21"/>
                <w:szCs w:val="21"/>
              </w:rPr>
              <w:pPrChange w:id="11814" w:author="Donovan Goode [2]" w:date="2018-11-09T10:05:00Z">
                <w:pPr>
                  <w:shd w:val="clear" w:color="auto" w:fill="1E1E1E"/>
                  <w:spacing w:line="285" w:lineRule="atLeast"/>
                </w:pPr>
              </w:pPrChange>
            </w:pPr>
            <w:del w:id="118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29044DF" w14:textId="77777777" w:rsidR="00ED1509" w:rsidRPr="00F84715" w:rsidDel="008B6AF4" w:rsidRDefault="00ED1509">
            <w:pPr>
              <w:pStyle w:val="Heading1Numbered"/>
              <w:rPr>
                <w:del w:id="11816" w:author="Donovan Goode [2]" w:date="2018-11-09T10:04:00Z"/>
                <w:rFonts w:ascii="Consolas" w:eastAsia="Times New Roman" w:hAnsi="Consolas" w:cs="Times New Roman"/>
                <w:color w:val="D4D4D4"/>
                <w:sz w:val="21"/>
                <w:szCs w:val="21"/>
              </w:rPr>
              <w:pPrChange w:id="11817" w:author="Donovan Goode [2]" w:date="2018-11-09T10:05:00Z">
                <w:pPr>
                  <w:shd w:val="clear" w:color="auto" w:fill="1E1E1E"/>
                  <w:spacing w:line="285" w:lineRule="atLeast"/>
                </w:pPr>
              </w:pPrChange>
            </w:pPr>
            <w:del w:id="118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3AEE2F8" w14:textId="77777777" w:rsidR="00ED1509" w:rsidRPr="00F84715" w:rsidDel="008B6AF4" w:rsidRDefault="00ED1509">
            <w:pPr>
              <w:pStyle w:val="Heading1Numbered"/>
              <w:rPr>
                <w:del w:id="11819" w:author="Donovan Goode [2]" w:date="2018-11-09T10:04:00Z"/>
                <w:rFonts w:ascii="Consolas" w:eastAsia="Times New Roman" w:hAnsi="Consolas" w:cs="Times New Roman"/>
                <w:color w:val="D4D4D4"/>
                <w:sz w:val="21"/>
                <w:szCs w:val="21"/>
              </w:rPr>
              <w:pPrChange w:id="11820" w:author="Donovan Goode [2]" w:date="2018-11-09T10:05:00Z">
                <w:pPr>
                  <w:shd w:val="clear" w:color="auto" w:fill="1E1E1E"/>
                  <w:spacing w:line="285" w:lineRule="atLeast"/>
                </w:pPr>
              </w:pPrChange>
            </w:pPr>
            <w:del w:id="118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7463AA1" w14:textId="77777777" w:rsidR="00ED1509" w:rsidRPr="00F84715" w:rsidDel="008B6AF4" w:rsidRDefault="00ED1509">
            <w:pPr>
              <w:pStyle w:val="Heading1Numbered"/>
              <w:rPr>
                <w:del w:id="11822" w:author="Donovan Goode [2]" w:date="2018-11-09T10:04:00Z"/>
                <w:rFonts w:ascii="Consolas" w:eastAsia="Times New Roman" w:hAnsi="Consolas" w:cs="Times New Roman"/>
                <w:color w:val="D4D4D4"/>
                <w:sz w:val="21"/>
                <w:szCs w:val="21"/>
              </w:rPr>
              <w:pPrChange w:id="11823" w:author="Donovan Goode [2]" w:date="2018-11-09T10:05:00Z">
                <w:pPr>
                  <w:shd w:val="clear" w:color="auto" w:fill="1E1E1E"/>
                  <w:spacing w:line="285" w:lineRule="atLeast"/>
                </w:pPr>
              </w:pPrChange>
            </w:pPr>
            <w:del w:id="118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C4419F6" w14:textId="77777777" w:rsidR="00ED1509" w:rsidRPr="00F84715" w:rsidDel="008B6AF4" w:rsidRDefault="00ED1509">
            <w:pPr>
              <w:pStyle w:val="Heading1Numbered"/>
              <w:rPr>
                <w:del w:id="11825" w:author="Donovan Goode [2]" w:date="2018-11-09T10:04:00Z"/>
                <w:rFonts w:ascii="Consolas" w:eastAsia="Times New Roman" w:hAnsi="Consolas" w:cs="Times New Roman"/>
                <w:color w:val="D4D4D4"/>
                <w:sz w:val="21"/>
                <w:szCs w:val="21"/>
              </w:rPr>
              <w:pPrChange w:id="11826" w:author="Donovan Goode [2]" w:date="2018-11-09T10:05:00Z">
                <w:pPr>
                  <w:shd w:val="clear" w:color="auto" w:fill="1E1E1E"/>
                  <w:spacing w:line="285" w:lineRule="atLeast"/>
                </w:pPr>
              </w:pPrChange>
            </w:pPr>
          </w:p>
          <w:p w14:paraId="0BA4ECA7" w14:textId="77777777" w:rsidR="00ED1509" w:rsidRPr="00F84715" w:rsidDel="008B6AF4" w:rsidRDefault="00ED1509">
            <w:pPr>
              <w:pStyle w:val="Heading1Numbered"/>
              <w:rPr>
                <w:del w:id="11827" w:author="Donovan Goode [2]" w:date="2018-11-09T10:04:00Z"/>
                <w:rFonts w:ascii="Consolas" w:eastAsia="Times New Roman" w:hAnsi="Consolas" w:cs="Times New Roman"/>
                <w:color w:val="D4D4D4"/>
                <w:sz w:val="21"/>
                <w:szCs w:val="21"/>
              </w:rPr>
              <w:pPrChange w:id="11828" w:author="Donovan Goode [2]" w:date="2018-11-09T10:05:00Z">
                <w:pPr>
                  <w:shd w:val="clear" w:color="auto" w:fill="1E1E1E"/>
                  <w:spacing w:line="285" w:lineRule="atLeast"/>
                </w:pPr>
              </w:pPrChange>
            </w:pPr>
            <w:del w:id="11829" w:author="Donovan Goode [2]" w:date="2018-11-09T10:04:00Z">
              <w:r w:rsidRPr="00F84715" w:rsidDel="008B6AF4">
                <w:rPr>
                  <w:rFonts w:ascii="Consolas" w:eastAsia="Times New Roman" w:hAnsi="Consolas" w:cs="Times New Roman"/>
                  <w:color w:val="D7BA7D"/>
                  <w:sz w:val="21"/>
                  <w:szCs w:val="21"/>
                </w:rPr>
                <w:delText>.wc-time</w:delText>
              </w:r>
              <w:r w:rsidRPr="00F84715" w:rsidDel="008B6AF4">
                <w:rPr>
                  <w:rFonts w:ascii="Consolas" w:eastAsia="Times New Roman" w:hAnsi="Consolas" w:cs="Times New Roman"/>
                  <w:color w:val="D4D4D4"/>
                  <w:sz w:val="21"/>
                  <w:szCs w:val="21"/>
                </w:rPr>
                <w:delText xml:space="preserve"> {</w:delText>
              </w:r>
            </w:del>
          </w:p>
          <w:p w14:paraId="511786ED" w14:textId="77777777" w:rsidR="00ED1509" w:rsidRPr="00F84715" w:rsidDel="008B6AF4" w:rsidRDefault="00ED1509">
            <w:pPr>
              <w:pStyle w:val="Heading1Numbered"/>
              <w:rPr>
                <w:del w:id="11830" w:author="Donovan Goode [2]" w:date="2018-11-09T10:04:00Z"/>
                <w:rFonts w:ascii="Consolas" w:eastAsia="Times New Roman" w:hAnsi="Consolas" w:cs="Times New Roman"/>
                <w:color w:val="D4D4D4"/>
                <w:sz w:val="21"/>
                <w:szCs w:val="21"/>
              </w:rPr>
              <w:pPrChange w:id="11831" w:author="Donovan Goode [2]" w:date="2018-11-09T10:05:00Z">
                <w:pPr>
                  <w:shd w:val="clear" w:color="auto" w:fill="1E1E1E"/>
                  <w:spacing w:line="285" w:lineRule="atLeast"/>
                </w:pPr>
              </w:pPrChange>
            </w:pPr>
            <w:del w:id="1183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#999999</w:delText>
              </w:r>
              <w:r w:rsidRPr="00F84715" w:rsidDel="008B6AF4">
                <w:rPr>
                  <w:rFonts w:ascii="Consolas" w:eastAsia="Times New Roman" w:hAnsi="Consolas" w:cs="Times New Roman"/>
                  <w:color w:val="D4D4D4"/>
                  <w:sz w:val="21"/>
                  <w:szCs w:val="21"/>
                </w:rPr>
                <w:delText>;</w:delText>
              </w:r>
            </w:del>
          </w:p>
          <w:p w14:paraId="0EA01E26" w14:textId="77777777" w:rsidR="00ED1509" w:rsidRPr="00F84715" w:rsidDel="008B6AF4" w:rsidRDefault="00ED1509">
            <w:pPr>
              <w:pStyle w:val="Heading1Numbered"/>
              <w:rPr>
                <w:del w:id="11833" w:author="Donovan Goode [2]" w:date="2018-11-09T10:04:00Z"/>
                <w:rFonts w:ascii="Consolas" w:eastAsia="Times New Roman" w:hAnsi="Consolas" w:cs="Times New Roman"/>
                <w:color w:val="D4D4D4"/>
                <w:sz w:val="21"/>
                <w:szCs w:val="21"/>
              </w:rPr>
              <w:pPrChange w:id="11834" w:author="Donovan Goode [2]" w:date="2018-11-09T10:05:00Z">
                <w:pPr>
                  <w:shd w:val="clear" w:color="auto" w:fill="1E1E1E"/>
                  <w:spacing w:line="285" w:lineRule="atLeast"/>
                </w:pPr>
              </w:pPrChange>
            </w:pPr>
            <w:del w:id="1183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 }</w:delText>
              </w:r>
            </w:del>
          </w:p>
          <w:p w14:paraId="2FB1486F" w14:textId="77777777" w:rsidR="00ED1509" w:rsidRPr="00F84715" w:rsidDel="008B6AF4" w:rsidRDefault="00ED1509">
            <w:pPr>
              <w:pStyle w:val="Heading1Numbered"/>
              <w:rPr>
                <w:del w:id="11836" w:author="Donovan Goode [2]" w:date="2018-11-09T10:04:00Z"/>
                <w:rFonts w:ascii="Consolas" w:eastAsia="Times New Roman" w:hAnsi="Consolas" w:cs="Times New Roman"/>
                <w:color w:val="D4D4D4"/>
                <w:sz w:val="21"/>
                <w:szCs w:val="21"/>
              </w:rPr>
              <w:pPrChange w:id="11837" w:author="Donovan Goode [2]" w:date="2018-11-09T10:05:00Z">
                <w:pPr>
                  <w:shd w:val="clear" w:color="auto" w:fill="1E1E1E"/>
                  <w:spacing w:line="285" w:lineRule="atLeast"/>
                </w:pPr>
              </w:pPrChange>
            </w:pPr>
          </w:p>
          <w:p w14:paraId="3F349FBE" w14:textId="77777777" w:rsidR="00ED1509" w:rsidRPr="00F84715" w:rsidDel="008B6AF4" w:rsidRDefault="00ED1509">
            <w:pPr>
              <w:pStyle w:val="Heading1Numbered"/>
              <w:rPr>
                <w:del w:id="11838" w:author="Donovan Goode [2]" w:date="2018-11-09T10:04:00Z"/>
                <w:rFonts w:ascii="Consolas" w:eastAsia="Times New Roman" w:hAnsi="Consolas" w:cs="Times New Roman"/>
                <w:color w:val="D4D4D4"/>
                <w:sz w:val="21"/>
                <w:szCs w:val="21"/>
              </w:rPr>
              <w:pPrChange w:id="11839" w:author="Donovan Goode [2]" w:date="2018-11-09T10:05:00Z">
                <w:pPr>
                  <w:shd w:val="clear" w:color="auto" w:fill="1E1E1E"/>
                  <w:spacing w:line="285" w:lineRule="atLeast"/>
                </w:pPr>
              </w:pPrChange>
            </w:pPr>
            <w:del w:id="11840" w:author="Donovan Goode [2]" w:date="2018-11-09T10:04:00Z">
              <w:r w:rsidRPr="00F84715" w:rsidDel="008B6AF4">
                <w:rPr>
                  <w:rFonts w:ascii="Consolas" w:eastAsia="Times New Roman" w:hAnsi="Consolas" w:cs="Times New Roman"/>
                  <w:color w:val="D7BA7D"/>
                  <w:sz w:val="21"/>
                  <w:szCs w:val="21"/>
                </w:rPr>
                <w:delText>.wc-message-groups</w:delText>
              </w:r>
              <w:r w:rsidRPr="00F84715" w:rsidDel="008B6AF4">
                <w:rPr>
                  <w:rFonts w:ascii="Consolas" w:eastAsia="Times New Roman" w:hAnsi="Consolas" w:cs="Times New Roman"/>
                  <w:color w:val="D4D4D4"/>
                  <w:sz w:val="21"/>
                  <w:szCs w:val="21"/>
                </w:rPr>
                <w:delText xml:space="preserve"> {</w:delText>
              </w:r>
            </w:del>
          </w:p>
          <w:p w14:paraId="60E1188F" w14:textId="77777777" w:rsidR="00ED1509" w:rsidRPr="00F84715" w:rsidDel="008B6AF4" w:rsidRDefault="00ED1509">
            <w:pPr>
              <w:pStyle w:val="Heading1Numbered"/>
              <w:rPr>
                <w:del w:id="11841" w:author="Donovan Goode [2]" w:date="2018-11-09T10:04:00Z"/>
                <w:rFonts w:ascii="Consolas" w:eastAsia="Times New Roman" w:hAnsi="Consolas" w:cs="Times New Roman"/>
                <w:color w:val="D4D4D4"/>
                <w:sz w:val="21"/>
                <w:szCs w:val="21"/>
              </w:rPr>
              <w:pPrChange w:id="11842" w:author="Donovan Goode [2]" w:date="2018-11-09T10:05:00Z">
                <w:pPr>
                  <w:shd w:val="clear" w:color="auto" w:fill="1E1E1E"/>
                  <w:spacing w:line="285" w:lineRule="atLeast"/>
                </w:pPr>
              </w:pPrChange>
            </w:pPr>
            <w:del w:id="1184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36780C4D" w14:textId="77777777" w:rsidR="00ED1509" w:rsidRPr="00F84715" w:rsidDel="008B6AF4" w:rsidRDefault="00ED1509">
            <w:pPr>
              <w:pStyle w:val="Heading1Numbered"/>
              <w:rPr>
                <w:del w:id="11844" w:author="Donovan Goode [2]" w:date="2018-11-09T10:04:00Z"/>
                <w:rFonts w:ascii="Consolas" w:eastAsia="Times New Roman" w:hAnsi="Consolas" w:cs="Times New Roman"/>
                <w:color w:val="D4D4D4"/>
                <w:sz w:val="21"/>
                <w:szCs w:val="21"/>
              </w:rPr>
              <w:pPrChange w:id="11845" w:author="Donovan Goode [2]" w:date="2018-11-09T10:05:00Z">
                <w:pPr>
                  <w:shd w:val="clear" w:color="auto" w:fill="1E1E1E"/>
                  <w:spacing w:line="285" w:lineRule="atLeast"/>
                </w:pPr>
              </w:pPrChange>
            </w:pPr>
            <w:del w:id="118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67CC475" w14:textId="77777777" w:rsidR="00ED1509" w:rsidRPr="00F84715" w:rsidDel="008B6AF4" w:rsidRDefault="00ED1509">
            <w:pPr>
              <w:pStyle w:val="Heading1Numbered"/>
              <w:rPr>
                <w:del w:id="11847" w:author="Donovan Goode [2]" w:date="2018-11-09T10:04:00Z"/>
                <w:rFonts w:ascii="Consolas" w:eastAsia="Times New Roman" w:hAnsi="Consolas" w:cs="Times New Roman"/>
                <w:color w:val="D4D4D4"/>
                <w:sz w:val="21"/>
                <w:szCs w:val="21"/>
              </w:rPr>
              <w:pPrChange w:id="11848" w:author="Donovan Goode [2]" w:date="2018-11-09T10:05:00Z">
                <w:pPr>
                  <w:shd w:val="clear" w:color="auto" w:fill="1E1E1E"/>
                  <w:spacing w:line="285" w:lineRule="atLeast"/>
                </w:pPr>
              </w:pPrChange>
            </w:pPr>
            <w:del w:id="118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B899837" w14:textId="77777777" w:rsidR="00ED1509" w:rsidRPr="00F84715" w:rsidDel="008B6AF4" w:rsidRDefault="00ED1509">
            <w:pPr>
              <w:pStyle w:val="Heading1Numbered"/>
              <w:rPr>
                <w:del w:id="11850" w:author="Donovan Goode [2]" w:date="2018-11-09T10:04:00Z"/>
                <w:rFonts w:ascii="Consolas" w:eastAsia="Times New Roman" w:hAnsi="Consolas" w:cs="Times New Roman"/>
                <w:color w:val="D4D4D4"/>
                <w:sz w:val="21"/>
                <w:szCs w:val="21"/>
              </w:rPr>
              <w:pPrChange w:id="11851" w:author="Donovan Goode [2]" w:date="2018-11-09T10:05:00Z">
                <w:pPr>
                  <w:shd w:val="clear" w:color="auto" w:fill="1E1E1E"/>
                  <w:spacing w:line="285" w:lineRule="atLeast"/>
                </w:pPr>
              </w:pPrChange>
            </w:pPr>
            <w:del w:id="118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8A15C69" w14:textId="77777777" w:rsidR="00ED1509" w:rsidRPr="00F84715" w:rsidDel="008B6AF4" w:rsidRDefault="00ED1509">
            <w:pPr>
              <w:pStyle w:val="Heading1Numbered"/>
              <w:rPr>
                <w:del w:id="11853" w:author="Donovan Goode [2]" w:date="2018-11-09T10:04:00Z"/>
                <w:rFonts w:ascii="Consolas" w:eastAsia="Times New Roman" w:hAnsi="Consolas" w:cs="Times New Roman"/>
                <w:color w:val="D4D4D4"/>
                <w:sz w:val="21"/>
                <w:szCs w:val="21"/>
              </w:rPr>
              <w:pPrChange w:id="11854" w:author="Donovan Goode [2]" w:date="2018-11-09T10:05:00Z">
                <w:pPr>
                  <w:shd w:val="clear" w:color="auto" w:fill="1E1E1E"/>
                  <w:spacing w:line="285" w:lineRule="atLeast"/>
                </w:pPr>
              </w:pPrChange>
            </w:pPr>
            <w:del w:id="118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0162E750" w14:textId="77777777" w:rsidR="00ED1509" w:rsidRPr="00F84715" w:rsidDel="008B6AF4" w:rsidRDefault="00ED1509">
            <w:pPr>
              <w:pStyle w:val="Heading1Numbered"/>
              <w:rPr>
                <w:del w:id="11856" w:author="Donovan Goode [2]" w:date="2018-11-09T10:04:00Z"/>
                <w:rFonts w:ascii="Consolas" w:eastAsia="Times New Roman" w:hAnsi="Consolas" w:cs="Times New Roman"/>
                <w:color w:val="D4D4D4"/>
                <w:sz w:val="21"/>
                <w:szCs w:val="21"/>
              </w:rPr>
              <w:pPrChange w:id="11857" w:author="Donovan Goode [2]" w:date="2018-11-09T10:05:00Z">
                <w:pPr>
                  <w:shd w:val="clear" w:color="auto" w:fill="1E1E1E"/>
                  <w:spacing w:line="285" w:lineRule="atLeast"/>
                </w:pPr>
              </w:pPrChange>
            </w:pPr>
            <w:del w:id="118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scroll</w:delText>
              </w:r>
              <w:r w:rsidRPr="00F84715" w:rsidDel="008B6AF4">
                <w:rPr>
                  <w:rFonts w:ascii="Consolas" w:eastAsia="Times New Roman" w:hAnsi="Consolas" w:cs="Times New Roman"/>
                  <w:color w:val="D4D4D4"/>
                  <w:sz w:val="21"/>
                  <w:szCs w:val="21"/>
                </w:rPr>
                <w:delText>;</w:delText>
              </w:r>
            </w:del>
          </w:p>
          <w:p w14:paraId="4A50A042" w14:textId="77777777" w:rsidR="00ED1509" w:rsidRPr="00F84715" w:rsidDel="008B6AF4" w:rsidRDefault="00ED1509">
            <w:pPr>
              <w:pStyle w:val="Heading1Numbered"/>
              <w:rPr>
                <w:del w:id="11859" w:author="Donovan Goode [2]" w:date="2018-11-09T10:04:00Z"/>
                <w:rFonts w:ascii="Consolas" w:eastAsia="Times New Roman" w:hAnsi="Consolas" w:cs="Times New Roman"/>
                <w:color w:val="D4D4D4"/>
                <w:sz w:val="21"/>
                <w:szCs w:val="21"/>
              </w:rPr>
              <w:pPrChange w:id="11860" w:author="Donovan Goode [2]" w:date="2018-11-09T10:05:00Z">
                <w:pPr>
                  <w:shd w:val="clear" w:color="auto" w:fill="1E1E1E"/>
                  <w:spacing w:line="285" w:lineRule="atLeast"/>
                </w:pPr>
              </w:pPrChange>
            </w:pPr>
            <w:del w:id="118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1220E6A9" w14:textId="77777777" w:rsidR="00ED1509" w:rsidRPr="00F84715" w:rsidDel="008B6AF4" w:rsidRDefault="00ED1509">
            <w:pPr>
              <w:pStyle w:val="Heading1Numbered"/>
              <w:rPr>
                <w:del w:id="11862" w:author="Donovan Goode [2]" w:date="2018-11-09T10:04:00Z"/>
                <w:rFonts w:ascii="Consolas" w:eastAsia="Times New Roman" w:hAnsi="Consolas" w:cs="Times New Roman"/>
                <w:color w:val="D4D4D4"/>
                <w:sz w:val="21"/>
                <w:szCs w:val="21"/>
              </w:rPr>
              <w:pPrChange w:id="11863" w:author="Donovan Goode [2]" w:date="2018-11-09T10:05:00Z">
                <w:pPr>
                  <w:shd w:val="clear" w:color="auto" w:fill="1E1E1E"/>
                  <w:spacing w:line="285" w:lineRule="atLeast"/>
                </w:pPr>
              </w:pPrChange>
            </w:pPr>
            <w:del w:id="118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33DA8CE" w14:textId="77777777" w:rsidR="00ED1509" w:rsidRPr="00F84715" w:rsidDel="008B6AF4" w:rsidRDefault="00ED1509">
            <w:pPr>
              <w:pStyle w:val="Heading1Numbered"/>
              <w:rPr>
                <w:del w:id="11865" w:author="Donovan Goode [2]" w:date="2018-11-09T10:04:00Z"/>
                <w:rFonts w:ascii="Consolas" w:eastAsia="Times New Roman" w:hAnsi="Consolas" w:cs="Times New Roman"/>
                <w:color w:val="D4D4D4"/>
                <w:sz w:val="21"/>
                <w:szCs w:val="21"/>
              </w:rPr>
              <w:pPrChange w:id="11866" w:author="Donovan Goode [2]" w:date="2018-11-09T10:05:00Z">
                <w:pPr>
                  <w:shd w:val="clear" w:color="auto" w:fill="1E1E1E"/>
                  <w:spacing w:line="285" w:lineRule="atLeast"/>
                </w:pPr>
              </w:pPrChange>
            </w:pPr>
            <w:del w:id="118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F819E49" w14:textId="77777777" w:rsidR="00ED1509" w:rsidRPr="00F84715" w:rsidDel="008B6AF4" w:rsidRDefault="00ED1509">
            <w:pPr>
              <w:pStyle w:val="Heading1Numbered"/>
              <w:rPr>
                <w:del w:id="11868" w:author="Donovan Goode [2]" w:date="2018-11-09T10:04:00Z"/>
                <w:rFonts w:ascii="Consolas" w:eastAsia="Times New Roman" w:hAnsi="Consolas" w:cs="Times New Roman"/>
                <w:color w:val="D4D4D4"/>
                <w:sz w:val="21"/>
                <w:szCs w:val="21"/>
              </w:rPr>
              <w:pPrChange w:id="11869" w:author="Donovan Goode [2]" w:date="2018-11-09T10:05:00Z">
                <w:pPr>
                  <w:shd w:val="clear" w:color="auto" w:fill="1E1E1E"/>
                  <w:spacing w:line="285" w:lineRule="atLeast"/>
                </w:pPr>
              </w:pPrChange>
            </w:pPr>
            <w:del w:id="118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38px</w:delText>
              </w:r>
              <w:r w:rsidRPr="00F84715" w:rsidDel="008B6AF4">
                <w:rPr>
                  <w:rFonts w:ascii="Consolas" w:eastAsia="Times New Roman" w:hAnsi="Consolas" w:cs="Times New Roman"/>
                  <w:color w:val="D4D4D4"/>
                  <w:sz w:val="21"/>
                  <w:szCs w:val="21"/>
                </w:rPr>
                <w:delText>;</w:delText>
              </w:r>
            </w:del>
          </w:p>
          <w:p w14:paraId="6AA219E1" w14:textId="77777777" w:rsidR="00ED1509" w:rsidRPr="00F84715" w:rsidDel="008B6AF4" w:rsidRDefault="00ED1509">
            <w:pPr>
              <w:pStyle w:val="Heading1Numbered"/>
              <w:rPr>
                <w:del w:id="11871" w:author="Donovan Goode [2]" w:date="2018-11-09T10:04:00Z"/>
                <w:rFonts w:ascii="Consolas" w:eastAsia="Times New Roman" w:hAnsi="Consolas" w:cs="Times New Roman"/>
                <w:color w:val="D4D4D4"/>
                <w:sz w:val="21"/>
                <w:szCs w:val="21"/>
              </w:rPr>
              <w:pPrChange w:id="11872" w:author="Donovan Goode [2]" w:date="2018-11-09T10:05:00Z">
                <w:pPr>
                  <w:shd w:val="clear" w:color="auto" w:fill="1E1E1E"/>
                  <w:spacing w:line="285" w:lineRule="atLeast"/>
                </w:pPr>
              </w:pPrChange>
            </w:pPr>
            <w:del w:id="118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transform </w:delText>
              </w:r>
              <w:r w:rsidRPr="00F84715" w:rsidDel="008B6AF4">
                <w:rPr>
                  <w:rFonts w:ascii="Consolas" w:eastAsia="Times New Roman" w:hAnsi="Consolas" w:cs="Times New Roman"/>
                  <w:color w:val="B5CEA8"/>
                  <w:sz w:val="21"/>
                  <w:szCs w:val="21"/>
                </w:rPr>
                <w:delText>0.2s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cubic-bezier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7C7B1E4" w14:textId="77777777" w:rsidR="00ED1509" w:rsidRPr="00F84715" w:rsidDel="008B6AF4" w:rsidRDefault="00ED1509">
            <w:pPr>
              <w:pStyle w:val="Heading1Numbered"/>
              <w:rPr>
                <w:del w:id="11874" w:author="Donovan Goode [2]" w:date="2018-11-09T10:04:00Z"/>
                <w:rFonts w:ascii="Consolas" w:eastAsia="Times New Roman" w:hAnsi="Consolas" w:cs="Times New Roman"/>
                <w:color w:val="D4D4D4"/>
                <w:sz w:val="21"/>
                <w:szCs w:val="21"/>
              </w:rPr>
              <w:pPrChange w:id="11875" w:author="Donovan Goode [2]" w:date="2018-11-09T10:05:00Z">
                <w:pPr>
                  <w:shd w:val="clear" w:color="auto" w:fill="1E1E1E"/>
                  <w:spacing w:line="285" w:lineRule="atLeast"/>
                </w:pPr>
              </w:pPrChange>
            </w:pPr>
            <w:del w:id="118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.wc-message-groups.no-header</w:delText>
              </w:r>
              <w:r w:rsidRPr="00F84715" w:rsidDel="008B6AF4">
                <w:rPr>
                  <w:rFonts w:ascii="Consolas" w:eastAsia="Times New Roman" w:hAnsi="Consolas" w:cs="Times New Roman"/>
                  <w:color w:val="D4D4D4"/>
                  <w:sz w:val="21"/>
                  <w:szCs w:val="21"/>
                </w:rPr>
                <w:delText xml:space="preserve"> {</w:delText>
              </w:r>
            </w:del>
          </w:p>
          <w:p w14:paraId="730059E8" w14:textId="77777777" w:rsidR="00ED1509" w:rsidRPr="00F84715" w:rsidDel="008B6AF4" w:rsidRDefault="00ED1509">
            <w:pPr>
              <w:pStyle w:val="Heading1Numbered"/>
              <w:rPr>
                <w:del w:id="11877" w:author="Donovan Goode [2]" w:date="2018-11-09T10:04:00Z"/>
                <w:rFonts w:ascii="Consolas" w:eastAsia="Times New Roman" w:hAnsi="Consolas" w:cs="Times New Roman"/>
                <w:color w:val="D4D4D4"/>
                <w:sz w:val="21"/>
                <w:szCs w:val="21"/>
              </w:rPr>
              <w:pPrChange w:id="11878" w:author="Donovan Goode [2]" w:date="2018-11-09T10:05:00Z">
                <w:pPr>
                  <w:shd w:val="clear" w:color="auto" w:fill="1E1E1E"/>
                  <w:spacing w:line="285" w:lineRule="atLeast"/>
                </w:pPr>
              </w:pPrChange>
            </w:pPr>
            <w:del w:id="118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F861091" w14:textId="77777777" w:rsidR="00ED1509" w:rsidRPr="00F84715" w:rsidDel="008B6AF4" w:rsidRDefault="00ED1509">
            <w:pPr>
              <w:pStyle w:val="Heading1Numbered"/>
              <w:rPr>
                <w:del w:id="11880" w:author="Donovan Goode [2]" w:date="2018-11-09T10:04:00Z"/>
                <w:rFonts w:ascii="Consolas" w:eastAsia="Times New Roman" w:hAnsi="Consolas" w:cs="Times New Roman"/>
                <w:color w:val="D4D4D4"/>
                <w:sz w:val="21"/>
                <w:szCs w:val="21"/>
              </w:rPr>
              <w:pPrChange w:id="11881" w:author="Donovan Goode [2]" w:date="2018-11-09T10:05:00Z">
                <w:pPr>
                  <w:shd w:val="clear" w:color="auto" w:fill="1E1E1E"/>
                  <w:spacing w:line="285" w:lineRule="atLeast"/>
                </w:pPr>
              </w:pPrChange>
            </w:pPr>
            <w:del w:id="118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.wc-message-groups.disabled</w:delText>
              </w:r>
              <w:r w:rsidRPr="00F84715" w:rsidDel="008B6AF4">
                <w:rPr>
                  <w:rFonts w:ascii="Consolas" w:eastAsia="Times New Roman" w:hAnsi="Consolas" w:cs="Times New Roman"/>
                  <w:color w:val="D4D4D4"/>
                  <w:sz w:val="21"/>
                  <w:szCs w:val="21"/>
                </w:rPr>
                <w:delText xml:space="preserve"> {</w:delText>
              </w:r>
            </w:del>
          </w:p>
          <w:p w14:paraId="05366B1D" w14:textId="77777777" w:rsidR="00ED1509" w:rsidRPr="00F84715" w:rsidDel="008B6AF4" w:rsidRDefault="00ED1509">
            <w:pPr>
              <w:pStyle w:val="Heading1Numbered"/>
              <w:rPr>
                <w:del w:id="11883" w:author="Donovan Goode [2]" w:date="2018-11-09T10:04:00Z"/>
                <w:rFonts w:ascii="Consolas" w:eastAsia="Times New Roman" w:hAnsi="Consolas" w:cs="Times New Roman"/>
                <w:color w:val="D4D4D4"/>
                <w:sz w:val="21"/>
                <w:szCs w:val="21"/>
              </w:rPr>
              <w:pPrChange w:id="11884" w:author="Donovan Goode [2]" w:date="2018-11-09T10:05:00Z">
                <w:pPr>
                  <w:shd w:val="clear" w:color="auto" w:fill="1E1E1E"/>
                  <w:spacing w:line="285" w:lineRule="atLeast"/>
                </w:pPr>
              </w:pPrChange>
            </w:pPr>
            <w:del w:id="118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13B7E252" w14:textId="77777777" w:rsidR="00ED1509" w:rsidRPr="00F84715" w:rsidDel="008B6AF4" w:rsidRDefault="00ED1509">
            <w:pPr>
              <w:pStyle w:val="Heading1Numbered"/>
              <w:rPr>
                <w:del w:id="11886" w:author="Donovan Goode [2]" w:date="2018-11-09T10:04:00Z"/>
                <w:rFonts w:ascii="Consolas" w:eastAsia="Times New Roman" w:hAnsi="Consolas" w:cs="Times New Roman"/>
                <w:color w:val="D4D4D4"/>
                <w:sz w:val="21"/>
                <w:szCs w:val="21"/>
              </w:rPr>
              <w:pPrChange w:id="11887" w:author="Donovan Goode [2]" w:date="2018-11-09T10:05:00Z">
                <w:pPr>
                  <w:shd w:val="clear" w:color="auto" w:fill="1E1E1E"/>
                  <w:spacing w:line="285" w:lineRule="atLeast"/>
                </w:pPr>
              </w:pPrChange>
            </w:pPr>
          </w:p>
          <w:p w14:paraId="107232C4" w14:textId="77777777" w:rsidR="00ED1509" w:rsidRPr="00F84715" w:rsidDel="008B6AF4" w:rsidRDefault="00ED1509">
            <w:pPr>
              <w:pStyle w:val="Heading1Numbered"/>
              <w:rPr>
                <w:del w:id="11888" w:author="Donovan Goode [2]" w:date="2018-11-09T10:04:00Z"/>
                <w:rFonts w:ascii="Consolas" w:eastAsia="Times New Roman" w:hAnsi="Consolas" w:cs="Times New Roman"/>
                <w:color w:val="D4D4D4"/>
                <w:sz w:val="21"/>
                <w:szCs w:val="21"/>
              </w:rPr>
              <w:pPrChange w:id="11889" w:author="Donovan Goode [2]" w:date="2018-11-09T10:05:00Z">
                <w:pPr>
                  <w:shd w:val="clear" w:color="auto" w:fill="1E1E1E"/>
                  <w:spacing w:line="285" w:lineRule="atLeast"/>
                </w:pPr>
              </w:pPrChange>
            </w:pPr>
            <w:del w:id="11890" w:author="Donovan Goode [2]" w:date="2018-11-09T10:04:00Z">
              <w:r w:rsidRPr="00F84715" w:rsidDel="008B6AF4">
                <w:rPr>
                  <w:rFonts w:ascii="Consolas" w:eastAsia="Times New Roman" w:hAnsi="Consolas" w:cs="Times New Roman"/>
                  <w:color w:val="D7BA7D"/>
                  <w:sz w:val="21"/>
                  <w:szCs w:val="21"/>
                </w:rPr>
                <w:delText>.wc-message-group-content</w:delText>
              </w:r>
              <w:r w:rsidRPr="00F84715" w:rsidDel="008B6AF4">
                <w:rPr>
                  <w:rFonts w:ascii="Consolas" w:eastAsia="Times New Roman" w:hAnsi="Consolas" w:cs="Times New Roman"/>
                  <w:color w:val="D4D4D4"/>
                  <w:sz w:val="21"/>
                  <w:szCs w:val="21"/>
                </w:rPr>
                <w:delText xml:space="preserve"> {</w:delText>
              </w:r>
            </w:del>
          </w:p>
          <w:p w14:paraId="08124DEB" w14:textId="77777777" w:rsidR="00ED1509" w:rsidRPr="00F84715" w:rsidDel="008B6AF4" w:rsidRDefault="00ED1509">
            <w:pPr>
              <w:pStyle w:val="Heading1Numbered"/>
              <w:rPr>
                <w:del w:id="11891" w:author="Donovan Goode [2]" w:date="2018-11-09T10:04:00Z"/>
                <w:rFonts w:ascii="Consolas" w:eastAsia="Times New Roman" w:hAnsi="Consolas" w:cs="Times New Roman"/>
                <w:color w:val="D4D4D4"/>
                <w:sz w:val="21"/>
                <w:szCs w:val="21"/>
              </w:rPr>
              <w:pPrChange w:id="11892" w:author="Donovan Goode [2]" w:date="2018-11-09T10:05:00Z">
                <w:pPr>
                  <w:shd w:val="clear" w:color="auto" w:fill="1E1E1E"/>
                  <w:spacing w:line="285" w:lineRule="atLeast"/>
                </w:pPr>
              </w:pPrChange>
            </w:pPr>
            <w:del w:id="1189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4143D323" w14:textId="77777777" w:rsidR="00ED1509" w:rsidRPr="00F84715" w:rsidDel="008B6AF4" w:rsidRDefault="00ED1509">
            <w:pPr>
              <w:pStyle w:val="Heading1Numbered"/>
              <w:rPr>
                <w:del w:id="11894" w:author="Donovan Goode [2]" w:date="2018-11-09T10:04:00Z"/>
                <w:rFonts w:ascii="Consolas" w:eastAsia="Times New Roman" w:hAnsi="Consolas" w:cs="Times New Roman"/>
                <w:color w:val="D4D4D4"/>
                <w:sz w:val="21"/>
                <w:szCs w:val="21"/>
              </w:rPr>
              <w:pPrChange w:id="11895" w:author="Donovan Goode [2]" w:date="2018-11-09T10:05:00Z">
                <w:pPr>
                  <w:shd w:val="clear" w:color="auto" w:fill="1E1E1E"/>
                  <w:spacing w:line="285" w:lineRule="atLeast"/>
                </w:pPr>
              </w:pPrChange>
            </w:pPr>
          </w:p>
          <w:p w14:paraId="6207CA57" w14:textId="77777777" w:rsidR="00ED1509" w:rsidRPr="00F84715" w:rsidDel="008B6AF4" w:rsidRDefault="00ED1509">
            <w:pPr>
              <w:pStyle w:val="Heading1Numbered"/>
              <w:rPr>
                <w:del w:id="11896" w:author="Donovan Goode [2]" w:date="2018-11-09T10:04:00Z"/>
                <w:rFonts w:ascii="Consolas" w:eastAsia="Times New Roman" w:hAnsi="Consolas" w:cs="Times New Roman"/>
                <w:color w:val="D4D4D4"/>
                <w:sz w:val="21"/>
                <w:szCs w:val="21"/>
              </w:rPr>
              <w:pPrChange w:id="11897" w:author="Donovan Goode [2]" w:date="2018-11-09T10:05:00Z">
                <w:pPr>
                  <w:shd w:val="clear" w:color="auto" w:fill="1E1E1E"/>
                  <w:spacing w:line="285" w:lineRule="atLeast"/>
                </w:pPr>
              </w:pPrChange>
            </w:pPr>
            <w:del w:id="11898" w:author="Donovan Goode [2]" w:date="2018-11-09T10:04:00Z">
              <w:r w:rsidRPr="00F84715" w:rsidDel="008B6AF4">
                <w:rPr>
                  <w:rFonts w:ascii="Consolas" w:eastAsia="Times New Roman" w:hAnsi="Consolas" w:cs="Times New Roman"/>
                  <w:color w:val="D7BA7D"/>
                  <w:sz w:val="21"/>
                  <w:szCs w:val="21"/>
                </w:rPr>
                <w:delText>.wc-suggested-actions</w:delText>
              </w:r>
              <w:r w:rsidRPr="00F84715" w:rsidDel="008B6AF4">
                <w:rPr>
                  <w:rFonts w:ascii="Consolas" w:eastAsia="Times New Roman" w:hAnsi="Consolas" w:cs="Times New Roman"/>
                  <w:color w:val="D4D4D4"/>
                  <w:sz w:val="21"/>
                  <w:szCs w:val="21"/>
                </w:rPr>
                <w:delText xml:space="preserve"> {</w:delText>
              </w:r>
            </w:del>
          </w:p>
          <w:p w14:paraId="5FEA69A2" w14:textId="77777777" w:rsidR="00ED1509" w:rsidRPr="00F84715" w:rsidDel="008B6AF4" w:rsidRDefault="00ED1509">
            <w:pPr>
              <w:pStyle w:val="Heading1Numbered"/>
              <w:rPr>
                <w:del w:id="11899" w:author="Donovan Goode [2]" w:date="2018-11-09T10:04:00Z"/>
                <w:rFonts w:ascii="Consolas" w:eastAsia="Times New Roman" w:hAnsi="Consolas" w:cs="Times New Roman"/>
                <w:color w:val="D4D4D4"/>
                <w:sz w:val="21"/>
                <w:szCs w:val="21"/>
              </w:rPr>
              <w:pPrChange w:id="11900" w:author="Donovan Goode [2]" w:date="2018-11-09T10:05:00Z">
                <w:pPr>
                  <w:shd w:val="clear" w:color="auto" w:fill="1E1E1E"/>
                  <w:spacing w:line="285" w:lineRule="atLeast"/>
                </w:pPr>
              </w:pPrChange>
            </w:pPr>
            <w:del w:id="1190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#f9f9f9</w:delText>
              </w:r>
              <w:r w:rsidRPr="00F84715" w:rsidDel="008B6AF4">
                <w:rPr>
                  <w:rFonts w:ascii="Consolas" w:eastAsia="Times New Roman" w:hAnsi="Consolas" w:cs="Times New Roman"/>
                  <w:color w:val="D4D4D4"/>
                  <w:sz w:val="21"/>
                  <w:szCs w:val="21"/>
                </w:rPr>
                <w:delText>;</w:delText>
              </w:r>
            </w:del>
          </w:p>
          <w:p w14:paraId="3EE3599F" w14:textId="77777777" w:rsidR="00ED1509" w:rsidRPr="00F84715" w:rsidDel="008B6AF4" w:rsidRDefault="00ED1509">
            <w:pPr>
              <w:pStyle w:val="Heading1Numbered"/>
              <w:rPr>
                <w:del w:id="11902" w:author="Donovan Goode [2]" w:date="2018-11-09T10:04:00Z"/>
                <w:rFonts w:ascii="Consolas" w:eastAsia="Times New Roman" w:hAnsi="Consolas" w:cs="Times New Roman"/>
                <w:color w:val="D4D4D4"/>
                <w:sz w:val="21"/>
                <w:szCs w:val="21"/>
              </w:rPr>
              <w:pPrChange w:id="11903" w:author="Donovan Goode [2]" w:date="2018-11-09T10:05:00Z">
                <w:pPr>
                  <w:shd w:val="clear" w:color="auto" w:fill="1E1E1E"/>
                  <w:spacing w:line="285" w:lineRule="atLeast"/>
                </w:pPr>
              </w:pPrChange>
            </w:pPr>
            <w:del w:id="1190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32F20693" w14:textId="77777777" w:rsidR="00ED1509" w:rsidRPr="00F84715" w:rsidDel="008B6AF4" w:rsidRDefault="00ED1509">
            <w:pPr>
              <w:pStyle w:val="Heading1Numbered"/>
              <w:rPr>
                <w:del w:id="11905" w:author="Donovan Goode [2]" w:date="2018-11-09T10:04:00Z"/>
                <w:rFonts w:ascii="Consolas" w:eastAsia="Times New Roman" w:hAnsi="Consolas" w:cs="Times New Roman"/>
                <w:color w:val="D4D4D4"/>
                <w:sz w:val="21"/>
                <w:szCs w:val="21"/>
              </w:rPr>
              <w:pPrChange w:id="11906" w:author="Donovan Goode [2]" w:date="2018-11-09T10:05:00Z">
                <w:pPr>
                  <w:shd w:val="clear" w:color="auto" w:fill="1E1E1E"/>
                  <w:spacing w:line="285" w:lineRule="atLeast"/>
                </w:pPr>
              </w:pPrChange>
            </w:pPr>
            <w:del w:id="1190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9F2F8C4" w14:textId="77777777" w:rsidR="00ED1509" w:rsidRPr="00F84715" w:rsidDel="008B6AF4" w:rsidRDefault="00ED1509">
            <w:pPr>
              <w:pStyle w:val="Heading1Numbered"/>
              <w:rPr>
                <w:del w:id="11908" w:author="Donovan Goode [2]" w:date="2018-11-09T10:04:00Z"/>
                <w:rFonts w:ascii="Consolas" w:eastAsia="Times New Roman" w:hAnsi="Consolas" w:cs="Times New Roman"/>
                <w:color w:val="D4D4D4"/>
                <w:sz w:val="21"/>
                <w:szCs w:val="21"/>
              </w:rPr>
              <w:pPrChange w:id="11909" w:author="Donovan Goode [2]" w:date="2018-11-09T10:05:00Z">
                <w:pPr>
                  <w:shd w:val="clear" w:color="auto" w:fill="1E1E1E"/>
                  <w:spacing w:line="285" w:lineRule="atLeast"/>
                </w:pPr>
              </w:pPrChange>
            </w:pPr>
            <w:del w:id="1191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93E35FE" w14:textId="77777777" w:rsidR="00ED1509" w:rsidRPr="00F84715" w:rsidDel="008B6AF4" w:rsidRDefault="00ED1509">
            <w:pPr>
              <w:pStyle w:val="Heading1Numbered"/>
              <w:rPr>
                <w:del w:id="11911" w:author="Donovan Goode [2]" w:date="2018-11-09T10:04:00Z"/>
                <w:rFonts w:ascii="Consolas" w:eastAsia="Times New Roman" w:hAnsi="Consolas" w:cs="Times New Roman"/>
                <w:color w:val="D4D4D4"/>
                <w:sz w:val="21"/>
                <w:szCs w:val="21"/>
              </w:rPr>
              <w:pPrChange w:id="11912" w:author="Donovan Goode [2]" w:date="2018-11-09T10:05:00Z">
                <w:pPr>
                  <w:shd w:val="clear" w:color="auto" w:fill="1E1E1E"/>
                  <w:spacing w:line="285" w:lineRule="atLeast"/>
                </w:pPr>
              </w:pPrChange>
            </w:pPr>
            <w:del w:id="119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72AA335A" w14:textId="77777777" w:rsidR="00ED1509" w:rsidRPr="00F84715" w:rsidDel="008B6AF4" w:rsidRDefault="00ED1509">
            <w:pPr>
              <w:pStyle w:val="Heading1Numbered"/>
              <w:rPr>
                <w:del w:id="11914" w:author="Donovan Goode [2]" w:date="2018-11-09T10:04:00Z"/>
                <w:rFonts w:ascii="Consolas" w:eastAsia="Times New Roman" w:hAnsi="Consolas" w:cs="Times New Roman"/>
                <w:color w:val="D4D4D4"/>
                <w:sz w:val="21"/>
                <w:szCs w:val="21"/>
              </w:rPr>
              <w:pPrChange w:id="11915" w:author="Donovan Goode [2]" w:date="2018-11-09T10:05:00Z">
                <w:pPr>
                  <w:shd w:val="clear" w:color="auto" w:fill="1E1E1E"/>
                  <w:spacing w:line="285" w:lineRule="atLeast"/>
                </w:pPr>
              </w:pPrChange>
            </w:pPr>
            <w:del w:id="119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0680FAFC" w14:textId="77777777" w:rsidR="00ED1509" w:rsidRPr="00F84715" w:rsidDel="008B6AF4" w:rsidRDefault="00ED1509">
            <w:pPr>
              <w:pStyle w:val="Heading1Numbered"/>
              <w:rPr>
                <w:del w:id="11917" w:author="Donovan Goode [2]" w:date="2018-11-09T10:04:00Z"/>
                <w:rFonts w:ascii="Consolas" w:eastAsia="Times New Roman" w:hAnsi="Consolas" w:cs="Times New Roman"/>
                <w:color w:val="D4D4D4"/>
                <w:sz w:val="21"/>
                <w:szCs w:val="21"/>
              </w:rPr>
              <w:pPrChange w:id="11918" w:author="Donovan Goode [2]" w:date="2018-11-09T10:05:00Z">
                <w:pPr>
                  <w:shd w:val="clear" w:color="auto" w:fill="1E1E1E"/>
                  <w:spacing w:line="285" w:lineRule="atLeast"/>
                </w:pPr>
              </w:pPrChange>
            </w:pPr>
            <w:del w:id="119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D294F9E" w14:textId="77777777" w:rsidR="00ED1509" w:rsidRPr="00F84715" w:rsidDel="008B6AF4" w:rsidRDefault="00ED1509">
            <w:pPr>
              <w:pStyle w:val="Heading1Numbered"/>
              <w:rPr>
                <w:del w:id="11920" w:author="Donovan Goode [2]" w:date="2018-11-09T10:04:00Z"/>
                <w:rFonts w:ascii="Consolas" w:eastAsia="Times New Roman" w:hAnsi="Consolas" w:cs="Times New Roman"/>
                <w:color w:val="D4D4D4"/>
                <w:sz w:val="21"/>
                <w:szCs w:val="21"/>
              </w:rPr>
              <w:pPrChange w:id="11921" w:author="Donovan Goode [2]" w:date="2018-11-09T10:05:00Z">
                <w:pPr>
                  <w:shd w:val="clear" w:color="auto" w:fill="1E1E1E"/>
                  <w:spacing w:line="285" w:lineRule="atLeast"/>
                </w:pPr>
              </w:pPrChange>
            </w:pPr>
            <w:del w:id="119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height </w:delText>
              </w:r>
              <w:r w:rsidRPr="00F84715" w:rsidDel="008B6AF4">
                <w:rPr>
                  <w:rFonts w:ascii="Consolas" w:eastAsia="Times New Roman" w:hAnsi="Consolas" w:cs="Times New Roman"/>
                  <w:color w:val="B5CEA8"/>
                  <w:sz w:val="21"/>
                  <w:szCs w:val="21"/>
                </w:rPr>
                <w:delText>0.2s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cubic-bezier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54E03178" w14:textId="77777777" w:rsidR="00ED1509" w:rsidRPr="00F84715" w:rsidDel="008B6AF4" w:rsidRDefault="00ED1509">
            <w:pPr>
              <w:pStyle w:val="Heading1Numbered"/>
              <w:rPr>
                <w:del w:id="11923" w:author="Donovan Goode [2]" w:date="2018-11-09T10:04:00Z"/>
                <w:rFonts w:ascii="Consolas" w:eastAsia="Times New Roman" w:hAnsi="Consolas" w:cs="Times New Roman"/>
                <w:color w:val="D4D4D4"/>
                <w:sz w:val="21"/>
                <w:szCs w:val="21"/>
              </w:rPr>
              <w:pPrChange w:id="11924" w:author="Donovan Goode [2]" w:date="2018-11-09T10:05:00Z">
                <w:pPr>
                  <w:shd w:val="clear" w:color="auto" w:fill="1E1E1E"/>
                  <w:spacing w:line="285" w:lineRule="atLeast"/>
                </w:pPr>
              </w:pPrChange>
            </w:pPr>
            <w:del w:id="1192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.wc-suggested-actions.disabled</w:delText>
              </w:r>
              <w:r w:rsidRPr="00F84715" w:rsidDel="008B6AF4">
                <w:rPr>
                  <w:rFonts w:ascii="Consolas" w:eastAsia="Times New Roman" w:hAnsi="Consolas" w:cs="Times New Roman"/>
                  <w:color w:val="D4D4D4"/>
                  <w:sz w:val="21"/>
                  <w:szCs w:val="21"/>
                </w:rPr>
                <w:delText xml:space="preserve"> {</w:delText>
              </w:r>
            </w:del>
          </w:p>
          <w:p w14:paraId="37D6B6F7" w14:textId="77777777" w:rsidR="00ED1509" w:rsidRPr="00F84715" w:rsidDel="008B6AF4" w:rsidRDefault="00ED1509">
            <w:pPr>
              <w:pStyle w:val="Heading1Numbered"/>
              <w:rPr>
                <w:del w:id="11926" w:author="Donovan Goode [2]" w:date="2018-11-09T10:04:00Z"/>
                <w:rFonts w:ascii="Consolas" w:eastAsia="Times New Roman" w:hAnsi="Consolas" w:cs="Times New Roman"/>
                <w:color w:val="D4D4D4"/>
                <w:sz w:val="21"/>
                <w:szCs w:val="21"/>
              </w:rPr>
              <w:pPrChange w:id="11927" w:author="Donovan Goode [2]" w:date="2018-11-09T10:05:00Z">
                <w:pPr>
                  <w:shd w:val="clear" w:color="auto" w:fill="1E1E1E"/>
                  <w:spacing w:line="285" w:lineRule="atLeast"/>
                </w:pPr>
              </w:pPrChange>
            </w:pPr>
            <w:del w:id="119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335EA90" w14:textId="77777777" w:rsidR="00ED1509" w:rsidRPr="00F84715" w:rsidDel="008B6AF4" w:rsidRDefault="00ED1509">
            <w:pPr>
              <w:pStyle w:val="Heading1Numbered"/>
              <w:rPr>
                <w:del w:id="11929" w:author="Donovan Goode [2]" w:date="2018-11-09T10:04:00Z"/>
                <w:rFonts w:ascii="Consolas" w:eastAsia="Times New Roman" w:hAnsi="Consolas" w:cs="Times New Roman"/>
                <w:color w:val="D4D4D4"/>
                <w:sz w:val="21"/>
                <w:szCs w:val="21"/>
              </w:rPr>
              <w:pPrChange w:id="11930" w:author="Donovan Goode [2]" w:date="2018-11-09T10:05:00Z">
                <w:pPr>
                  <w:shd w:val="clear" w:color="auto" w:fill="1E1E1E"/>
                  <w:spacing w:line="285" w:lineRule="atLeast"/>
                </w:pPr>
              </w:pPrChange>
            </w:pPr>
            <w:del w:id="119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06745F12" w14:textId="77777777" w:rsidR="00ED1509" w:rsidRPr="00F84715" w:rsidDel="008B6AF4" w:rsidRDefault="00ED1509">
            <w:pPr>
              <w:pStyle w:val="Heading1Numbered"/>
              <w:rPr>
                <w:del w:id="11932" w:author="Donovan Goode [2]" w:date="2018-11-09T10:04:00Z"/>
                <w:rFonts w:ascii="Consolas" w:eastAsia="Times New Roman" w:hAnsi="Consolas" w:cs="Times New Roman"/>
                <w:color w:val="D4D4D4"/>
                <w:sz w:val="21"/>
                <w:szCs w:val="21"/>
              </w:rPr>
              <w:pPrChange w:id="11933" w:author="Donovan Goode [2]" w:date="2018-11-09T10:05:00Z">
                <w:pPr>
                  <w:shd w:val="clear" w:color="auto" w:fill="1E1E1E"/>
                  <w:spacing w:line="285" w:lineRule="atLeast"/>
                </w:pPr>
              </w:pPrChange>
            </w:pPr>
            <w:del w:id="119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w:delText>
              </w:r>
            </w:del>
          </w:p>
          <w:p w14:paraId="396FF754" w14:textId="77777777" w:rsidR="00ED1509" w:rsidRPr="00F84715" w:rsidDel="008B6AF4" w:rsidRDefault="00ED1509">
            <w:pPr>
              <w:pStyle w:val="Heading1Numbered"/>
              <w:rPr>
                <w:del w:id="11935" w:author="Donovan Goode [2]" w:date="2018-11-09T10:04:00Z"/>
                <w:rFonts w:ascii="Consolas" w:eastAsia="Times New Roman" w:hAnsi="Consolas" w:cs="Times New Roman"/>
                <w:color w:val="D4D4D4"/>
                <w:sz w:val="21"/>
                <w:szCs w:val="21"/>
              </w:rPr>
              <w:pPrChange w:id="11936" w:author="Donovan Goode [2]" w:date="2018-11-09T10:05:00Z">
                <w:pPr>
                  <w:shd w:val="clear" w:color="auto" w:fill="1E1E1E"/>
                  <w:spacing w:line="285" w:lineRule="atLeast"/>
                </w:pPr>
              </w:pPrChange>
            </w:pPr>
            <w:del w:id="119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3px</w:delText>
              </w:r>
              <w:r w:rsidRPr="00F84715" w:rsidDel="008B6AF4">
                <w:rPr>
                  <w:rFonts w:ascii="Consolas" w:eastAsia="Times New Roman" w:hAnsi="Consolas" w:cs="Times New Roman"/>
                  <w:color w:val="D4D4D4"/>
                  <w:sz w:val="21"/>
                  <w:szCs w:val="21"/>
                </w:rPr>
                <w:delText>; }</w:delText>
              </w:r>
            </w:del>
          </w:p>
          <w:p w14:paraId="1770176D" w14:textId="77777777" w:rsidR="00ED1509" w:rsidRPr="00F84715" w:rsidDel="008B6AF4" w:rsidRDefault="00ED1509">
            <w:pPr>
              <w:pStyle w:val="Heading1Numbered"/>
              <w:rPr>
                <w:del w:id="11938" w:author="Donovan Goode [2]" w:date="2018-11-09T10:04:00Z"/>
                <w:rFonts w:ascii="Consolas" w:eastAsia="Times New Roman" w:hAnsi="Consolas" w:cs="Times New Roman"/>
                <w:color w:val="D4D4D4"/>
                <w:sz w:val="21"/>
                <w:szCs w:val="21"/>
              </w:rPr>
              <w:pPrChange w:id="11939" w:author="Donovan Goode [2]" w:date="2018-11-09T10:05:00Z">
                <w:pPr>
                  <w:shd w:val="clear" w:color="auto" w:fill="1E1E1E"/>
                  <w:spacing w:line="285" w:lineRule="atLeast"/>
                </w:pPr>
              </w:pPrChange>
            </w:pPr>
            <w:del w:id="1194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423F7622" w14:textId="77777777" w:rsidR="00ED1509" w:rsidRPr="00F84715" w:rsidDel="008B6AF4" w:rsidRDefault="00ED1509">
            <w:pPr>
              <w:pStyle w:val="Heading1Numbered"/>
              <w:rPr>
                <w:del w:id="11941" w:author="Donovan Goode [2]" w:date="2018-11-09T10:04:00Z"/>
                <w:rFonts w:ascii="Consolas" w:eastAsia="Times New Roman" w:hAnsi="Consolas" w:cs="Times New Roman"/>
                <w:color w:val="D4D4D4"/>
                <w:sz w:val="21"/>
                <w:szCs w:val="21"/>
              </w:rPr>
              <w:pPrChange w:id="11942" w:author="Donovan Goode [2]" w:date="2018-11-09T10:05:00Z">
                <w:pPr>
                  <w:shd w:val="clear" w:color="auto" w:fill="1E1E1E"/>
                  <w:spacing w:line="285" w:lineRule="atLeast"/>
                </w:pPr>
              </w:pPrChange>
            </w:pPr>
            <w:del w:id="1194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17A3BF69" w14:textId="77777777" w:rsidR="00ED1509" w:rsidRPr="00F84715" w:rsidDel="008B6AF4" w:rsidRDefault="00ED1509">
            <w:pPr>
              <w:pStyle w:val="Heading1Numbered"/>
              <w:rPr>
                <w:del w:id="11944" w:author="Donovan Goode [2]" w:date="2018-11-09T10:04:00Z"/>
                <w:rFonts w:ascii="Consolas" w:eastAsia="Times New Roman" w:hAnsi="Consolas" w:cs="Times New Roman"/>
                <w:color w:val="D4D4D4"/>
                <w:sz w:val="21"/>
                <w:szCs w:val="21"/>
              </w:rPr>
              <w:pPrChange w:id="11945" w:author="Donovan Goode [2]" w:date="2018-11-09T10:05:00Z">
                <w:pPr>
                  <w:shd w:val="clear" w:color="auto" w:fill="1E1E1E"/>
                  <w:spacing w:line="285" w:lineRule="atLeast"/>
                </w:pPr>
              </w:pPrChange>
            </w:pPr>
            <w:del w:id="119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7FF2D670" w14:textId="77777777" w:rsidR="00ED1509" w:rsidRPr="00F84715" w:rsidDel="008B6AF4" w:rsidRDefault="00ED1509">
            <w:pPr>
              <w:pStyle w:val="Heading1Numbered"/>
              <w:rPr>
                <w:del w:id="11947" w:author="Donovan Goode [2]" w:date="2018-11-09T10:04:00Z"/>
                <w:rFonts w:ascii="Consolas" w:eastAsia="Times New Roman" w:hAnsi="Consolas" w:cs="Times New Roman"/>
                <w:color w:val="D4D4D4"/>
                <w:sz w:val="21"/>
                <w:szCs w:val="21"/>
              </w:rPr>
              <w:pPrChange w:id="11948" w:author="Donovan Goode [2]" w:date="2018-11-09T10:05:00Z">
                <w:pPr>
                  <w:shd w:val="clear" w:color="auto" w:fill="1E1E1E"/>
                  <w:spacing w:line="285" w:lineRule="atLeast"/>
                </w:pPr>
              </w:pPrChange>
            </w:pPr>
            <w:del w:id="119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w:delText>
              </w:r>
              <w:r w:rsidRPr="00F84715" w:rsidDel="008B6AF4">
                <w:rPr>
                  <w:rFonts w:ascii="Consolas" w:eastAsia="Times New Roman" w:hAnsi="Consolas" w:cs="Times New Roman"/>
                  <w:color w:val="D4D4D4"/>
                  <w:sz w:val="21"/>
                  <w:szCs w:val="21"/>
                </w:rPr>
                <w:delText>; }</w:delText>
              </w:r>
            </w:del>
          </w:p>
          <w:p w14:paraId="221988D7" w14:textId="77777777" w:rsidR="00ED1509" w:rsidRPr="00F84715" w:rsidDel="008B6AF4" w:rsidRDefault="00ED1509">
            <w:pPr>
              <w:pStyle w:val="Heading1Numbered"/>
              <w:rPr>
                <w:del w:id="11950" w:author="Donovan Goode [2]" w:date="2018-11-09T10:04:00Z"/>
                <w:rFonts w:ascii="Consolas" w:eastAsia="Times New Roman" w:hAnsi="Consolas" w:cs="Times New Roman"/>
                <w:color w:val="D4D4D4"/>
                <w:sz w:val="21"/>
                <w:szCs w:val="21"/>
              </w:rPr>
              <w:pPrChange w:id="11951" w:author="Donovan Goode [2]" w:date="2018-11-09T10:05:00Z">
                <w:pPr>
                  <w:shd w:val="clear" w:color="auto" w:fill="1E1E1E"/>
                  <w:spacing w:line="285" w:lineRule="atLeast"/>
                </w:pPr>
              </w:pPrChange>
            </w:pPr>
            <w:del w:id="119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w:delText>
              </w:r>
              <w:r w:rsidRPr="00F84715" w:rsidDel="008B6AF4">
                <w:rPr>
                  <w:rFonts w:ascii="Consolas" w:eastAsia="Times New Roman" w:hAnsi="Consolas" w:cs="Times New Roman"/>
                  <w:color w:val="D4D4D4"/>
                  <w:sz w:val="21"/>
                  <w:szCs w:val="21"/>
                </w:rPr>
                <w:delText xml:space="preserve"> {</w:delText>
              </w:r>
            </w:del>
          </w:p>
          <w:p w14:paraId="48A36736" w14:textId="77777777" w:rsidR="00ED1509" w:rsidRPr="00F84715" w:rsidDel="008B6AF4" w:rsidRDefault="00ED1509">
            <w:pPr>
              <w:pStyle w:val="Heading1Numbered"/>
              <w:rPr>
                <w:del w:id="11953" w:author="Donovan Goode [2]" w:date="2018-11-09T10:04:00Z"/>
                <w:rFonts w:ascii="Consolas" w:eastAsia="Times New Roman" w:hAnsi="Consolas" w:cs="Times New Roman"/>
                <w:color w:val="D4D4D4"/>
                <w:sz w:val="21"/>
                <w:szCs w:val="21"/>
              </w:rPr>
              <w:pPrChange w:id="11954" w:author="Donovan Goode [2]" w:date="2018-11-09T10:05:00Z">
                <w:pPr>
                  <w:shd w:val="clear" w:color="auto" w:fill="1E1E1E"/>
                  <w:spacing w:line="285" w:lineRule="atLeast"/>
                </w:pPr>
              </w:pPrChange>
            </w:pPr>
            <w:del w:id="119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3FBB6AEB" w14:textId="77777777" w:rsidR="00ED1509" w:rsidRPr="00F84715" w:rsidDel="008B6AF4" w:rsidRDefault="00ED1509">
            <w:pPr>
              <w:pStyle w:val="Heading1Numbered"/>
              <w:rPr>
                <w:del w:id="11956" w:author="Donovan Goode [2]" w:date="2018-11-09T10:04:00Z"/>
                <w:rFonts w:ascii="Consolas" w:eastAsia="Times New Roman" w:hAnsi="Consolas" w:cs="Times New Roman"/>
                <w:color w:val="D4D4D4"/>
                <w:sz w:val="21"/>
                <w:szCs w:val="21"/>
              </w:rPr>
              <w:pPrChange w:id="11957" w:author="Donovan Goode [2]" w:date="2018-11-09T10:05:00Z">
                <w:pPr>
                  <w:shd w:val="clear" w:color="auto" w:fill="1E1E1E"/>
                  <w:spacing w:line="285" w:lineRule="atLeast"/>
                </w:pPr>
              </w:pPrChange>
            </w:pPr>
            <w:del w:id="119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4018D38" w14:textId="77777777" w:rsidR="00ED1509" w:rsidRPr="00F84715" w:rsidDel="008B6AF4" w:rsidRDefault="00ED1509">
            <w:pPr>
              <w:pStyle w:val="Heading1Numbered"/>
              <w:rPr>
                <w:del w:id="11959" w:author="Donovan Goode [2]" w:date="2018-11-09T10:04:00Z"/>
                <w:rFonts w:ascii="Consolas" w:eastAsia="Times New Roman" w:hAnsi="Consolas" w:cs="Times New Roman"/>
                <w:color w:val="D4D4D4"/>
                <w:sz w:val="21"/>
                <w:szCs w:val="21"/>
              </w:rPr>
              <w:pPrChange w:id="11960" w:author="Donovan Goode [2]" w:date="2018-11-09T10:05:00Z">
                <w:pPr>
                  <w:shd w:val="clear" w:color="auto" w:fill="1E1E1E"/>
                  <w:spacing w:line="285" w:lineRule="atLeast"/>
                </w:pPr>
              </w:pPrChange>
            </w:pPr>
            <w:del w:id="119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32px</w:delText>
              </w:r>
              <w:r w:rsidRPr="00F84715" w:rsidDel="008B6AF4">
                <w:rPr>
                  <w:rFonts w:ascii="Consolas" w:eastAsia="Times New Roman" w:hAnsi="Consolas" w:cs="Times New Roman"/>
                  <w:color w:val="D4D4D4"/>
                  <w:sz w:val="21"/>
                  <w:szCs w:val="21"/>
                </w:rPr>
                <w:delText>;</w:delText>
              </w:r>
            </w:del>
          </w:p>
          <w:p w14:paraId="1A935AA3" w14:textId="77777777" w:rsidR="00ED1509" w:rsidRPr="00F84715" w:rsidDel="008B6AF4" w:rsidRDefault="00ED1509">
            <w:pPr>
              <w:pStyle w:val="Heading1Numbered"/>
              <w:rPr>
                <w:del w:id="11962" w:author="Donovan Goode [2]" w:date="2018-11-09T10:04:00Z"/>
                <w:rFonts w:ascii="Consolas" w:eastAsia="Times New Roman" w:hAnsi="Consolas" w:cs="Times New Roman"/>
                <w:color w:val="D4D4D4"/>
                <w:sz w:val="21"/>
                <w:szCs w:val="21"/>
              </w:rPr>
              <w:pPrChange w:id="11963" w:author="Donovan Goode [2]" w:date="2018-11-09T10:05:00Z">
                <w:pPr>
                  <w:shd w:val="clear" w:color="auto" w:fill="1E1E1E"/>
                  <w:spacing w:line="285" w:lineRule="atLeast"/>
                </w:pPr>
              </w:pPrChange>
            </w:pPr>
            <w:del w:id="119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2208E905" w14:textId="77777777" w:rsidR="00ED1509" w:rsidRPr="00F84715" w:rsidDel="008B6AF4" w:rsidRDefault="00ED1509">
            <w:pPr>
              <w:pStyle w:val="Heading1Numbered"/>
              <w:rPr>
                <w:del w:id="11965" w:author="Donovan Goode [2]" w:date="2018-11-09T10:04:00Z"/>
                <w:rFonts w:ascii="Consolas" w:eastAsia="Times New Roman" w:hAnsi="Consolas" w:cs="Times New Roman"/>
                <w:color w:val="D4D4D4"/>
                <w:sz w:val="21"/>
                <w:szCs w:val="21"/>
              </w:rPr>
              <w:pPrChange w:id="11966" w:author="Donovan Goode [2]" w:date="2018-11-09T10:05:00Z">
                <w:pPr>
                  <w:shd w:val="clear" w:color="auto" w:fill="1E1E1E"/>
                  <w:spacing w:line="285" w:lineRule="atLeast"/>
                </w:pPr>
              </w:pPrChange>
            </w:pPr>
            <w:del w:id="119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w:delText>
              </w:r>
            </w:del>
          </w:p>
          <w:p w14:paraId="4AE03B6F" w14:textId="77777777" w:rsidR="00ED1509" w:rsidRPr="00F84715" w:rsidDel="008B6AF4" w:rsidRDefault="00ED1509">
            <w:pPr>
              <w:pStyle w:val="Heading1Numbered"/>
              <w:rPr>
                <w:del w:id="11968" w:author="Donovan Goode [2]" w:date="2018-11-09T10:04:00Z"/>
                <w:rFonts w:ascii="Consolas" w:eastAsia="Times New Roman" w:hAnsi="Consolas" w:cs="Times New Roman"/>
                <w:color w:val="D4D4D4"/>
                <w:sz w:val="21"/>
                <w:szCs w:val="21"/>
              </w:rPr>
              <w:pPrChange w:id="11969" w:author="Donovan Goode [2]" w:date="2018-11-09T10:05:00Z">
                <w:pPr>
                  <w:shd w:val="clear" w:color="auto" w:fill="1E1E1E"/>
                  <w:spacing w:line="285" w:lineRule="atLeast"/>
                </w:pPr>
              </w:pPrChange>
            </w:pPr>
            <w:del w:id="119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ellipsis</w:delText>
              </w:r>
              <w:r w:rsidRPr="00F84715" w:rsidDel="008B6AF4">
                <w:rPr>
                  <w:rFonts w:ascii="Consolas" w:eastAsia="Times New Roman" w:hAnsi="Consolas" w:cs="Times New Roman"/>
                  <w:color w:val="D4D4D4"/>
                  <w:sz w:val="21"/>
                  <w:szCs w:val="21"/>
                </w:rPr>
                <w:delText>;</w:delText>
              </w:r>
            </w:del>
          </w:p>
          <w:p w14:paraId="1754EA44" w14:textId="77777777" w:rsidR="00ED1509" w:rsidRPr="00F84715" w:rsidDel="008B6AF4" w:rsidRDefault="00ED1509">
            <w:pPr>
              <w:pStyle w:val="Heading1Numbered"/>
              <w:rPr>
                <w:del w:id="11971" w:author="Donovan Goode [2]" w:date="2018-11-09T10:04:00Z"/>
                <w:rFonts w:ascii="Consolas" w:eastAsia="Times New Roman" w:hAnsi="Consolas" w:cs="Times New Roman"/>
                <w:color w:val="D4D4D4"/>
                <w:sz w:val="21"/>
                <w:szCs w:val="21"/>
              </w:rPr>
              <w:pPrChange w:id="11972" w:author="Donovan Goode [2]" w:date="2018-11-09T10:05:00Z">
                <w:pPr>
                  <w:shd w:val="clear" w:color="auto" w:fill="1E1E1E"/>
                  <w:spacing w:line="285" w:lineRule="atLeast"/>
                </w:pPr>
              </w:pPrChange>
            </w:pPr>
            <w:del w:id="119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nowrap</w:delText>
              </w:r>
              <w:r w:rsidRPr="00F84715" w:rsidDel="008B6AF4">
                <w:rPr>
                  <w:rFonts w:ascii="Consolas" w:eastAsia="Times New Roman" w:hAnsi="Consolas" w:cs="Times New Roman"/>
                  <w:color w:val="D4D4D4"/>
                  <w:sz w:val="21"/>
                  <w:szCs w:val="21"/>
                </w:rPr>
                <w:delText>;</w:delText>
              </w:r>
            </w:del>
          </w:p>
          <w:p w14:paraId="2FABFD7C" w14:textId="77777777" w:rsidR="00ED1509" w:rsidRPr="00F84715" w:rsidDel="008B6AF4" w:rsidRDefault="00ED1509">
            <w:pPr>
              <w:pStyle w:val="Heading1Numbered"/>
              <w:rPr>
                <w:del w:id="11974" w:author="Donovan Goode [2]" w:date="2018-11-09T10:04:00Z"/>
                <w:rFonts w:ascii="Consolas" w:eastAsia="Times New Roman" w:hAnsi="Consolas" w:cs="Times New Roman"/>
                <w:color w:val="D4D4D4"/>
                <w:sz w:val="21"/>
                <w:szCs w:val="21"/>
              </w:rPr>
              <w:pPrChange w:id="11975" w:author="Donovan Goode [2]" w:date="2018-11-09T10:05:00Z">
                <w:pPr>
                  <w:shd w:val="clear" w:color="auto" w:fill="1E1E1E"/>
                  <w:spacing w:line="285" w:lineRule="atLeast"/>
                </w:pPr>
              </w:pPrChange>
            </w:pPr>
            <w:del w:id="119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74283C29" w14:textId="77777777" w:rsidR="00ED1509" w:rsidRPr="00F84715" w:rsidDel="008B6AF4" w:rsidRDefault="00ED1509">
            <w:pPr>
              <w:pStyle w:val="Heading1Numbered"/>
              <w:rPr>
                <w:del w:id="11977" w:author="Donovan Goode [2]" w:date="2018-11-09T10:04:00Z"/>
                <w:rFonts w:ascii="Consolas" w:eastAsia="Times New Roman" w:hAnsi="Consolas" w:cs="Times New Roman"/>
                <w:color w:val="D4D4D4"/>
                <w:sz w:val="21"/>
                <w:szCs w:val="21"/>
              </w:rPr>
              <w:pPrChange w:id="11978" w:author="Donovan Goode [2]" w:date="2018-11-09T10:05:00Z">
                <w:pPr>
                  <w:shd w:val="clear" w:color="auto" w:fill="1E1E1E"/>
                  <w:spacing w:line="285" w:lineRule="atLeast"/>
                </w:pPr>
              </w:pPrChange>
            </w:pPr>
            <w:del w:id="119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button:focus,</w:delText>
              </w:r>
            </w:del>
          </w:p>
          <w:p w14:paraId="4698E0FD" w14:textId="77777777" w:rsidR="00ED1509" w:rsidRPr="00F84715" w:rsidDel="008B6AF4" w:rsidRDefault="00ED1509">
            <w:pPr>
              <w:pStyle w:val="Heading1Numbered"/>
              <w:rPr>
                <w:del w:id="11980" w:author="Donovan Goode [2]" w:date="2018-11-09T10:04:00Z"/>
                <w:rFonts w:ascii="Consolas" w:eastAsia="Times New Roman" w:hAnsi="Consolas" w:cs="Times New Roman"/>
                <w:color w:val="D4D4D4"/>
                <w:sz w:val="21"/>
                <w:szCs w:val="21"/>
              </w:rPr>
              <w:pPrChange w:id="11981" w:author="Donovan Goode [2]" w:date="2018-11-09T10:05:00Z">
                <w:pPr>
                  <w:shd w:val="clear" w:color="auto" w:fill="1E1E1E"/>
                  <w:spacing w:line="285" w:lineRule="atLeast"/>
                </w:pPr>
              </w:pPrChange>
            </w:pPr>
            <w:del w:id="11982" w:author="Donovan Goode [2]" w:date="2018-11-09T10:04:00Z">
              <w:r w:rsidRPr="00F84715" w:rsidDel="008B6AF4">
                <w:rPr>
                  <w:rFonts w:ascii="Consolas" w:eastAsia="Times New Roman" w:hAnsi="Consolas" w:cs="Times New Roman"/>
                  <w:color w:val="D7BA7D"/>
                  <w:sz w:val="21"/>
                  <w:szCs w:val="21"/>
                </w:rPr>
                <w:delText xml:space="preserve">      .wc-suggested-actions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button:hover</w:delText>
              </w:r>
              <w:r w:rsidRPr="00F84715" w:rsidDel="008B6AF4">
                <w:rPr>
                  <w:rFonts w:ascii="Consolas" w:eastAsia="Times New Roman" w:hAnsi="Consolas" w:cs="Times New Roman"/>
                  <w:color w:val="D4D4D4"/>
                  <w:sz w:val="21"/>
                  <w:szCs w:val="21"/>
                </w:rPr>
                <w:delText xml:space="preserve"> {</w:delText>
              </w:r>
            </w:del>
          </w:p>
          <w:p w14:paraId="71FC198E" w14:textId="77777777" w:rsidR="00ED1509" w:rsidRPr="00F84715" w:rsidDel="008B6AF4" w:rsidRDefault="00ED1509">
            <w:pPr>
              <w:pStyle w:val="Heading1Numbered"/>
              <w:rPr>
                <w:del w:id="11983" w:author="Donovan Goode [2]" w:date="2018-11-09T10:04:00Z"/>
                <w:rFonts w:ascii="Consolas" w:eastAsia="Times New Roman" w:hAnsi="Consolas" w:cs="Times New Roman"/>
                <w:color w:val="D4D4D4"/>
                <w:sz w:val="21"/>
                <w:szCs w:val="21"/>
              </w:rPr>
              <w:pPrChange w:id="11984" w:author="Donovan Goode [2]" w:date="2018-11-09T10:05:00Z">
                <w:pPr>
                  <w:shd w:val="clear" w:color="auto" w:fill="1E1E1E"/>
                  <w:spacing w:line="285" w:lineRule="atLeast"/>
                </w:pPr>
              </w:pPrChange>
            </w:pPr>
            <w:del w:id="119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6F6D6002" w14:textId="77777777" w:rsidR="00ED1509" w:rsidRPr="00F84715" w:rsidDel="008B6AF4" w:rsidRDefault="00ED1509">
            <w:pPr>
              <w:pStyle w:val="Heading1Numbered"/>
              <w:rPr>
                <w:del w:id="11986" w:author="Donovan Goode [2]" w:date="2018-11-09T10:04:00Z"/>
                <w:rFonts w:ascii="Consolas" w:eastAsia="Times New Roman" w:hAnsi="Consolas" w:cs="Times New Roman"/>
                <w:color w:val="D4D4D4"/>
                <w:sz w:val="21"/>
                <w:szCs w:val="21"/>
              </w:rPr>
              <w:pPrChange w:id="11987" w:author="Donovan Goode [2]" w:date="2018-11-09T10:05:00Z">
                <w:pPr>
                  <w:shd w:val="clear" w:color="auto" w:fill="1E1E1E"/>
                  <w:spacing w:line="285" w:lineRule="atLeast"/>
                </w:pPr>
              </w:pPrChange>
            </w:pPr>
            <w:del w:id="119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2091DA5" w14:textId="77777777" w:rsidR="00ED1509" w:rsidRPr="00F84715" w:rsidDel="008B6AF4" w:rsidRDefault="00ED1509">
            <w:pPr>
              <w:pStyle w:val="Heading1Numbered"/>
              <w:rPr>
                <w:del w:id="11989" w:author="Donovan Goode [2]" w:date="2018-11-09T10:04:00Z"/>
                <w:rFonts w:ascii="Consolas" w:eastAsia="Times New Roman" w:hAnsi="Consolas" w:cs="Times New Roman"/>
                <w:color w:val="D4D4D4"/>
                <w:sz w:val="21"/>
                <w:szCs w:val="21"/>
              </w:rPr>
              <w:pPrChange w:id="11990" w:author="Donovan Goode [2]" w:date="2018-11-09T10:05:00Z">
                <w:pPr>
                  <w:shd w:val="clear" w:color="auto" w:fill="1E1E1E"/>
                  <w:spacing w:line="285" w:lineRule="atLeast"/>
                </w:pPr>
              </w:pPrChange>
            </w:pPr>
            <w:del w:id="119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42C31297" w14:textId="77777777" w:rsidR="00ED1509" w:rsidRPr="00F84715" w:rsidDel="008B6AF4" w:rsidRDefault="00ED1509">
            <w:pPr>
              <w:pStyle w:val="Heading1Numbered"/>
              <w:rPr>
                <w:del w:id="11992" w:author="Donovan Goode [2]" w:date="2018-11-09T10:04:00Z"/>
                <w:rFonts w:ascii="Consolas" w:eastAsia="Times New Roman" w:hAnsi="Consolas" w:cs="Times New Roman"/>
                <w:color w:val="D4D4D4"/>
                <w:sz w:val="21"/>
                <w:szCs w:val="21"/>
              </w:rPr>
              <w:pPrChange w:id="11993" w:author="Donovan Goode [2]" w:date="2018-11-09T10:05:00Z">
                <w:pPr>
                  <w:shd w:val="clear" w:color="auto" w:fill="1E1E1E"/>
                  <w:spacing w:line="285" w:lineRule="atLeast"/>
                </w:pPr>
              </w:pPrChange>
            </w:pPr>
            <w:del w:id="119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button:active</w:delText>
              </w:r>
              <w:r w:rsidRPr="00F84715" w:rsidDel="008B6AF4">
                <w:rPr>
                  <w:rFonts w:ascii="Consolas" w:eastAsia="Times New Roman" w:hAnsi="Consolas" w:cs="Times New Roman"/>
                  <w:color w:val="D4D4D4"/>
                  <w:sz w:val="21"/>
                  <w:szCs w:val="21"/>
                </w:rPr>
                <w:delText xml:space="preserve"> {</w:delText>
              </w:r>
            </w:del>
          </w:p>
          <w:p w14:paraId="50AD07EA" w14:textId="77777777" w:rsidR="00ED1509" w:rsidRPr="00F84715" w:rsidDel="008B6AF4" w:rsidRDefault="00ED1509">
            <w:pPr>
              <w:pStyle w:val="Heading1Numbered"/>
              <w:rPr>
                <w:del w:id="11995" w:author="Donovan Goode [2]" w:date="2018-11-09T10:04:00Z"/>
                <w:rFonts w:ascii="Consolas" w:eastAsia="Times New Roman" w:hAnsi="Consolas" w:cs="Times New Roman"/>
                <w:color w:val="D4D4D4"/>
                <w:sz w:val="21"/>
                <w:szCs w:val="21"/>
              </w:rPr>
              <w:pPrChange w:id="11996" w:author="Donovan Goode [2]" w:date="2018-11-09T10:05:00Z">
                <w:pPr>
                  <w:shd w:val="clear" w:color="auto" w:fill="1E1E1E"/>
                  <w:spacing w:line="285" w:lineRule="atLeast"/>
                </w:pPr>
              </w:pPrChange>
            </w:pPr>
            <w:del w:id="119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9158CC7" w14:textId="77777777" w:rsidR="00ED1509" w:rsidRPr="00F84715" w:rsidDel="008B6AF4" w:rsidRDefault="00ED1509">
            <w:pPr>
              <w:pStyle w:val="Heading1Numbered"/>
              <w:rPr>
                <w:del w:id="11998" w:author="Donovan Goode [2]" w:date="2018-11-09T10:04:00Z"/>
                <w:rFonts w:ascii="Consolas" w:eastAsia="Times New Roman" w:hAnsi="Consolas" w:cs="Times New Roman"/>
                <w:color w:val="D4D4D4"/>
                <w:sz w:val="21"/>
                <w:szCs w:val="21"/>
              </w:rPr>
              <w:pPrChange w:id="11999" w:author="Donovan Goode [2]" w:date="2018-11-09T10:05:00Z">
                <w:pPr>
                  <w:shd w:val="clear" w:color="auto" w:fill="1E1E1E"/>
                  <w:spacing w:line="285" w:lineRule="atLeast"/>
                </w:pPr>
              </w:pPrChange>
            </w:pPr>
            <w:del w:id="120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6AC66FEE" w14:textId="77777777" w:rsidR="00ED1509" w:rsidRPr="00F84715" w:rsidDel="008B6AF4" w:rsidRDefault="00ED1509">
            <w:pPr>
              <w:pStyle w:val="Heading1Numbered"/>
              <w:rPr>
                <w:del w:id="12001" w:author="Donovan Goode [2]" w:date="2018-11-09T10:04:00Z"/>
                <w:rFonts w:ascii="Consolas" w:eastAsia="Times New Roman" w:hAnsi="Consolas" w:cs="Times New Roman"/>
                <w:color w:val="D4D4D4"/>
                <w:sz w:val="21"/>
                <w:szCs w:val="21"/>
              </w:rPr>
              <w:pPrChange w:id="12002" w:author="Donovan Goode [2]" w:date="2018-11-09T10:05:00Z">
                <w:pPr>
                  <w:shd w:val="clear" w:color="auto" w:fill="1E1E1E"/>
                  <w:spacing w:line="285" w:lineRule="atLeast"/>
                </w:pPr>
              </w:pPrChange>
            </w:pPr>
            <w:del w:id="120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59C0DBCB" w14:textId="77777777" w:rsidR="00ED1509" w:rsidRPr="00F84715" w:rsidDel="008B6AF4" w:rsidRDefault="00ED1509">
            <w:pPr>
              <w:pStyle w:val="Heading1Numbered"/>
              <w:rPr>
                <w:del w:id="12004" w:author="Donovan Goode [2]" w:date="2018-11-09T10:04:00Z"/>
                <w:rFonts w:ascii="Consolas" w:eastAsia="Times New Roman" w:hAnsi="Consolas" w:cs="Times New Roman"/>
                <w:color w:val="D4D4D4"/>
                <w:sz w:val="21"/>
                <w:szCs w:val="21"/>
              </w:rPr>
              <w:pPrChange w:id="12005" w:author="Donovan Goode [2]" w:date="2018-11-09T10:05:00Z">
                <w:pPr>
                  <w:shd w:val="clear" w:color="auto" w:fill="1E1E1E"/>
                  <w:spacing w:line="285" w:lineRule="atLeast"/>
                </w:pPr>
              </w:pPrChange>
            </w:pPr>
            <w:del w:id="120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w:delText>
              </w:r>
              <w:r w:rsidRPr="00F84715" w:rsidDel="008B6AF4">
                <w:rPr>
                  <w:rFonts w:ascii="Consolas" w:eastAsia="Times New Roman" w:hAnsi="Consolas" w:cs="Times New Roman"/>
                  <w:color w:val="D4D4D4"/>
                  <w:sz w:val="21"/>
                  <w:szCs w:val="21"/>
                </w:rPr>
                <w:delText xml:space="preserve"> {</w:delText>
              </w:r>
            </w:del>
          </w:p>
          <w:p w14:paraId="56BCEEF5" w14:textId="77777777" w:rsidR="00ED1509" w:rsidRPr="00F84715" w:rsidDel="008B6AF4" w:rsidRDefault="00ED1509">
            <w:pPr>
              <w:pStyle w:val="Heading1Numbered"/>
              <w:rPr>
                <w:del w:id="12007" w:author="Donovan Goode [2]" w:date="2018-11-09T10:04:00Z"/>
                <w:rFonts w:ascii="Consolas" w:eastAsia="Times New Roman" w:hAnsi="Consolas" w:cs="Times New Roman"/>
                <w:color w:val="D4D4D4"/>
                <w:sz w:val="21"/>
                <w:szCs w:val="21"/>
              </w:rPr>
              <w:pPrChange w:id="12008" w:author="Donovan Goode [2]" w:date="2018-11-09T10:05:00Z">
                <w:pPr>
                  <w:shd w:val="clear" w:color="auto" w:fill="1E1E1E"/>
                  <w:spacing w:line="285" w:lineRule="atLeast"/>
                </w:pPr>
              </w:pPrChange>
            </w:pPr>
            <w:del w:id="120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292822A5" w14:textId="77777777" w:rsidR="00ED1509" w:rsidRPr="00F84715" w:rsidDel="008B6AF4" w:rsidRDefault="00ED1509">
            <w:pPr>
              <w:pStyle w:val="Heading1Numbered"/>
              <w:rPr>
                <w:del w:id="12010" w:author="Donovan Goode [2]" w:date="2018-11-09T10:04:00Z"/>
                <w:rFonts w:ascii="Consolas" w:eastAsia="Times New Roman" w:hAnsi="Consolas" w:cs="Times New Roman"/>
                <w:color w:val="D4D4D4"/>
                <w:sz w:val="21"/>
                <w:szCs w:val="21"/>
              </w:rPr>
              <w:pPrChange w:id="12011" w:author="Donovan Goode [2]" w:date="2018-11-09T10:05:00Z">
                <w:pPr>
                  <w:shd w:val="clear" w:color="auto" w:fill="1E1E1E"/>
                  <w:spacing w:line="285" w:lineRule="atLeast"/>
                </w:pPr>
              </w:pPrChange>
            </w:pPr>
            <w:del w:id="120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w:delText>
              </w:r>
            </w:del>
          </w:p>
          <w:p w14:paraId="03C5CE2A" w14:textId="77777777" w:rsidR="00ED1509" w:rsidRPr="00F84715" w:rsidDel="008B6AF4" w:rsidRDefault="00ED1509">
            <w:pPr>
              <w:pStyle w:val="Heading1Numbered"/>
              <w:rPr>
                <w:del w:id="12013" w:author="Donovan Goode [2]" w:date="2018-11-09T10:04:00Z"/>
                <w:rFonts w:ascii="Consolas" w:eastAsia="Times New Roman" w:hAnsi="Consolas" w:cs="Times New Roman"/>
                <w:color w:val="D4D4D4"/>
                <w:sz w:val="21"/>
                <w:szCs w:val="21"/>
              </w:rPr>
              <w:pPrChange w:id="12014" w:author="Donovan Goode [2]" w:date="2018-11-09T10:05:00Z">
                <w:pPr>
                  <w:shd w:val="clear" w:color="auto" w:fill="1E1E1E"/>
                  <w:spacing w:line="285" w:lineRule="atLeast"/>
                </w:pPr>
              </w:pPrChange>
            </w:pPr>
            <w:del w:id="120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5682D9E7" w14:textId="77777777" w:rsidR="00ED1509" w:rsidRPr="00F84715" w:rsidDel="008B6AF4" w:rsidRDefault="00ED1509">
            <w:pPr>
              <w:pStyle w:val="Heading1Numbered"/>
              <w:rPr>
                <w:del w:id="12016" w:author="Donovan Goode [2]" w:date="2018-11-09T10:04:00Z"/>
                <w:rFonts w:ascii="Consolas" w:eastAsia="Times New Roman" w:hAnsi="Consolas" w:cs="Times New Roman"/>
                <w:color w:val="D4D4D4"/>
                <w:sz w:val="21"/>
                <w:szCs w:val="21"/>
              </w:rPr>
              <w:pPrChange w:id="12017" w:author="Donovan Goode [2]" w:date="2018-11-09T10:05:00Z">
                <w:pPr>
                  <w:shd w:val="clear" w:color="auto" w:fill="1E1E1E"/>
                  <w:spacing w:line="285" w:lineRule="atLeast"/>
                </w:pPr>
              </w:pPrChange>
            </w:pPr>
            <w:del w:id="120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4EE590B" w14:textId="77777777" w:rsidR="00ED1509" w:rsidRPr="00F84715" w:rsidDel="008B6AF4" w:rsidRDefault="00ED1509">
            <w:pPr>
              <w:pStyle w:val="Heading1Numbered"/>
              <w:rPr>
                <w:del w:id="12019" w:author="Donovan Goode [2]" w:date="2018-11-09T10:04:00Z"/>
                <w:rFonts w:ascii="Consolas" w:eastAsia="Times New Roman" w:hAnsi="Consolas" w:cs="Times New Roman"/>
                <w:color w:val="D4D4D4"/>
                <w:sz w:val="21"/>
                <w:szCs w:val="21"/>
              </w:rPr>
              <w:pPrChange w:id="12020" w:author="Donovan Goode [2]" w:date="2018-11-09T10:05:00Z">
                <w:pPr>
                  <w:shd w:val="clear" w:color="auto" w:fill="1E1E1E"/>
                  <w:spacing w:line="285" w:lineRule="atLeast"/>
                </w:pPr>
              </w:pPrChange>
            </w:pPr>
            <w:del w:id="120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6DAEAF0" w14:textId="77777777" w:rsidR="00ED1509" w:rsidRPr="00F84715" w:rsidDel="008B6AF4" w:rsidRDefault="00ED1509">
            <w:pPr>
              <w:pStyle w:val="Heading1Numbered"/>
              <w:rPr>
                <w:del w:id="12022" w:author="Donovan Goode [2]" w:date="2018-11-09T10:04:00Z"/>
                <w:rFonts w:ascii="Consolas" w:eastAsia="Times New Roman" w:hAnsi="Consolas" w:cs="Times New Roman"/>
                <w:color w:val="D4D4D4"/>
                <w:sz w:val="21"/>
                <w:szCs w:val="21"/>
              </w:rPr>
              <w:pPrChange w:id="12023" w:author="Donovan Goode [2]" w:date="2018-11-09T10:05:00Z">
                <w:pPr>
                  <w:shd w:val="clear" w:color="auto" w:fill="1E1E1E"/>
                  <w:spacing w:line="285" w:lineRule="atLeast"/>
                </w:pPr>
              </w:pPrChange>
            </w:pPr>
            <w:del w:id="120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773E16A" w14:textId="77777777" w:rsidR="00ED1509" w:rsidRPr="00F84715" w:rsidDel="008B6AF4" w:rsidRDefault="00ED1509">
            <w:pPr>
              <w:pStyle w:val="Heading1Numbered"/>
              <w:rPr>
                <w:del w:id="12025" w:author="Donovan Goode [2]" w:date="2018-11-09T10:04:00Z"/>
                <w:rFonts w:ascii="Consolas" w:eastAsia="Times New Roman" w:hAnsi="Consolas" w:cs="Times New Roman"/>
                <w:color w:val="D4D4D4"/>
                <w:sz w:val="21"/>
                <w:szCs w:val="21"/>
              </w:rPr>
              <w:pPrChange w:id="12026" w:author="Donovan Goode [2]" w:date="2018-11-09T10:05:00Z">
                <w:pPr>
                  <w:shd w:val="clear" w:color="auto" w:fill="1E1E1E"/>
                  <w:spacing w:line="285" w:lineRule="atLeast"/>
                </w:pPr>
              </w:pPrChange>
            </w:pPr>
            <w:del w:id="120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 }</w:delText>
              </w:r>
            </w:del>
          </w:p>
          <w:p w14:paraId="439B6C76" w14:textId="77777777" w:rsidR="00ED1509" w:rsidRPr="00F84715" w:rsidDel="008B6AF4" w:rsidRDefault="00ED1509">
            <w:pPr>
              <w:pStyle w:val="Heading1Numbered"/>
              <w:rPr>
                <w:del w:id="12028" w:author="Donovan Goode [2]" w:date="2018-11-09T10:04:00Z"/>
                <w:rFonts w:ascii="Consolas" w:eastAsia="Times New Roman" w:hAnsi="Consolas" w:cs="Times New Roman"/>
                <w:color w:val="D4D4D4"/>
                <w:sz w:val="21"/>
                <w:szCs w:val="21"/>
              </w:rPr>
              <w:pPrChange w:id="12029" w:author="Donovan Goode [2]" w:date="2018-11-09T10:05:00Z">
                <w:pPr>
                  <w:shd w:val="clear" w:color="auto" w:fill="1E1E1E"/>
                  <w:spacing w:line="285" w:lineRule="atLeast"/>
                </w:pPr>
              </w:pPrChange>
            </w:pPr>
            <w:del w:id="120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button.scroll:disabled</w:delText>
              </w:r>
              <w:r w:rsidRPr="00F84715" w:rsidDel="008B6AF4">
                <w:rPr>
                  <w:rFonts w:ascii="Consolas" w:eastAsia="Times New Roman" w:hAnsi="Consolas" w:cs="Times New Roman"/>
                  <w:color w:val="D4D4D4"/>
                  <w:sz w:val="21"/>
                  <w:szCs w:val="21"/>
                </w:rPr>
                <w:delText xml:space="preserve"> {</w:delText>
              </w:r>
            </w:del>
          </w:p>
          <w:p w14:paraId="3C9CB340" w14:textId="77777777" w:rsidR="00ED1509" w:rsidRPr="00F84715" w:rsidDel="008B6AF4" w:rsidRDefault="00ED1509">
            <w:pPr>
              <w:pStyle w:val="Heading1Numbered"/>
              <w:rPr>
                <w:del w:id="12031" w:author="Donovan Goode [2]" w:date="2018-11-09T10:04:00Z"/>
                <w:rFonts w:ascii="Consolas" w:eastAsia="Times New Roman" w:hAnsi="Consolas" w:cs="Times New Roman"/>
                <w:color w:val="D4D4D4"/>
                <w:sz w:val="21"/>
                <w:szCs w:val="21"/>
              </w:rPr>
              <w:pPrChange w:id="12032" w:author="Donovan Goode [2]" w:date="2018-11-09T10:05:00Z">
                <w:pPr>
                  <w:shd w:val="clear" w:color="auto" w:fill="1E1E1E"/>
                  <w:spacing w:line="285" w:lineRule="atLeast"/>
                </w:pPr>
              </w:pPrChange>
            </w:pPr>
            <w:del w:id="120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6295638F" w14:textId="77777777" w:rsidR="00ED1509" w:rsidRPr="00F84715" w:rsidDel="008B6AF4" w:rsidRDefault="00ED1509">
            <w:pPr>
              <w:pStyle w:val="Heading1Numbered"/>
              <w:rPr>
                <w:del w:id="12034" w:author="Donovan Goode [2]" w:date="2018-11-09T10:04:00Z"/>
                <w:rFonts w:ascii="Consolas" w:eastAsia="Times New Roman" w:hAnsi="Consolas" w:cs="Times New Roman"/>
                <w:color w:val="D4D4D4"/>
                <w:sz w:val="21"/>
                <w:szCs w:val="21"/>
              </w:rPr>
              <w:pPrChange w:id="12035" w:author="Donovan Goode [2]" w:date="2018-11-09T10:05:00Z">
                <w:pPr>
                  <w:shd w:val="clear" w:color="auto" w:fill="1E1E1E"/>
                  <w:spacing w:line="285" w:lineRule="atLeast"/>
                </w:pPr>
              </w:pPrChange>
            </w:pPr>
            <w:del w:id="1203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button.scroll:focus,</w:delText>
              </w:r>
            </w:del>
          </w:p>
          <w:p w14:paraId="18193F77" w14:textId="77777777" w:rsidR="00ED1509" w:rsidRPr="00F84715" w:rsidDel="008B6AF4" w:rsidRDefault="00ED1509">
            <w:pPr>
              <w:pStyle w:val="Heading1Numbered"/>
              <w:rPr>
                <w:del w:id="12037" w:author="Donovan Goode [2]" w:date="2018-11-09T10:04:00Z"/>
                <w:rFonts w:ascii="Consolas" w:eastAsia="Times New Roman" w:hAnsi="Consolas" w:cs="Times New Roman"/>
                <w:color w:val="D4D4D4"/>
                <w:sz w:val="21"/>
                <w:szCs w:val="21"/>
              </w:rPr>
              <w:pPrChange w:id="12038" w:author="Donovan Goode [2]" w:date="2018-11-09T10:05:00Z">
                <w:pPr>
                  <w:shd w:val="clear" w:color="auto" w:fill="1E1E1E"/>
                  <w:spacing w:line="285" w:lineRule="atLeast"/>
                </w:pPr>
              </w:pPrChange>
            </w:pPr>
            <w:del w:id="12039" w:author="Donovan Goode [2]" w:date="2018-11-09T10:04:00Z">
              <w:r w:rsidRPr="00F84715" w:rsidDel="008B6AF4">
                <w:rPr>
                  <w:rFonts w:ascii="Consolas" w:eastAsia="Times New Roman" w:hAnsi="Consolas" w:cs="Times New Roman"/>
                  <w:color w:val="D7BA7D"/>
                  <w:sz w:val="21"/>
                  <w:szCs w:val="21"/>
                </w:rPr>
                <w:delText xml:space="preserve">  .wc-suggested-actions button.scroll:hover</w:delText>
              </w:r>
              <w:r w:rsidRPr="00F84715" w:rsidDel="008B6AF4">
                <w:rPr>
                  <w:rFonts w:ascii="Consolas" w:eastAsia="Times New Roman" w:hAnsi="Consolas" w:cs="Times New Roman"/>
                  <w:color w:val="D4D4D4"/>
                  <w:sz w:val="21"/>
                  <w:szCs w:val="21"/>
                </w:rPr>
                <w:delText xml:space="preserve"> {</w:delText>
              </w:r>
            </w:del>
          </w:p>
          <w:p w14:paraId="1BA47BE5" w14:textId="77777777" w:rsidR="00ED1509" w:rsidRPr="00F84715" w:rsidDel="008B6AF4" w:rsidRDefault="00ED1509">
            <w:pPr>
              <w:pStyle w:val="Heading1Numbered"/>
              <w:rPr>
                <w:del w:id="12040" w:author="Donovan Goode [2]" w:date="2018-11-09T10:04:00Z"/>
                <w:rFonts w:ascii="Consolas" w:eastAsia="Times New Roman" w:hAnsi="Consolas" w:cs="Times New Roman"/>
                <w:color w:val="D4D4D4"/>
                <w:sz w:val="21"/>
                <w:szCs w:val="21"/>
              </w:rPr>
              <w:pPrChange w:id="12041" w:author="Donovan Goode [2]" w:date="2018-11-09T10:05:00Z">
                <w:pPr>
                  <w:shd w:val="clear" w:color="auto" w:fill="1E1E1E"/>
                  <w:spacing w:line="285" w:lineRule="atLeast"/>
                </w:pPr>
              </w:pPrChange>
            </w:pPr>
            <w:del w:id="120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 }</w:delText>
              </w:r>
            </w:del>
          </w:p>
          <w:p w14:paraId="1031B47F" w14:textId="77777777" w:rsidR="00ED1509" w:rsidRPr="00F84715" w:rsidDel="008B6AF4" w:rsidRDefault="00ED1509">
            <w:pPr>
              <w:pStyle w:val="Heading1Numbered"/>
              <w:rPr>
                <w:del w:id="12043" w:author="Donovan Goode [2]" w:date="2018-11-09T10:04:00Z"/>
                <w:rFonts w:ascii="Consolas" w:eastAsia="Times New Roman" w:hAnsi="Consolas" w:cs="Times New Roman"/>
                <w:color w:val="D4D4D4"/>
                <w:sz w:val="21"/>
                <w:szCs w:val="21"/>
              </w:rPr>
              <w:pPrChange w:id="12044" w:author="Donovan Goode [2]" w:date="2018-11-09T10:05:00Z">
                <w:pPr>
                  <w:shd w:val="clear" w:color="auto" w:fill="1E1E1E"/>
                  <w:spacing w:line="285" w:lineRule="atLeast"/>
                </w:pPr>
              </w:pPrChange>
            </w:pPr>
            <w:del w:id="120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 svg</w:delText>
              </w:r>
              <w:r w:rsidRPr="00F84715" w:rsidDel="008B6AF4">
                <w:rPr>
                  <w:rFonts w:ascii="Consolas" w:eastAsia="Times New Roman" w:hAnsi="Consolas" w:cs="Times New Roman"/>
                  <w:color w:val="D4D4D4"/>
                  <w:sz w:val="21"/>
                  <w:szCs w:val="21"/>
                </w:rPr>
                <w:delText xml:space="preserve"> {</w:delText>
              </w:r>
            </w:del>
          </w:p>
          <w:p w14:paraId="5DE6175E" w14:textId="77777777" w:rsidR="00ED1509" w:rsidRPr="00F84715" w:rsidDel="008B6AF4" w:rsidRDefault="00ED1509">
            <w:pPr>
              <w:pStyle w:val="Heading1Numbered"/>
              <w:rPr>
                <w:del w:id="12046" w:author="Donovan Goode [2]" w:date="2018-11-09T10:04:00Z"/>
                <w:rFonts w:ascii="Consolas" w:eastAsia="Times New Roman" w:hAnsi="Consolas" w:cs="Times New Roman"/>
                <w:color w:val="D4D4D4"/>
                <w:sz w:val="21"/>
                <w:szCs w:val="21"/>
              </w:rPr>
              <w:pPrChange w:id="12047" w:author="Donovan Goode [2]" w:date="2018-11-09T10:05:00Z">
                <w:pPr>
                  <w:shd w:val="clear" w:color="auto" w:fill="1E1E1E"/>
                  <w:spacing w:line="285" w:lineRule="atLeast"/>
                </w:pPr>
              </w:pPrChange>
            </w:pPr>
            <w:del w:id="120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5F1B69EE" w14:textId="77777777" w:rsidR="00ED1509" w:rsidRPr="00F84715" w:rsidDel="008B6AF4" w:rsidRDefault="00ED1509">
            <w:pPr>
              <w:pStyle w:val="Heading1Numbered"/>
              <w:rPr>
                <w:del w:id="12049" w:author="Donovan Goode [2]" w:date="2018-11-09T10:04:00Z"/>
                <w:rFonts w:ascii="Consolas" w:eastAsia="Times New Roman" w:hAnsi="Consolas" w:cs="Times New Roman"/>
                <w:color w:val="D4D4D4"/>
                <w:sz w:val="21"/>
                <w:szCs w:val="21"/>
              </w:rPr>
              <w:pPrChange w:id="12050" w:author="Donovan Goode [2]" w:date="2018-11-09T10:05:00Z">
                <w:pPr>
                  <w:shd w:val="clear" w:color="auto" w:fill="1E1E1E"/>
                  <w:spacing w:line="285" w:lineRule="atLeast"/>
                </w:pPr>
              </w:pPrChange>
            </w:pPr>
            <w:del w:id="120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 svg path</w:delText>
              </w:r>
              <w:r w:rsidRPr="00F84715" w:rsidDel="008B6AF4">
                <w:rPr>
                  <w:rFonts w:ascii="Consolas" w:eastAsia="Times New Roman" w:hAnsi="Consolas" w:cs="Times New Roman"/>
                  <w:color w:val="D4D4D4"/>
                  <w:sz w:val="21"/>
                  <w:szCs w:val="21"/>
                </w:rPr>
                <w:delText xml:space="preserve"> {</w:delText>
              </w:r>
            </w:del>
          </w:p>
          <w:p w14:paraId="39BBC82C" w14:textId="77777777" w:rsidR="00ED1509" w:rsidRPr="00F84715" w:rsidDel="008B6AF4" w:rsidRDefault="00ED1509">
            <w:pPr>
              <w:pStyle w:val="Heading1Numbered"/>
              <w:rPr>
                <w:del w:id="12052" w:author="Donovan Goode [2]" w:date="2018-11-09T10:04:00Z"/>
                <w:rFonts w:ascii="Consolas" w:eastAsia="Times New Roman" w:hAnsi="Consolas" w:cs="Times New Roman"/>
                <w:color w:val="D4D4D4"/>
                <w:sz w:val="21"/>
                <w:szCs w:val="21"/>
              </w:rPr>
              <w:pPrChange w:id="12053" w:author="Donovan Goode [2]" w:date="2018-11-09T10:05:00Z">
                <w:pPr>
                  <w:shd w:val="clear" w:color="auto" w:fill="1E1E1E"/>
                  <w:spacing w:line="285" w:lineRule="atLeast"/>
                </w:pPr>
              </w:pPrChange>
            </w:pPr>
            <w:del w:id="120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73FB0B5C" w14:textId="77777777" w:rsidR="00ED1509" w:rsidRPr="00F84715" w:rsidDel="008B6AF4" w:rsidRDefault="00ED1509">
            <w:pPr>
              <w:pStyle w:val="Heading1Numbered"/>
              <w:rPr>
                <w:del w:id="12055" w:author="Donovan Goode [2]" w:date="2018-11-09T10:04:00Z"/>
                <w:rFonts w:ascii="Consolas" w:eastAsia="Times New Roman" w:hAnsi="Consolas" w:cs="Times New Roman"/>
                <w:color w:val="D4D4D4"/>
                <w:sz w:val="21"/>
                <w:szCs w:val="21"/>
              </w:rPr>
              <w:pPrChange w:id="12056" w:author="Donovan Goode [2]" w:date="2018-11-09T10:05:00Z">
                <w:pPr>
                  <w:shd w:val="clear" w:color="auto" w:fill="1E1E1E"/>
                  <w:spacing w:line="285" w:lineRule="atLeast"/>
                </w:pPr>
              </w:pPrChange>
            </w:pPr>
            <w:del w:id="120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button.scroll.previous</w:delText>
              </w:r>
              <w:r w:rsidRPr="00F84715" w:rsidDel="008B6AF4">
                <w:rPr>
                  <w:rFonts w:ascii="Consolas" w:eastAsia="Times New Roman" w:hAnsi="Consolas" w:cs="Times New Roman"/>
                  <w:color w:val="D4D4D4"/>
                  <w:sz w:val="21"/>
                  <w:szCs w:val="21"/>
                </w:rPr>
                <w:delText xml:space="preserve"> {</w:delText>
              </w:r>
            </w:del>
          </w:p>
          <w:p w14:paraId="00EFBE4A" w14:textId="77777777" w:rsidR="00ED1509" w:rsidRPr="00F84715" w:rsidDel="008B6AF4" w:rsidRDefault="00ED1509">
            <w:pPr>
              <w:pStyle w:val="Heading1Numbered"/>
              <w:rPr>
                <w:del w:id="12058" w:author="Donovan Goode [2]" w:date="2018-11-09T10:04:00Z"/>
                <w:rFonts w:ascii="Consolas" w:eastAsia="Times New Roman" w:hAnsi="Consolas" w:cs="Times New Roman"/>
                <w:color w:val="D4D4D4"/>
                <w:sz w:val="21"/>
                <w:szCs w:val="21"/>
              </w:rPr>
              <w:pPrChange w:id="12059" w:author="Donovan Goode [2]" w:date="2018-11-09T10:05:00Z">
                <w:pPr>
                  <w:shd w:val="clear" w:color="auto" w:fill="1E1E1E"/>
                  <w:spacing w:line="285" w:lineRule="atLeast"/>
                </w:pPr>
              </w:pPrChange>
            </w:pPr>
            <w:del w:id="120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863C5B9" w14:textId="77777777" w:rsidR="00ED1509" w:rsidRPr="00F84715" w:rsidDel="008B6AF4" w:rsidRDefault="00ED1509">
            <w:pPr>
              <w:pStyle w:val="Heading1Numbered"/>
              <w:rPr>
                <w:del w:id="12061" w:author="Donovan Goode [2]" w:date="2018-11-09T10:04:00Z"/>
                <w:rFonts w:ascii="Consolas" w:eastAsia="Times New Roman" w:hAnsi="Consolas" w:cs="Times New Roman"/>
                <w:color w:val="D4D4D4"/>
                <w:sz w:val="21"/>
                <w:szCs w:val="21"/>
              </w:rPr>
              <w:pPrChange w:id="12062" w:author="Donovan Goode [2]" w:date="2018-11-09T10:05:00Z">
                <w:pPr>
                  <w:shd w:val="clear" w:color="auto" w:fill="1E1E1E"/>
                  <w:spacing w:line="285" w:lineRule="atLeast"/>
                </w:pPr>
              </w:pPrChange>
            </w:pPr>
            <w:del w:id="120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button.scroll.next</w:delText>
              </w:r>
              <w:r w:rsidRPr="00F84715" w:rsidDel="008B6AF4">
                <w:rPr>
                  <w:rFonts w:ascii="Consolas" w:eastAsia="Times New Roman" w:hAnsi="Consolas" w:cs="Times New Roman"/>
                  <w:color w:val="D4D4D4"/>
                  <w:sz w:val="21"/>
                  <w:szCs w:val="21"/>
                </w:rPr>
                <w:delText xml:space="preserve"> {</w:delText>
              </w:r>
            </w:del>
          </w:p>
          <w:p w14:paraId="76A4FD75" w14:textId="77777777" w:rsidR="00ED1509" w:rsidRPr="00F84715" w:rsidDel="008B6AF4" w:rsidRDefault="00ED1509">
            <w:pPr>
              <w:pStyle w:val="Heading1Numbered"/>
              <w:rPr>
                <w:del w:id="12064" w:author="Donovan Goode [2]" w:date="2018-11-09T10:04:00Z"/>
                <w:rFonts w:ascii="Consolas" w:eastAsia="Times New Roman" w:hAnsi="Consolas" w:cs="Times New Roman"/>
                <w:color w:val="D4D4D4"/>
                <w:sz w:val="21"/>
                <w:szCs w:val="21"/>
              </w:rPr>
              <w:pPrChange w:id="12065" w:author="Donovan Goode [2]" w:date="2018-11-09T10:05:00Z">
                <w:pPr>
                  <w:shd w:val="clear" w:color="auto" w:fill="1E1E1E"/>
                  <w:spacing w:line="285" w:lineRule="atLeast"/>
                </w:pPr>
              </w:pPrChange>
            </w:pPr>
            <w:del w:id="120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329C6023" w14:textId="77777777" w:rsidR="00ED1509" w:rsidRPr="00F84715" w:rsidDel="008B6AF4" w:rsidRDefault="00ED1509">
            <w:pPr>
              <w:pStyle w:val="Heading1Numbered"/>
              <w:rPr>
                <w:del w:id="12067" w:author="Donovan Goode [2]" w:date="2018-11-09T10:04:00Z"/>
                <w:rFonts w:ascii="Consolas" w:eastAsia="Times New Roman" w:hAnsi="Consolas" w:cs="Times New Roman"/>
                <w:color w:val="D4D4D4"/>
                <w:sz w:val="21"/>
                <w:szCs w:val="21"/>
              </w:rPr>
              <w:pPrChange w:id="12068" w:author="Donovan Goode [2]" w:date="2018-11-09T10:05:00Z">
                <w:pPr>
                  <w:shd w:val="clear" w:color="auto" w:fill="1E1E1E"/>
                  <w:spacing w:line="285" w:lineRule="atLeast"/>
                </w:pPr>
              </w:pPrChange>
            </w:pPr>
          </w:p>
          <w:p w14:paraId="3420ECDE" w14:textId="77777777" w:rsidR="00ED1509" w:rsidRPr="00F84715" w:rsidDel="008B6AF4" w:rsidRDefault="00ED1509">
            <w:pPr>
              <w:pStyle w:val="Heading1Numbered"/>
              <w:rPr>
                <w:del w:id="12069" w:author="Donovan Goode [2]" w:date="2018-11-09T10:04:00Z"/>
                <w:rFonts w:ascii="Consolas" w:eastAsia="Times New Roman" w:hAnsi="Consolas" w:cs="Times New Roman"/>
                <w:color w:val="D4D4D4"/>
                <w:sz w:val="21"/>
                <w:szCs w:val="21"/>
              </w:rPr>
              <w:pPrChange w:id="12070" w:author="Donovan Goode [2]" w:date="2018-11-09T10:05:00Z">
                <w:pPr>
                  <w:shd w:val="clear" w:color="auto" w:fill="1E1E1E"/>
                  <w:spacing w:line="285" w:lineRule="atLeast"/>
                </w:pPr>
              </w:pPrChange>
            </w:pPr>
            <w:del w:id="12071" w:author="Donovan Goode [2]" w:date="2018-11-09T10:04:00Z">
              <w:r w:rsidRPr="00F84715" w:rsidDel="008B6AF4">
                <w:rPr>
                  <w:rFonts w:ascii="Consolas" w:eastAsia="Times New Roman" w:hAnsi="Consolas" w:cs="Times New Roman"/>
                  <w:color w:val="D7BA7D"/>
                  <w:sz w:val="21"/>
                  <w:szCs w:val="21"/>
                </w:rPr>
                <w:delText>.wc-message-pane.show-actions .wc-message-groups</w:delText>
              </w:r>
              <w:r w:rsidRPr="00F84715" w:rsidDel="008B6AF4">
                <w:rPr>
                  <w:rFonts w:ascii="Consolas" w:eastAsia="Times New Roman" w:hAnsi="Consolas" w:cs="Times New Roman"/>
                  <w:color w:val="D4D4D4"/>
                  <w:sz w:val="21"/>
                  <w:szCs w:val="21"/>
                </w:rPr>
                <w:delText xml:space="preserve"> {</w:delText>
              </w:r>
            </w:del>
          </w:p>
          <w:p w14:paraId="6E2BC56E" w14:textId="77777777" w:rsidR="00ED1509" w:rsidRPr="00F84715" w:rsidDel="008B6AF4" w:rsidRDefault="00ED1509">
            <w:pPr>
              <w:pStyle w:val="Heading1Numbered"/>
              <w:rPr>
                <w:del w:id="12072" w:author="Donovan Goode [2]" w:date="2018-11-09T10:04:00Z"/>
                <w:rFonts w:ascii="Consolas" w:eastAsia="Times New Roman" w:hAnsi="Consolas" w:cs="Times New Roman"/>
                <w:color w:val="D4D4D4"/>
                <w:sz w:val="21"/>
                <w:szCs w:val="21"/>
              </w:rPr>
              <w:pPrChange w:id="12073" w:author="Donovan Goode [2]" w:date="2018-11-09T10:05:00Z">
                <w:pPr>
                  <w:shd w:val="clear" w:color="auto" w:fill="1E1E1E"/>
                  <w:spacing w:line="285" w:lineRule="atLeast"/>
                </w:pPr>
              </w:pPrChange>
            </w:pPr>
            <w:del w:id="1207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78px</w:delText>
              </w:r>
              <w:r w:rsidRPr="00F84715" w:rsidDel="008B6AF4">
                <w:rPr>
                  <w:rFonts w:ascii="Consolas" w:eastAsia="Times New Roman" w:hAnsi="Consolas" w:cs="Times New Roman"/>
                  <w:color w:val="D4D4D4"/>
                  <w:sz w:val="21"/>
                  <w:szCs w:val="21"/>
                </w:rPr>
                <w:delText>;</w:delText>
              </w:r>
            </w:del>
          </w:p>
          <w:p w14:paraId="2042036D" w14:textId="77777777" w:rsidR="00ED1509" w:rsidRPr="00F84715" w:rsidDel="008B6AF4" w:rsidRDefault="00ED1509">
            <w:pPr>
              <w:pStyle w:val="Heading1Numbered"/>
              <w:rPr>
                <w:del w:id="12075" w:author="Donovan Goode [2]" w:date="2018-11-09T10:04:00Z"/>
                <w:rFonts w:ascii="Consolas" w:eastAsia="Times New Roman" w:hAnsi="Consolas" w:cs="Times New Roman"/>
                <w:color w:val="D4D4D4"/>
                <w:sz w:val="21"/>
                <w:szCs w:val="21"/>
              </w:rPr>
              <w:pPrChange w:id="12076" w:author="Donovan Goode [2]" w:date="2018-11-09T10:05:00Z">
                <w:pPr>
                  <w:shd w:val="clear" w:color="auto" w:fill="1E1E1E"/>
                  <w:spacing w:line="285" w:lineRule="atLeast"/>
                </w:pPr>
              </w:pPrChange>
            </w:pPr>
            <w:del w:id="1207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1F8A26D2" w14:textId="77777777" w:rsidR="00ED1509" w:rsidRPr="00F84715" w:rsidDel="008B6AF4" w:rsidRDefault="00ED1509">
            <w:pPr>
              <w:pStyle w:val="Heading1Numbered"/>
              <w:rPr>
                <w:del w:id="12078" w:author="Donovan Goode [2]" w:date="2018-11-09T10:04:00Z"/>
                <w:rFonts w:ascii="Consolas" w:eastAsia="Times New Roman" w:hAnsi="Consolas" w:cs="Times New Roman"/>
                <w:color w:val="D4D4D4"/>
                <w:sz w:val="21"/>
                <w:szCs w:val="21"/>
              </w:rPr>
              <w:pPrChange w:id="12079" w:author="Donovan Goode [2]" w:date="2018-11-09T10:05:00Z">
                <w:pPr>
                  <w:shd w:val="clear" w:color="auto" w:fill="1E1E1E"/>
                  <w:spacing w:line="285" w:lineRule="atLeast"/>
                </w:pPr>
              </w:pPrChange>
            </w:pPr>
          </w:p>
          <w:p w14:paraId="11FFFEF0" w14:textId="77777777" w:rsidR="00ED1509" w:rsidRPr="00F84715" w:rsidDel="008B6AF4" w:rsidRDefault="00ED1509">
            <w:pPr>
              <w:pStyle w:val="Heading1Numbered"/>
              <w:rPr>
                <w:del w:id="12080" w:author="Donovan Goode [2]" w:date="2018-11-09T10:04:00Z"/>
                <w:rFonts w:ascii="Consolas" w:eastAsia="Times New Roman" w:hAnsi="Consolas" w:cs="Times New Roman"/>
                <w:color w:val="D4D4D4"/>
                <w:sz w:val="21"/>
                <w:szCs w:val="21"/>
              </w:rPr>
              <w:pPrChange w:id="12081" w:author="Donovan Goode [2]" w:date="2018-11-09T10:05:00Z">
                <w:pPr>
                  <w:shd w:val="clear" w:color="auto" w:fill="1E1E1E"/>
                  <w:spacing w:line="285" w:lineRule="atLeast"/>
                </w:pPr>
              </w:pPrChange>
            </w:pPr>
            <w:del w:id="12082" w:author="Donovan Goode [2]" w:date="2018-11-09T10:04:00Z">
              <w:r w:rsidRPr="00F84715" w:rsidDel="008B6AF4">
                <w:rPr>
                  <w:rFonts w:ascii="Consolas" w:eastAsia="Times New Roman" w:hAnsi="Consolas" w:cs="Times New Roman"/>
                  <w:color w:val="D7BA7D"/>
                  <w:sz w:val="21"/>
                  <w:szCs w:val="21"/>
                </w:rPr>
                <w:delText>.wc-message-pane.show-actions .wc-suggested-actions</w:delText>
              </w:r>
              <w:r w:rsidRPr="00F84715" w:rsidDel="008B6AF4">
                <w:rPr>
                  <w:rFonts w:ascii="Consolas" w:eastAsia="Times New Roman" w:hAnsi="Consolas" w:cs="Times New Roman"/>
                  <w:color w:val="D4D4D4"/>
                  <w:sz w:val="21"/>
                  <w:szCs w:val="21"/>
                </w:rPr>
                <w:delText xml:space="preserve"> {</w:delText>
              </w:r>
            </w:del>
          </w:p>
          <w:p w14:paraId="24E3FCF4" w14:textId="77777777" w:rsidR="00ED1509" w:rsidRPr="00F84715" w:rsidDel="008B6AF4" w:rsidRDefault="00ED1509">
            <w:pPr>
              <w:pStyle w:val="Heading1Numbered"/>
              <w:rPr>
                <w:del w:id="12083" w:author="Donovan Goode [2]" w:date="2018-11-09T10:04:00Z"/>
                <w:rFonts w:ascii="Consolas" w:eastAsia="Times New Roman" w:hAnsi="Consolas" w:cs="Times New Roman"/>
                <w:color w:val="D4D4D4"/>
                <w:sz w:val="21"/>
                <w:szCs w:val="21"/>
              </w:rPr>
              <w:pPrChange w:id="12084" w:author="Donovan Goode [2]" w:date="2018-11-09T10:05:00Z">
                <w:pPr>
                  <w:shd w:val="clear" w:color="auto" w:fill="1E1E1E"/>
                  <w:spacing w:line="285" w:lineRule="atLeast"/>
                </w:pPr>
              </w:pPrChange>
            </w:pPr>
            <w:del w:id="120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596BE638" w14:textId="77777777" w:rsidR="00ED1509" w:rsidRPr="00F84715" w:rsidDel="008B6AF4" w:rsidRDefault="00ED1509">
            <w:pPr>
              <w:pStyle w:val="Heading1Numbered"/>
              <w:rPr>
                <w:del w:id="12086" w:author="Donovan Goode [2]" w:date="2018-11-09T10:04:00Z"/>
                <w:rFonts w:ascii="Consolas" w:eastAsia="Times New Roman" w:hAnsi="Consolas" w:cs="Times New Roman"/>
                <w:color w:val="D4D4D4"/>
                <w:sz w:val="21"/>
                <w:szCs w:val="21"/>
              </w:rPr>
              <w:pPrChange w:id="12087" w:author="Donovan Goode [2]" w:date="2018-11-09T10:05:00Z">
                <w:pPr>
                  <w:shd w:val="clear" w:color="auto" w:fill="1E1E1E"/>
                  <w:spacing w:line="285" w:lineRule="atLeast"/>
                </w:pPr>
              </w:pPrChange>
            </w:pPr>
          </w:p>
          <w:p w14:paraId="1B6BDA6C" w14:textId="77777777" w:rsidR="00ED1509" w:rsidRPr="00F84715" w:rsidDel="008B6AF4" w:rsidRDefault="00ED1509">
            <w:pPr>
              <w:pStyle w:val="Heading1Numbered"/>
              <w:rPr>
                <w:del w:id="12088" w:author="Donovan Goode [2]" w:date="2018-11-09T10:04:00Z"/>
                <w:rFonts w:ascii="Consolas" w:eastAsia="Times New Roman" w:hAnsi="Consolas" w:cs="Times New Roman"/>
                <w:color w:val="D4D4D4"/>
                <w:sz w:val="21"/>
                <w:szCs w:val="21"/>
              </w:rPr>
              <w:pPrChange w:id="12089" w:author="Donovan Goode [2]" w:date="2018-11-09T10:05:00Z">
                <w:pPr>
                  <w:shd w:val="clear" w:color="auto" w:fill="1E1E1E"/>
                  <w:spacing w:line="285" w:lineRule="atLeast"/>
                </w:pPr>
              </w:pPrChange>
            </w:pPr>
            <w:del w:id="12090" w:author="Donovan Goode [2]" w:date="2018-11-09T10:04:00Z">
              <w:r w:rsidRPr="00F84715" w:rsidDel="008B6AF4">
                <w:rPr>
                  <w:rFonts w:ascii="Consolas" w:eastAsia="Times New Roman" w:hAnsi="Consolas" w:cs="Times New Roman"/>
                  <w:color w:val="6A9955"/>
                  <w:sz w:val="21"/>
                  <w:szCs w:val="21"/>
                </w:rPr>
                <w:delText>/* views */</w:delText>
              </w:r>
            </w:del>
          </w:p>
          <w:p w14:paraId="13A7202D" w14:textId="77777777" w:rsidR="00ED1509" w:rsidRPr="00F84715" w:rsidDel="008B6AF4" w:rsidRDefault="00ED1509">
            <w:pPr>
              <w:pStyle w:val="Heading1Numbered"/>
              <w:rPr>
                <w:del w:id="12091" w:author="Donovan Goode [2]" w:date="2018-11-09T10:04:00Z"/>
                <w:rFonts w:ascii="Consolas" w:eastAsia="Times New Roman" w:hAnsi="Consolas" w:cs="Times New Roman"/>
                <w:color w:val="D4D4D4"/>
                <w:sz w:val="21"/>
                <w:szCs w:val="21"/>
              </w:rPr>
              <w:pPrChange w:id="12092" w:author="Donovan Goode [2]" w:date="2018-11-09T10:05:00Z">
                <w:pPr>
                  <w:shd w:val="clear" w:color="auto" w:fill="1E1E1E"/>
                  <w:spacing w:line="285" w:lineRule="atLeast"/>
                </w:pPr>
              </w:pPrChange>
            </w:pPr>
            <w:del w:id="12093" w:author="Donovan Goode [2]" w:date="2018-11-09T10:04:00Z">
              <w:r w:rsidRPr="00F84715" w:rsidDel="008B6AF4">
                <w:rPr>
                  <w:rFonts w:ascii="Consolas" w:eastAsia="Times New Roman" w:hAnsi="Consolas" w:cs="Times New Roman"/>
                  <w:color w:val="D7BA7D"/>
                  <w:sz w:val="21"/>
                  <w:szCs w:val="21"/>
                </w:rPr>
                <w:delText>.wc-chatview-panel</w:delText>
              </w:r>
              <w:r w:rsidRPr="00F84715" w:rsidDel="008B6AF4">
                <w:rPr>
                  <w:rFonts w:ascii="Consolas" w:eastAsia="Times New Roman" w:hAnsi="Consolas" w:cs="Times New Roman"/>
                  <w:color w:val="D4D4D4"/>
                  <w:sz w:val="21"/>
                  <w:szCs w:val="21"/>
                </w:rPr>
                <w:delText xml:space="preserve"> {</w:delText>
              </w:r>
            </w:del>
          </w:p>
          <w:p w14:paraId="0D8A2801" w14:textId="77777777" w:rsidR="00ED1509" w:rsidRPr="00F84715" w:rsidDel="008B6AF4" w:rsidRDefault="00ED1509">
            <w:pPr>
              <w:pStyle w:val="Heading1Numbered"/>
              <w:rPr>
                <w:del w:id="12094" w:author="Donovan Goode [2]" w:date="2018-11-09T10:04:00Z"/>
                <w:rFonts w:ascii="Consolas" w:eastAsia="Times New Roman" w:hAnsi="Consolas" w:cs="Times New Roman"/>
                <w:color w:val="D4D4D4"/>
                <w:sz w:val="21"/>
                <w:szCs w:val="21"/>
              </w:rPr>
              <w:pPrChange w:id="12095" w:author="Donovan Goode [2]" w:date="2018-11-09T10:05:00Z">
                <w:pPr>
                  <w:shd w:val="clear" w:color="auto" w:fill="1E1E1E"/>
                  <w:spacing w:line="285" w:lineRule="atLeast"/>
                </w:pPr>
              </w:pPrChange>
            </w:pPr>
            <w:del w:id="1209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082D770C" w14:textId="77777777" w:rsidR="00ED1509" w:rsidRPr="00F84715" w:rsidDel="008B6AF4" w:rsidRDefault="00ED1509">
            <w:pPr>
              <w:pStyle w:val="Heading1Numbered"/>
              <w:rPr>
                <w:del w:id="12097" w:author="Donovan Goode [2]" w:date="2018-11-09T10:04:00Z"/>
                <w:rFonts w:ascii="Consolas" w:eastAsia="Times New Roman" w:hAnsi="Consolas" w:cs="Times New Roman"/>
                <w:color w:val="D4D4D4"/>
                <w:sz w:val="21"/>
                <w:szCs w:val="21"/>
              </w:rPr>
              <w:pPrChange w:id="12098" w:author="Donovan Goode [2]" w:date="2018-11-09T10:05:00Z">
                <w:pPr>
                  <w:shd w:val="clear" w:color="auto" w:fill="1E1E1E"/>
                  <w:spacing w:line="285" w:lineRule="atLeast"/>
                </w:pPr>
              </w:pPrChange>
            </w:pPr>
            <w:del w:id="1209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533CC22D" w14:textId="77777777" w:rsidR="00ED1509" w:rsidRPr="00F84715" w:rsidDel="008B6AF4" w:rsidRDefault="00ED1509">
            <w:pPr>
              <w:pStyle w:val="Heading1Numbered"/>
              <w:rPr>
                <w:del w:id="12100" w:author="Donovan Goode [2]" w:date="2018-11-09T10:04:00Z"/>
                <w:rFonts w:ascii="Consolas" w:eastAsia="Times New Roman" w:hAnsi="Consolas" w:cs="Times New Roman"/>
                <w:color w:val="D4D4D4"/>
                <w:sz w:val="21"/>
                <w:szCs w:val="21"/>
              </w:rPr>
              <w:pPrChange w:id="12101" w:author="Donovan Goode [2]" w:date="2018-11-09T10:05:00Z">
                <w:pPr>
                  <w:shd w:val="clear" w:color="auto" w:fill="1E1E1E"/>
                  <w:spacing w:line="285" w:lineRule="atLeast"/>
                </w:pPr>
              </w:pPrChange>
            </w:pPr>
            <w:del w:id="121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CF228BD" w14:textId="77777777" w:rsidR="00ED1509" w:rsidRPr="00F84715" w:rsidDel="008B6AF4" w:rsidRDefault="00ED1509">
            <w:pPr>
              <w:pStyle w:val="Heading1Numbered"/>
              <w:rPr>
                <w:del w:id="12103" w:author="Donovan Goode [2]" w:date="2018-11-09T10:04:00Z"/>
                <w:rFonts w:ascii="Consolas" w:eastAsia="Times New Roman" w:hAnsi="Consolas" w:cs="Times New Roman"/>
                <w:color w:val="D4D4D4"/>
                <w:sz w:val="21"/>
                <w:szCs w:val="21"/>
              </w:rPr>
              <w:pPrChange w:id="12104" w:author="Donovan Goode [2]" w:date="2018-11-09T10:05:00Z">
                <w:pPr>
                  <w:shd w:val="clear" w:color="auto" w:fill="1E1E1E"/>
                  <w:spacing w:line="285" w:lineRule="atLeast"/>
                </w:pPr>
              </w:pPrChange>
            </w:pPr>
            <w:del w:id="121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111C62E" w14:textId="77777777" w:rsidR="00ED1509" w:rsidRPr="00F84715" w:rsidDel="008B6AF4" w:rsidRDefault="00ED1509">
            <w:pPr>
              <w:pStyle w:val="Heading1Numbered"/>
              <w:rPr>
                <w:del w:id="12106" w:author="Donovan Goode [2]" w:date="2018-11-09T10:04:00Z"/>
                <w:rFonts w:ascii="Consolas" w:eastAsia="Times New Roman" w:hAnsi="Consolas" w:cs="Times New Roman"/>
                <w:color w:val="D4D4D4"/>
                <w:sz w:val="21"/>
                <w:szCs w:val="21"/>
              </w:rPr>
              <w:pPrChange w:id="12107" w:author="Donovan Goode [2]" w:date="2018-11-09T10:05:00Z">
                <w:pPr>
                  <w:shd w:val="clear" w:color="auto" w:fill="1E1E1E"/>
                  <w:spacing w:line="285" w:lineRule="atLeast"/>
                </w:pPr>
              </w:pPrChange>
            </w:pPr>
            <w:del w:id="121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1ECC5A7" w14:textId="77777777" w:rsidR="00ED1509" w:rsidRPr="00F84715" w:rsidDel="008B6AF4" w:rsidRDefault="00ED1509">
            <w:pPr>
              <w:pStyle w:val="Heading1Numbered"/>
              <w:rPr>
                <w:del w:id="12109" w:author="Donovan Goode [2]" w:date="2018-11-09T10:04:00Z"/>
                <w:rFonts w:ascii="Consolas" w:eastAsia="Times New Roman" w:hAnsi="Consolas" w:cs="Times New Roman"/>
                <w:color w:val="D4D4D4"/>
                <w:sz w:val="21"/>
                <w:szCs w:val="21"/>
              </w:rPr>
              <w:pPrChange w:id="12110" w:author="Donovan Goode [2]" w:date="2018-11-09T10:05:00Z">
                <w:pPr>
                  <w:shd w:val="clear" w:color="auto" w:fill="1E1E1E"/>
                  <w:spacing w:line="285" w:lineRule="atLeast"/>
                </w:pPr>
              </w:pPrChange>
            </w:pPr>
            <w:del w:id="121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3676392" w14:textId="77777777" w:rsidR="00ED1509" w:rsidRPr="00F84715" w:rsidDel="008B6AF4" w:rsidRDefault="00ED1509">
            <w:pPr>
              <w:pStyle w:val="Heading1Numbered"/>
              <w:rPr>
                <w:del w:id="12112" w:author="Donovan Goode [2]" w:date="2018-11-09T10:04:00Z"/>
                <w:rFonts w:ascii="Consolas" w:eastAsia="Times New Roman" w:hAnsi="Consolas" w:cs="Times New Roman"/>
                <w:color w:val="D4D4D4"/>
                <w:sz w:val="21"/>
                <w:szCs w:val="21"/>
              </w:rPr>
              <w:pPrChange w:id="12113" w:author="Donovan Goode [2]" w:date="2018-11-09T10:05:00Z">
                <w:pPr>
                  <w:shd w:val="clear" w:color="auto" w:fill="1E1E1E"/>
                  <w:spacing w:line="285" w:lineRule="atLeast"/>
                </w:pPr>
              </w:pPrChange>
            </w:pPr>
          </w:p>
          <w:p w14:paraId="1063B1F5" w14:textId="77777777" w:rsidR="00ED1509" w:rsidRPr="00F84715" w:rsidDel="008B6AF4" w:rsidRDefault="00ED1509">
            <w:pPr>
              <w:pStyle w:val="Heading1Numbered"/>
              <w:rPr>
                <w:del w:id="12114" w:author="Donovan Goode [2]" w:date="2018-11-09T10:04:00Z"/>
                <w:rFonts w:ascii="Consolas" w:eastAsia="Times New Roman" w:hAnsi="Consolas" w:cs="Times New Roman"/>
                <w:color w:val="D4D4D4"/>
                <w:sz w:val="21"/>
                <w:szCs w:val="21"/>
              </w:rPr>
              <w:pPrChange w:id="12115" w:author="Donovan Goode [2]" w:date="2018-11-09T10:05:00Z">
                <w:pPr>
                  <w:shd w:val="clear" w:color="auto" w:fill="1E1E1E"/>
                  <w:spacing w:line="285" w:lineRule="atLeast"/>
                </w:pPr>
              </w:pPrChange>
            </w:pPr>
            <w:del w:id="12116" w:author="Donovan Goode [2]" w:date="2018-11-09T10:04:00Z">
              <w:r w:rsidRPr="00F84715" w:rsidDel="008B6AF4">
                <w:rPr>
                  <w:rFonts w:ascii="Consolas" w:eastAsia="Times New Roman" w:hAnsi="Consolas" w:cs="Times New Roman"/>
                  <w:color w:val="6A9955"/>
                  <w:sz w:val="21"/>
                  <w:szCs w:val="21"/>
                </w:rPr>
                <w:delText>/* messages */</w:delText>
              </w:r>
            </w:del>
          </w:p>
          <w:p w14:paraId="5BAEB648" w14:textId="77777777" w:rsidR="00ED1509" w:rsidRPr="00F84715" w:rsidDel="008B6AF4" w:rsidRDefault="00ED1509">
            <w:pPr>
              <w:pStyle w:val="Heading1Numbered"/>
              <w:rPr>
                <w:del w:id="12117" w:author="Donovan Goode [2]" w:date="2018-11-09T10:04:00Z"/>
                <w:rFonts w:ascii="Consolas" w:eastAsia="Times New Roman" w:hAnsi="Consolas" w:cs="Times New Roman"/>
                <w:color w:val="D4D4D4"/>
                <w:sz w:val="21"/>
                <w:szCs w:val="21"/>
              </w:rPr>
              <w:pPrChange w:id="12118" w:author="Donovan Goode [2]" w:date="2018-11-09T10:05:00Z">
                <w:pPr>
                  <w:shd w:val="clear" w:color="auto" w:fill="1E1E1E"/>
                  <w:spacing w:line="285" w:lineRule="atLeast"/>
                </w:pPr>
              </w:pPrChange>
            </w:pPr>
            <w:del w:id="12119" w:author="Donovan Goode [2]" w:date="2018-11-09T10:04:00Z">
              <w:r w:rsidRPr="00F84715" w:rsidDel="008B6AF4">
                <w:rPr>
                  <w:rFonts w:ascii="Consolas" w:eastAsia="Times New Roman" w:hAnsi="Consolas" w:cs="Times New Roman"/>
                  <w:color w:val="D7BA7D"/>
                  <w:sz w:val="21"/>
                  <w:szCs w:val="21"/>
                </w:rPr>
                <w:delText>.wc-message-wrapper</w:delText>
              </w:r>
              <w:r w:rsidRPr="00F84715" w:rsidDel="008B6AF4">
                <w:rPr>
                  <w:rFonts w:ascii="Consolas" w:eastAsia="Times New Roman" w:hAnsi="Consolas" w:cs="Times New Roman"/>
                  <w:color w:val="D4D4D4"/>
                  <w:sz w:val="21"/>
                  <w:szCs w:val="21"/>
                </w:rPr>
                <w:delText xml:space="preserve"> {</w:delText>
              </w:r>
            </w:del>
          </w:p>
          <w:p w14:paraId="5893BD6C" w14:textId="77777777" w:rsidR="00ED1509" w:rsidRPr="00F84715" w:rsidDel="008B6AF4" w:rsidRDefault="00ED1509">
            <w:pPr>
              <w:pStyle w:val="Heading1Numbered"/>
              <w:rPr>
                <w:del w:id="12120" w:author="Donovan Goode [2]" w:date="2018-11-09T10:04:00Z"/>
                <w:rFonts w:ascii="Consolas" w:eastAsia="Times New Roman" w:hAnsi="Consolas" w:cs="Times New Roman"/>
                <w:color w:val="D4D4D4"/>
                <w:sz w:val="21"/>
                <w:szCs w:val="21"/>
              </w:rPr>
              <w:pPrChange w:id="12121" w:author="Donovan Goode [2]" w:date="2018-11-09T10:05:00Z">
                <w:pPr>
                  <w:shd w:val="clear" w:color="auto" w:fill="1E1E1E"/>
                  <w:spacing w:line="285" w:lineRule="atLeast"/>
                </w:pPr>
              </w:pPrChange>
            </w:pPr>
            <w:del w:id="121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w:delText>
              </w:r>
              <w:r w:rsidRPr="00F84715" w:rsidDel="008B6AF4">
                <w:rPr>
                  <w:rFonts w:ascii="Consolas" w:eastAsia="Times New Roman" w:hAnsi="Consolas" w:cs="Times New Roman"/>
                  <w:color w:val="D4D4D4"/>
                  <w:sz w:val="21"/>
                  <w:szCs w:val="21"/>
                </w:rPr>
                <w:delText xml:space="preserve">: animationFrames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w:delText>
              </w:r>
            </w:del>
          </w:p>
          <w:p w14:paraId="36D6CD33" w14:textId="77777777" w:rsidR="00ED1509" w:rsidRPr="00F84715" w:rsidDel="008B6AF4" w:rsidRDefault="00ED1509">
            <w:pPr>
              <w:pStyle w:val="Heading1Numbered"/>
              <w:rPr>
                <w:del w:id="12123" w:author="Donovan Goode [2]" w:date="2018-11-09T10:04:00Z"/>
                <w:rFonts w:ascii="Consolas" w:eastAsia="Times New Roman" w:hAnsi="Consolas" w:cs="Times New Roman"/>
                <w:color w:val="D4D4D4"/>
                <w:sz w:val="21"/>
                <w:szCs w:val="21"/>
              </w:rPr>
              <w:pPrChange w:id="12124" w:author="Donovan Goode [2]" w:date="2018-11-09T10:05:00Z">
                <w:pPr>
                  <w:shd w:val="clear" w:color="auto" w:fill="1E1E1E"/>
                  <w:spacing w:line="285" w:lineRule="atLeast"/>
                </w:pPr>
              </w:pPrChange>
            </w:pPr>
            <w:del w:id="1212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animation-iteration-count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w:delText>
              </w:r>
            </w:del>
          </w:p>
          <w:p w14:paraId="698AE5C2" w14:textId="77777777" w:rsidR="00ED1509" w:rsidRPr="00F84715" w:rsidDel="008B6AF4" w:rsidRDefault="00ED1509">
            <w:pPr>
              <w:pStyle w:val="Heading1Numbered"/>
              <w:rPr>
                <w:del w:id="12126" w:author="Donovan Goode [2]" w:date="2018-11-09T10:04:00Z"/>
                <w:rFonts w:ascii="Consolas" w:eastAsia="Times New Roman" w:hAnsi="Consolas" w:cs="Times New Roman"/>
                <w:color w:val="D4D4D4"/>
                <w:sz w:val="21"/>
                <w:szCs w:val="21"/>
              </w:rPr>
              <w:pPrChange w:id="12127" w:author="Donovan Goode [2]" w:date="2018-11-09T10:05:00Z">
                <w:pPr>
                  <w:shd w:val="clear" w:color="auto" w:fill="1E1E1E"/>
                  <w:spacing w:line="285" w:lineRule="atLeast"/>
                </w:pPr>
              </w:pPrChange>
            </w:pPr>
            <w:del w:id="121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clear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both</w:delText>
              </w:r>
              <w:r w:rsidRPr="00F84715" w:rsidDel="008B6AF4">
                <w:rPr>
                  <w:rFonts w:ascii="Consolas" w:eastAsia="Times New Roman" w:hAnsi="Consolas" w:cs="Times New Roman"/>
                  <w:color w:val="D4D4D4"/>
                  <w:sz w:val="21"/>
                  <w:szCs w:val="21"/>
                </w:rPr>
                <w:delText>;</w:delText>
              </w:r>
            </w:del>
          </w:p>
          <w:p w14:paraId="109D2137" w14:textId="77777777" w:rsidR="00ED1509" w:rsidRPr="00F84715" w:rsidDel="008B6AF4" w:rsidRDefault="00ED1509">
            <w:pPr>
              <w:pStyle w:val="Heading1Numbered"/>
              <w:rPr>
                <w:del w:id="12129" w:author="Donovan Goode [2]" w:date="2018-11-09T10:04:00Z"/>
                <w:rFonts w:ascii="Consolas" w:eastAsia="Times New Roman" w:hAnsi="Consolas" w:cs="Times New Roman"/>
                <w:color w:val="D4D4D4"/>
                <w:sz w:val="21"/>
                <w:szCs w:val="21"/>
              </w:rPr>
              <w:pPrChange w:id="12130" w:author="Donovan Goode [2]" w:date="2018-11-09T10:05:00Z">
                <w:pPr>
                  <w:shd w:val="clear" w:color="auto" w:fill="1E1E1E"/>
                  <w:spacing w:line="285" w:lineRule="atLeast"/>
                </w:pPr>
              </w:pPrChange>
            </w:pPr>
            <w:del w:id="121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770FF75F" w14:textId="77777777" w:rsidR="00ED1509" w:rsidRPr="00F84715" w:rsidDel="008B6AF4" w:rsidRDefault="00ED1509">
            <w:pPr>
              <w:pStyle w:val="Heading1Numbered"/>
              <w:rPr>
                <w:del w:id="12132" w:author="Donovan Goode [2]" w:date="2018-11-09T10:04:00Z"/>
                <w:rFonts w:ascii="Consolas" w:eastAsia="Times New Roman" w:hAnsi="Consolas" w:cs="Times New Roman"/>
                <w:color w:val="D4D4D4"/>
                <w:sz w:val="21"/>
                <w:szCs w:val="21"/>
              </w:rPr>
              <w:pPrChange w:id="12133" w:author="Donovan Goode [2]" w:date="2018-11-09T10:05:00Z">
                <w:pPr>
                  <w:shd w:val="clear" w:color="auto" w:fill="1E1E1E"/>
                  <w:spacing w:line="285" w:lineRule="atLeast"/>
                </w:pPr>
              </w:pPrChange>
            </w:pPr>
            <w:del w:id="121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3A91E0C9" w14:textId="77777777" w:rsidR="00ED1509" w:rsidRPr="00F84715" w:rsidDel="008B6AF4" w:rsidRDefault="00ED1509">
            <w:pPr>
              <w:pStyle w:val="Heading1Numbered"/>
              <w:rPr>
                <w:del w:id="12135" w:author="Donovan Goode [2]" w:date="2018-11-09T10:04:00Z"/>
                <w:rFonts w:ascii="Consolas" w:eastAsia="Times New Roman" w:hAnsi="Consolas" w:cs="Times New Roman"/>
                <w:color w:val="D4D4D4"/>
                <w:sz w:val="21"/>
                <w:szCs w:val="21"/>
              </w:rPr>
              <w:pPrChange w:id="12136" w:author="Donovan Goode [2]" w:date="2018-11-09T10:05:00Z">
                <w:pPr>
                  <w:shd w:val="clear" w:color="auto" w:fill="1E1E1E"/>
                  <w:spacing w:line="285" w:lineRule="atLeast"/>
                </w:pPr>
              </w:pPrChange>
            </w:pPr>
            <w:del w:id="121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w:delText>
              </w:r>
            </w:del>
          </w:p>
          <w:p w14:paraId="096960CE" w14:textId="77777777" w:rsidR="00ED1509" w:rsidRPr="00F84715" w:rsidDel="008B6AF4" w:rsidRDefault="00ED1509">
            <w:pPr>
              <w:pStyle w:val="Heading1Numbered"/>
              <w:rPr>
                <w:del w:id="12138" w:author="Donovan Goode [2]" w:date="2018-11-09T10:04:00Z"/>
                <w:rFonts w:ascii="Consolas" w:eastAsia="Times New Roman" w:hAnsi="Consolas" w:cs="Times New Roman"/>
                <w:color w:val="D4D4D4"/>
                <w:sz w:val="21"/>
                <w:szCs w:val="21"/>
              </w:rPr>
              <w:pPrChange w:id="12139" w:author="Donovan Goode [2]" w:date="2018-11-09T10:05:00Z">
                <w:pPr>
                  <w:shd w:val="clear" w:color="auto" w:fill="1E1E1E"/>
                  <w:spacing w:line="285" w:lineRule="atLeast"/>
                </w:pPr>
              </w:pPrChange>
            </w:pPr>
            <w:del w:id="1214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/*transition: max-height 2s ease-in-out;*/</w:delText>
              </w:r>
              <w:r w:rsidRPr="00F84715" w:rsidDel="008B6AF4">
                <w:rPr>
                  <w:rFonts w:ascii="Consolas" w:eastAsia="Times New Roman" w:hAnsi="Consolas" w:cs="Times New Roman"/>
                  <w:color w:val="D4D4D4"/>
                  <w:sz w:val="21"/>
                  <w:szCs w:val="21"/>
                </w:rPr>
                <w:delText xml:space="preserve"> }</w:delText>
              </w:r>
            </w:del>
          </w:p>
          <w:p w14:paraId="2AB373E3" w14:textId="77777777" w:rsidR="00ED1509" w:rsidRPr="00F84715" w:rsidDel="008B6AF4" w:rsidRDefault="00ED1509">
            <w:pPr>
              <w:pStyle w:val="Heading1Numbered"/>
              <w:rPr>
                <w:del w:id="12141" w:author="Donovan Goode [2]" w:date="2018-11-09T10:04:00Z"/>
                <w:rFonts w:ascii="Consolas" w:eastAsia="Times New Roman" w:hAnsi="Consolas" w:cs="Times New Roman"/>
                <w:color w:val="D4D4D4"/>
                <w:sz w:val="21"/>
                <w:szCs w:val="21"/>
              </w:rPr>
              <w:pPrChange w:id="12142" w:author="Donovan Goode [2]" w:date="2018-11-09T10:05:00Z">
                <w:pPr>
                  <w:shd w:val="clear" w:color="auto" w:fill="1E1E1E"/>
                  <w:spacing w:line="285" w:lineRule="atLeast"/>
                </w:pPr>
              </w:pPrChange>
            </w:pPr>
          </w:p>
          <w:p w14:paraId="41719605" w14:textId="77777777" w:rsidR="00ED1509" w:rsidRPr="00F84715" w:rsidDel="008B6AF4" w:rsidRDefault="00ED1509">
            <w:pPr>
              <w:pStyle w:val="Heading1Numbered"/>
              <w:rPr>
                <w:del w:id="12143" w:author="Donovan Goode [2]" w:date="2018-11-09T10:04:00Z"/>
                <w:rFonts w:ascii="Consolas" w:eastAsia="Times New Roman" w:hAnsi="Consolas" w:cs="Times New Roman"/>
                <w:color w:val="D4D4D4"/>
                <w:sz w:val="21"/>
                <w:szCs w:val="21"/>
              </w:rPr>
              <w:pPrChange w:id="12144" w:author="Donovan Goode [2]" w:date="2018-11-09T10:05:00Z">
                <w:pPr>
                  <w:shd w:val="clear" w:color="auto" w:fill="1E1E1E"/>
                  <w:spacing w:line="285" w:lineRule="atLeast"/>
                </w:pPr>
              </w:pPrChange>
            </w:pPr>
            <w:del w:id="12145" w:author="Donovan Goode [2]" w:date="2018-11-09T10:04:00Z">
              <w:r w:rsidRPr="00F84715" w:rsidDel="008B6AF4">
                <w:rPr>
                  <w:rFonts w:ascii="Consolas" w:eastAsia="Times New Roman" w:hAnsi="Consolas" w:cs="Times New Roman"/>
                  <w:color w:val="C586C0"/>
                  <w:sz w:val="21"/>
                  <w:szCs w:val="21"/>
                </w:rPr>
                <w:delText>@keyframes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animationFrames</w:delText>
              </w:r>
              <w:r w:rsidRPr="00F84715" w:rsidDel="008B6AF4">
                <w:rPr>
                  <w:rFonts w:ascii="Consolas" w:eastAsia="Times New Roman" w:hAnsi="Consolas" w:cs="Times New Roman"/>
                  <w:color w:val="D4D4D4"/>
                  <w:sz w:val="21"/>
                  <w:szCs w:val="21"/>
                </w:rPr>
                <w:delText xml:space="preserve"> {</w:delText>
              </w:r>
            </w:del>
          </w:p>
          <w:p w14:paraId="3D950D64" w14:textId="77777777" w:rsidR="00ED1509" w:rsidRPr="00F84715" w:rsidDel="008B6AF4" w:rsidRDefault="00ED1509">
            <w:pPr>
              <w:pStyle w:val="Heading1Numbered"/>
              <w:rPr>
                <w:del w:id="12146" w:author="Donovan Goode [2]" w:date="2018-11-09T10:04:00Z"/>
                <w:rFonts w:ascii="Consolas" w:eastAsia="Times New Roman" w:hAnsi="Consolas" w:cs="Times New Roman"/>
                <w:color w:val="D4D4D4"/>
                <w:sz w:val="21"/>
                <w:szCs w:val="21"/>
              </w:rPr>
              <w:pPrChange w:id="12147" w:author="Donovan Goode [2]" w:date="2018-11-09T10:05:00Z">
                <w:pPr>
                  <w:shd w:val="clear" w:color="auto" w:fill="1E1E1E"/>
                  <w:spacing w:line="285" w:lineRule="atLeast"/>
                </w:pPr>
              </w:pPrChange>
            </w:pPr>
            <w:del w:id="12148" w:author="Donovan Goode [2]" w:date="2018-11-09T10:04:00Z">
              <w:r w:rsidRPr="00F84715" w:rsidDel="008B6AF4">
                <w:rPr>
                  <w:rFonts w:ascii="Consolas" w:eastAsia="Times New Roman" w:hAnsi="Consolas" w:cs="Times New Roman"/>
                  <w:color w:val="D4D4D4"/>
                  <w:sz w:val="21"/>
                  <w:szCs w:val="21"/>
                </w:rPr>
                <w:delText xml:space="preserve">  0% {</w:delText>
              </w:r>
            </w:del>
          </w:p>
          <w:p w14:paraId="1A2F8B6C" w14:textId="77777777" w:rsidR="00ED1509" w:rsidRPr="00F84715" w:rsidDel="008B6AF4" w:rsidRDefault="00ED1509">
            <w:pPr>
              <w:pStyle w:val="Heading1Numbered"/>
              <w:rPr>
                <w:del w:id="12149" w:author="Donovan Goode [2]" w:date="2018-11-09T10:04:00Z"/>
                <w:rFonts w:ascii="Consolas" w:eastAsia="Times New Roman" w:hAnsi="Consolas" w:cs="Times New Roman"/>
                <w:color w:val="D4D4D4"/>
                <w:sz w:val="21"/>
                <w:szCs w:val="21"/>
              </w:rPr>
              <w:pPrChange w:id="12150" w:author="Donovan Goode [2]" w:date="2018-11-09T10:05:00Z">
                <w:pPr>
                  <w:shd w:val="clear" w:color="auto" w:fill="1E1E1E"/>
                  <w:spacing w:line="285" w:lineRule="atLeast"/>
                </w:pPr>
              </w:pPrChange>
            </w:pPr>
            <w:del w:id="121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/*max-height: 0;*/</w:delText>
              </w:r>
            </w:del>
          </w:p>
          <w:p w14:paraId="2D047CC3" w14:textId="77777777" w:rsidR="00ED1509" w:rsidRPr="00F84715" w:rsidDel="008B6AF4" w:rsidRDefault="00ED1509">
            <w:pPr>
              <w:pStyle w:val="Heading1Numbered"/>
              <w:rPr>
                <w:del w:id="12152" w:author="Donovan Goode [2]" w:date="2018-11-09T10:04:00Z"/>
                <w:rFonts w:ascii="Consolas" w:eastAsia="Times New Roman" w:hAnsi="Consolas" w:cs="Times New Roman"/>
                <w:color w:val="D4D4D4"/>
                <w:sz w:val="21"/>
                <w:szCs w:val="21"/>
              </w:rPr>
              <w:pPrChange w:id="12153" w:author="Donovan Goode [2]" w:date="2018-11-09T10:05:00Z">
                <w:pPr>
                  <w:shd w:val="clear" w:color="auto" w:fill="1E1E1E"/>
                  <w:spacing w:line="285" w:lineRule="atLeast"/>
                </w:pPr>
              </w:pPrChange>
            </w:pPr>
            <w:del w:id="121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2033061B" w14:textId="77777777" w:rsidR="00ED1509" w:rsidRPr="00F84715" w:rsidDel="008B6AF4" w:rsidRDefault="00ED1509">
            <w:pPr>
              <w:pStyle w:val="Heading1Numbered"/>
              <w:rPr>
                <w:del w:id="12155" w:author="Donovan Goode [2]" w:date="2018-11-09T10:04:00Z"/>
                <w:rFonts w:ascii="Consolas" w:eastAsia="Times New Roman" w:hAnsi="Consolas" w:cs="Times New Roman"/>
                <w:color w:val="D4D4D4"/>
                <w:sz w:val="21"/>
                <w:szCs w:val="21"/>
              </w:rPr>
              <w:pPrChange w:id="12156" w:author="Donovan Goode [2]" w:date="2018-11-09T10:05:00Z">
                <w:pPr>
                  <w:shd w:val="clear" w:color="auto" w:fill="1E1E1E"/>
                  <w:spacing w:line="285" w:lineRule="atLeast"/>
                </w:pPr>
              </w:pPrChange>
            </w:pPr>
            <w:del w:id="12157" w:author="Donovan Goode [2]" w:date="2018-11-09T10:04:00Z">
              <w:r w:rsidRPr="00F84715" w:rsidDel="008B6AF4">
                <w:rPr>
                  <w:rFonts w:ascii="Consolas" w:eastAsia="Times New Roman" w:hAnsi="Consolas" w:cs="Times New Roman"/>
                  <w:color w:val="D4D4D4"/>
                  <w:sz w:val="21"/>
                  <w:szCs w:val="21"/>
                </w:rPr>
                <w:delText xml:space="preserve">  20% {</w:delText>
              </w:r>
            </w:del>
          </w:p>
          <w:p w14:paraId="607DF54D" w14:textId="77777777" w:rsidR="00ED1509" w:rsidRPr="00F84715" w:rsidDel="008B6AF4" w:rsidRDefault="00ED1509">
            <w:pPr>
              <w:pStyle w:val="Heading1Numbered"/>
              <w:rPr>
                <w:del w:id="12158" w:author="Donovan Goode [2]" w:date="2018-11-09T10:04:00Z"/>
                <w:rFonts w:ascii="Consolas" w:eastAsia="Times New Roman" w:hAnsi="Consolas" w:cs="Times New Roman"/>
                <w:color w:val="D4D4D4"/>
                <w:sz w:val="21"/>
                <w:szCs w:val="21"/>
              </w:rPr>
              <w:pPrChange w:id="12159" w:author="Donovan Goode [2]" w:date="2018-11-09T10:05:00Z">
                <w:pPr>
                  <w:shd w:val="clear" w:color="auto" w:fill="1E1E1E"/>
                  <w:spacing w:line="285" w:lineRule="atLeast"/>
                </w:pPr>
              </w:pPrChange>
            </w:pPr>
            <w:del w:id="121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5B386D5A" w14:textId="77777777" w:rsidR="00ED1509" w:rsidRPr="00F84715" w:rsidDel="008B6AF4" w:rsidRDefault="00ED1509">
            <w:pPr>
              <w:pStyle w:val="Heading1Numbered"/>
              <w:rPr>
                <w:del w:id="12161" w:author="Donovan Goode [2]" w:date="2018-11-09T10:04:00Z"/>
                <w:rFonts w:ascii="Consolas" w:eastAsia="Times New Roman" w:hAnsi="Consolas" w:cs="Times New Roman"/>
                <w:color w:val="D4D4D4"/>
                <w:sz w:val="21"/>
                <w:szCs w:val="21"/>
              </w:rPr>
              <w:pPrChange w:id="12162" w:author="Donovan Goode [2]" w:date="2018-11-09T10:05:00Z">
                <w:pPr>
                  <w:shd w:val="clear" w:color="auto" w:fill="1E1E1E"/>
                  <w:spacing w:line="285" w:lineRule="atLeast"/>
                </w:pPr>
              </w:pPrChange>
            </w:pPr>
            <w:del w:id="12163" w:author="Donovan Goode [2]" w:date="2018-11-09T10:04:00Z">
              <w:r w:rsidRPr="00F84715" w:rsidDel="008B6AF4">
                <w:rPr>
                  <w:rFonts w:ascii="Consolas" w:eastAsia="Times New Roman" w:hAnsi="Consolas" w:cs="Times New Roman"/>
                  <w:color w:val="D4D4D4"/>
                  <w:sz w:val="21"/>
                  <w:szCs w:val="21"/>
                </w:rPr>
                <w:delText xml:space="preserve">  100% {</w:delText>
              </w:r>
            </w:del>
          </w:p>
          <w:p w14:paraId="1EC8027E" w14:textId="77777777" w:rsidR="00ED1509" w:rsidRPr="00F84715" w:rsidDel="008B6AF4" w:rsidRDefault="00ED1509">
            <w:pPr>
              <w:pStyle w:val="Heading1Numbered"/>
              <w:rPr>
                <w:del w:id="12164" w:author="Donovan Goode [2]" w:date="2018-11-09T10:04:00Z"/>
                <w:rFonts w:ascii="Consolas" w:eastAsia="Times New Roman" w:hAnsi="Consolas" w:cs="Times New Roman"/>
                <w:color w:val="D4D4D4"/>
                <w:sz w:val="21"/>
                <w:szCs w:val="21"/>
              </w:rPr>
              <w:pPrChange w:id="12165" w:author="Donovan Goode [2]" w:date="2018-11-09T10:05:00Z">
                <w:pPr>
                  <w:shd w:val="clear" w:color="auto" w:fill="1E1E1E"/>
                  <w:spacing w:line="285" w:lineRule="atLeast"/>
                </w:pPr>
              </w:pPrChange>
            </w:pPr>
            <w:del w:id="121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/*max-height: 2000px;*/</w:delText>
              </w:r>
              <w:r w:rsidRPr="00F84715" w:rsidDel="008B6AF4">
                <w:rPr>
                  <w:rFonts w:ascii="Consolas" w:eastAsia="Times New Roman" w:hAnsi="Consolas" w:cs="Times New Roman"/>
                  <w:color w:val="D4D4D4"/>
                  <w:sz w:val="21"/>
                  <w:szCs w:val="21"/>
                </w:rPr>
                <w:delText xml:space="preserve"> } }</w:delText>
              </w:r>
            </w:del>
          </w:p>
          <w:p w14:paraId="7A146BB8" w14:textId="77777777" w:rsidR="00ED1509" w:rsidRPr="00F84715" w:rsidDel="008B6AF4" w:rsidRDefault="00ED1509">
            <w:pPr>
              <w:pStyle w:val="Heading1Numbered"/>
              <w:rPr>
                <w:del w:id="12167" w:author="Donovan Goode [2]" w:date="2018-11-09T10:04:00Z"/>
                <w:rFonts w:ascii="Consolas" w:eastAsia="Times New Roman" w:hAnsi="Consolas" w:cs="Times New Roman"/>
                <w:color w:val="D4D4D4"/>
                <w:sz w:val="21"/>
                <w:szCs w:val="21"/>
              </w:rPr>
              <w:pPrChange w:id="12168" w:author="Donovan Goode [2]" w:date="2018-11-09T10:05:00Z">
                <w:pPr>
                  <w:shd w:val="clear" w:color="auto" w:fill="1E1E1E"/>
                  <w:spacing w:line="285" w:lineRule="atLeast"/>
                </w:pPr>
              </w:pPrChange>
            </w:pPr>
          </w:p>
          <w:p w14:paraId="7C756AC6" w14:textId="77777777" w:rsidR="00ED1509" w:rsidRPr="00F84715" w:rsidDel="008B6AF4" w:rsidRDefault="00ED1509">
            <w:pPr>
              <w:pStyle w:val="Heading1Numbered"/>
              <w:rPr>
                <w:del w:id="12169" w:author="Donovan Goode [2]" w:date="2018-11-09T10:04:00Z"/>
                <w:rFonts w:ascii="Consolas" w:eastAsia="Times New Roman" w:hAnsi="Consolas" w:cs="Times New Roman"/>
                <w:color w:val="D4D4D4"/>
                <w:sz w:val="21"/>
                <w:szCs w:val="21"/>
              </w:rPr>
              <w:pPrChange w:id="12170" w:author="Donovan Goode [2]" w:date="2018-11-09T10:05:00Z">
                <w:pPr>
                  <w:shd w:val="clear" w:color="auto" w:fill="1E1E1E"/>
                  <w:spacing w:line="285" w:lineRule="atLeast"/>
                </w:pPr>
              </w:pPrChange>
            </w:pPr>
            <w:del w:id="12171" w:author="Donovan Goode [2]" w:date="2018-11-09T10:04:00Z">
              <w:r w:rsidRPr="00F84715" w:rsidDel="008B6AF4">
                <w:rPr>
                  <w:rFonts w:ascii="Consolas" w:eastAsia="Times New Roman" w:hAnsi="Consolas" w:cs="Times New Roman"/>
                  <w:color w:val="D7BA7D"/>
                  <w:sz w:val="21"/>
                  <w:szCs w:val="21"/>
                </w:rPr>
                <w:delText>.wc-message</w:delText>
              </w:r>
              <w:r w:rsidRPr="00F84715" w:rsidDel="008B6AF4">
                <w:rPr>
                  <w:rFonts w:ascii="Consolas" w:eastAsia="Times New Roman" w:hAnsi="Consolas" w:cs="Times New Roman"/>
                  <w:color w:val="D4D4D4"/>
                  <w:sz w:val="21"/>
                  <w:szCs w:val="21"/>
                </w:rPr>
                <w:delText xml:space="preserve"> {</w:delText>
              </w:r>
            </w:del>
          </w:p>
          <w:p w14:paraId="3F8E34BA" w14:textId="77777777" w:rsidR="00ED1509" w:rsidRPr="00F84715" w:rsidDel="008B6AF4" w:rsidRDefault="00ED1509">
            <w:pPr>
              <w:pStyle w:val="Heading1Numbered"/>
              <w:rPr>
                <w:del w:id="12172" w:author="Donovan Goode [2]" w:date="2018-11-09T10:04:00Z"/>
                <w:rFonts w:ascii="Consolas" w:eastAsia="Times New Roman" w:hAnsi="Consolas" w:cs="Times New Roman"/>
                <w:color w:val="D4D4D4"/>
                <w:sz w:val="21"/>
                <w:szCs w:val="21"/>
              </w:rPr>
              <w:pPrChange w:id="12173" w:author="Donovan Goode [2]" w:date="2018-11-09T10:05:00Z">
                <w:pPr>
                  <w:shd w:val="clear" w:color="auto" w:fill="1E1E1E"/>
                  <w:spacing w:line="285" w:lineRule="atLeast"/>
                </w:pPr>
              </w:pPrChange>
            </w:pPr>
            <w:del w:id="1217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4D8994B8" w14:textId="77777777" w:rsidR="00ED1509" w:rsidRPr="00F84715" w:rsidDel="008B6AF4" w:rsidRDefault="00ED1509">
            <w:pPr>
              <w:pStyle w:val="Heading1Numbered"/>
              <w:rPr>
                <w:del w:id="12175" w:author="Donovan Goode [2]" w:date="2018-11-09T10:04:00Z"/>
                <w:rFonts w:ascii="Consolas" w:eastAsia="Times New Roman" w:hAnsi="Consolas" w:cs="Times New Roman"/>
                <w:color w:val="D4D4D4"/>
                <w:sz w:val="21"/>
                <w:szCs w:val="21"/>
              </w:rPr>
              <w:pPrChange w:id="12176" w:author="Donovan Goode [2]" w:date="2018-11-09T10:05:00Z">
                <w:pPr>
                  <w:shd w:val="clear" w:color="auto" w:fill="1E1E1E"/>
                  <w:spacing w:line="285" w:lineRule="atLeast"/>
                </w:pPr>
              </w:pPrChange>
            </w:pPr>
          </w:p>
          <w:p w14:paraId="321B25D2" w14:textId="77777777" w:rsidR="00ED1509" w:rsidRPr="00F84715" w:rsidDel="008B6AF4" w:rsidRDefault="00ED1509">
            <w:pPr>
              <w:pStyle w:val="Heading1Numbered"/>
              <w:rPr>
                <w:del w:id="12177" w:author="Donovan Goode [2]" w:date="2018-11-09T10:04:00Z"/>
                <w:rFonts w:ascii="Consolas" w:eastAsia="Times New Roman" w:hAnsi="Consolas" w:cs="Times New Roman"/>
                <w:color w:val="D4D4D4"/>
                <w:sz w:val="21"/>
                <w:szCs w:val="21"/>
              </w:rPr>
              <w:pPrChange w:id="12178" w:author="Donovan Goode [2]" w:date="2018-11-09T10:05:00Z">
                <w:pPr>
                  <w:shd w:val="clear" w:color="auto" w:fill="1E1E1E"/>
                  <w:spacing w:line="285" w:lineRule="atLeast"/>
                </w:pPr>
              </w:pPrChange>
            </w:pPr>
            <w:del w:id="12179" w:author="Donovan Goode [2]" w:date="2018-11-09T10:04:00Z">
              <w:r w:rsidRPr="00F84715" w:rsidDel="008B6AF4">
                <w:rPr>
                  <w:rFonts w:ascii="Consolas" w:eastAsia="Times New Roman" w:hAnsi="Consolas" w:cs="Times New Roman"/>
                  <w:color w:val="D7BA7D"/>
                  <w:sz w:val="21"/>
                  <w:szCs w:val="21"/>
                </w:rPr>
                <w:delText>.wc-message-wrapper.carousel .wc-message</w:delText>
              </w:r>
              <w:r w:rsidRPr="00F84715" w:rsidDel="008B6AF4">
                <w:rPr>
                  <w:rFonts w:ascii="Consolas" w:eastAsia="Times New Roman" w:hAnsi="Consolas" w:cs="Times New Roman"/>
                  <w:color w:val="D4D4D4"/>
                  <w:sz w:val="21"/>
                  <w:szCs w:val="21"/>
                </w:rPr>
                <w:delText xml:space="preserve"> {</w:delText>
              </w:r>
            </w:del>
          </w:p>
          <w:p w14:paraId="5686ADFF" w14:textId="77777777" w:rsidR="00ED1509" w:rsidRPr="00F84715" w:rsidDel="008B6AF4" w:rsidRDefault="00ED1509">
            <w:pPr>
              <w:pStyle w:val="Heading1Numbered"/>
              <w:rPr>
                <w:del w:id="12180" w:author="Donovan Goode [2]" w:date="2018-11-09T10:04:00Z"/>
                <w:rFonts w:ascii="Consolas" w:eastAsia="Times New Roman" w:hAnsi="Consolas" w:cs="Times New Roman"/>
                <w:color w:val="D4D4D4"/>
                <w:sz w:val="21"/>
                <w:szCs w:val="21"/>
              </w:rPr>
              <w:pPrChange w:id="12181" w:author="Donovan Goode [2]" w:date="2018-11-09T10:05:00Z">
                <w:pPr>
                  <w:shd w:val="clear" w:color="auto" w:fill="1E1E1E"/>
                  <w:spacing w:line="285" w:lineRule="atLeast"/>
                </w:pPr>
              </w:pPrChange>
            </w:pPr>
            <w:del w:id="121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7CDFF22" w14:textId="77777777" w:rsidR="00ED1509" w:rsidRPr="00F84715" w:rsidDel="008B6AF4" w:rsidRDefault="00ED1509">
            <w:pPr>
              <w:pStyle w:val="Heading1Numbered"/>
              <w:rPr>
                <w:del w:id="12183" w:author="Donovan Goode [2]" w:date="2018-11-09T10:04:00Z"/>
                <w:rFonts w:ascii="Consolas" w:eastAsia="Times New Roman" w:hAnsi="Consolas" w:cs="Times New Roman"/>
                <w:color w:val="D4D4D4"/>
                <w:sz w:val="21"/>
                <w:szCs w:val="21"/>
              </w:rPr>
              <w:pPrChange w:id="12184" w:author="Donovan Goode [2]" w:date="2018-11-09T10:05:00Z">
                <w:pPr>
                  <w:shd w:val="clear" w:color="auto" w:fill="1E1E1E"/>
                  <w:spacing w:line="285" w:lineRule="atLeast"/>
                </w:pPr>
              </w:pPrChange>
            </w:pPr>
            <w:del w:id="121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04C1799F" w14:textId="77777777" w:rsidR="00ED1509" w:rsidRPr="00F84715" w:rsidDel="008B6AF4" w:rsidRDefault="00ED1509">
            <w:pPr>
              <w:pStyle w:val="Heading1Numbered"/>
              <w:rPr>
                <w:del w:id="12186" w:author="Donovan Goode [2]" w:date="2018-11-09T10:04:00Z"/>
                <w:rFonts w:ascii="Consolas" w:eastAsia="Times New Roman" w:hAnsi="Consolas" w:cs="Times New Roman"/>
                <w:color w:val="D4D4D4"/>
                <w:sz w:val="21"/>
                <w:szCs w:val="21"/>
              </w:rPr>
              <w:pPrChange w:id="12187" w:author="Donovan Goode [2]" w:date="2018-11-09T10:05:00Z">
                <w:pPr>
                  <w:shd w:val="clear" w:color="auto" w:fill="1E1E1E"/>
                  <w:spacing w:line="285" w:lineRule="atLeast"/>
                </w:pPr>
              </w:pPrChange>
            </w:pPr>
          </w:p>
          <w:p w14:paraId="0D637A11" w14:textId="77777777" w:rsidR="00ED1509" w:rsidRPr="00F84715" w:rsidDel="008B6AF4" w:rsidRDefault="00ED1509">
            <w:pPr>
              <w:pStyle w:val="Heading1Numbered"/>
              <w:rPr>
                <w:del w:id="12188" w:author="Donovan Goode [2]" w:date="2018-11-09T10:04:00Z"/>
                <w:rFonts w:ascii="Consolas" w:eastAsia="Times New Roman" w:hAnsi="Consolas" w:cs="Times New Roman"/>
                <w:color w:val="D4D4D4"/>
                <w:sz w:val="21"/>
                <w:szCs w:val="21"/>
              </w:rPr>
              <w:pPrChange w:id="12189" w:author="Donovan Goode [2]" w:date="2018-11-09T10:05:00Z">
                <w:pPr>
                  <w:shd w:val="clear" w:color="auto" w:fill="1E1E1E"/>
                  <w:spacing w:line="285" w:lineRule="atLeast"/>
                </w:pPr>
              </w:pPrChange>
            </w:pPr>
            <w:del w:id="12190" w:author="Donovan Goode [2]" w:date="2018-11-09T10:04:00Z">
              <w:r w:rsidRPr="00F84715" w:rsidDel="008B6AF4">
                <w:rPr>
                  <w:rFonts w:ascii="Consolas" w:eastAsia="Times New Roman" w:hAnsi="Consolas" w:cs="Times New Roman"/>
                  <w:color w:val="D7BA7D"/>
                  <w:sz w:val="21"/>
                  <w:szCs w:val="21"/>
                </w:rPr>
                <w:delText>.wc-message svg.wc-message-callout</w:delText>
              </w:r>
              <w:r w:rsidRPr="00F84715" w:rsidDel="008B6AF4">
                <w:rPr>
                  <w:rFonts w:ascii="Consolas" w:eastAsia="Times New Roman" w:hAnsi="Consolas" w:cs="Times New Roman"/>
                  <w:color w:val="D4D4D4"/>
                  <w:sz w:val="21"/>
                  <w:szCs w:val="21"/>
                </w:rPr>
                <w:delText xml:space="preserve"> {</w:delText>
              </w:r>
            </w:del>
          </w:p>
          <w:p w14:paraId="3C4EA595" w14:textId="77777777" w:rsidR="00ED1509" w:rsidRPr="00F84715" w:rsidDel="008B6AF4" w:rsidRDefault="00ED1509">
            <w:pPr>
              <w:pStyle w:val="Heading1Numbered"/>
              <w:rPr>
                <w:del w:id="12191" w:author="Donovan Goode [2]" w:date="2018-11-09T10:04:00Z"/>
                <w:rFonts w:ascii="Consolas" w:eastAsia="Times New Roman" w:hAnsi="Consolas" w:cs="Times New Roman"/>
                <w:color w:val="D4D4D4"/>
                <w:sz w:val="21"/>
                <w:szCs w:val="21"/>
              </w:rPr>
              <w:pPrChange w:id="12192" w:author="Donovan Goode [2]" w:date="2018-11-09T10:05:00Z">
                <w:pPr>
                  <w:shd w:val="clear" w:color="auto" w:fill="1E1E1E"/>
                  <w:spacing w:line="285" w:lineRule="atLeast"/>
                </w:pPr>
              </w:pPrChange>
            </w:pPr>
            <w:del w:id="1219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22px</w:delText>
              </w:r>
              <w:r w:rsidRPr="00F84715" w:rsidDel="008B6AF4">
                <w:rPr>
                  <w:rFonts w:ascii="Consolas" w:eastAsia="Times New Roman" w:hAnsi="Consolas" w:cs="Times New Roman"/>
                  <w:color w:val="D4D4D4"/>
                  <w:sz w:val="21"/>
                  <w:szCs w:val="21"/>
                </w:rPr>
                <w:delText>;</w:delText>
              </w:r>
            </w:del>
          </w:p>
          <w:p w14:paraId="303322F1" w14:textId="77777777" w:rsidR="00ED1509" w:rsidRPr="00F84715" w:rsidDel="008B6AF4" w:rsidRDefault="00ED1509">
            <w:pPr>
              <w:pStyle w:val="Heading1Numbered"/>
              <w:rPr>
                <w:del w:id="12194" w:author="Donovan Goode [2]" w:date="2018-11-09T10:04:00Z"/>
                <w:rFonts w:ascii="Consolas" w:eastAsia="Times New Roman" w:hAnsi="Consolas" w:cs="Times New Roman"/>
                <w:color w:val="D4D4D4"/>
                <w:sz w:val="21"/>
                <w:szCs w:val="21"/>
              </w:rPr>
              <w:pPrChange w:id="12195" w:author="Donovan Goode [2]" w:date="2018-11-09T10:05:00Z">
                <w:pPr>
                  <w:shd w:val="clear" w:color="auto" w:fill="1E1E1E"/>
                  <w:spacing w:line="285" w:lineRule="atLeast"/>
                </w:pPr>
              </w:pPrChange>
            </w:pPr>
            <w:del w:id="1219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4D03AEA" w14:textId="77777777" w:rsidR="00ED1509" w:rsidRPr="00F84715" w:rsidDel="008B6AF4" w:rsidRDefault="00ED1509">
            <w:pPr>
              <w:pStyle w:val="Heading1Numbered"/>
              <w:rPr>
                <w:del w:id="12197" w:author="Donovan Goode [2]" w:date="2018-11-09T10:04:00Z"/>
                <w:rFonts w:ascii="Consolas" w:eastAsia="Times New Roman" w:hAnsi="Consolas" w:cs="Times New Roman"/>
                <w:color w:val="D4D4D4"/>
                <w:sz w:val="21"/>
                <w:szCs w:val="21"/>
              </w:rPr>
              <w:pPrChange w:id="12198" w:author="Donovan Goode [2]" w:date="2018-11-09T10:05:00Z">
                <w:pPr>
                  <w:shd w:val="clear" w:color="auto" w:fill="1E1E1E"/>
                  <w:spacing w:line="285" w:lineRule="atLeast"/>
                </w:pPr>
              </w:pPrChange>
            </w:pPr>
            <w:del w:id="1219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stroke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3370E1CC" w14:textId="77777777" w:rsidR="00ED1509" w:rsidRPr="00F84715" w:rsidDel="008B6AF4" w:rsidRDefault="00ED1509">
            <w:pPr>
              <w:pStyle w:val="Heading1Numbered"/>
              <w:rPr>
                <w:del w:id="12200" w:author="Donovan Goode [2]" w:date="2018-11-09T10:04:00Z"/>
                <w:rFonts w:ascii="Consolas" w:eastAsia="Times New Roman" w:hAnsi="Consolas" w:cs="Times New Roman"/>
                <w:color w:val="D4D4D4"/>
                <w:sz w:val="21"/>
                <w:szCs w:val="21"/>
              </w:rPr>
              <w:pPrChange w:id="12201" w:author="Donovan Goode [2]" w:date="2018-11-09T10:05:00Z">
                <w:pPr>
                  <w:shd w:val="clear" w:color="auto" w:fill="1E1E1E"/>
                  <w:spacing w:line="285" w:lineRule="atLeast"/>
                </w:pPr>
              </w:pPrChange>
            </w:pPr>
            <w:del w:id="122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w:delText>
              </w:r>
            </w:del>
          </w:p>
          <w:p w14:paraId="0C933132" w14:textId="77777777" w:rsidR="00ED1509" w:rsidRPr="00F84715" w:rsidDel="008B6AF4" w:rsidRDefault="00ED1509">
            <w:pPr>
              <w:pStyle w:val="Heading1Numbered"/>
              <w:rPr>
                <w:del w:id="12203" w:author="Donovan Goode [2]" w:date="2018-11-09T10:04:00Z"/>
                <w:rFonts w:ascii="Consolas" w:eastAsia="Times New Roman" w:hAnsi="Consolas" w:cs="Times New Roman"/>
                <w:color w:val="D4D4D4"/>
                <w:sz w:val="21"/>
                <w:szCs w:val="21"/>
              </w:rPr>
              <w:pPrChange w:id="12204" w:author="Donovan Goode [2]" w:date="2018-11-09T10:05:00Z">
                <w:pPr>
                  <w:shd w:val="clear" w:color="auto" w:fill="1E1E1E"/>
                  <w:spacing w:line="285" w:lineRule="atLeast"/>
                </w:pPr>
              </w:pPrChange>
            </w:pPr>
            <w:del w:id="122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05D2F5BA" w14:textId="77777777" w:rsidR="00ED1509" w:rsidRPr="00F84715" w:rsidDel="008B6AF4" w:rsidRDefault="00ED1509">
            <w:pPr>
              <w:pStyle w:val="Heading1Numbered"/>
              <w:rPr>
                <w:del w:id="12206" w:author="Donovan Goode [2]" w:date="2018-11-09T10:04:00Z"/>
                <w:rFonts w:ascii="Consolas" w:eastAsia="Times New Roman" w:hAnsi="Consolas" w:cs="Times New Roman"/>
                <w:color w:val="D4D4D4"/>
                <w:sz w:val="21"/>
                <w:szCs w:val="21"/>
              </w:rPr>
              <w:pPrChange w:id="12207" w:author="Donovan Goode [2]" w:date="2018-11-09T10:05:00Z">
                <w:pPr>
                  <w:shd w:val="clear" w:color="auto" w:fill="1E1E1E"/>
                  <w:spacing w:line="285" w:lineRule="atLeast"/>
                </w:pPr>
              </w:pPrChange>
            </w:pPr>
          </w:p>
          <w:p w14:paraId="09299AA5" w14:textId="77777777" w:rsidR="00ED1509" w:rsidRPr="00F84715" w:rsidDel="008B6AF4" w:rsidRDefault="00ED1509">
            <w:pPr>
              <w:pStyle w:val="Heading1Numbered"/>
              <w:rPr>
                <w:del w:id="12208" w:author="Donovan Goode [2]" w:date="2018-11-09T10:04:00Z"/>
                <w:rFonts w:ascii="Consolas" w:eastAsia="Times New Roman" w:hAnsi="Consolas" w:cs="Times New Roman"/>
                <w:color w:val="D4D4D4"/>
                <w:sz w:val="21"/>
                <w:szCs w:val="21"/>
              </w:rPr>
              <w:pPrChange w:id="12209" w:author="Donovan Goode [2]" w:date="2018-11-09T10:05:00Z">
                <w:pPr>
                  <w:shd w:val="clear" w:color="auto" w:fill="1E1E1E"/>
                  <w:spacing w:line="285" w:lineRule="atLeast"/>
                </w:pPr>
              </w:pPrChange>
            </w:pPr>
            <w:del w:id="12210" w:author="Donovan Goode [2]" w:date="2018-11-09T10:04:00Z">
              <w:r w:rsidRPr="00F84715" w:rsidDel="008B6AF4">
                <w:rPr>
                  <w:rFonts w:ascii="Consolas" w:eastAsia="Times New Roman" w:hAnsi="Consolas" w:cs="Times New Roman"/>
                  <w:color w:val="D7BA7D"/>
                  <w:sz w:val="21"/>
                  <w:szCs w:val="21"/>
                </w:rPr>
                <w:delText>.wc-message-content</w:delText>
              </w:r>
              <w:r w:rsidRPr="00F84715" w:rsidDel="008B6AF4">
                <w:rPr>
                  <w:rFonts w:ascii="Consolas" w:eastAsia="Times New Roman" w:hAnsi="Consolas" w:cs="Times New Roman"/>
                  <w:color w:val="D4D4D4"/>
                  <w:sz w:val="21"/>
                  <w:szCs w:val="21"/>
                </w:rPr>
                <w:delText xml:space="preserve"> {</w:delText>
              </w:r>
            </w:del>
          </w:p>
          <w:p w14:paraId="1C1E56A7" w14:textId="77777777" w:rsidR="00ED1509" w:rsidRPr="00F84715" w:rsidDel="008B6AF4" w:rsidRDefault="00ED1509">
            <w:pPr>
              <w:pStyle w:val="Heading1Numbered"/>
              <w:rPr>
                <w:del w:id="12211" w:author="Donovan Goode [2]" w:date="2018-11-09T10:04:00Z"/>
                <w:rFonts w:ascii="Consolas" w:eastAsia="Times New Roman" w:hAnsi="Consolas" w:cs="Times New Roman"/>
                <w:color w:val="D4D4D4"/>
                <w:sz w:val="21"/>
                <w:szCs w:val="21"/>
              </w:rPr>
              <w:pPrChange w:id="12212" w:author="Donovan Goode [2]" w:date="2018-11-09T10:05:00Z">
                <w:pPr>
                  <w:shd w:val="clear" w:color="auto" w:fill="1E1E1E"/>
                  <w:spacing w:line="285" w:lineRule="atLeast"/>
                </w:pPr>
              </w:pPrChange>
            </w:pPr>
            <w:del w:id="122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border-radius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52EF0CAC" w14:textId="77777777" w:rsidR="00ED1509" w:rsidRPr="00F84715" w:rsidDel="008B6AF4" w:rsidRDefault="00ED1509">
            <w:pPr>
              <w:pStyle w:val="Heading1Numbered"/>
              <w:rPr>
                <w:del w:id="12214" w:author="Donovan Goode [2]" w:date="2018-11-09T10:04:00Z"/>
                <w:rFonts w:ascii="Consolas" w:eastAsia="Times New Roman" w:hAnsi="Consolas" w:cs="Times New Roman"/>
                <w:color w:val="D4D4D4"/>
                <w:sz w:val="21"/>
                <w:szCs w:val="21"/>
              </w:rPr>
              <w:pPrChange w:id="12215" w:author="Donovan Goode [2]" w:date="2018-11-09T10:05:00Z">
                <w:pPr>
                  <w:shd w:val="clear" w:color="auto" w:fill="1E1E1E"/>
                  <w:spacing w:line="285" w:lineRule="atLeast"/>
                </w:pPr>
              </w:pPrChange>
            </w:pPr>
            <w:del w:id="122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37C611AE" w14:textId="77777777" w:rsidR="00ED1509" w:rsidRPr="00F84715" w:rsidDel="008B6AF4" w:rsidRDefault="00ED1509">
            <w:pPr>
              <w:pStyle w:val="Heading1Numbered"/>
              <w:rPr>
                <w:del w:id="12217" w:author="Donovan Goode [2]" w:date="2018-11-09T10:04:00Z"/>
                <w:rFonts w:ascii="Consolas" w:eastAsia="Times New Roman" w:hAnsi="Consolas" w:cs="Times New Roman"/>
                <w:color w:val="D4D4D4"/>
                <w:sz w:val="21"/>
                <w:szCs w:val="21"/>
              </w:rPr>
              <w:pPrChange w:id="12218" w:author="Donovan Goode [2]" w:date="2018-11-09T10:05:00Z">
                <w:pPr>
                  <w:shd w:val="clear" w:color="auto" w:fill="1E1E1E"/>
                  <w:spacing w:line="285" w:lineRule="atLeast"/>
                </w:pPr>
              </w:pPrChange>
            </w:pPr>
            <w:del w:id="122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44A108F7" w14:textId="77777777" w:rsidR="00ED1509" w:rsidRPr="00F84715" w:rsidDel="008B6AF4" w:rsidRDefault="00ED1509">
            <w:pPr>
              <w:pStyle w:val="Heading1Numbered"/>
              <w:rPr>
                <w:del w:id="12220" w:author="Donovan Goode [2]" w:date="2018-11-09T10:04:00Z"/>
                <w:rFonts w:ascii="Consolas" w:eastAsia="Times New Roman" w:hAnsi="Consolas" w:cs="Times New Roman"/>
                <w:color w:val="D4D4D4"/>
                <w:sz w:val="21"/>
                <w:szCs w:val="21"/>
              </w:rPr>
              <w:pPrChange w:id="12221" w:author="Donovan Goode [2]" w:date="2018-11-09T10:05:00Z">
                <w:pPr>
                  <w:shd w:val="clear" w:color="auto" w:fill="1E1E1E"/>
                  <w:spacing w:line="285" w:lineRule="atLeast"/>
                </w:pPr>
              </w:pPrChange>
            </w:pPr>
            <w:del w:id="122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word-break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break-word</w:delText>
              </w:r>
              <w:r w:rsidRPr="00F84715" w:rsidDel="008B6AF4">
                <w:rPr>
                  <w:rFonts w:ascii="Consolas" w:eastAsia="Times New Roman" w:hAnsi="Consolas" w:cs="Times New Roman"/>
                  <w:color w:val="D4D4D4"/>
                  <w:sz w:val="21"/>
                  <w:szCs w:val="21"/>
                </w:rPr>
                <w:delText>; }</w:delText>
              </w:r>
            </w:del>
          </w:p>
          <w:p w14:paraId="70E1D3E1" w14:textId="77777777" w:rsidR="00ED1509" w:rsidRPr="00F84715" w:rsidDel="008B6AF4" w:rsidRDefault="00ED1509">
            <w:pPr>
              <w:pStyle w:val="Heading1Numbered"/>
              <w:rPr>
                <w:del w:id="12223" w:author="Donovan Goode [2]" w:date="2018-11-09T10:04:00Z"/>
                <w:rFonts w:ascii="Consolas" w:eastAsia="Times New Roman" w:hAnsi="Consolas" w:cs="Times New Roman"/>
                <w:color w:val="D4D4D4"/>
                <w:sz w:val="21"/>
                <w:szCs w:val="21"/>
              </w:rPr>
              <w:pPrChange w:id="12224" w:author="Donovan Goode [2]" w:date="2018-11-09T10:05:00Z">
                <w:pPr>
                  <w:shd w:val="clear" w:color="auto" w:fill="1E1E1E"/>
                  <w:spacing w:line="285" w:lineRule="atLeast"/>
                </w:pPr>
              </w:pPrChange>
            </w:pPr>
          </w:p>
          <w:p w14:paraId="228A4B03" w14:textId="77777777" w:rsidR="00ED1509" w:rsidRPr="00F84715" w:rsidDel="008B6AF4" w:rsidRDefault="00ED1509">
            <w:pPr>
              <w:pStyle w:val="Heading1Numbered"/>
              <w:rPr>
                <w:del w:id="12225" w:author="Donovan Goode [2]" w:date="2018-11-09T10:04:00Z"/>
                <w:rFonts w:ascii="Consolas" w:eastAsia="Times New Roman" w:hAnsi="Consolas" w:cs="Times New Roman"/>
                <w:color w:val="D4D4D4"/>
                <w:sz w:val="21"/>
                <w:szCs w:val="21"/>
              </w:rPr>
              <w:pPrChange w:id="12226" w:author="Donovan Goode [2]" w:date="2018-11-09T10:05:00Z">
                <w:pPr>
                  <w:shd w:val="clear" w:color="auto" w:fill="1E1E1E"/>
                  <w:spacing w:line="285" w:lineRule="atLeast"/>
                </w:pPr>
              </w:pPrChange>
            </w:pPr>
            <w:del w:id="12227" w:author="Donovan Goode [2]" w:date="2018-11-09T10:04:00Z">
              <w:r w:rsidRPr="00F84715" w:rsidDel="008B6AF4">
                <w:rPr>
                  <w:rFonts w:ascii="Consolas" w:eastAsia="Times New Roman" w:hAnsi="Consolas" w:cs="Times New Roman"/>
                  <w:color w:val="D7BA7D"/>
                  <w:sz w:val="21"/>
                  <w:szCs w:val="21"/>
                </w:rPr>
                <w:delText>.wc-message-content.clickable</w:delText>
              </w:r>
              <w:r w:rsidRPr="00F84715" w:rsidDel="008B6AF4">
                <w:rPr>
                  <w:rFonts w:ascii="Consolas" w:eastAsia="Times New Roman" w:hAnsi="Consolas" w:cs="Times New Roman"/>
                  <w:color w:val="D4D4D4"/>
                  <w:sz w:val="21"/>
                  <w:szCs w:val="21"/>
                </w:rPr>
                <w:delText xml:space="preserve"> {</w:delText>
              </w:r>
            </w:del>
          </w:p>
          <w:p w14:paraId="2E6C77B3" w14:textId="77777777" w:rsidR="00ED1509" w:rsidRPr="00F84715" w:rsidDel="008B6AF4" w:rsidRDefault="00ED1509">
            <w:pPr>
              <w:pStyle w:val="Heading1Numbered"/>
              <w:rPr>
                <w:del w:id="12228" w:author="Donovan Goode [2]" w:date="2018-11-09T10:04:00Z"/>
                <w:rFonts w:ascii="Consolas" w:eastAsia="Times New Roman" w:hAnsi="Consolas" w:cs="Times New Roman"/>
                <w:color w:val="D4D4D4"/>
                <w:sz w:val="21"/>
                <w:szCs w:val="21"/>
              </w:rPr>
              <w:pPrChange w:id="12229" w:author="Donovan Goode [2]" w:date="2018-11-09T10:05:00Z">
                <w:pPr>
                  <w:shd w:val="clear" w:color="auto" w:fill="1E1E1E"/>
                  <w:spacing w:line="285" w:lineRule="atLeast"/>
                </w:pPr>
              </w:pPrChange>
            </w:pPr>
            <w:del w:id="122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 }</w:delText>
              </w:r>
            </w:del>
          </w:p>
          <w:p w14:paraId="1238DE0E" w14:textId="77777777" w:rsidR="00ED1509" w:rsidRPr="00F84715" w:rsidDel="008B6AF4" w:rsidRDefault="00ED1509">
            <w:pPr>
              <w:pStyle w:val="Heading1Numbered"/>
              <w:rPr>
                <w:del w:id="12231" w:author="Donovan Goode [2]" w:date="2018-11-09T10:04:00Z"/>
                <w:rFonts w:ascii="Consolas" w:eastAsia="Times New Roman" w:hAnsi="Consolas" w:cs="Times New Roman"/>
                <w:color w:val="D4D4D4"/>
                <w:sz w:val="21"/>
                <w:szCs w:val="21"/>
              </w:rPr>
              <w:pPrChange w:id="12232" w:author="Donovan Goode [2]" w:date="2018-11-09T10:05:00Z">
                <w:pPr>
                  <w:shd w:val="clear" w:color="auto" w:fill="1E1E1E"/>
                  <w:spacing w:line="285" w:lineRule="atLeast"/>
                </w:pPr>
              </w:pPrChange>
            </w:pPr>
          </w:p>
          <w:p w14:paraId="2AAB7243" w14:textId="77777777" w:rsidR="00ED1509" w:rsidRPr="00F84715" w:rsidDel="008B6AF4" w:rsidRDefault="00ED1509">
            <w:pPr>
              <w:pStyle w:val="Heading1Numbered"/>
              <w:rPr>
                <w:del w:id="12233" w:author="Donovan Goode [2]" w:date="2018-11-09T10:04:00Z"/>
                <w:rFonts w:ascii="Consolas" w:eastAsia="Times New Roman" w:hAnsi="Consolas" w:cs="Times New Roman"/>
                <w:color w:val="D4D4D4"/>
                <w:sz w:val="21"/>
                <w:szCs w:val="21"/>
              </w:rPr>
              <w:pPrChange w:id="12234" w:author="Donovan Goode [2]" w:date="2018-11-09T10:05:00Z">
                <w:pPr>
                  <w:shd w:val="clear" w:color="auto" w:fill="1E1E1E"/>
                  <w:spacing w:line="285" w:lineRule="atLeast"/>
                </w:pPr>
              </w:pPrChange>
            </w:pPr>
            <w:del w:id="12235" w:author="Donovan Goode [2]" w:date="2018-11-09T10:04:00Z">
              <w:r w:rsidRPr="00F84715" w:rsidDel="008B6AF4">
                <w:rPr>
                  <w:rFonts w:ascii="Consolas" w:eastAsia="Times New Roman" w:hAnsi="Consolas" w:cs="Times New Roman"/>
                  <w:color w:val="D7BA7D"/>
                  <w:sz w:val="21"/>
                  <w:szCs w:val="21"/>
                </w:rPr>
                <w:delText>.wc-message-content.selected</w:delText>
              </w:r>
              <w:r w:rsidRPr="00F84715" w:rsidDel="008B6AF4">
                <w:rPr>
                  <w:rFonts w:ascii="Consolas" w:eastAsia="Times New Roman" w:hAnsi="Consolas" w:cs="Times New Roman"/>
                  <w:color w:val="D4D4D4"/>
                  <w:sz w:val="21"/>
                  <w:szCs w:val="21"/>
                </w:rPr>
                <w:delText xml:space="preserve"> {</w:delText>
              </w:r>
            </w:del>
          </w:p>
          <w:p w14:paraId="0E4B5081" w14:textId="77777777" w:rsidR="00ED1509" w:rsidRPr="00F84715" w:rsidDel="008B6AF4" w:rsidRDefault="00ED1509">
            <w:pPr>
              <w:pStyle w:val="Heading1Numbered"/>
              <w:rPr>
                <w:del w:id="12236" w:author="Donovan Goode [2]" w:date="2018-11-09T10:04:00Z"/>
                <w:rFonts w:ascii="Consolas" w:eastAsia="Times New Roman" w:hAnsi="Consolas" w:cs="Times New Roman"/>
                <w:color w:val="D4D4D4"/>
                <w:sz w:val="21"/>
                <w:szCs w:val="21"/>
              </w:rPr>
              <w:pPrChange w:id="12237" w:author="Donovan Goode [2]" w:date="2018-11-09T10:05:00Z">
                <w:pPr>
                  <w:shd w:val="clear" w:color="auto" w:fill="1E1E1E"/>
                  <w:spacing w:line="285" w:lineRule="atLeast"/>
                </w:pPr>
              </w:pPrChange>
            </w:pPr>
            <w:del w:id="1223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#ffa333</w:delText>
              </w:r>
              <w:r w:rsidRPr="00F84715" w:rsidDel="008B6AF4">
                <w:rPr>
                  <w:rFonts w:ascii="Consolas" w:eastAsia="Times New Roman" w:hAnsi="Consolas" w:cs="Times New Roman"/>
                  <w:color w:val="D4D4D4"/>
                  <w:sz w:val="21"/>
                  <w:szCs w:val="21"/>
                </w:rPr>
                <w:delText>; }</w:delText>
              </w:r>
            </w:del>
          </w:p>
          <w:p w14:paraId="7A5C285F" w14:textId="77777777" w:rsidR="00ED1509" w:rsidRPr="00F84715" w:rsidDel="008B6AF4" w:rsidRDefault="00ED1509">
            <w:pPr>
              <w:pStyle w:val="Heading1Numbered"/>
              <w:rPr>
                <w:del w:id="12239" w:author="Donovan Goode [2]" w:date="2018-11-09T10:04:00Z"/>
                <w:rFonts w:ascii="Consolas" w:eastAsia="Times New Roman" w:hAnsi="Consolas" w:cs="Times New Roman"/>
                <w:color w:val="D4D4D4"/>
                <w:sz w:val="21"/>
                <w:szCs w:val="21"/>
              </w:rPr>
              <w:pPrChange w:id="12240" w:author="Donovan Goode [2]" w:date="2018-11-09T10:05:00Z">
                <w:pPr>
                  <w:shd w:val="clear" w:color="auto" w:fill="1E1E1E"/>
                  <w:spacing w:line="285" w:lineRule="atLeast"/>
                </w:pPr>
              </w:pPrChange>
            </w:pPr>
          </w:p>
          <w:p w14:paraId="3C85B79A" w14:textId="77777777" w:rsidR="00ED1509" w:rsidRPr="00F84715" w:rsidDel="008B6AF4" w:rsidRDefault="00ED1509">
            <w:pPr>
              <w:pStyle w:val="Heading1Numbered"/>
              <w:rPr>
                <w:del w:id="12241" w:author="Donovan Goode [2]" w:date="2018-11-09T10:04:00Z"/>
                <w:rFonts w:ascii="Consolas" w:eastAsia="Times New Roman" w:hAnsi="Consolas" w:cs="Times New Roman"/>
                <w:color w:val="D4D4D4"/>
                <w:sz w:val="21"/>
                <w:szCs w:val="21"/>
              </w:rPr>
              <w:pPrChange w:id="12242" w:author="Donovan Goode [2]" w:date="2018-11-09T10:05:00Z">
                <w:pPr>
                  <w:shd w:val="clear" w:color="auto" w:fill="1E1E1E"/>
                  <w:spacing w:line="285" w:lineRule="atLeast"/>
                </w:pPr>
              </w:pPrChange>
            </w:pPr>
            <w:del w:id="12243" w:author="Donovan Goode [2]" w:date="2018-11-09T10:04:00Z">
              <w:r w:rsidRPr="00F84715" w:rsidDel="008B6AF4">
                <w:rPr>
                  <w:rFonts w:ascii="Consolas" w:eastAsia="Times New Roman" w:hAnsi="Consolas" w:cs="Times New Roman"/>
                  <w:color w:val="D7BA7D"/>
                  <w:sz w:val="21"/>
                  <w:szCs w:val="21"/>
                </w:rPr>
                <w:delText>.wc-message-content img</w:delText>
              </w:r>
              <w:r w:rsidRPr="00F84715" w:rsidDel="008B6AF4">
                <w:rPr>
                  <w:rFonts w:ascii="Consolas" w:eastAsia="Times New Roman" w:hAnsi="Consolas" w:cs="Times New Roman"/>
                  <w:color w:val="D4D4D4"/>
                  <w:sz w:val="21"/>
                  <w:szCs w:val="21"/>
                </w:rPr>
                <w:delText xml:space="preserve"> {</w:delText>
              </w:r>
            </w:del>
          </w:p>
          <w:p w14:paraId="70E168C8" w14:textId="77777777" w:rsidR="00ED1509" w:rsidRPr="00F84715" w:rsidDel="008B6AF4" w:rsidRDefault="00ED1509">
            <w:pPr>
              <w:pStyle w:val="Heading1Numbered"/>
              <w:rPr>
                <w:del w:id="12244" w:author="Donovan Goode [2]" w:date="2018-11-09T10:04:00Z"/>
                <w:rFonts w:ascii="Consolas" w:eastAsia="Times New Roman" w:hAnsi="Consolas" w:cs="Times New Roman"/>
                <w:color w:val="D4D4D4"/>
                <w:sz w:val="21"/>
                <w:szCs w:val="21"/>
              </w:rPr>
              <w:pPrChange w:id="12245" w:author="Donovan Goode [2]" w:date="2018-11-09T10:05:00Z">
                <w:pPr>
                  <w:shd w:val="clear" w:color="auto" w:fill="1E1E1E"/>
                  <w:spacing w:line="285" w:lineRule="atLeast"/>
                </w:pPr>
              </w:pPrChange>
            </w:pPr>
            <w:del w:id="122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320px</w:delText>
              </w:r>
              <w:r w:rsidRPr="00F84715" w:rsidDel="008B6AF4">
                <w:rPr>
                  <w:rFonts w:ascii="Consolas" w:eastAsia="Times New Roman" w:hAnsi="Consolas" w:cs="Times New Roman"/>
                  <w:color w:val="D4D4D4"/>
                  <w:sz w:val="21"/>
                  <w:szCs w:val="21"/>
                </w:rPr>
                <w:delText>;</w:delText>
              </w:r>
            </w:del>
          </w:p>
          <w:p w14:paraId="127DB8B2" w14:textId="77777777" w:rsidR="00ED1509" w:rsidRPr="00F84715" w:rsidDel="008B6AF4" w:rsidRDefault="00ED1509">
            <w:pPr>
              <w:pStyle w:val="Heading1Numbered"/>
              <w:rPr>
                <w:del w:id="12247" w:author="Donovan Goode [2]" w:date="2018-11-09T10:04:00Z"/>
                <w:rFonts w:ascii="Consolas" w:eastAsia="Times New Roman" w:hAnsi="Consolas" w:cs="Times New Roman"/>
                <w:color w:val="D4D4D4"/>
                <w:sz w:val="21"/>
                <w:szCs w:val="21"/>
              </w:rPr>
              <w:pPrChange w:id="12248" w:author="Donovan Goode [2]" w:date="2018-11-09T10:05:00Z">
                <w:pPr>
                  <w:shd w:val="clear" w:color="auto" w:fill="1E1E1E"/>
                  <w:spacing w:line="285" w:lineRule="atLeast"/>
                </w:pPr>
              </w:pPrChange>
            </w:pPr>
            <w:del w:id="122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7C2337D6" w14:textId="77777777" w:rsidR="00ED1509" w:rsidRPr="00F84715" w:rsidDel="008B6AF4" w:rsidRDefault="00ED1509">
            <w:pPr>
              <w:pStyle w:val="Heading1Numbered"/>
              <w:rPr>
                <w:del w:id="12250" w:author="Donovan Goode [2]" w:date="2018-11-09T10:04:00Z"/>
                <w:rFonts w:ascii="Consolas" w:eastAsia="Times New Roman" w:hAnsi="Consolas" w:cs="Times New Roman"/>
                <w:color w:val="D4D4D4"/>
                <w:sz w:val="21"/>
                <w:szCs w:val="21"/>
              </w:rPr>
              <w:pPrChange w:id="12251" w:author="Donovan Goode [2]" w:date="2018-11-09T10:05:00Z">
                <w:pPr>
                  <w:shd w:val="clear" w:color="auto" w:fill="1E1E1E"/>
                  <w:spacing w:line="285" w:lineRule="atLeast"/>
                </w:pPr>
              </w:pPrChange>
            </w:pPr>
          </w:p>
          <w:p w14:paraId="6E220F44" w14:textId="77777777" w:rsidR="00ED1509" w:rsidRPr="00F84715" w:rsidDel="008B6AF4" w:rsidRDefault="00ED1509">
            <w:pPr>
              <w:pStyle w:val="Heading1Numbered"/>
              <w:rPr>
                <w:del w:id="12252" w:author="Donovan Goode [2]" w:date="2018-11-09T10:04:00Z"/>
                <w:rFonts w:ascii="Consolas" w:eastAsia="Times New Roman" w:hAnsi="Consolas" w:cs="Times New Roman"/>
                <w:color w:val="D4D4D4"/>
                <w:sz w:val="21"/>
                <w:szCs w:val="21"/>
              </w:rPr>
              <w:pPrChange w:id="12253" w:author="Donovan Goode [2]" w:date="2018-11-09T10:05:00Z">
                <w:pPr>
                  <w:shd w:val="clear" w:color="auto" w:fill="1E1E1E"/>
                  <w:spacing w:line="285" w:lineRule="atLeast"/>
                </w:pPr>
              </w:pPrChange>
            </w:pPr>
            <w:del w:id="12254" w:author="Donovan Goode [2]" w:date="2018-11-09T10:04:00Z">
              <w:r w:rsidRPr="00F84715" w:rsidDel="008B6AF4">
                <w:rPr>
                  <w:rFonts w:ascii="Consolas" w:eastAsia="Times New Roman" w:hAnsi="Consolas" w:cs="Times New Roman"/>
                  <w:color w:val="D7BA7D"/>
                  <w:sz w:val="21"/>
                  <w:szCs w:val="21"/>
                </w:rPr>
                <w:delText>.wc-message-content .video iframe</w:delText>
              </w:r>
              <w:r w:rsidRPr="00F84715" w:rsidDel="008B6AF4">
                <w:rPr>
                  <w:rFonts w:ascii="Consolas" w:eastAsia="Times New Roman" w:hAnsi="Consolas" w:cs="Times New Roman"/>
                  <w:color w:val="D4D4D4"/>
                  <w:sz w:val="21"/>
                  <w:szCs w:val="21"/>
                </w:rPr>
                <w:delText xml:space="preserve"> {</w:delText>
              </w:r>
            </w:del>
          </w:p>
          <w:p w14:paraId="2BB08DBA" w14:textId="77777777" w:rsidR="00ED1509" w:rsidRPr="00F84715" w:rsidDel="008B6AF4" w:rsidRDefault="00ED1509">
            <w:pPr>
              <w:pStyle w:val="Heading1Numbered"/>
              <w:rPr>
                <w:del w:id="12255" w:author="Donovan Goode [2]" w:date="2018-11-09T10:04:00Z"/>
                <w:rFonts w:ascii="Consolas" w:eastAsia="Times New Roman" w:hAnsi="Consolas" w:cs="Times New Roman"/>
                <w:color w:val="D4D4D4"/>
                <w:sz w:val="21"/>
                <w:szCs w:val="21"/>
              </w:rPr>
              <w:pPrChange w:id="12256" w:author="Donovan Goode [2]" w:date="2018-11-09T10:05:00Z">
                <w:pPr>
                  <w:shd w:val="clear" w:color="auto" w:fill="1E1E1E"/>
                  <w:spacing w:line="285" w:lineRule="atLeast"/>
                </w:pPr>
              </w:pPrChange>
            </w:pPr>
            <w:del w:id="122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2F39F34F" w14:textId="77777777" w:rsidR="00ED1509" w:rsidRPr="00F84715" w:rsidDel="008B6AF4" w:rsidRDefault="00ED1509">
            <w:pPr>
              <w:pStyle w:val="Heading1Numbered"/>
              <w:rPr>
                <w:del w:id="12258" w:author="Donovan Goode [2]" w:date="2018-11-09T10:04:00Z"/>
                <w:rFonts w:ascii="Consolas" w:eastAsia="Times New Roman" w:hAnsi="Consolas" w:cs="Times New Roman"/>
                <w:color w:val="D4D4D4"/>
                <w:sz w:val="21"/>
                <w:szCs w:val="21"/>
              </w:rPr>
              <w:pPrChange w:id="12259" w:author="Donovan Goode [2]" w:date="2018-11-09T10:05:00Z">
                <w:pPr>
                  <w:shd w:val="clear" w:color="auto" w:fill="1E1E1E"/>
                  <w:spacing w:line="285" w:lineRule="atLeast"/>
                </w:pPr>
              </w:pPrChange>
            </w:pPr>
          </w:p>
          <w:p w14:paraId="5D37F643" w14:textId="77777777" w:rsidR="00ED1509" w:rsidRPr="00F84715" w:rsidDel="008B6AF4" w:rsidRDefault="00ED1509">
            <w:pPr>
              <w:pStyle w:val="Heading1Numbered"/>
              <w:rPr>
                <w:del w:id="12260" w:author="Donovan Goode [2]" w:date="2018-11-09T10:04:00Z"/>
                <w:rFonts w:ascii="Consolas" w:eastAsia="Times New Roman" w:hAnsi="Consolas" w:cs="Times New Roman"/>
                <w:color w:val="D4D4D4"/>
                <w:sz w:val="21"/>
                <w:szCs w:val="21"/>
              </w:rPr>
              <w:pPrChange w:id="12261" w:author="Donovan Goode [2]" w:date="2018-11-09T10:05:00Z">
                <w:pPr>
                  <w:shd w:val="clear" w:color="auto" w:fill="1E1E1E"/>
                  <w:spacing w:line="285" w:lineRule="atLeast"/>
                </w:pPr>
              </w:pPrChange>
            </w:pPr>
            <w:del w:id="12262" w:author="Donovan Goode [2]" w:date="2018-11-09T10:04:00Z">
              <w:r w:rsidRPr="00F84715" w:rsidDel="008B6AF4">
                <w:rPr>
                  <w:rFonts w:ascii="Consolas" w:eastAsia="Times New Roman" w:hAnsi="Consolas" w:cs="Times New Roman"/>
                  <w:color w:val="D7BA7D"/>
                  <w:sz w:val="21"/>
                  <w:szCs w:val="21"/>
                </w:rPr>
                <w:delText>.wc-message-content audio, .wc-message-content video</w:delText>
              </w:r>
              <w:r w:rsidRPr="00F84715" w:rsidDel="008B6AF4">
                <w:rPr>
                  <w:rFonts w:ascii="Consolas" w:eastAsia="Times New Roman" w:hAnsi="Consolas" w:cs="Times New Roman"/>
                  <w:color w:val="D4D4D4"/>
                  <w:sz w:val="21"/>
                  <w:szCs w:val="21"/>
                </w:rPr>
                <w:delText xml:space="preserve"> {</w:delText>
              </w:r>
            </w:del>
          </w:p>
          <w:p w14:paraId="46EF5D01" w14:textId="77777777" w:rsidR="00ED1509" w:rsidRPr="00F84715" w:rsidDel="008B6AF4" w:rsidRDefault="00ED1509">
            <w:pPr>
              <w:pStyle w:val="Heading1Numbered"/>
              <w:rPr>
                <w:del w:id="12263" w:author="Donovan Goode [2]" w:date="2018-11-09T10:04:00Z"/>
                <w:rFonts w:ascii="Consolas" w:eastAsia="Times New Roman" w:hAnsi="Consolas" w:cs="Times New Roman"/>
                <w:color w:val="D4D4D4"/>
                <w:sz w:val="21"/>
                <w:szCs w:val="21"/>
              </w:rPr>
              <w:pPrChange w:id="12264" w:author="Donovan Goode [2]" w:date="2018-11-09T10:05:00Z">
                <w:pPr>
                  <w:shd w:val="clear" w:color="auto" w:fill="1E1E1E"/>
                  <w:spacing w:line="285" w:lineRule="atLeast"/>
                </w:pPr>
              </w:pPrChange>
            </w:pPr>
            <w:del w:id="1226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67CFC215" w14:textId="77777777" w:rsidR="00ED1509" w:rsidRPr="00F84715" w:rsidDel="008B6AF4" w:rsidRDefault="00ED1509">
            <w:pPr>
              <w:pStyle w:val="Heading1Numbered"/>
              <w:rPr>
                <w:del w:id="12266" w:author="Donovan Goode [2]" w:date="2018-11-09T10:04:00Z"/>
                <w:rFonts w:ascii="Consolas" w:eastAsia="Times New Roman" w:hAnsi="Consolas" w:cs="Times New Roman"/>
                <w:color w:val="D4D4D4"/>
                <w:sz w:val="21"/>
                <w:szCs w:val="21"/>
              </w:rPr>
              <w:pPrChange w:id="12267" w:author="Donovan Goode [2]" w:date="2018-11-09T10:05:00Z">
                <w:pPr>
                  <w:shd w:val="clear" w:color="auto" w:fill="1E1E1E"/>
                  <w:spacing w:line="285" w:lineRule="atLeast"/>
                </w:pPr>
              </w:pPrChange>
            </w:pPr>
          </w:p>
          <w:p w14:paraId="28558DDA" w14:textId="77777777" w:rsidR="00ED1509" w:rsidRPr="00F84715" w:rsidDel="008B6AF4" w:rsidRDefault="00ED1509">
            <w:pPr>
              <w:pStyle w:val="Heading1Numbered"/>
              <w:rPr>
                <w:del w:id="12268" w:author="Donovan Goode [2]" w:date="2018-11-09T10:04:00Z"/>
                <w:rFonts w:ascii="Consolas" w:eastAsia="Times New Roman" w:hAnsi="Consolas" w:cs="Times New Roman"/>
                <w:color w:val="D4D4D4"/>
                <w:sz w:val="21"/>
                <w:szCs w:val="21"/>
              </w:rPr>
              <w:pPrChange w:id="12269" w:author="Donovan Goode [2]" w:date="2018-11-09T10:05:00Z">
                <w:pPr>
                  <w:shd w:val="clear" w:color="auto" w:fill="1E1E1E"/>
                  <w:spacing w:line="285" w:lineRule="atLeast"/>
                </w:pPr>
              </w:pPrChange>
            </w:pPr>
            <w:del w:id="12270" w:author="Donovan Goode [2]" w:date="2018-11-09T10:04:00Z">
              <w:r w:rsidRPr="00F84715" w:rsidDel="008B6AF4">
                <w:rPr>
                  <w:rFonts w:ascii="Consolas" w:eastAsia="Times New Roman" w:hAnsi="Consolas" w:cs="Times New Roman"/>
                  <w:color w:val="D7BA7D"/>
                  <w:sz w:val="21"/>
                  <w:szCs w:val="21"/>
                </w:rPr>
                <w:delText xml:space="preserve">.wc-message-content audio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h1, .wc-message-content video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h1</w:delText>
              </w:r>
              <w:r w:rsidRPr="00F84715" w:rsidDel="008B6AF4">
                <w:rPr>
                  <w:rFonts w:ascii="Consolas" w:eastAsia="Times New Roman" w:hAnsi="Consolas" w:cs="Times New Roman"/>
                  <w:color w:val="D4D4D4"/>
                  <w:sz w:val="21"/>
                  <w:szCs w:val="21"/>
                </w:rPr>
                <w:delText xml:space="preserve"> {</w:delText>
              </w:r>
            </w:del>
          </w:p>
          <w:p w14:paraId="752F9F16" w14:textId="77777777" w:rsidR="00ED1509" w:rsidRPr="00F84715" w:rsidDel="008B6AF4" w:rsidRDefault="00ED1509">
            <w:pPr>
              <w:pStyle w:val="Heading1Numbered"/>
              <w:rPr>
                <w:del w:id="12271" w:author="Donovan Goode [2]" w:date="2018-11-09T10:04:00Z"/>
                <w:rFonts w:ascii="Consolas" w:eastAsia="Times New Roman" w:hAnsi="Consolas" w:cs="Times New Roman"/>
                <w:color w:val="D4D4D4"/>
                <w:sz w:val="21"/>
                <w:szCs w:val="21"/>
              </w:rPr>
              <w:pPrChange w:id="12272" w:author="Donovan Goode [2]" w:date="2018-11-09T10:05:00Z">
                <w:pPr>
                  <w:shd w:val="clear" w:color="auto" w:fill="1E1E1E"/>
                  <w:spacing w:line="285" w:lineRule="atLeast"/>
                </w:pPr>
              </w:pPrChange>
            </w:pPr>
            <w:del w:id="122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 }</w:delText>
              </w:r>
            </w:del>
          </w:p>
          <w:p w14:paraId="3EF7065A" w14:textId="77777777" w:rsidR="00ED1509" w:rsidRPr="00F84715" w:rsidDel="008B6AF4" w:rsidRDefault="00ED1509">
            <w:pPr>
              <w:pStyle w:val="Heading1Numbered"/>
              <w:rPr>
                <w:del w:id="12274" w:author="Donovan Goode [2]" w:date="2018-11-09T10:04:00Z"/>
                <w:rFonts w:ascii="Consolas" w:eastAsia="Times New Roman" w:hAnsi="Consolas" w:cs="Times New Roman"/>
                <w:color w:val="D4D4D4"/>
                <w:sz w:val="21"/>
                <w:szCs w:val="21"/>
              </w:rPr>
              <w:pPrChange w:id="12275" w:author="Donovan Goode [2]" w:date="2018-11-09T10:05:00Z">
                <w:pPr>
                  <w:shd w:val="clear" w:color="auto" w:fill="1E1E1E"/>
                  <w:spacing w:line="285" w:lineRule="atLeast"/>
                </w:pPr>
              </w:pPrChange>
            </w:pPr>
          </w:p>
          <w:p w14:paraId="25BB922C" w14:textId="77777777" w:rsidR="00ED1509" w:rsidRPr="00F84715" w:rsidDel="008B6AF4" w:rsidRDefault="00ED1509">
            <w:pPr>
              <w:pStyle w:val="Heading1Numbered"/>
              <w:rPr>
                <w:del w:id="12276" w:author="Donovan Goode [2]" w:date="2018-11-09T10:04:00Z"/>
                <w:rFonts w:ascii="Consolas" w:eastAsia="Times New Roman" w:hAnsi="Consolas" w:cs="Times New Roman"/>
                <w:color w:val="D4D4D4"/>
                <w:sz w:val="21"/>
                <w:szCs w:val="21"/>
              </w:rPr>
              <w:pPrChange w:id="12277" w:author="Donovan Goode [2]" w:date="2018-11-09T10:05:00Z">
                <w:pPr>
                  <w:shd w:val="clear" w:color="auto" w:fill="1E1E1E"/>
                  <w:spacing w:line="285" w:lineRule="atLeast"/>
                </w:pPr>
              </w:pPrChange>
            </w:pPr>
            <w:del w:id="12278" w:author="Donovan Goode [2]" w:date="2018-11-09T10:04:00Z">
              <w:r w:rsidRPr="00F84715" w:rsidDel="008B6AF4">
                <w:rPr>
                  <w:rFonts w:ascii="Consolas" w:eastAsia="Times New Roman" w:hAnsi="Consolas" w:cs="Times New Roman"/>
                  <w:color w:val="D7BA7D"/>
                  <w:sz w:val="21"/>
                  <w:szCs w:val="21"/>
                </w:rPr>
                <w:delText>.wc-message-from</w:delText>
              </w:r>
              <w:r w:rsidRPr="00F84715" w:rsidDel="008B6AF4">
                <w:rPr>
                  <w:rFonts w:ascii="Consolas" w:eastAsia="Times New Roman" w:hAnsi="Consolas" w:cs="Times New Roman"/>
                  <w:color w:val="D4D4D4"/>
                  <w:sz w:val="21"/>
                  <w:szCs w:val="21"/>
                </w:rPr>
                <w:delText xml:space="preserve"> {</w:delText>
              </w:r>
            </w:del>
          </w:p>
          <w:p w14:paraId="27E375E8" w14:textId="77777777" w:rsidR="00ED1509" w:rsidRPr="00F84715" w:rsidDel="008B6AF4" w:rsidRDefault="00ED1509">
            <w:pPr>
              <w:pStyle w:val="Heading1Numbered"/>
              <w:rPr>
                <w:del w:id="12279" w:author="Donovan Goode [2]" w:date="2018-11-09T10:04:00Z"/>
                <w:rFonts w:ascii="Consolas" w:eastAsia="Times New Roman" w:hAnsi="Consolas" w:cs="Times New Roman"/>
                <w:color w:val="D4D4D4"/>
                <w:sz w:val="21"/>
                <w:szCs w:val="21"/>
              </w:rPr>
              <w:pPrChange w:id="12280" w:author="Donovan Goode [2]" w:date="2018-11-09T10:05:00Z">
                <w:pPr>
                  <w:shd w:val="clear" w:color="auto" w:fill="1E1E1E"/>
                  <w:spacing w:line="285" w:lineRule="atLeast"/>
                </w:pPr>
              </w:pPrChange>
            </w:pPr>
            <w:del w:id="122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clear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both</w:delText>
              </w:r>
              <w:r w:rsidRPr="00F84715" w:rsidDel="008B6AF4">
                <w:rPr>
                  <w:rFonts w:ascii="Consolas" w:eastAsia="Times New Roman" w:hAnsi="Consolas" w:cs="Times New Roman"/>
                  <w:color w:val="D4D4D4"/>
                  <w:sz w:val="21"/>
                  <w:szCs w:val="21"/>
                </w:rPr>
                <w:delText>;</w:delText>
              </w:r>
            </w:del>
          </w:p>
          <w:p w14:paraId="5C2F098A" w14:textId="77777777" w:rsidR="00ED1509" w:rsidRPr="00F84715" w:rsidDel="008B6AF4" w:rsidRDefault="00ED1509">
            <w:pPr>
              <w:pStyle w:val="Heading1Numbered"/>
              <w:rPr>
                <w:del w:id="12282" w:author="Donovan Goode [2]" w:date="2018-11-09T10:04:00Z"/>
                <w:rFonts w:ascii="Consolas" w:eastAsia="Times New Roman" w:hAnsi="Consolas" w:cs="Times New Roman"/>
                <w:color w:val="D4D4D4"/>
                <w:sz w:val="21"/>
                <w:szCs w:val="21"/>
              </w:rPr>
              <w:pPrChange w:id="12283" w:author="Donovan Goode [2]" w:date="2018-11-09T10:05:00Z">
                <w:pPr>
                  <w:shd w:val="clear" w:color="auto" w:fill="1E1E1E"/>
                  <w:spacing w:line="285" w:lineRule="atLeast"/>
                </w:pPr>
              </w:pPrChange>
            </w:pPr>
            <w:del w:id="1228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#767676</w:delText>
              </w:r>
              <w:r w:rsidRPr="00F84715" w:rsidDel="008B6AF4">
                <w:rPr>
                  <w:rFonts w:ascii="Consolas" w:eastAsia="Times New Roman" w:hAnsi="Consolas" w:cs="Times New Roman"/>
                  <w:color w:val="D4D4D4"/>
                  <w:sz w:val="21"/>
                  <w:szCs w:val="21"/>
                </w:rPr>
                <w:delText>;</w:delText>
              </w:r>
            </w:del>
          </w:p>
          <w:p w14:paraId="138DDF2F" w14:textId="77777777" w:rsidR="00ED1509" w:rsidRPr="00F84715" w:rsidDel="008B6AF4" w:rsidRDefault="00ED1509">
            <w:pPr>
              <w:pStyle w:val="Heading1Numbered"/>
              <w:rPr>
                <w:del w:id="12285" w:author="Donovan Goode [2]" w:date="2018-11-09T10:04:00Z"/>
                <w:rFonts w:ascii="Consolas" w:eastAsia="Times New Roman" w:hAnsi="Consolas" w:cs="Times New Roman"/>
                <w:color w:val="D4D4D4"/>
                <w:sz w:val="21"/>
                <w:szCs w:val="21"/>
              </w:rPr>
              <w:pPrChange w:id="12286" w:author="Donovan Goode [2]" w:date="2018-11-09T10:05:00Z">
                <w:pPr>
                  <w:shd w:val="clear" w:color="auto" w:fill="1E1E1E"/>
                  <w:spacing w:line="285" w:lineRule="atLeast"/>
                </w:pPr>
              </w:pPrChange>
            </w:pPr>
            <w:del w:id="1228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w:delText>
              </w:r>
            </w:del>
          </w:p>
          <w:p w14:paraId="44B7BEB4" w14:textId="77777777" w:rsidR="00ED1509" w:rsidRPr="00F84715" w:rsidDel="008B6AF4" w:rsidRDefault="00ED1509">
            <w:pPr>
              <w:pStyle w:val="Heading1Numbered"/>
              <w:rPr>
                <w:del w:id="12288" w:author="Donovan Goode [2]" w:date="2018-11-09T10:04:00Z"/>
                <w:rFonts w:ascii="Consolas" w:eastAsia="Times New Roman" w:hAnsi="Consolas" w:cs="Times New Roman"/>
                <w:color w:val="D4D4D4"/>
                <w:sz w:val="21"/>
                <w:szCs w:val="21"/>
              </w:rPr>
              <w:pPrChange w:id="12289" w:author="Donovan Goode [2]" w:date="2018-11-09T10:05:00Z">
                <w:pPr>
                  <w:shd w:val="clear" w:color="auto" w:fill="1E1E1E"/>
                  <w:spacing w:line="285" w:lineRule="atLeast"/>
                </w:pPr>
              </w:pPrChange>
            </w:pPr>
            <w:del w:id="1229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w:delText>
              </w:r>
            </w:del>
          </w:p>
          <w:p w14:paraId="581BD4CF" w14:textId="77777777" w:rsidR="00ED1509" w:rsidRPr="00F84715" w:rsidDel="008B6AF4" w:rsidRDefault="00ED1509">
            <w:pPr>
              <w:pStyle w:val="Heading1Numbered"/>
              <w:rPr>
                <w:del w:id="12291" w:author="Donovan Goode [2]" w:date="2018-11-09T10:04:00Z"/>
                <w:rFonts w:ascii="Consolas" w:eastAsia="Times New Roman" w:hAnsi="Consolas" w:cs="Times New Roman"/>
                <w:color w:val="D4D4D4"/>
                <w:sz w:val="21"/>
                <w:szCs w:val="21"/>
              </w:rPr>
              <w:pPrChange w:id="12292" w:author="Donovan Goode [2]" w:date="2018-11-09T10:05:00Z">
                <w:pPr>
                  <w:shd w:val="clear" w:color="auto" w:fill="1E1E1E"/>
                  <w:spacing w:line="285" w:lineRule="atLeast"/>
                </w:pPr>
              </w:pPrChange>
            </w:pPr>
          </w:p>
          <w:p w14:paraId="3EBFE5BC" w14:textId="77777777" w:rsidR="00ED1509" w:rsidRPr="00F84715" w:rsidDel="008B6AF4" w:rsidRDefault="00ED1509">
            <w:pPr>
              <w:pStyle w:val="Heading1Numbered"/>
              <w:rPr>
                <w:del w:id="12293" w:author="Donovan Goode [2]" w:date="2018-11-09T10:04:00Z"/>
                <w:rFonts w:ascii="Consolas" w:eastAsia="Times New Roman" w:hAnsi="Consolas" w:cs="Times New Roman"/>
                <w:color w:val="D4D4D4"/>
                <w:sz w:val="21"/>
                <w:szCs w:val="21"/>
              </w:rPr>
              <w:pPrChange w:id="12294" w:author="Donovan Goode [2]" w:date="2018-11-09T10:05:00Z">
                <w:pPr>
                  <w:shd w:val="clear" w:color="auto" w:fill="1E1E1E"/>
                  <w:spacing w:line="285" w:lineRule="atLeast"/>
                </w:pPr>
              </w:pPrChange>
            </w:pPr>
            <w:del w:id="12295" w:author="Donovan Goode [2]" w:date="2018-11-09T10:04:00Z">
              <w:r w:rsidRPr="00F84715" w:rsidDel="008B6AF4">
                <w:rPr>
                  <w:rFonts w:ascii="Consolas" w:eastAsia="Times New Roman" w:hAnsi="Consolas" w:cs="Times New Roman"/>
                  <w:color w:val="6A9955"/>
                  <w:sz w:val="21"/>
                  <w:szCs w:val="21"/>
                </w:rPr>
                <w:delText>/* cards */</w:delText>
              </w:r>
            </w:del>
          </w:p>
          <w:p w14:paraId="62DD43A6" w14:textId="77777777" w:rsidR="00ED1509" w:rsidRPr="00F84715" w:rsidDel="008B6AF4" w:rsidRDefault="00ED1509">
            <w:pPr>
              <w:pStyle w:val="Heading1Numbered"/>
              <w:rPr>
                <w:del w:id="12296" w:author="Donovan Goode [2]" w:date="2018-11-09T10:04:00Z"/>
                <w:rFonts w:ascii="Consolas" w:eastAsia="Times New Roman" w:hAnsi="Consolas" w:cs="Times New Roman"/>
                <w:color w:val="D4D4D4"/>
                <w:sz w:val="21"/>
                <w:szCs w:val="21"/>
              </w:rPr>
              <w:pPrChange w:id="12297" w:author="Donovan Goode [2]" w:date="2018-11-09T10:05:00Z">
                <w:pPr>
                  <w:shd w:val="clear" w:color="auto" w:fill="1E1E1E"/>
                  <w:spacing w:line="285" w:lineRule="atLeast"/>
                </w:pPr>
              </w:pPrChange>
            </w:pPr>
            <w:del w:id="12298" w:author="Donovan Goode [2]" w:date="2018-11-09T10:04:00Z">
              <w:r w:rsidRPr="00F84715" w:rsidDel="008B6AF4">
                <w:rPr>
                  <w:rFonts w:ascii="Consolas" w:eastAsia="Times New Roman" w:hAnsi="Consolas" w:cs="Times New Roman"/>
                  <w:color w:val="D7BA7D"/>
                  <w:sz w:val="21"/>
                  <w:szCs w:val="21"/>
                </w:rPr>
                <w:delText>.wc-card</w:delText>
              </w:r>
              <w:r w:rsidRPr="00F84715" w:rsidDel="008B6AF4">
                <w:rPr>
                  <w:rFonts w:ascii="Consolas" w:eastAsia="Times New Roman" w:hAnsi="Consolas" w:cs="Times New Roman"/>
                  <w:color w:val="D4D4D4"/>
                  <w:sz w:val="21"/>
                  <w:szCs w:val="21"/>
                </w:rPr>
                <w:delText xml:space="preserve"> {</w:delText>
              </w:r>
            </w:del>
          </w:p>
          <w:p w14:paraId="5D7915CA" w14:textId="77777777" w:rsidR="00ED1509" w:rsidRPr="00F84715" w:rsidDel="008B6AF4" w:rsidRDefault="00ED1509">
            <w:pPr>
              <w:pStyle w:val="Heading1Numbered"/>
              <w:rPr>
                <w:del w:id="12299" w:author="Donovan Goode [2]" w:date="2018-11-09T10:04:00Z"/>
                <w:rFonts w:ascii="Consolas" w:eastAsia="Times New Roman" w:hAnsi="Consolas" w:cs="Times New Roman"/>
                <w:color w:val="D4D4D4"/>
                <w:sz w:val="21"/>
                <w:szCs w:val="21"/>
              </w:rPr>
              <w:pPrChange w:id="12300" w:author="Donovan Goode [2]" w:date="2018-11-09T10:05:00Z">
                <w:pPr>
                  <w:shd w:val="clear" w:color="auto" w:fill="1E1E1E"/>
                  <w:spacing w:line="285" w:lineRule="atLeast"/>
                </w:pPr>
              </w:pPrChange>
            </w:pPr>
            <w:del w:id="1230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0945C219" w14:textId="77777777" w:rsidR="00ED1509" w:rsidRPr="00F84715" w:rsidDel="008B6AF4" w:rsidRDefault="00ED1509">
            <w:pPr>
              <w:pStyle w:val="Heading1Numbered"/>
              <w:rPr>
                <w:del w:id="12302" w:author="Donovan Goode [2]" w:date="2018-11-09T10:04:00Z"/>
                <w:rFonts w:ascii="Consolas" w:eastAsia="Times New Roman" w:hAnsi="Consolas" w:cs="Times New Roman"/>
                <w:color w:val="D4D4D4"/>
                <w:sz w:val="21"/>
                <w:szCs w:val="21"/>
              </w:rPr>
              <w:pPrChange w:id="12303" w:author="Donovan Goode [2]" w:date="2018-11-09T10:05:00Z">
                <w:pPr>
                  <w:shd w:val="clear" w:color="auto" w:fill="1E1E1E"/>
                  <w:spacing w:line="285" w:lineRule="atLeast"/>
                </w:pPr>
              </w:pPrChange>
            </w:pPr>
            <w:del w:id="1230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.non-adaptive-content</w:delText>
              </w:r>
              <w:r w:rsidRPr="00F84715" w:rsidDel="008B6AF4">
                <w:rPr>
                  <w:rFonts w:ascii="Consolas" w:eastAsia="Times New Roman" w:hAnsi="Consolas" w:cs="Times New Roman"/>
                  <w:color w:val="D4D4D4"/>
                  <w:sz w:val="21"/>
                  <w:szCs w:val="21"/>
                </w:rPr>
                <w:delText xml:space="preserve"> {</w:delText>
              </w:r>
            </w:del>
          </w:p>
          <w:p w14:paraId="5433F925" w14:textId="77777777" w:rsidR="00ED1509" w:rsidRPr="00F84715" w:rsidDel="008B6AF4" w:rsidRDefault="00ED1509">
            <w:pPr>
              <w:pStyle w:val="Heading1Numbered"/>
              <w:rPr>
                <w:del w:id="12305" w:author="Donovan Goode [2]" w:date="2018-11-09T10:04:00Z"/>
                <w:rFonts w:ascii="Consolas" w:eastAsia="Times New Roman" w:hAnsi="Consolas" w:cs="Times New Roman"/>
                <w:color w:val="D4D4D4"/>
                <w:sz w:val="21"/>
                <w:szCs w:val="21"/>
              </w:rPr>
              <w:pPrChange w:id="12306" w:author="Donovan Goode [2]" w:date="2018-11-09T10:05:00Z">
                <w:pPr>
                  <w:shd w:val="clear" w:color="auto" w:fill="1E1E1E"/>
                  <w:spacing w:line="285" w:lineRule="atLeast"/>
                </w:pPr>
              </w:pPrChange>
            </w:pPr>
            <w:del w:id="1230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68E9E5E4" w14:textId="77777777" w:rsidR="00ED1509" w:rsidRPr="00F84715" w:rsidDel="008B6AF4" w:rsidRDefault="00ED1509">
            <w:pPr>
              <w:pStyle w:val="Heading1Numbered"/>
              <w:rPr>
                <w:del w:id="12308" w:author="Donovan Goode [2]" w:date="2018-11-09T10:04:00Z"/>
                <w:rFonts w:ascii="Consolas" w:eastAsia="Times New Roman" w:hAnsi="Consolas" w:cs="Times New Roman"/>
                <w:color w:val="D4D4D4"/>
                <w:sz w:val="21"/>
                <w:szCs w:val="21"/>
              </w:rPr>
              <w:pPrChange w:id="12309" w:author="Donovan Goode [2]" w:date="2018-11-09T10:05:00Z">
                <w:pPr>
                  <w:shd w:val="clear" w:color="auto" w:fill="1E1E1E"/>
                  <w:spacing w:line="285" w:lineRule="atLeast"/>
                </w:pPr>
              </w:pPrChange>
            </w:pPr>
            <w:del w:id="1231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w:delText>
              </w:r>
              <w:r w:rsidRPr="00F84715" w:rsidDel="008B6AF4">
                <w:rPr>
                  <w:rFonts w:ascii="Consolas" w:eastAsia="Times New Roman" w:hAnsi="Consolas" w:cs="Times New Roman"/>
                  <w:color w:val="D4D4D4"/>
                  <w:sz w:val="21"/>
                  <w:szCs w:val="21"/>
                </w:rPr>
                <w:delText xml:space="preserve"> {</w:delText>
              </w:r>
            </w:del>
          </w:p>
          <w:p w14:paraId="702559C8" w14:textId="77777777" w:rsidR="00ED1509" w:rsidRPr="00F84715" w:rsidDel="008B6AF4" w:rsidRDefault="00ED1509">
            <w:pPr>
              <w:pStyle w:val="Heading1Numbered"/>
              <w:rPr>
                <w:del w:id="12311" w:author="Donovan Goode [2]" w:date="2018-11-09T10:04:00Z"/>
                <w:rFonts w:ascii="Consolas" w:eastAsia="Times New Roman" w:hAnsi="Consolas" w:cs="Times New Roman"/>
                <w:color w:val="D4D4D4"/>
                <w:sz w:val="21"/>
                <w:szCs w:val="21"/>
              </w:rPr>
              <w:pPrChange w:id="12312" w:author="Donovan Goode [2]" w:date="2018-11-09T10:05:00Z">
                <w:pPr>
                  <w:shd w:val="clear" w:color="auto" w:fill="1E1E1E"/>
                  <w:spacing w:line="285" w:lineRule="atLeast"/>
                </w:pPr>
              </w:pPrChange>
            </w:pPr>
            <w:del w:id="123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63F23475" w14:textId="77777777" w:rsidR="00ED1509" w:rsidRPr="00F84715" w:rsidDel="008B6AF4" w:rsidRDefault="00ED1509">
            <w:pPr>
              <w:pStyle w:val="Heading1Numbered"/>
              <w:rPr>
                <w:del w:id="12314" w:author="Donovan Goode [2]" w:date="2018-11-09T10:04:00Z"/>
                <w:rFonts w:ascii="Consolas" w:eastAsia="Times New Roman" w:hAnsi="Consolas" w:cs="Times New Roman"/>
                <w:color w:val="D4D4D4"/>
                <w:sz w:val="21"/>
                <w:szCs w:val="21"/>
              </w:rPr>
              <w:pPrChange w:id="12315" w:author="Donovan Goode [2]" w:date="2018-11-09T10:05:00Z">
                <w:pPr>
                  <w:shd w:val="clear" w:color="auto" w:fill="1E1E1E"/>
                  <w:spacing w:line="285" w:lineRule="atLeast"/>
                </w:pPr>
              </w:pPrChange>
            </w:pPr>
            <w:del w:id="123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DD34E6F" w14:textId="77777777" w:rsidR="00ED1509" w:rsidRPr="00F84715" w:rsidDel="008B6AF4" w:rsidRDefault="00ED1509">
            <w:pPr>
              <w:pStyle w:val="Heading1Numbered"/>
              <w:rPr>
                <w:del w:id="12317" w:author="Donovan Goode [2]" w:date="2018-11-09T10:04:00Z"/>
                <w:rFonts w:ascii="Consolas" w:eastAsia="Times New Roman" w:hAnsi="Consolas" w:cs="Times New Roman"/>
                <w:color w:val="D4D4D4"/>
                <w:sz w:val="21"/>
                <w:szCs w:val="21"/>
              </w:rPr>
              <w:pPrChange w:id="12318" w:author="Donovan Goode [2]" w:date="2018-11-09T10:05:00Z">
                <w:pPr>
                  <w:shd w:val="clear" w:color="auto" w:fill="1E1E1E"/>
                  <w:spacing w:line="285" w:lineRule="atLeast"/>
                </w:pPr>
              </w:pPrChange>
            </w:pPr>
            <w:del w:id="123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32px</w:delText>
              </w:r>
              <w:r w:rsidRPr="00F84715" w:rsidDel="008B6AF4">
                <w:rPr>
                  <w:rFonts w:ascii="Consolas" w:eastAsia="Times New Roman" w:hAnsi="Consolas" w:cs="Times New Roman"/>
                  <w:color w:val="D4D4D4"/>
                  <w:sz w:val="21"/>
                  <w:szCs w:val="21"/>
                </w:rPr>
                <w:delText>;</w:delText>
              </w:r>
            </w:del>
          </w:p>
          <w:p w14:paraId="0E74E1AD" w14:textId="77777777" w:rsidR="00ED1509" w:rsidRPr="00F84715" w:rsidDel="008B6AF4" w:rsidRDefault="00ED1509">
            <w:pPr>
              <w:pStyle w:val="Heading1Numbered"/>
              <w:rPr>
                <w:del w:id="12320" w:author="Donovan Goode [2]" w:date="2018-11-09T10:04:00Z"/>
                <w:rFonts w:ascii="Consolas" w:eastAsia="Times New Roman" w:hAnsi="Consolas" w:cs="Times New Roman"/>
                <w:color w:val="D4D4D4"/>
                <w:sz w:val="21"/>
                <w:szCs w:val="21"/>
              </w:rPr>
              <w:pPrChange w:id="12321" w:author="Donovan Goode [2]" w:date="2018-11-09T10:05:00Z">
                <w:pPr>
                  <w:shd w:val="clear" w:color="auto" w:fill="1E1E1E"/>
                  <w:spacing w:line="285" w:lineRule="atLeast"/>
                </w:pPr>
              </w:pPrChange>
            </w:pPr>
            <w:del w:id="123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w:delText>
              </w:r>
            </w:del>
          </w:p>
          <w:p w14:paraId="35026C29" w14:textId="77777777" w:rsidR="00ED1509" w:rsidRPr="00F84715" w:rsidDel="008B6AF4" w:rsidRDefault="00ED1509">
            <w:pPr>
              <w:pStyle w:val="Heading1Numbered"/>
              <w:rPr>
                <w:del w:id="12323" w:author="Donovan Goode [2]" w:date="2018-11-09T10:04:00Z"/>
                <w:rFonts w:ascii="Consolas" w:eastAsia="Times New Roman" w:hAnsi="Consolas" w:cs="Times New Roman"/>
                <w:color w:val="D4D4D4"/>
                <w:sz w:val="21"/>
                <w:szCs w:val="21"/>
              </w:rPr>
              <w:pPrChange w:id="12324" w:author="Donovan Goode [2]" w:date="2018-11-09T10:05:00Z">
                <w:pPr>
                  <w:shd w:val="clear" w:color="auto" w:fill="1E1E1E"/>
                  <w:spacing w:line="285" w:lineRule="atLeast"/>
                </w:pPr>
              </w:pPrChange>
            </w:pPr>
            <w:del w:id="1232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38FC3138" w14:textId="77777777" w:rsidR="00ED1509" w:rsidRPr="00F84715" w:rsidDel="008B6AF4" w:rsidRDefault="00ED1509">
            <w:pPr>
              <w:pStyle w:val="Heading1Numbered"/>
              <w:rPr>
                <w:del w:id="12326" w:author="Donovan Goode [2]" w:date="2018-11-09T10:04:00Z"/>
                <w:rFonts w:ascii="Consolas" w:eastAsia="Times New Roman" w:hAnsi="Consolas" w:cs="Times New Roman"/>
                <w:color w:val="D4D4D4"/>
                <w:sz w:val="21"/>
                <w:szCs w:val="21"/>
              </w:rPr>
              <w:pPrChange w:id="12327" w:author="Donovan Goode [2]" w:date="2018-11-09T10:05:00Z">
                <w:pPr>
                  <w:shd w:val="clear" w:color="auto" w:fill="1E1E1E"/>
                  <w:spacing w:line="285" w:lineRule="atLeast"/>
                </w:pPr>
              </w:pPrChange>
            </w:pPr>
            <w:del w:id="123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button:hover</w:delText>
              </w:r>
              <w:r w:rsidRPr="00F84715" w:rsidDel="008B6AF4">
                <w:rPr>
                  <w:rFonts w:ascii="Consolas" w:eastAsia="Times New Roman" w:hAnsi="Consolas" w:cs="Times New Roman"/>
                  <w:color w:val="D4D4D4"/>
                  <w:sz w:val="21"/>
                  <w:szCs w:val="21"/>
                </w:rPr>
                <w:delText xml:space="preserve"> {</w:delText>
              </w:r>
            </w:del>
          </w:p>
          <w:p w14:paraId="3DF90065" w14:textId="77777777" w:rsidR="00ED1509" w:rsidRPr="00F84715" w:rsidDel="008B6AF4" w:rsidRDefault="00ED1509">
            <w:pPr>
              <w:pStyle w:val="Heading1Numbered"/>
              <w:rPr>
                <w:del w:id="12329" w:author="Donovan Goode [2]" w:date="2018-11-09T10:04:00Z"/>
                <w:rFonts w:ascii="Consolas" w:eastAsia="Times New Roman" w:hAnsi="Consolas" w:cs="Times New Roman"/>
                <w:color w:val="D4D4D4"/>
                <w:sz w:val="21"/>
                <w:szCs w:val="21"/>
              </w:rPr>
              <w:pPrChange w:id="12330" w:author="Donovan Goode [2]" w:date="2018-11-09T10:05:00Z">
                <w:pPr>
                  <w:shd w:val="clear" w:color="auto" w:fill="1E1E1E"/>
                  <w:spacing w:line="285" w:lineRule="atLeast"/>
                </w:pPr>
              </w:pPrChange>
            </w:pPr>
            <w:del w:id="123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1490EE5F" w14:textId="77777777" w:rsidR="00ED1509" w:rsidRPr="00F84715" w:rsidDel="008B6AF4" w:rsidRDefault="00ED1509">
            <w:pPr>
              <w:pStyle w:val="Heading1Numbered"/>
              <w:rPr>
                <w:del w:id="12332" w:author="Donovan Goode [2]" w:date="2018-11-09T10:04:00Z"/>
                <w:rFonts w:ascii="Consolas" w:eastAsia="Times New Roman" w:hAnsi="Consolas" w:cs="Times New Roman"/>
                <w:color w:val="D4D4D4"/>
                <w:sz w:val="21"/>
                <w:szCs w:val="21"/>
              </w:rPr>
              <w:pPrChange w:id="12333" w:author="Donovan Goode [2]" w:date="2018-11-09T10:05:00Z">
                <w:pPr>
                  <w:shd w:val="clear" w:color="auto" w:fill="1E1E1E"/>
                  <w:spacing w:line="285" w:lineRule="atLeast"/>
                </w:pPr>
              </w:pPrChange>
            </w:pPr>
            <w:del w:id="123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7157786" w14:textId="77777777" w:rsidR="00ED1509" w:rsidRPr="00F84715" w:rsidDel="008B6AF4" w:rsidRDefault="00ED1509">
            <w:pPr>
              <w:pStyle w:val="Heading1Numbered"/>
              <w:rPr>
                <w:del w:id="12335" w:author="Donovan Goode [2]" w:date="2018-11-09T10:04:00Z"/>
                <w:rFonts w:ascii="Consolas" w:eastAsia="Times New Roman" w:hAnsi="Consolas" w:cs="Times New Roman"/>
                <w:color w:val="D4D4D4"/>
                <w:sz w:val="21"/>
                <w:szCs w:val="21"/>
              </w:rPr>
              <w:pPrChange w:id="12336" w:author="Donovan Goode [2]" w:date="2018-11-09T10:05:00Z">
                <w:pPr>
                  <w:shd w:val="clear" w:color="auto" w:fill="1E1E1E"/>
                  <w:spacing w:line="285" w:lineRule="atLeast"/>
                </w:pPr>
              </w:pPrChange>
            </w:pPr>
            <w:del w:id="123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2D970E52" w14:textId="77777777" w:rsidR="00ED1509" w:rsidRPr="00F84715" w:rsidDel="008B6AF4" w:rsidRDefault="00ED1509">
            <w:pPr>
              <w:pStyle w:val="Heading1Numbered"/>
              <w:rPr>
                <w:del w:id="12338" w:author="Donovan Goode [2]" w:date="2018-11-09T10:04:00Z"/>
                <w:rFonts w:ascii="Consolas" w:eastAsia="Times New Roman" w:hAnsi="Consolas" w:cs="Times New Roman"/>
                <w:color w:val="D4D4D4"/>
                <w:sz w:val="21"/>
                <w:szCs w:val="21"/>
              </w:rPr>
              <w:pPrChange w:id="12339" w:author="Donovan Goode [2]" w:date="2018-11-09T10:05:00Z">
                <w:pPr>
                  <w:shd w:val="clear" w:color="auto" w:fill="1E1E1E"/>
                  <w:spacing w:line="285" w:lineRule="atLeast"/>
                </w:pPr>
              </w:pPrChange>
            </w:pPr>
            <w:del w:id="1234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button:active</w:delText>
              </w:r>
              <w:r w:rsidRPr="00F84715" w:rsidDel="008B6AF4">
                <w:rPr>
                  <w:rFonts w:ascii="Consolas" w:eastAsia="Times New Roman" w:hAnsi="Consolas" w:cs="Times New Roman"/>
                  <w:color w:val="D4D4D4"/>
                  <w:sz w:val="21"/>
                  <w:szCs w:val="21"/>
                </w:rPr>
                <w:delText xml:space="preserve"> {</w:delText>
              </w:r>
            </w:del>
          </w:p>
          <w:p w14:paraId="170D33F0" w14:textId="77777777" w:rsidR="00ED1509" w:rsidRPr="00F84715" w:rsidDel="008B6AF4" w:rsidRDefault="00ED1509">
            <w:pPr>
              <w:pStyle w:val="Heading1Numbered"/>
              <w:rPr>
                <w:del w:id="12341" w:author="Donovan Goode [2]" w:date="2018-11-09T10:04:00Z"/>
                <w:rFonts w:ascii="Consolas" w:eastAsia="Times New Roman" w:hAnsi="Consolas" w:cs="Times New Roman"/>
                <w:color w:val="D4D4D4"/>
                <w:sz w:val="21"/>
                <w:szCs w:val="21"/>
              </w:rPr>
              <w:pPrChange w:id="12342" w:author="Donovan Goode [2]" w:date="2018-11-09T10:05:00Z">
                <w:pPr>
                  <w:shd w:val="clear" w:color="auto" w:fill="1E1E1E"/>
                  <w:spacing w:line="285" w:lineRule="atLeast"/>
                </w:pPr>
              </w:pPrChange>
            </w:pPr>
            <w:del w:id="1234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708E30FC" w14:textId="77777777" w:rsidR="00ED1509" w:rsidRPr="00F84715" w:rsidDel="008B6AF4" w:rsidRDefault="00ED1509">
            <w:pPr>
              <w:pStyle w:val="Heading1Numbered"/>
              <w:rPr>
                <w:del w:id="12344" w:author="Donovan Goode [2]" w:date="2018-11-09T10:04:00Z"/>
                <w:rFonts w:ascii="Consolas" w:eastAsia="Times New Roman" w:hAnsi="Consolas" w:cs="Times New Roman"/>
                <w:color w:val="D4D4D4"/>
                <w:sz w:val="21"/>
                <w:szCs w:val="21"/>
              </w:rPr>
              <w:pPrChange w:id="12345" w:author="Donovan Goode [2]" w:date="2018-11-09T10:05:00Z">
                <w:pPr>
                  <w:shd w:val="clear" w:color="auto" w:fill="1E1E1E"/>
                  <w:spacing w:line="285" w:lineRule="atLeast"/>
                </w:pPr>
              </w:pPrChange>
            </w:pPr>
            <w:del w:id="123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9FA3999" w14:textId="77777777" w:rsidR="00ED1509" w:rsidRPr="00F84715" w:rsidDel="008B6AF4" w:rsidRDefault="00ED1509">
            <w:pPr>
              <w:pStyle w:val="Heading1Numbered"/>
              <w:rPr>
                <w:del w:id="12347" w:author="Donovan Goode [2]" w:date="2018-11-09T10:04:00Z"/>
                <w:rFonts w:ascii="Consolas" w:eastAsia="Times New Roman" w:hAnsi="Consolas" w:cs="Times New Roman"/>
                <w:color w:val="D4D4D4"/>
                <w:sz w:val="21"/>
                <w:szCs w:val="21"/>
              </w:rPr>
              <w:pPrChange w:id="12348" w:author="Donovan Goode [2]" w:date="2018-11-09T10:05:00Z">
                <w:pPr>
                  <w:shd w:val="clear" w:color="auto" w:fill="1E1E1E"/>
                  <w:spacing w:line="285" w:lineRule="atLeast"/>
                </w:pPr>
              </w:pPrChange>
            </w:pPr>
            <w:del w:id="123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2F805469" w14:textId="77777777" w:rsidR="00ED1509" w:rsidRPr="00F84715" w:rsidDel="008B6AF4" w:rsidRDefault="00ED1509">
            <w:pPr>
              <w:pStyle w:val="Heading1Numbered"/>
              <w:rPr>
                <w:del w:id="12350" w:author="Donovan Goode [2]" w:date="2018-11-09T10:04:00Z"/>
                <w:rFonts w:ascii="Consolas" w:eastAsia="Times New Roman" w:hAnsi="Consolas" w:cs="Times New Roman"/>
                <w:color w:val="D4D4D4"/>
                <w:sz w:val="21"/>
                <w:szCs w:val="21"/>
              </w:rPr>
              <w:pPrChange w:id="12351" w:author="Donovan Goode [2]" w:date="2018-11-09T10:05:00Z">
                <w:pPr>
                  <w:shd w:val="clear" w:color="auto" w:fill="1E1E1E"/>
                  <w:spacing w:line="285" w:lineRule="atLeast"/>
                </w:pPr>
              </w:pPrChange>
            </w:pPr>
            <w:del w:id="123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table</w:delText>
              </w:r>
              <w:r w:rsidRPr="00F84715" w:rsidDel="008B6AF4">
                <w:rPr>
                  <w:rFonts w:ascii="Consolas" w:eastAsia="Times New Roman" w:hAnsi="Consolas" w:cs="Times New Roman"/>
                  <w:color w:val="D4D4D4"/>
                  <w:sz w:val="21"/>
                  <w:szCs w:val="21"/>
                </w:rPr>
                <w:delText xml:space="preserve"> {</w:delText>
              </w:r>
            </w:del>
          </w:p>
          <w:p w14:paraId="693311F7" w14:textId="77777777" w:rsidR="00ED1509" w:rsidRPr="00F84715" w:rsidDel="008B6AF4" w:rsidRDefault="00ED1509">
            <w:pPr>
              <w:pStyle w:val="Heading1Numbered"/>
              <w:rPr>
                <w:del w:id="12353" w:author="Donovan Goode [2]" w:date="2018-11-09T10:04:00Z"/>
                <w:rFonts w:ascii="Consolas" w:eastAsia="Times New Roman" w:hAnsi="Consolas" w:cs="Times New Roman"/>
                <w:color w:val="D4D4D4"/>
                <w:sz w:val="21"/>
                <w:szCs w:val="21"/>
              </w:rPr>
              <w:pPrChange w:id="12354" w:author="Donovan Goode [2]" w:date="2018-11-09T10:05:00Z">
                <w:pPr>
                  <w:shd w:val="clear" w:color="auto" w:fill="1E1E1E"/>
                  <w:spacing w:line="285" w:lineRule="atLeast"/>
                </w:pPr>
              </w:pPrChange>
            </w:pPr>
            <w:del w:id="123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border-collapse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collapse</w:delText>
              </w:r>
              <w:r w:rsidRPr="00F84715" w:rsidDel="008B6AF4">
                <w:rPr>
                  <w:rFonts w:ascii="Consolas" w:eastAsia="Times New Roman" w:hAnsi="Consolas" w:cs="Times New Roman"/>
                  <w:color w:val="D4D4D4"/>
                  <w:sz w:val="21"/>
                  <w:szCs w:val="21"/>
                </w:rPr>
                <w:delText>;</w:delText>
              </w:r>
            </w:del>
          </w:p>
          <w:p w14:paraId="6745180E" w14:textId="77777777" w:rsidR="00ED1509" w:rsidRPr="00F84715" w:rsidDel="008B6AF4" w:rsidRDefault="00ED1509">
            <w:pPr>
              <w:pStyle w:val="Heading1Numbered"/>
              <w:rPr>
                <w:del w:id="12356" w:author="Donovan Goode [2]" w:date="2018-11-09T10:04:00Z"/>
                <w:rFonts w:ascii="Consolas" w:eastAsia="Times New Roman" w:hAnsi="Consolas" w:cs="Times New Roman"/>
                <w:color w:val="D4D4D4"/>
                <w:sz w:val="21"/>
                <w:szCs w:val="21"/>
              </w:rPr>
              <w:pPrChange w:id="12357" w:author="Donovan Goode [2]" w:date="2018-11-09T10:05:00Z">
                <w:pPr>
                  <w:shd w:val="clear" w:color="auto" w:fill="1E1E1E"/>
                  <w:spacing w:line="285" w:lineRule="atLeast"/>
                </w:pPr>
              </w:pPrChange>
            </w:pPr>
            <w:del w:id="123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60B8BD6E" w14:textId="77777777" w:rsidR="00ED1509" w:rsidRPr="00F84715" w:rsidDel="008B6AF4" w:rsidRDefault="00ED1509">
            <w:pPr>
              <w:pStyle w:val="Heading1Numbered"/>
              <w:rPr>
                <w:del w:id="12359" w:author="Donovan Goode [2]" w:date="2018-11-09T10:04:00Z"/>
                <w:rFonts w:ascii="Consolas" w:eastAsia="Times New Roman" w:hAnsi="Consolas" w:cs="Times New Roman"/>
                <w:color w:val="D4D4D4"/>
                <w:sz w:val="21"/>
                <w:szCs w:val="21"/>
              </w:rPr>
              <w:pPrChange w:id="12360" w:author="Donovan Goode [2]" w:date="2018-11-09T10:05:00Z">
                <w:pPr>
                  <w:shd w:val="clear" w:color="auto" w:fill="1E1E1E"/>
                  <w:spacing w:line="285" w:lineRule="atLeast"/>
                </w:pPr>
              </w:pPrChange>
            </w:pPr>
            <w:del w:id="1236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 .wc-card.receipt td</w:delText>
              </w:r>
              <w:r w:rsidRPr="00F84715" w:rsidDel="008B6AF4">
                <w:rPr>
                  <w:rFonts w:ascii="Consolas" w:eastAsia="Times New Roman" w:hAnsi="Consolas" w:cs="Times New Roman"/>
                  <w:color w:val="D4D4D4"/>
                  <w:sz w:val="21"/>
                  <w:szCs w:val="21"/>
                </w:rPr>
                <w:delText xml:space="preserve"> {</w:delText>
              </w:r>
            </w:del>
          </w:p>
          <w:p w14:paraId="2A4817D4" w14:textId="77777777" w:rsidR="00ED1509" w:rsidRPr="00F84715" w:rsidDel="008B6AF4" w:rsidRDefault="00ED1509">
            <w:pPr>
              <w:pStyle w:val="Heading1Numbered"/>
              <w:rPr>
                <w:del w:id="12362" w:author="Donovan Goode [2]" w:date="2018-11-09T10:04:00Z"/>
                <w:rFonts w:ascii="Consolas" w:eastAsia="Times New Roman" w:hAnsi="Consolas" w:cs="Times New Roman"/>
                <w:color w:val="D4D4D4"/>
                <w:sz w:val="21"/>
                <w:szCs w:val="21"/>
              </w:rPr>
              <w:pPrChange w:id="12363" w:author="Donovan Goode [2]" w:date="2018-11-09T10:05:00Z">
                <w:pPr>
                  <w:shd w:val="clear" w:color="auto" w:fill="1E1E1E"/>
                  <w:spacing w:line="285" w:lineRule="atLeast"/>
                </w:pPr>
              </w:pPrChange>
            </w:pPr>
            <w:del w:id="123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2AC6E4F4" w14:textId="77777777" w:rsidR="00ED1509" w:rsidRPr="00F84715" w:rsidDel="008B6AF4" w:rsidRDefault="00ED1509">
            <w:pPr>
              <w:pStyle w:val="Heading1Numbered"/>
              <w:rPr>
                <w:del w:id="12365" w:author="Donovan Goode [2]" w:date="2018-11-09T10:04:00Z"/>
                <w:rFonts w:ascii="Consolas" w:eastAsia="Times New Roman" w:hAnsi="Consolas" w:cs="Times New Roman"/>
                <w:color w:val="D4D4D4"/>
                <w:sz w:val="21"/>
                <w:szCs w:val="21"/>
              </w:rPr>
              <w:pPrChange w:id="12366" w:author="Donovan Goode [2]" w:date="2018-11-09T10:05:00Z">
                <w:pPr>
                  <w:shd w:val="clear" w:color="auto" w:fill="1E1E1E"/>
                  <w:spacing w:line="285" w:lineRule="atLeast"/>
                </w:pPr>
              </w:pPrChange>
            </w:pPr>
            <w:del w:id="123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 }</w:delText>
              </w:r>
            </w:del>
          </w:p>
          <w:p w14:paraId="2B4A1C50" w14:textId="77777777" w:rsidR="00ED1509" w:rsidRPr="00F84715" w:rsidDel="008B6AF4" w:rsidRDefault="00ED1509">
            <w:pPr>
              <w:pStyle w:val="Heading1Numbered"/>
              <w:rPr>
                <w:del w:id="12368" w:author="Donovan Goode [2]" w:date="2018-11-09T10:04:00Z"/>
                <w:rFonts w:ascii="Consolas" w:eastAsia="Times New Roman" w:hAnsi="Consolas" w:cs="Times New Roman"/>
                <w:color w:val="D4D4D4"/>
                <w:sz w:val="21"/>
                <w:szCs w:val="21"/>
              </w:rPr>
              <w:pPrChange w:id="12369" w:author="Donovan Goode [2]" w:date="2018-11-09T10:05:00Z">
                <w:pPr>
                  <w:shd w:val="clear" w:color="auto" w:fill="1E1E1E"/>
                  <w:spacing w:line="285" w:lineRule="atLeast"/>
                </w:pPr>
              </w:pPrChange>
            </w:pPr>
            <w:del w:id="123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th:first-child, .wc-card.receipt td:first-child</w:delText>
              </w:r>
              <w:r w:rsidRPr="00F84715" w:rsidDel="008B6AF4">
                <w:rPr>
                  <w:rFonts w:ascii="Consolas" w:eastAsia="Times New Roman" w:hAnsi="Consolas" w:cs="Times New Roman"/>
                  <w:color w:val="D4D4D4"/>
                  <w:sz w:val="21"/>
                  <w:szCs w:val="21"/>
                </w:rPr>
                <w:delText xml:space="preserve"> {</w:delText>
              </w:r>
            </w:del>
          </w:p>
          <w:p w14:paraId="552D0154" w14:textId="77777777" w:rsidR="00ED1509" w:rsidRPr="00F84715" w:rsidDel="008B6AF4" w:rsidRDefault="00ED1509">
            <w:pPr>
              <w:pStyle w:val="Heading1Numbered"/>
              <w:rPr>
                <w:del w:id="12371" w:author="Donovan Goode [2]" w:date="2018-11-09T10:04:00Z"/>
                <w:rFonts w:ascii="Consolas" w:eastAsia="Times New Roman" w:hAnsi="Consolas" w:cs="Times New Roman"/>
                <w:color w:val="D4D4D4"/>
                <w:sz w:val="21"/>
                <w:szCs w:val="21"/>
              </w:rPr>
              <w:pPrChange w:id="12372" w:author="Donovan Goode [2]" w:date="2018-11-09T10:05:00Z">
                <w:pPr>
                  <w:shd w:val="clear" w:color="auto" w:fill="1E1E1E"/>
                  <w:spacing w:line="285" w:lineRule="atLeast"/>
                </w:pPr>
              </w:pPrChange>
            </w:pPr>
            <w:del w:id="123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w:delText>
              </w:r>
            </w:del>
          </w:p>
          <w:p w14:paraId="3A98CC4E" w14:textId="77777777" w:rsidR="00ED1509" w:rsidRPr="00F84715" w:rsidDel="008B6AF4" w:rsidRDefault="00ED1509">
            <w:pPr>
              <w:pStyle w:val="Heading1Numbered"/>
              <w:rPr>
                <w:del w:id="12374" w:author="Donovan Goode [2]" w:date="2018-11-09T10:04:00Z"/>
                <w:rFonts w:ascii="Consolas" w:eastAsia="Times New Roman" w:hAnsi="Consolas" w:cs="Times New Roman"/>
                <w:color w:val="D4D4D4"/>
                <w:sz w:val="21"/>
                <w:szCs w:val="21"/>
              </w:rPr>
              <w:pPrChange w:id="12375" w:author="Donovan Goode [2]" w:date="2018-11-09T10:05:00Z">
                <w:pPr>
                  <w:shd w:val="clear" w:color="auto" w:fill="1E1E1E"/>
                  <w:spacing w:line="285" w:lineRule="atLeast"/>
                </w:pPr>
              </w:pPrChange>
            </w:pPr>
            <w:del w:id="123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w:delText>
              </w:r>
              <w:r w:rsidRPr="00F84715" w:rsidDel="008B6AF4">
                <w:rPr>
                  <w:rFonts w:ascii="Consolas" w:eastAsia="Times New Roman" w:hAnsi="Consolas" w:cs="Times New Roman"/>
                  <w:color w:val="D4D4D4"/>
                  <w:sz w:val="21"/>
                  <w:szCs w:val="21"/>
                </w:rPr>
                <w:delText xml:space="preserve"> {</w:delText>
              </w:r>
            </w:del>
          </w:p>
          <w:p w14:paraId="12E2AF8B" w14:textId="77777777" w:rsidR="00ED1509" w:rsidRPr="00F84715" w:rsidDel="008B6AF4" w:rsidRDefault="00ED1509">
            <w:pPr>
              <w:pStyle w:val="Heading1Numbered"/>
              <w:rPr>
                <w:del w:id="12377" w:author="Donovan Goode [2]" w:date="2018-11-09T10:04:00Z"/>
                <w:rFonts w:ascii="Consolas" w:eastAsia="Times New Roman" w:hAnsi="Consolas" w:cs="Times New Roman"/>
                <w:color w:val="D4D4D4"/>
                <w:sz w:val="21"/>
                <w:szCs w:val="21"/>
              </w:rPr>
              <w:pPrChange w:id="12378" w:author="Donovan Goode [2]" w:date="2018-11-09T10:05:00Z">
                <w:pPr>
                  <w:shd w:val="clear" w:color="auto" w:fill="1E1E1E"/>
                  <w:spacing w:line="285" w:lineRule="atLeast"/>
                </w:pPr>
              </w:pPrChange>
            </w:pPr>
            <w:del w:id="123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w:delText>
              </w:r>
            </w:del>
          </w:p>
          <w:p w14:paraId="1D752DDB" w14:textId="77777777" w:rsidR="00ED1509" w:rsidRPr="00F84715" w:rsidDel="008B6AF4" w:rsidRDefault="00ED1509">
            <w:pPr>
              <w:pStyle w:val="Heading1Numbered"/>
              <w:rPr>
                <w:del w:id="12380" w:author="Donovan Goode [2]" w:date="2018-11-09T10:04:00Z"/>
                <w:rFonts w:ascii="Consolas" w:eastAsia="Times New Roman" w:hAnsi="Consolas" w:cs="Times New Roman"/>
                <w:color w:val="D4D4D4"/>
                <w:sz w:val="21"/>
                <w:szCs w:val="21"/>
              </w:rPr>
              <w:pPrChange w:id="12381" w:author="Donovan Goode [2]" w:date="2018-11-09T10:05:00Z">
                <w:pPr>
                  <w:shd w:val="clear" w:color="auto" w:fill="1E1E1E"/>
                  <w:spacing w:line="285" w:lineRule="atLeast"/>
                </w:pPr>
              </w:pPrChange>
            </w:pPr>
            <w:del w:id="123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w:delText>
              </w:r>
            </w:del>
          </w:p>
          <w:p w14:paraId="336CF38A" w14:textId="77777777" w:rsidR="00ED1509" w:rsidRPr="00F84715" w:rsidDel="008B6AF4" w:rsidRDefault="00ED1509">
            <w:pPr>
              <w:pStyle w:val="Heading1Numbered"/>
              <w:rPr>
                <w:del w:id="12383" w:author="Donovan Goode [2]" w:date="2018-11-09T10:04:00Z"/>
                <w:rFonts w:ascii="Consolas" w:eastAsia="Times New Roman" w:hAnsi="Consolas" w:cs="Times New Roman"/>
                <w:color w:val="D4D4D4"/>
                <w:sz w:val="21"/>
                <w:szCs w:val="21"/>
              </w:rPr>
              <w:pPrChange w:id="12384" w:author="Donovan Goode [2]" w:date="2018-11-09T10:05:00Z">
                <w:pPr>
                  <w:shd w:val="clear" w:color="auto" w:fill="1E1E1E"/>
                  <w:spacing w:line="285" w:lineRule="atLeast"/>
                </w:pPr>
              </w:pPrChange>
            </w:pPr>
            <w:del w:id="123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w:delText>
              </w:r>
            </w:del>
          </w:p>
          <w:p w14:paraId="75C7CBD2" w14:textId="77777777" w:rsidR="00ED1509" w:rsidRPr="00F84715" w:rsidDel="008B6AF4" w:rsidRDefault="00ED1509">
            <w:pPr>
              <w:pStyle w:val="Heading1Numbered"/>
              <w:rPr>
                <w:del w:id="12386" w:author="Donovan Goode [2]" w:date="2018-11-09T10:04:00Z"/>
                <w:rFonts w:ascii="Consolas" w:eastAsia="Times New Roman" w:hAnsi="Consolas" w:cs="Times New Roman"/>
                <w:color w:val="D4D4D4"/>
                <w:sz w:val="21"/>
                <w:szCs w:val="21"/>
              </w:rPr>
              <w:pPrChange w:id="12387" w:author="Donovan Goode [2]" w:date="2018-11-09T10:05:00Z">
                <w:pPr>
                  <w:shd w:val="clear" w:color="auto" w:fill="1E1E1E"/>
                  <w:spacing w:line="285" w:lineRule="atLeast"/>
                </w:pPr>
              </w:pPrChange>
            </w:pPr>
            <w:del w:id="123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line-height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1.75</w:delText>
              </w:r>
              <w:r w:rsidRPr="00F84715" w:rsidDel="008B6AF4">
                <w:rPr>
                  <w:rFonts w:ascii="Consolas" w:eastAsia="Times New Roman" w:hAnsi="Consolas" w:cs="Times New Roman"/>
                  <w:color w:val="D4D4D4"/>
                  <w:sz w:val="21"/>
                  <w:szCs w:val="21"/>
                </w:rPr>
                <w:delText>; }</w:delText>
              </w:r>
            </w:del>
          </w:p>
          <w:p w14:paraId="0CE33D90" w14:textId="77777777" w:rsidR="00ED1509" w:rsidRPr="00F84715" w:rsidDel="008B6AF4" w:rsidRDefault="00ED1509">
            <w:pPr>
              <w:pStyle w:val="Heading1Numbered"/>
              <w:rPr>
                <w:del w:id="12389" w:author="Donovan Goode [2]" w:date="2018-11-09T10:04:00Z"/>
                <w:rFonts w:ascii="Consolas" w:eastAsia="Times New Roman" w:hAnsi="Consolas" w:cs="Times New Roman"/>
                <w:color w:val="D4D4D4"/>
                <w:sz w:val="21"/>
                <w:szCs w:val="21"/>
              </w:rPr>
              <w:pPrChange w:id="12390" w:author="Donovan Goode [2]" w:date="2018-11-09T10:05:00Z">
                <w:pPr>
                  <w:shd w:val="clear" w:color="auto" w:fill="1E1E1E"/>
                  <w:spacing w:line="285" w:lineRule="atLeast"/>
                </w:pPr>
              </w:pPrChange>
            </w:pPr>
            <w:del w:id="123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thead tr:last-child th</w:delText>
              </w:r>
              <w:r w:rsidRPr="00F84715" w:rsidDel="008B6AF4">
                <w:rPr>
                  <w:rFonts w:ascii="Consolas" w:eastAsia="Times New Roman" w:hAnsi="Consolas" w:cs="Times New Roman"/>
                  <w:color w:val="D4D4D4"/>
                  <w:sz w:val="21"/>
                  <w:szCs w:val="21"/>
                </w:rPr>
                <w:delText xml:space="preserve"> {</w:delText>
              </w:r>
            </w:del>
          </w:p>
          <w:p w14:paraId="04BD83F9" w14:textId="77777777" w:rsidR="00ED1509" w:rsidRPr="00F84715" w:rsidDel="008B6AF4" w:rsidRDefault="00ED1509">
            <w:pPr>
              <w:pStyle w:val="Heading1Numbered"/>
              <w:rPr>
                <w:del w:id="12392" w:author="Donovan Goode [2]" w:date="2018-11-09T10:04:00Z"/>
                <w:rFonts w:ascii="Consolas" w:eastAsia="Times New Roman" w:hAnsi="Consolas" w:cs="Times New Roman"/>
                <w:color w:val="D4D4D4"/>
                <w:sz w:val="21"/>
                <w:szCs w:val="21"/>
              </w:rPr>
              <w:pPrChange w:id="12393" w:author="Donovan Goode [2]" w:date="2018-11-09T10:05:00Z">
                <w:pPr>
                  <w:shd w:val="clear" w:color="auto" w:fill="1E1E1E"/>
                  <w:spacing w:line="285" w:lineRule="atLeast"/>
                </w:pPr>
              </w:pPrChange>
            </w:pPr>
            <w:del w:id="123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757CA5F2" w14:textId="77777777" w:rsidR="00ED1509" w:rsidRPr="00F84715" w:rsidDel="008B6AF4" w:rsidRDefault="00ED1509">
            <w:pPr>
              <w:pStyle w:val="Heading1Numbered"/>
              <w:rPr>
                <w:del w:id="12395" w:author="Donovan Goode [2]" w:date="2018-11-09T10:04:00Z"/>
                <w:rFonts w:ascii="Consolas" w:eastAsia="Times New Roman" w:hAnsi="Consolas" w:cs="Times New Roman"/>
                <w:color w:val="D4D4D4"/>
                <w:sz w:val="21"/>
                <w:szCs w:val="21"/>
              </w:rPr>
              <w:pPrChange w:id="12396" w:author="Donovan Goode [2]" w:date="2018-11-09T10:05:00Z">
                <w:pPr>
                  <w:shd w:val="clear" w:color="auto" w:fill="1E1E1E"/>
                  <w:spacing w:line="285" w:lineRule="atLeast"/>
                </w:pPr>
              </w:pPrChange>
            </w:pPr>
            <w:del w:id="123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w:delText>
              </w:r>
              <w:r w:rsidRPr="00F84715" w:rsidDel="008B6AF4">
                <w:rPr>
                  <w:rFonts w:ascii="Consolas" w:eastAsia="Times New Roman" w:hAnsi="Consolas" w:cs="Times New Roman"/>
                  <w:color w:val="9CDCFE"/>
                  <w:sz w:val="21"/>
                  <w:szCs w:val="21"/>
                </w:rPr>
                <w:delText>colspan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"2"</w:delText>
              </w:r>
              <w:r w:rsidRPr="00F84715" w:rsidDel="008B6AF4">
                <w:rPr>
                  <w:rFonts w:ascii="Consolas" w:eastAsia="Times New Roman" w:hAnsi="Consolas" w:cs="Times New Roman"/>
                  <w:color w:val="D7BA7D"/>
                  <w:sz w:val="21"/>
                  <w:szCs w:val="21"/>
                </w:rPr>
                <w:delText>]</w:delText>
              </w:r>
              <w:r w:rsidRPr="00F84715" w:rsidDel="008B6AF4">
                <w:rPr>
                  <w:rFonts w:ascii="Consolas" w:eastAsia="Times New Roman" w:hAnsi="Consolas" w:cs="Times New Roman"/>
                  <w:color w:val="D4D4D4"/>
                  <w:sz w:val="21"/>
                  <w:szCs w:val="21"/>
                </w:rPr>
                <w:delText xml:space="preserve"> {</w:delText>
              </w:r>
            </w:del>
          </w:p>
          <w:p w14:paraId="49F7217C" w14:textId="77777777" w:rsidR="00ED1509" w:rsidRPr="00F84715" w:rsidDel="008B6AF4" w:rsidRDefault="00ED1509">
            <w:pPr>
              <w:pStyle w:val="Heading1Numbered"/>
              <w:rPr>
                <w:del w:id="12398" w:author="Donovan Goode [2]" w:date="2018-11-09T10:04:00Z"/>
                <w:rFonts w:ascii="Consolas" w:eastAsia="Times New Roman" w:hAnsi="Consolas" w:cs="Times New Roman"/>
                <w:color w:val="D4D4D4"/>
                <w:sz w:val="21"/>
                <w:szCs w:val="21"/>
              </w:rPr>
              <w:pPrChange w:id="12399" w:author="Donovan Goode [2]" w:date="2018-11-09T10:05:00Z">
                <w:pPr>
                  <w:shd w:val="clear" w:color="auto" w:fill="1E1E1E"/>
                  <w:spacing w:line="285" w:lineRule="atLeast"/>
                </w:pPr>
              </w:pPrChange>
            </w:pPr>
            <w:del w:id="124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w:delText>
              </w:r>
            </w:del>
          </w:p>
          <w:p w14:paraId="28CC7388" w14:textId="77777777" w:rsidR="00ED1509" w:rsidRPr="00F84715" w:rsidDel="008B6AF4" w:rsidRDefault="00ED1509">
            <w:pPr>
              <w:pStyle w:val="Heading1Numbered"/>
              <w:rPr>
                <w:del w:id="12401" w:author="Donovan Goode [2]" w:date="2018-11-09T10:04:00Z"/>
                <w:rFonts w:ascii="Consolas" w:eastAsia="Times New Roman" w:hAnsi="Consolas" w:cs="Times New Roman"/>
                <w:color w:val="D4D4D4"/>
                <w:sz w:val="21"/>
                <w:szCs w:val="21"/>
              </w:rPr>
              <w:pPrChange w:id="12402" w:author="Donovan Goode [2]" w:date="2018-11-09T10:05:00Z">
                <w:pPr>
                  <w:shd w:val="clear" w:color="auto" w:fill="1E1E1E"/>
                  <w:spacing w:line="285" w:lineRule="atLeast"/>
                </w:pPr>
              </w:pPrChange>
            </w:pPr>
            <w:del w:id="124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15px</w:delText>
              </w:r>
              <w:r w:rsidRPr="00F84715" w:rsidDel="008B6AF4">
                <w:rPr>
                  <w:rFonts w:ascii="Consolas" w:eastAsia="Times New Roman" w:hAnsi="Consolas" w:cs="Times New Roman"/>
                  <w:color w:val="D4D4D4"/>
                  <w:sz w:val="21"/>
                  <w:szCs w:val="21"/>
                </w:rPr>
                <w:delText>;</w:delText>
              </w:r>
            </w:del>
          </w:p>
          <w:p w14:paraId="4678E7F2" w14:textId="77777777" w:rsidR="00ED1509" w:rsidRPr="00F84715" w:rsidDel="008B6AF4" w:rsidRDefault="00ED1509">
            <w:pPr>
              <w:pStyle w:val="Heading1Numbered"/>
              <w:rPr>
                <w:del w:id="12404" w:author="Donovan Goode [2]" w:date="2018-11-09T10:04:00Z"/>
                <w:rFonts w:ascii="Consolas" w:eastAsia="Times New Roman" w:hAnsi="Consolas" w:cs="Times New Roman"/>
                <w:color w:val="D4D4D4"/>
                <w:sz w:val="21"/>
                <w:szCs w:val="21"/>
              </w:rPr>
              <w:pPrChange w:id="12405" w:author="Donovan Goode [2]" w:date="2018-11-09T10:05:00Z">
                <w:pPr>
                  <w:shd w:val="clear" w:color="auto" w:fill="1E1E1E"/>
                  <w:spacing w:line="285" w:lineRule="atLeast"/>
                </w:pPr>
              </w:pPrChange>
            </w:pPr>
            <w:del w:id="124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700</w:delText>
              </w:r>
              <w:r w:rsidRPr="00F84715" w:rsidDel="008B6AF4">
                <w:rPr>
                  <w:rFonts w:ascii="Consolas" w:eastAsia="Times New Roman" w:hAnsi="Consolas" w:cs="Times New Roman"/>
                  <w:color w:val="D4D4D4"/>
                  <w:sz w:val="21"/>
                  <w:szCs w:val="21"/>
                </w:rPr>
                <w:delText>; }</w:delText>
              </w:r>
            </w:del>
          </w:p>
          <w:p w14:paraId="276709F4" w14:textId="77777777" w:rsidR="00ED1509" w:rsidRPr="00F84715" w:rsidDel="008B6AF4" w:rsidRDefault="00ED1509">
            <w:pPr>
              <w:pStyle w:val="Heading1Numbered"/>
              <w:rPr>
                <w:del w:id="12407" w:author="Donovan Goode [2]" w:date="2018-11-09T10:04:00Z"/>
                <w:rFonts w:ascii="Consolas" w:eastAsia="Times New Roman" w:hAnsi="Consolas" w:cs="Times New Roman"/>
                <w:color w:val="D4D4D4"/>
                <w:sz w:val="21"/>
                <w:szCs w:val="21"/>
              </w:rPr>
              <w:pPrChange w:id="12408" w:author="Donovan Goode [2]" w:date="2018-11-09T10:05:00Z">
                <w:pPr>
                  <w:shd w:val="clear" w:color="auto" w:fill="1E1E1E"/>
                  <w:spacing w:line="285" w:lineRule="atLeast"/>
                </w:pPr>
              </w:pPrChange>
            </w:pPr>
            <w:del w:id="124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td</w:delText>
              </w:r>
              <w:r w:rsidRPr="00F84715" w:rsidDel="008B6AF4">
                <w:rPr>
                  <w:rFonts w:ascii="Consolas" w:eastAsia="Times New Roman" w:hAnsi="Consolas" w:cs="Times New Roman"/>
                  <w:color w:val="D4D4D4"/>
                  <w:sz w:val="21"/>
                  <w:szCs w:val="21"/>
                </w:rPr>
                <w:delText xml:space="preserve"> {</w:delText>
              </w:r>
            </w:del>
          </w:p>
          <w:p w14:paraId="36F5A3B7" w14:textId="77777777" w:rsidR="00ED1509" w:rsidRPr="00F84715" w:rsidDel="008B6AF4" w:rsidRDefault="00ED1509">
            <w:pPr>
              <w:pStyle w:val="Heading1Numbered"/>
              <w:rPr>
                <w:del w:id="12410" w:author="Donovan Goode [2]" w:date="2018-11-09T10:04:00Z"/>
                <w:rFonts w:ascii="Consolas" w:eastAsia="Times New Roman" w:hAnsi="Consolas" w:cs="Times New Roman"/>
                <w:color w:val="D4D4D4"/>
                <w:sz w:val="21"/>
                <w:szCs w:val="21"/>
              </w:rPr>
              <w:pPrChange w:id="12411" w:author="Donovan Goode [2]" w:date="2018-11-09T10:05:00Z">
                <w:pPr>
                  <w:shd w:val="clear" w:color="auto" w:fill="1E1E1E"/>
                  <w:spacing w:line="285" w:lineRule="atLeast"/>
                </w:pPr>
              </w:pPrChange>
            </w:pPr>
            <w:del w:id="124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089687AA" w14:textId="77777777" w:rsidR="00ED1509" w:rsidRPr="00F84715" w:rsidDel="008B6AF4" w:rsidRDefault="00ED1509">
            <w:pPr>
              <w:pStyle w:val="Heading1Numbered"/>
              <w:rPr>
                <w:del w:id="12413" w:author="Donovan Goode [2]" w:date="2018-11-09T10:04:00Z"/>
                <w:rFonts w:ascii="Consolas" w:eastAsia="Times New Roman" w:hAnsi="Consolas" w:cs="Times New Roman"/>
                <w:color w:val="D4D4D4"/>
                <w:sz w:val="21"/>
                <w:szCs w:val="21"/>
              </w:rPr>
              <w:pPrChange w:id="12414" w:author="Donovan Goode [2]" w:date="2018-11-09T10:05:00Z">
                <w:pPr>
                  <w:shd w:val="clear" w:color="auto" w:fill="1E1E1E"/>
                  <w:spacing w:line="285" w:lineRule="atLeast"/>
                </w:pPr>
              </w:pPrChange>
            </w:pPr>
            <w:del w:id="124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td img</w:delText>
              </w:r>
              <w:r w:rsidRPr="00F84715" w:rsidDel="008B6AF4">
                <w:rPr>
                  <w:rFonts w:ascii="Consolas" w:eastAsia="Times New Roman" w:hAnsi="Consolas" w:cs="Times New Roman"/>
                  <w:color w:val="D4D4D4"/>
                  <w:sz w:val="21"/>
                  <w:szCs w:val="21"/>
                </w:rPr>
                <w:delText xml:space="preserve"> {</w:delText>
              </w:r>
            </w:del>
          </w:p>
          <w:p w14:paraId="11DF329E" w14:textId="77777777" w:rsidR="00ED1509" w:rsidRPr="00F84715" w:rsidDel="008B6AF4" w:rsidRDefault="00ED1509">
            <w:pPr>
              <w:pStyle w:val="Heading1Numbered"/>
              <w:rPr>
                <w:del w:id="12416" w:author="Donovan Goode [2]" w:date="2018-11-09T10:04:00Z"/>
                <w:rFonts w:ascii="Consolas" w:eastAsia="Times New Roman" w:hAnsi="Consolas" w:cs="Times New Roman"/>
                <w:color w:val="D4D4D4"/>
                <w:sz w:val="21"/>
                <w:szCs w:val="21"/>
              </w:rPr>
              <w:pPrChange w:id="12417" w:author="Donovan Goode [2]" w:date="2018-11-09T10:05:00Z">
                <w:pPr>
                  <w:shd w:val="clear" w:color="auto" w:fill="1E1E1E"/>
                  <w:spacing w:line="285" w:lineRule="atLeast"/>
                </w:pPr>
              </w:pPrChange>
            </w:pPr>
            <w:del w:id="124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w:delText>
              </w:r>
            </w:del>
          </w:p>
          <w:p w14:paraId="3AA5912B" w14:textId="77777777" w:rsidR="00ED1509" w:rsidRPr="00F84715" w:rsidDel="008B6AF4" w:rsidRDefault="00ED1509">
            <w:pPr>
              <w:pStyle w:val="Heading1Numbered"/>
              <w:rPr>
                <w:del w:id="12419" w:author="Donovan Goode [2]" w:date="2018-11-09T10:04:00Z"/>
                <w:rFonts w:ascii="Consolas" w:eastAsia="Times New Roman" w:hAnsi="Consolas" w:cs="Times New Roman"/>
                <w:color w:val="D4D4D4"/>
                <w:sz w:val="21"/>
                <w:szCs w:val="21"/>
              </w:rPr>
              <w:pPrChange w:id="12420" w:author="Donovan Goode [2]" w:date="2018-11-09T10:05:00Z">
                <w:pPr>
                  <w:shd w:val="clear" w:color="auto" w:fill="1E1E1E"/>
                  <w:spacing w:line="285" w:lineRule="atLeast"/>
                </w:pPr>
              </w:pPrChange>
            </w:pPr>
            <w:del w:id="124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CBEFA2E" w14:textId="77777777" w:rsidR="00ED1509" w:rsidRPr="00F84715" w:rsidDel="008B6AF4" w:rsidRDefault="00ED1509">
            <w:pPr>
              <w:pStyle w:val="Heading1Numbered"/>
              <w:rPr>
                <w:del w:id="12422" w:author="Donovan Goode [2]" w:date="2018-11-09T10:04:00Z"/>
                <w:rFonts w:ascii="Consolas" w:eastAsia="Times New Roman" w:hAnsi="Consolas" w:cs="Times New Roman"/>
                <w:color w:val="D4D4D4"/>
                <w:sz w:val="21"/>
                <w:szCs w:val="21"/>
              </w:rPr>
              <w:pPrChange w:id="12423" w:author="Donovan Goode [2]" w:date="2018-11-09T10:05:00Z">
                <w:pPr>
                  <w:shd w:val="clear" w:color="auto" w:fill="1E1E1E"/>
                  <w:spacing w:line="285" w:lineRule="atLeast"/>
                </w:pPr>
              </w:pPrChange>
            </w:pPr>
            <w:del w:id="124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4590B591" w14:textId="77777777" w:rsidR="00ED1509" w:rsidRPr="00F84715" w:rsidDel="008B6AF4" w:rsidRDefault="00ED1509">
            <w:pPr>
              <w:pStyle w:val="Heading1Numbered"/>
              <w:rPr>
                <w:del w:id="12425" w:author="Donovan Goode [2]" w:date="2018-11-09T10:04:00Z"/>
                <w:rFonts w:ascii="Consolas" w:eastAsia="Times New Roman" w:hAnsi="Consolas" w:cs="Times New Roman"/>
                <w:color w:val="D4D4D4"/>
                <w:sz w:val="21"/>
                <w:szCs w:val="21"/>
              </w:rPr>
              <w:pPrChange w:id="12426" w:author="Donovan Goode [2]" w:date="2018-11-09T10:05:00Z">
                <w:pPr>
                  <w:shd w:val="clear" w:color="auto" w:fill="1E1E1E"/>
                  <w:spacing w:line="285" w:lineRule="atLeast"/>
                </w:pPr>
              </w:pPrChange>
            </w:pPr>
            <w:del w:id="124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 }</w:delText>
              </w:r>
            </w:del>
          </w:p>
          <w:p w14:paraId="5B924315" w14:textId="77777777" w:rsidR="00ED1509" w:rsidRPr="00F84715" w:rsidDel="008B6AF4" w:rsidRDefault="00ED1509">
            <w:pPr>
              <w:pStyle w:val="Heading1Numbered"/>
              <w:rPr>
                <w:del w:id="12428" w:author="Donovan Goode [2]" w:date="2018-11-09T10:04:00Z"/>
                <w:rFonts w:ascii="Consolas" w:eastAsia="Times New Roman" w:hAnsi="Consolas" w:cs="Times New Roman"/>
                <w:color w:val="D4D4D4"/>
                <w:sz w:val="21"/>
                <w:szCs w:val="21"/>
              </w:rPr>
              <w:pPrChange w:id="12429" w:author="Donovan Goode [2]" w:date="2018-11-09T10:05:00Z">
                <w:pPr>
                  <w:shd w:val="clear" w:color="auto" w:fill="1E1E1E"/>
                  <w:spacing w:line="285" w:lineRule="atLeast"/>
                </w:pPr>
              </w:pPrChange>
            </w:pPr>
            <w:del w:id="124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div.title</w:delText>
              </w:r>
              <w:r w:rsidRPr="00F84715" w:rsidDel="008B6AF4">
                <w:rPr>
                  <w:rFonts w:ascii="Consolas" w:eastAsia="Times New Roman" w:hAnsi="Consolas" w:cs="Times New Roman"/>
                  <w:color w:val="D4D4D4"/>
                  <w:sz w:val="21"/>
                  <w:szCs w:val="21"/>
                </w:rPr>
                <w:delText xml:space="preserve"> {</w:delText>
              </w:r>
            </w:del>
          </w:p>
          <w:p w14:paraId="15245A71" w14:textId="77777777" w:rsidR="00ED1509" w:rsidRPr="00F84715" w:rsidDel="008B6AF4" w:rsidRDefault="00ED1509">
            <w:pPr>
              <w:pStyle w:val="Heading1Numbered"/>
              <w:rPr>
                <w:del w:id="12431" w:author="Donovan Goode [2]" w:date="2018-11-09T10:04:00Z"/>
                <w:rFonts w:ascii="Consolas" w:eastAsia="Times New Roman" w:hAnsi="Consolas" w:cs="Times New Roman"/>
                <w:color w:val="D4D4D4"/>
                <w:sz w:val="21"/>
                <w:szCs w:val="21"/>
              </w:rPr>
              <w:pPrChange w:id="12432" w:author="Donovan Goode [2]" w:date="2018-11-09T10:05:00Z">
                <w:pPr>
                  <w:shd w:val="clear" w:color="auto" w:fill="1E1E1E"/>
                  <w:spacing w:line="285" w:lineRule="atLeast"/>
                </w:pPr>
              </w:pPrChange>
            </w:pPr>
            <w:del w:id="124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bolder</w:delText>
              </w:r>
              <w:r w:rsidRPr="00F84715" w:rsidDel="008B6AF4">
                <w:rPr>
                  <w:rFonts w:ascii="Consolas" w:eastAsia="Times New Roman" w:hAnsi="Consolas" w:cs="Times New Roman"/>
                  <w:color w:val="D4D4D4"/>
                  <w:sz w:val="21"/>
                  <w:szCs w:val="21"/>
                </w:rPr>
                <w:delText>; }</w:delText>
              </w:r>
            </w:del>
          </w:p>
          <w:p w14:paraId="2EAE646A" w14:textId="77777777" w:rsidR="00ED1509" w:rsidRPr="00F84715" w:rsidDel="008B6AF4" w:rsidRDefault="00ED1509">
            <w:pPr>
              <w:pStyle w:val="Heading1Numbered"/>
              <w:rPr>
                <w:del w:id="12434" w:author="Donovan Goode [2]" w:date="2018-11-09T10:04:00Z"/>
                <w:rFonts w:ascii="Consolas" w:eastAsia="Times New Roman" w:hAnsi="Consolas" w:cs="Times New Roman"/>
                <w:color w:val="D4D4D4"/>
                <w:sz w:val="21"/>
                <w:szCs w:val="21"/>
              </w:rPr>
              <w:pPrChange w:id="12435" w:author="Donovan Goode [2]" w:date="2018-11-09T10:05:00Z">
                <w:pPr>
                  <w:shd w:val="clear" w:color="auto" w:fill="1E1E1E"/>
                  <w:spacing w:line="285" w:lineRule="atLeast"/>
                </w:pPr>
              </w:pPrChange>
            </w:pPr>
            <w:del w:id="1243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div.subtitle</w:delText>
              </w:r>
              <w:r w:rsidRPr="00F84715" w:rsidDel="008B6AF4">
                <w:rPr>
                  <w:rFonts w:ascii="Consolas" w:eastAsia="Times New Roman" w:hAnsi="Consolas" w:cs="Times New Roman"/>
                  <w:color w:val="D4D4D4"/>
                  <w:sz w:val="21"/>
                  <w:szCs w:val="21"/>
                </w:rPr>
                <w:delText xml:space="preserve"> {</w:delText>
              </w:r>
            </w:del>
          </w:p>
          <w:p w14:paraId="734EF54B" w14:textId="77777777" w:rsidR="00ED1509" w:rsidRPr="00F84715" w:rsidDel="008B6AF4" w:rsidRDefault="00ED1509">
            <w:pPr>
              <w:pStyle w:val="Heading1Numbered"/>
              <w:rPr>
                <w:del w:id="12437" w:author="Donovan Goode [2]" w:date="2018-11-09T10:04:00Z"/>
                <w:rFonts w:ascii="Consolas" w:eastAsia="Times New Roman" w:hAnsi="Consolas" w:cs="Times New Roman"/>
                <w:color w:val="D4D4D4"/>
                <w:sz w:val="21"/>
                <w:szCs w:val="21"/>
              </w:rPr>
              <w:pPrChange w:id="12438" w:author="Donovan Goode [2]" w:date="2018-11-09T10:05:00Z">
                <w:pPr>
                  <w:shd w:val="clear" w:color="auto" w:fill="1E1E1E"/>
                  <w:spacing w:line="285" w:lineRule="atLeast"/>
                </w:pPr>
              </w:pPrChange>
            </w:pPr>
            <w:del w:id="1243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lighter</w:delText>
              </w:r>
              <w:r w:rsidRPr="00F84715" w:rsidDel="008B6AF4">
                <w:rPr>
                  <w:rFonts w:ascii="Consolas" w:eastAsia="Times New Roman" w:hAnsi="Consolas" w:cs="Times New Roman"/>
                  <w:color w:val="D4D4D4"/>
                  <w:sz w:val="21"/>
                  <w:szCs w:val="21"/>
                </w:rPr>
                <w:delText>; }</w:delText>
              </w:r>
            </w:del>
          </w:p>
          <w:p w14:paraId="372546B1" w14:textId="77777777" w:rsidR="00ED1509" w:rsidRPr="00F84715" w:rsidDel="008B6AF4" w:rsidRDefault="00ED1509">
            <w:pPr>
              <w:pStyle w:val="Heading1Numbered"/>
              <w:rPr>
                <w:del w:id="12440" w:author="Donovan Goode [2]" w:date="2018-11-09T10:04:00Z"/>
                <w:rFonts w:ascii="Consolas" w:eastAsia="Times New Roman" w:hAnsi="Consolas" w:cs="Times New Roman"/>
                <w:color w:val="D4D4D4"/>
                <w:sz w:val="21"/>
                <w:szCs w:val="21"/>
              </w:rPr>
              <w:pPrChange w:id="12441" w:author="Donovan Goode [2]" w:date="2018-11-09T10:05:00Z">
                <w:pPr>
                  <w:shd w:val="clear" w:color="auto" w:fill="1E1E1E"/>
                  <w:spacing w:line="285" w:lineRule="atLeast"/>
                </w:pPr>
              </w:pPrChange>
            </w:pPr>
            <w:del w:id="124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tbody tr, .wc-card.receipt tfoot tr</w:delText>
              </w:r>
              <w:r w:rsidRPr="00F84715" w:rsidDel="008B6AF4">
                <w:rPr>
                  <w:rFonts w:ascii="Consolas" w:eastAsia="Times New Roman" w:hAnsi="Consolas" w:cs="Times New Roman"/>
                  <w:color w:val="D4D4D4"/>
                  <w:sz w:val="21"/>
                  <w:szCs w:val="21"/>
                </w:rPr>
                <w:delText xml:space="preserve"> {</w:delText>
              </w:r>
            </w:del>
          </w:p>
          <w:p w14:paraId="2C15C54D" w14:textId="77777777" w:rsidR="00ED1509" w:rsidRPr="00F84715" w:rsidDel="008B6AF4" w:rsidRDefault="00ED1509">
            <w:pPr>
              <w:pStyle w:val="Heading1Numbered"/>
              <w:rPr>
                <w:del w:id="12443" w:author="Donovan Goode [2]" w:date="2018-11-09T10:04:00Z"/>
                <w:rFonts w:ascii="Consolas" w:eastAsia="Times New Roman" w:hAnsi="Consolas" w:cs="Times New Roman"/>
                <w:color w:val="D4D4D4"/>
                <w:sz w:val="21"/>
                <w:szCs w:val="21"/>
              </w:rPr>
              <w:pPrChange w:id="12444" w:author="Donovan Goode [2]" w:date="2018-11-09T10:05:00Z">
                <w:pPr>
                  <w:shd w:val="clear" w:color="auto" w:fill="1E1E1E"/>
                  <w:spacing w:line="285" w:lineRule="atLeast"/>
                </w:pPr>
              </w:pPrChange>
            </w:pPr>
            <w:del w:id="124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 }</w:delText>
              </w:r>
            </w:del>
          </w:p>
          <w:p w14:paraId="5A3EDC02" w14:textId="77777777" w:rsidR="00ED1509" w:rsidRPr="00F84715" w:rsidDel="008B6AF4" w:rsidRDefault="00ED1509">
            <w:pPr>
              <w:pStyle w:val="Heading1Numbered"/>
              <w:rPr>
                <w:del w:id="12446" w:author="Donovan Goode [2]" w:date="2018-11-09T10:04:00Z"/>
                <w:rFonts w:ascii="Consolas" w:eastAsia="Times New Roman" w:hAnsi="Consolas" w:cs="Times New Roman"/>
                <w:color w:val="D4D4D4"/>
                <w:sz w:val="21"/>
                <w:szCs w:val="21"/>
              </w:rPr>
              <w:pPrChange w:id="12447" w:author="Donovan Goode [2]" w:date="2018-11-09T10:05:00Z">
                <w:pPr>
                  <w:shd w:val="clear" w:color="auto" w:fill="1E1E1E"/>
                  <w:spacing w:line="285" w:lineRule="atLeast"/>
                </w:pPr>
              </w:pPrChange>
            </w:pPr>
            <w:del w:id="124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tbody tr:first-child, .wc-card.receipt tfoot tr:first-child</w:delText>
              </w:r>
              <w:r w:rsidRPr="00F84715" w:rsidDel="008B6AF4">
                <w:rPr>
                  <w:rFonts w:ascii="Consolas" w:eastAsia="Times New Roman" w:hAnsi="Consolas" w:cs="Times New Roman"/>
                  <w:color w:val="D4D4D4"/>
                  <w:sz w:val="21"/>
                  <w:szCs w:val="21"/>
                </w:rPr>
                <w:delText xml:space="preserve"> {</w:delText>
              </w:r>
            </w:del>
          </w:p>
          <w:p w14:paraId="388B2C0B" w14:textId="77777777" w:rsidR="00ED1509" w:rsidRPr="00F84715" w:rsidDel="008B6AF4" w:rsidRDefault="00ED1509">
            <w:pPr>
              <w:pStyle w:val="Heading1Numbered"/>
              <w:rPr>
                <w:del w:id="12449" w:author="Donovan Goode [2]" w:date="2018-11-09T10:04:00Z"/>
                <w:rFonts w:ascii="Consolas" w:eastAsia="Times New Roman" w:hAnsi="Consolas" w:cs="Times New Roman"/>
                <w:color w:val="D4D4D4"/>
                <w:sz w:val="21"/>
                <w:szCs w:val="21"/>
              </w:rPr>
              <w:pPrChange w:id="12450" w:author="Donovan Goode [2]" w:date="2018-11-09T10:05:00Z">
                <w:pPr>
                  <w:shd w:val="clear" w:color="auto" w:fill="1E1E1E"/>
                  <w:spacing w:line="285" w:lineRule="atLeast"/>
                </w:pPr>
              </w:pPrChange>
            </w:pPr>
            <w:del w:id="124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w:delText>
              </w:r>
            </w:del>
          </w:p>
          <w:p w14:paraId="4E256A60" w14:textId="77777777" w:rsidR="00ED1509" w:rsidRPr="00F84715" w:rsidDel="008B6AF4" w:rsidRDefault="00ED1509">
            <w:pPr>
              <w:pStyle w:val="Heading1Numbered"/>
              <w:rPr>
                <w:del w:id="12452" w:author="Donovan Goode [2]" w:date="2018-11-09T10:04:00Z"/>
                <w:rFonts w:ascii="Consolas" w:eastAsia="Times New Roman" w:hAnsi="Consolas" w:cs="Times New Roman"/>
                <w:color w:val="D4D4D4"/>
                <w:sz w:val="21"/>
                <w:szCs w:val="21"/>
              </w:rPr>
              <w:pPrChange w:id="12453" w:author="Donovan Goode [2]" w:date="2018-11-09T10:05:00Z">
                <w:pPr>
                  <w:shd w:val="clear" w:color="auto" w:fill="1E1E1E"/>
                  <w:spacing w:line="285" w:lineRule="atLeast"/>
                </w:pPr>
              </w:pPrChange>
            </w:pPr>
            <w:del w:id="124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tfoot td</w:delText>
              </w:r>
              <w:r w:rsidRPr="00F84715" w:rsidDel="008B6AF4">
                <w:rPr>
                  <w:rFonts w:ascii="Consolas" w:eastAsia="Times New Roman" w:hAnsi="Consolas" w:cs="Times New Roman"/>
                  <w:color w:val="D4D4D4"/>
                  <w:sz w:val="21"/>
                  <w:szCs w:val="21"/>
                </w:rPr>
                <w:delText xml:space="preserve"> {</w:delText>
              </w:r>
            </w:del>
          </w:p>
          <w:p w14:paraId="0C6ED08D" w14:textId="77777777" w:rsidR="00ED1509" w:rsidRPr="00F84715" w:rsidDel="008B6AF4" w:rsidRDefault="00ED1509">
            <w:pPr>
              <w:pStyle w:val="Heading1Numbered"/>
              <w:rPr>
                <w:del w:id="12455" w:author="Donovan Goode [2]" w:date="2018-11-09T10:04:00Z"/>
                <w:rFonts w:ascii="Consolas" w:eastAsia="Times New Roman" w:hAnsi="Consolas" w:cs="Times New Roman"/>
                <w:color w:val="D4D4D4"/>
                <w:sz w:val="21"/>
                <w:szCs w:val="21"/>
              </w:rPr>
              <w:pPrChange w:id="12456" w:author="Donovan Goode [2]" w:date="2018-11-09T10:05:00Z">
                <w:pPr>
                  <w:shd w:val="clear" w:color="auto" w:fill="1E1E1E"/>
                  <w:spacing w:line="285" w:lineRule="atLeast"/>
                </w:pPr>
              </w:pPrChange>
            </w:pPr>
            <w:del w:id="124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line-height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2.25</w:delText>
              </w:r>
              <w:r w:rsidRPr="00F84715" w:rsidDel="008B6AF4">
                <w:rPr>
                  <w:rFonts w:ascii="Consolas" w:eastAsia="Times New Roman" w:hAnsi="Consolas" w:cs="Times New Roman"/>
                  <w:color w:val="D4D4D4"/>
                  <w:sz w:val="21"/>
                  <w:szCs w:val="21"/>
                </w:rPr>
                <w:delText>; }</w:delText>
              </w:r>
            </w:del>
          </w:p>
          <w:p w14:paraId="12436560" w14:textId="77777777" w:rsidR="00ED1509" w:rsidRPr="00F84715" w:rsidDel="008B6AF4" w:rsidRDefault="00ED1509">
            <w:pPr>
              <w:pStyle w:val="Heading1Numbered"/>
              <w:rPr>
                <w:del w:id="12458" w:author="Donovan Goode [2]" w:date="2018-11-09T10:04:00Z"/>
                <w:rFonts w:ascii="Consolas" w:eastAsia="Times New Roman" w:hAnsi="Consolas" w:cs="Times New Roman"/>
                <w:color w:val="D4D4D4"/>
                <w:sz w:val="21"/>
                <w:szCs w:val="21"/>
              </w:rPr>
              <w:pPrChange w:id="12459" w:author="Donovan Goode [2]" w:date="2018-11-09T10:05:00Z">
                <w:pPr>
                  <w:shd w:val="clear" w:color="auto" w:fill="1E1E1E"/>
                  <w:spacing w:line="285" w:lineRule="atLeast"/>
                </w:pPr>
              </w:pPrChange>
            </w:pPr>
            <w:del w:id="124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tfoot .total</w:delText>
              </w:r>
              <w:r w:rsidRPr="00F84715" w:rsidDel="008B6AF4">
                <w:rPr>
                  <w:rFonts w:ascii="Consolas" w:eastAsia="Times New Roman" w:hAnsi="Consolas" w:cs="Times New Roman"/>
                  <w:color w:val="D4D4D4"/>
                  <w:sz w:val="21"/>
                  <w:szCs w:val="21"/>
                </w:rPr>
                <w:delText xml:space="preserve"> {</w:delText>
              </w:r>
            </w:del>
          </w:p>
          <w:p w14:paraId="3E94D789" w14:textId="77777777" w:rsidR="00ED1509" w:rsidRPr="00F84715" w:rsidDel="008B6AF4" w:rsidRDefault="00ED1509">
            <w:pPr>
              <w:pStyle w:val="Heading1Numbered"/>
              <w:rPr>
                <w:del w:id="12461" w:author="Donovan Goode [2]" w:date="2018-11-09T10:04:00Z"/>
                <w:rFonts w:ascii="Consolas" w:eastAsia="Times New Roman" w:hAnsi="Consolas" w:cs="Times New Roman"/>
                <w:color w:val="D4D4D4"/>
                <w:sz w:val="21"/>
                <w:szCs w:val="21"/>
              </w:rPr>
              <w:pPrChange w:id="12462" w:author="Donovan Goode [2]" w:date="2018-11-09T10:05:00Z">
                <w:pPr>
                  <w:shd w:val="clear" w:color="auto" w:fill="1E1E1E"/>
                  <w:spacing w:line="285" w:lineRule="atLeast"/>
                </w:pPr>
              </w:pPrChange>
            </w:pPr>
            <w:del w:id="124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bold</w:delText>
              </w:r>
              <w:r w:rsidRPr="00F84715" w:rsidDel="008B6AF4">
                <w:rPr>
                  <w:rFonts w:ascii="Consolas" w:eastAsia="Times New Roman" w:hAnsi="Consolas" w:cs="Times New Roman"/>
                  <w:color w:val="D4D4D4"/>
                  <w:sz w:val="21"/>
                  <w:szCs w:val="21"/>
                </w:rPr>
                <w:delText>; }</w:delText>
              </w:r>
            </w:del>
          </w:p>
          <w:p w14:paraId="6F1D7D6E" w14:textId="77777777" w:rsidR="00ED1509" w:rsidRPr="00F84715" w:rsidDel="008B6AF4" w:rsidRDefault="00ED1509">
            <w:pPr>
              <w:pStyle w:val="Heading1Numbered"/>
              <w:rPr>
                <w:del w:id="12464" w:author="Donovan Goode [2]" w:date="2018-11-09T10:04:00Z"/>
                <w:rFonts w:ascii="Consolas" w:eastAsia="Times New Roman" w:hAnsi="Consolas" w:cs="Times New Roman"/>
                <w:color w:val="D4D4D4"/>
                <w:sz w:val="21"/>
                <w:szCs w:val="21"/>
              </w:rPr>
              <w:pPrChange w:id="12465" w:author="Donovan Goode [2]" w:date="2018-11-09T10:05:00Z">
                <w:pPr>
                  <w:shd w:val="clear" w:color="auto" w:fill="1E1E1E"/>
                  <w:spacing w:line="285" w:lineRule="atLeast"/>
                </w:pPr>
              </w:pPrChange>
            </w:pPr>
            <w:del w:id="124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.wc-card.thumbnail img</w:delText>
              </w:r>
              <w:r w:rsidRPr="00F84715" w:rsidDel="008B6AF4">
                <w:rPr>
                  <w:rFonts w:ascii="Consolas" w:eastAsia="Times New Roman" w:hAnsi="Consolas" w:cs="Times New Roman"/>
                  <w:color w:val="D4D4D4"/>
                  <w:sz w:val="21"/>
                  <w:szCs w:val="21"/>
                </w:rPr>
                <w:delText xml:space="preserve"> {</w:delText>
              </w:r>
            </w:del>
          </w:p>
          <w:p w14:paraId="5961DCEB" w14:textId="77777777" w:rsidR="00ED1509" w:rsidRPr="00F84715" w:rsidDel="008B6AF4" w:rsidRDefault="00ED1509">
            <w:pPr>
              <w:pStyle w:val="Heading1Numbered"/>
              <w:rPr>
                <w:del w:id="12467" w:author="Donovan Goode [2]" w:date="2018-11-09T10:04:00Z"/>
                <w:rFonts w:ascii="Consolas" w:eastAsia="Times New Roman" w:hAnsi="Consolas" w:cs="Times New Roman"/>
                <w:color w:val="D4D4D4"/>
                <w:sz w:val="21"/>
                <w:szCs w:val="21"/>
              </w:rPr>
              <w:pPrChange w:id="12468" w:author="Donovan Goode [2]" w:date="2018-11-09T10:05:00Z">
                <w:pPr>
                  <w:shd w:val="clear" w:color="auto" w:fill="1E1E1E"/>
                  <w:spacing w:line="285" w:lineRule="atLeast"/>
                </w:pPr>
              </w:pPrChange>
            </w:pPr>
            <w:del w:id="1246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1A651C3C" w14:textId="77777777" w:rsidR="00ED1509" w:rsidRPr="00F84715" w:rsidDel="008B6AF4" w:rsidRDefault="00ED1509">
            <w:pPr>
              <w:pStyle w:val="Heading1Numbered"/>
              <w:rPr>
                <w:del w:id="12470" w:author="Donovan Goode [2]" w:date="2018-11-09T10:04:00Z"/>
                <w:rFonts w:ascii="Consolas" w:eastAsia="Times New Roman" w:hAnsi="Consolas" w:cs="Times New Roman"/>
                <w:color w:val="D4D4D4"/>
                <w:sz w:val="21"/>
                <w:szCs w:val="21"/>
              </w:rPr>
              <w:pPrChange w:id="12471" w:author="Donovan Goode [2]" w:date="2018-11-09T10:05:00Z">
                <w:pPr>
                  <w:shd w:val="clear" w:color="auto" w:fill="1E1E1E"/>
                  <w:spacing w:line="285" w:lineRule="atLeast"/>
                </w:pPr>
              </w:pPrChange>
            </w:pPr>
            <w:del w:id="1247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33F8DCC0" w14:textId="77777777" w:rsidR="00ED1509" w:rsidRPr="00F84715" w:rsidDel="008B6AF4" w:rsidRDefault="00ED1509">
            <w:pPr>
              <w:pStyle w:val="Heading1Numbered"/>
              <w:rPr>
                <w:del w:id="12473" w:author="Donovan Goode [2]" w:date="2018-11-09T10:04:00Z"/>
                <w:rFonts w:ascii="Consolas" w:eastAsia="Times New Roman" w:hAnsi="Consolas" w:cs="Times New Roman"/>
                <w:color w:val="D4D4D4"/>
                <w:sz w:val="21"/>
                <w:szCs w:val="21"/>
              </w:rPr>
              <w:pPrChange w:id="12474" w:author="Donovan Goode [2]" w:date="2018-11-09T10:05:00Z">
                <w:pPr>
                  <w:shd w:val="clear" w:color="auto" w:fill="1E1E1E"/>
                  <w:spacing w:line="285" w:lineRule="atLeast"/>
                </w:pPr>
              </w:pPrChange>
            </w:pPr>
            <w:del w:id="1247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6D397901" w14:textId="77777777" w:rsidR="00ED1509" w:rsidRPr="00F84715" w:rsidDel="008B6AF4" w:rsidRDefault="00ED1509">
            <w:pPr>
              <w:pStyle w:val="Heading1Numbered"/>
              <w:rPr>
                <w:del w:id="12476" w:author="Donovan Goode [2]" w:date="2018-11-09T10:04:00Z"/>
                <w:rFonts w:ascii="Consolas" w:eastAsia="Times New Roman" w:hAnsi="Consolas" w:cs="Times New Roman"/>
                <w:color w:val="D4D4D4"/>
                <w:sz w:val="21"/>
                <w:szCs w:val="21"/>
              </w:rPr>
              <w:pPrChange w:id="12477" w:author="Donovan Goode [2]" w:date="2018-11-09T10:05:00Z">
                <w:pPr>
                  <w:shd w:val="clear" w:color="auto" w:fill="1E1E1E"/>
                  <w:spacing w:line="285" w:lineRule="atLeast"/>
                </w:pPr>
              </w:pPrChange>
            </w:pPr>
            <w:del w:id="1247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100px</w:delText>
              </w:r>
              <w:r w:rsidRPr="00F84715" w:rsidDel="008B6AF4">
                <w:rPr>
                  <w:rFonts w:ascii="Consolas" w:eastAsia="Times New Roman" w:hAnsi="Consolas" w:cs="Times New Roman"/>
                  <w:color w:val="D4D4D4"/>
                  <w:sz w:val="21"/>
                  <w:szCs w:val="21"/>
                </w:rPr>
                <w:delText>; }</w:delText>
              </w:r>
            </w:del>
          </w:p>
          <w:p w14:paraId="50E41199" w14:textId="77777777" w:rsidR="00ED1509" w:rsidRPr="00F84715" w:rsidDel="008B6AF4" w:rsidRDefault="00ED1509">
            <w:pPr>
              <w:pStyle w:val="Heading1Numbered"/>
              <w:rPr>
                <w:del w:id="12479" w:author="Donovan Goode [2]" w:date="2018-11-09T10:04:00Z"/>
                <w:rFonts w:ascii="Consolas" w:eastAsia="Times New Roman" w:hAnsi="Consolas" w:cs="Times New Roman"/>
                <w:color w:val="D4D4D4"/>
                <w:sz w:val="21"/>
                <w:szCs w:val="21"/>
              </w:rPr>
              <w:pPrChange w:id="12480" w:author="Donovan Goode [2]" w:date="2018-11-09T10:05:00Z">
                <w:pPr>
                  <w:shd w:val="clear" w:color="auto" w:fill="1E1E1E"/>
                  <w:spacing w:line="285" w:lineRule="atLeast"/>
                </w:pPr>
              </w:pPrChange>
            </w:pPr>
            <w:del w:id="124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.wc-card.signin h1</w:delText>
              </w:r>
              <w:r w:rsidRPr="00F84715" w:rsidDel="008B6AF4">
                <w:rPr>
                  <w:rFonts w:ascii="Consolas" w:eastAsia="Times New Roman" w:hAnsi="Consolas" w:cs="Times New Roman"/>
                  <w:color w:val="D4D4D4"/>
                  <w:sz w:val="21"/>
                  <w:szCs w:val="21"/>
                </w:rPr>
                <w:delText xml:space="preserve"> {</w:delText>
              </w:r>
            </w:del>
          </w:p>
          <w:p w14:paraId="58840CB2" w14:textId="77777777" w:rsidR="00ED1509" w:rsidRPr="00F84715" w:rsidDel="008B6AF4" w:rsidRDefault="00ED1509">
            <w:pPr>
              <w:pStyle w:val="Heading1Numbered"/>
              <w:rPr>
                <w:del w:id="12482" w:author="Donovan Goode [2]" w:date="2018-11-09T10:04:00Z"/>
                <w:rFonts w:ascii="Consolas" w:eastAsia="Times New Roman" w:hAnsi="Consolas" w:cs="Times New Roman"/>
                <w:color w:val="D4D4D4"/>
                <w:sz w:val="21"/>
                <w:szCs w:val="21"/>
              </w:rPr>
              <w:pPrChange w:id="12483" w:author="Donovan Goode [2]" w:date="2018-11-09T10:05:00Z">
                <w:pPr>
                  <w:shd w:val="clear" w:color="auto" w:fill="1E1E1E"/>
                  <w:spacing w:line="285" w:lineRule="atLeast"/>
                </w:pPr>
              </w:pPrChange>
            </w:pPr>
            <w:del w:id="1248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24px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14px</w:delText>
              </w:r>
              <w:r w:rsidRPr="00F84715" w:rsidDel="008B6AF4">
                <w:rPr>
                  <w:rFonts w:ascii="Consolas" w:eastAsia="Times New Roman" w:hAnsi="Consolas" w:cs="Times New Roman"/>
                  <w:color w:val="D4D4D4"/>
                  <w:sz w:val="21"/>
                  <w:szCs w:val="21"/>
                </w:rPr>
                <w:delText>; }</w:delText>
              </w:r>
            </w:del>
          </w:p>
          <w:p w14:paraId="5CE7FB01" w14:textId="77777777" w:rsidR="00ED1509" w:rsidRPr="00F84715" w:rsidDel="008B6AF4" w:rsidRDefault="00ED1509">
            <w:pPr>
              <w:pStyle w:val="Heading1Numbered"/>
              <w:rPr>
                <w:del w:id="12485" w:author="Donovan Goode [2]" w:date="2018-11-09T10:04:00Z"/>
                <w:rFonts w:ascii="Consolas" w:eastAsia="Times New Roman" w:hAnsi="Consolas" w:cs="Times New Roman"/>
                <w:color w:val="D4D4D4"/>
                <w:sz w:val="21"/>
                <w:szCs w:val="21"/>
              </w:rPr>
              <w:pPrChange w:id="12486" w:author="Donovan Goode [2]" w:date="2018-11-09T10:05:00Z">
                <w:pPr>
                  <w:shd w:val="clear" w:color="auto" w:fill="1E1E1E"/>
                  <w:spacing w:line="285" w:lineRule="atLeast"/>
                </w:pPr>
              </w:pPrChange>
            </w:pPr>
            <w:del w:id="1248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w:delText>
              </w:r>
              <w:r w:rsidRPr="00F84715" w:rsidDel="008B6AF4">
                <w:rPr>
                  <w:rFonts w:ascii="Consolas" w:eastAsia="Times New Roman" w:hAnsi="Consolas" w:cs="Times New Roman"/>
                  <w:color w:val="D4D4D4"/>
                  <w:sz w:val="21"/>
                  <w:szCs w:val="21"/>
                </w:rPr>
                <w:delText xml:space="preserve"> {</w:delText>
              </w:r>
            </w:del>
          </w:p>
          <w:p w14:paraId="4A95363F" w14:textId="77777777" w:rsidR="00ED1509" w:rsidRPr="00F84715" w:rsidDel="008B6AF4" w:rsidRDefault="00ED1509">
            <w:pPr>
              <w:pStyle w:val="Heading1Numbered"/>
              <w:rPr>
                <w:del w:id="12488" w:author="Donovan Goode [2]" w:date="2018-11-09T10:04:00Z"/>
                <w:rFonts w:ascii="Consolas" w:eastAsia="Times New Roman" w:hAnsi="Consolas" w:cs="Times New Roman"/>
                <w:color w:val="D4D4D4"/>
                <w:sz w:val="21"/>
                <w:szCs w:val="21"/>
              </w:rPr>
              <w:pPrChange w:id="12489" w:author="Donovan Goode [2]" w:date="2018-11-09T10:05:00Z">
                <w:pPr>
                  <w:shd w:val="clear" w:color="auto" w:fill="1E1E1E"/>
                  <w:spacing w:line="285" w:lineRule="atLeast"/>
                </w:pPr>
              </w:pPrChange>
            </w:pPr>
            <w:del w:id="1249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center</w:delText>
              </w:r>
              <w:r w:rsidRPr="00F84715" w:rsidDel="008B6AF4">
                <w:rPr>
                  <w:rFonts w:ascii="Consolas" w:eastAsia="Times New Roman" w:hAnsi="Consolas" w:cs="Times New Roman"/>
                  <w:color w:val="D4D4D4"/>
                  <w:sz w:val="21"/>
                  <w:szCs w:val="21"/>
                </w:rPr>
                <w:delText>; }</w:delText>
              </w:r>
            </w:del>
          </w:p>
          <w:p w14:paraId="594EE368" w14:textId="77777777" w:rsidR="00ED1509" w:rsidRPr="00F84715" w:rsidDel="008B6AF4" w:rsidRDefault="00ED1509">
            <w:pPr>
              <w:pStyle w:val="Heading1Numbered"/>
              <w:rPr>
                <w:del w:id="12491" w:author="Donovan Goode [2]" w:date="2018-11-09T10:04:00Z"/>
                <w:rFonts w:ascii="Consolas" w:eastAsia="Times New Roman" w:hAnsi="Consolas" w:cs="Times New Roman"/>
                <w:color w:val="D4D4D4"/>
                <w:sz w:val="21"/>
                <w:szCs w:val="21"/>
              </w:rPr>
              <w:pPrChange w:id="12492" w:author="Donovan Goode [2]" w:date="2018-11-09T10:05:00Z">
                <w:pPr>
                  <w:shd w:val="clear" w:color="auto" w:fill="1E1E1E"/>
                  <w:spacing w:line="285" w:lineRule="atLeast"/>
                </w:pPr>
              </w:pPrChange>
            </w:pPr>
            <w:del w:id="1249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 .error-icon</w:delText>
              </w:r>
              <w:r w:rsidRPr="00F84715" w:rsidDel="008B6AF4">
                <w:rPr>
                  <w:rFonts w:ascii="Consolas" w:eastAsia="Times New Roman" w:hAnsi="Consolas" w:cs="Times New Roman"/>
                  <w:color w:val="D4D4D4"/>
                  <w:sz w:val="21"/>
                  <w:szCs w:val="21"/>
                </w:rPr>
                <w:delText xml:space="preserve"> {</w:delText>
              </w:r>
            </w:del>
          </w:p>
          <w:p w14:paraId="4276E26D" w14:textId="77777777" w:rsidR="00ED1509" w:rsidRPr="00F84715" w:rsidDel="008B6AF4" w:rsidRDefault="00ED1509">
            <w:pPr>
              <w:pStyle w:val="Heading1Numbered"/>
              <w:rPr>
                <w:del w:id="12494" w:author="Donovan Goode [2]" w:date="2018-11-09T10:04:00Z"/>
                <w:rFonts w:ascii="Consolas" w:eastAsia="Times New Roman" w:hAnsi="Consolas" w:cs="Times New Roman"/>
                <w:color w:val="D4D4D4"/>
                <w:sz w:val="21"/>
                <w:szCs w:val="21"/>
              </w:rPr>
              <w:pPrChange w:id="12495" w:author="Donovan Goode [2]" w:date="2018-11-09T10:05:00Z">
                <w:pPr>
                  <w:shd w:val="clear" w:color="auto" w:fill="1E1E1E"/>
                  <w:spacing w:line="285" w:lineRule="atLeast"/>
                </w:pPr>
              </w:pPrChange>
            </w:pPr>
            <w:del w:id="1249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65D93AAC" w14:textId="77777777" w:rsidR="00ED1509" w:rsidRPr="00F84715" w:rsidDel="008B6AF4" w:rsidRDefault="00ED1509">
            <w:pPr>
              <w:pStyle w:val="Heading1Numbered"/>
              <w:rPr>
                <w:del w:id="12497" w:author="Donovan Goode [2]" w:date="2018-11-09T10:04:00Z"/>
                <w:rFonts w:ascii="Consolas" w:eastAsia="Times New Roman" w:hAnsi="Consolas" w:cs="Times New Roman"/>
                <w:color w:val="D4D4D4"/>
                <w:sz w:val="21"/>
                <w:szCs w:val="21"/>
              </w:rPr>
              <w:pPrChange w:id="12498" w:author="Donovan Goode [2]" w:date="2018-11-09T10:05:00Z">
                <w:pPr>
                  <w:shd w:val="clear" w:color="auto" w:fill="1E1E1E"/>
                  <w:spacing w:line="285" w:lineRule="atLeast"/>
                </w:pPr>
              </w:pPrChange>
            </w:pPr>
            <w:del w:id="1249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56px</w:delText>
              </w:r>
              <w:r w:rsidRPr="00F84715" w:rsidDel="008B6AF4">
                <w:rPr>
                  <w:rFonts w:ascii="Consolas" w:eastAsia="Times New Roman" w:hAnsi="Consolas" w:cs="Times New Roman"/>
                  <w:color w:val="D4D4D4"/>
                  <w:sz w:val="21"/>
                  <w:szCs w:val="21"/>
                </w:rPr>
                <w:delText>;</w:delText>
              </w:r>
            </w:del>
          </w:p>
          <w:p w14:paraId="59ACD8D6" w14:textId="77777777" w:rsidR="00ED1509" w:rsidRPr="00F84715" w:rsidDel="008B6AF4" w:rsidRDefault="00ED1509">
            <w:pPr>
              <w:pStyle w:val="Heading1Numbered"/>
              <w:rPr>
                <w:del w:id="12500" w:author="Donovan Goode [2]" w:date="2018-11-09T10:04:00Z"/>
                <w:rFonts w:ascii="Consolas" w:eastAsia="Times New Roman" w:hAnsi="Consolas" w:cs="Times New Roman"/>
                <w:color w:val="D4D4D4"/>
                <w:sz w:val="21"/>
                <w:szCs w:val="21"/>
              </w:rPr>
              <w:pPrChange w:id="12501" w:author="Donovan Goode [2]" w:date="2018-11-09T10:05:00Z">
                <w:pPr>
                  <w:shd w:val="clear" w:color="auto" w:fill="1E1E1E"/>
                  <w:spacing w:line="285" w:lineRule="atLeast"/>
                </w:pPr>
              </w:pPrChange>
            </w:pPr>
            <w:del w:id="125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57076959" w14:textId="77777777" w:rsidR="00ED1509" w:rsidRPr="00F84715" w:rsidDel="008B6AF4" w:rsidRDefault="00ED1509">
            <w:pPr>
              <w:pStyle w:val="Heading1Numbered"/>
              <w:rPr>
                <w:del w:id="12503" w:author="Donovan Goode [2]" w:date="2018-11-09T10:04:00Z"/>
                <w:rFonts w:ascii="Consolas" w:eastAsia="Times New Roman" w:hAnsi="Consolas" w:cs="Times New Roman"/>
                <w:color w:val="D4D4D4"/>
                <w:sz w:val="21"/>
                <w:szCs w:val="21"/>
              </w:rPr>
              <w:pPrChange w:id="12504" w:author="Donovan Goode [2]" w:date="2018-11-09T10:05:00Z">
                <w:pPr>
                  <w:shd w:val="clear" w:color="auto" w:fill="1E1E1E"/>
                  <w:spacing w:line="285" w:lineRule="atLeast"/>
                </w:pPr>
              </w:pPrChange>
            </w:pPr>
            <w:del w:id="125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526172D8" w14:textId="77777777" w:rsidR="00ED1509" w:rsidRPr="00F84715" w:rsidDel="008B6AF4" w:rsidRDefault="00ED1509">
            <w:pPr>
              <w:pStyle w:val="Heading1Numbered"/>
              <w:rPr>
                <w:del w:id="12506" w:author="Donovan Goode [2]" w:date="2018-11-09T10:04:00Z"/>
                <w:rFonts w:ascii="Consolas" w:eastAsia="Times New Roman" w:hAnsi="Consolas" w:cs="Times New Roman"/>
                <w:color w:val="D4D4D4"/>
                <w:sz w:val="21"/>
                <w:szCs w:val="21"/>
              </w:rPr>
              <w:pPrChange w:id="12507" w:author="Donovan Goode [2]" w:date="2018-11-09T10:05:00Z">
                <w:pPr>
                  <w:shd w:val="clear" w:color="auto" w:fill="1E1E1E"/>
                  <w:spacing w:line="285" w:lineRule="atLeast"/>
                </w:pPr>
              </w:pPrChange>
            </w:pPr>
            <w:del w:id="125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 }</w:delText>
              </w:r>
            </w:del>
          </w:p>
          <w:p w14:paraId="7F7F9771" w14:textId="77777777" w:rsidR="00ED1509" w:rsidRPr="00F84715" w:rsidDel="008B6AF4" w:rsidRDefault="00ED1509">
            <w:pPr>
              <w:pStyle w:val="Heading1Numbered"/>
              <w:rPr>
                <w:del w:id="12509" w:author="Donovan Goode [2]" w:date="2018-11-09T10:04:00Z"/>
                <w:rFonts w:ascii="Consolas" w:eastAsia="Times New Roman" w:hAnsi="Consolas" w:cs="Times New Roman"/>
                <w:color w:val="D4D4D4"/>
                <w:sz w:val="21"/>
                <w:szCs w:val="21"/>
              </w:rPr>
              <w:pPrChange w:id="12510" w:author="Donovan Goode [2]" w:date="2018-11-09T10:05:00Z">
                <w:pPr>
                  <w:shd w:val="clear" w:color="auto" w:fill="1E1E1E"/>
                  <w:spacing w:line="285" w:lineRule="atLeast"/>
                </w:pPr>
              </w:pPrChange>
            </w:pPr>
            <w:del w:id="125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 .error-text</w:delText>
              </w:r>
              <w:r w:rsidRPr="00F84715" w:rsidDel="008B6AF4">
                <w:rPr>
                  <w:rFonts w:ascii="Consolas" w:eastAsia="Times New Roman" w:hAnsi="Consolas" w:cs="Times New Roman"/>
                  <w:color w:val="D4D4D4"/>
                  <w:sz w:val="21"/>
                  <w:szCs w:val="21"/>
                </w:rPr>
                <w:delText xml:space="preserve"> {</w:delText>
              </w:r>
            </w:del>
          </w:p>
          <w:p w14:paraId="5CE1B51F" w14:textId="77777777" w:rsidR="00ED1509" w:rsidRPr="00F84715" w:rsidDel="008B6AF4" w:rsidRDefault="00ED1509">
            <w:pPr>
              <w:pStyle w:val="Heading1Numbered"/>
              <w:rPr>
                <w:del w:id="12512" w:author="Donovan Goode [2]" w:date="2018-11-09T10:04:00Z"/>
                <w:rFonts w:ascii="Consolas" w:eastAsia="Times New Roman" w:hAnsi="Consolas" w:cs="Times New Roman"/>
                <w:color w:val="D4D4D4"/>
                <w:sz w:val="21"/>
                <w:szCs w:val="21"/>
              </w:rPr>
              <w:pPrChange w:id="12513" w:author="Donovan Goode [2]" w:date="2018-11-09T10:05:00Z">
                <w:pPr>
                  <w:shd w:val="clear" w:color="auto" w:fill="1E1E1E"/>
                  <w:spacing w:line="285" w:lineRule="atLeast"/>
                </w:pPr>
              </w:pPrChange>
            </w:pPr>
            <w:del w:id="1251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59EE55D4" w14:textId="77777777" w:rsidR="00ED1509" w:rsidRPr="00F84715" w:rsidDel="008B6AF4" w:rsidRDefault="00ED1509">
            <w:pPr>
              <w:pStyle w:val="Heading1Numbered"/>
              <w:rPr>
                <w:del w:id="12515" w:author="Donovan Goode [2]" w:date="2018-11-09T10:04:00Z"/>
                <w:rFonts w:ascii="Consolas" w:eastAsia="Times New Roman" w:hAnsi="Consolas" w:cs="Times New Roman"/>
                <w:color w:val="D4D4D4"/>
                <w:sz w:val="21"/>
                <w:szCs w:val="21"/>
              </w:rPr>
              <w:pPrChange w:id="12516" w:author="Donovan Goode [2]" w:date="2018-11-09T10:05:00Z">
                <w:pPr>
                  <w:shd w:val="clear" w:color="auto" w:fill="1E1E1E"/>
                  <w:spacing w:line="285" w:lineRule="atLeast"/>
                </w:pPr>
              </w:pPrChange>
            </w:pPr>
            <w:del w:id="1251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600</w:delText>
              </w:r>
              <w:r w:rsidRPr="00F84715" w:rsidDel="008B6AF4">
                <w:rPr>
                  <w:rFonts w:ascii="Consolas" w:eastAsia="Times New Roman" w:hAnsi="Consolas" w:cs="Times New Roman"/>
                  <w:color w:val="D4D4D4"/>
                  <w:sz w:val="21"/>
                  <w:szCs w:val="21"/>
                </w:rPr>
                <w:delText>;</w:delText>
              </w:r>
            </w:del>
          </w:p>
          <w:p w14:paraId="275F919D" w14:textId="77777777" w:rsidR="00ED1509" w:rsidRPr="00F84715" w:rsidDel="008B6AF4" w:rsidRDefault="00ED1509">
            <w:pPr>
              <w:pStyle w:val="Heading1Numbered"/>
              <w:rPr>
                <w:del w:id="12518" w:author="Donovan Goode [2]" w:date="2018-11-09T10:04:00Z"/>
                <w:rFonts w:ascii="Consolas" w:eastAsia="Times New Roman" w:hAnsi="Consolas" w:cs="Times New Roman"/>
                <w:color w:val="D4D4D4"/>
                <w:sz w:val="21"/>
                <w:szCs w:val="21"/>
              </w:rPr>
              <w:pPrChange w:id="12519" w:author="Donovan Goode [2]" w:date="2018-11-09T10:05:00Z">
                <w:pPr>
                  <w:shd w:val="clear" w:color="auto" w:fill="1E1E1E"/>
                  <w:spacing w:line="285" w:lineRule="atLeast"/>
                </w:pPr>
              </w:pPrChange>
            </w:pPr>
            <w:del w:id="1252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18620795" w14:textId="77777777" w:rsidR="00ED1509" w:rsidRPr="00F84715" w:rsidDel="008B6AF4" w:rsidRDefault="00ED1509">
            <w:pPr>
              <w:pStyle w:val="Heading1Numbered"/>
              <w:rPr>
                <w:del w:id="12521" w:author="Donovan Goode [2]" w:date="2018-11-09T10:04:00Z"/>
                <w:rFonts w:ascii="Consolas" w:eastAsia="Times New Roman" w:hAnsi="Consolas" w:cs="Times New Roman"/>
                <w:color w:val="D4D4D4"/>
                <w:sz w:val="21"/>
                <w:szCs w:val="21"/>
              </w:rPr>
              <w:pPrChange w:id="12522" w:author="Donovan Goode [2]" w:date="2018-11-09T10:05:00Z">
                <w:pPr>
                  <w:shd w:val="clear" w:color="auto" w:fill="1E1E1E"/>
                  <w:spacing w:line="285" w:lineRule="atLeast"/>
                </w:pPr>
              </w:pPrChange>
            </w:pPr>
            <w:del w:id="1252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03C9A6EA" w14:textId="77777777" w:rsidR="00ED1509" w:rsidRPr="00F84715" w:rsidDel="008B6AF4" w:rsidRDefault="00ED1509">
            <w:pPr>
              <w:pStyle w:val="Heading1Numbered"/>
              <w:rPr>
                <w:del w:id="12524" w:author="Donovan Goode [2]" w:date="2018-11-09T10:04:00Z"/>
                <w:rFonts w:ascii="Consolas" w:eastAsia="Times New Roman" w:hAnsi="Consolas" w:cs="Times New Roman"/>
                <w:color w:val="D4D4D4"/>
                <w:sz w:val="21"/>
                <w:szCs w:val="21"/>
              </w:rPr>
              <w:pPrChange w:id="12525" w:author="Donovan Goode [2]" w:date="2018-11-09T10:05:00Z">
                <w:pPr>
                  <w:shd w:val="clear" w:color="auto" w:fill="1E1E1E"/>
                  <w:spacing w:line="285" w:lineRule="atLeast"/>
                </w:pPr>
              </w:pPrChange>
            </w:pPr>
            <w:del w:id="1252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 }</w:delText>
              </w:r>
            </w:del>
          </w:p>
          <w:p w14:paraId="6A1512EE" w14:textId="77777777" w:rsidR="00ED1509" w:rsidRPr="00F84715" w:rsidDel="008B6AF4" w:rsidRDefault="00ED1509">
            <w:pPr>
              <w:pStyle w:val="Heading1Numbered"/>
              <w:rPr>
                <w:del w:id="12527" w:author="Donovan Goode [2]" w:date="2018-11-09T10:04:00Z"/>
                <w:rFonts w:ascii="Consolas" w:eastAsia="Times New Roman" w:hAnsi="Consolas" w:cs="Times New Roman"/>
                <w:color w:val="D4D4D4"/>
                <w:sz w:val="21"/>
                <w:szCs w:val="21"/>
              </w:rPr>
              <w:pPrChange w:id="12528" w:author="Donovan Goode [2]" w:date="2018-11-09T10:05:00Z">
                <w:pPr>
                  <w:shd w:val="clear" w:color="auto" w:fill="1E1E1E"/>
                  <w:spacing w:line="285" w:lineRule="atLeast"/>
                </w:pPr>
              </w:pPrChange>
            </w:pPr>
          </w:p>
          <w:p w14:paraId="45842FF1" w14:textId="77777777" w:rsidR="00ED1509" w:rsidRPr="00F84715" w:rsidDel="008B6AF4" w:rsidRDefault="00ED1509">
            <w:pPr>
              <w:pStyle w:val="Heading1Numbered"/>
              <w:rPr>
                <w:del w:id="12529" w:author="Donovan Goode [2]" w:date="2018-11-09T10:04:00Z"/>
                <w:rFonts w:ascii="Consolas" w:eastAsia="Times New Roman" w:hAnsi="Consolas" w:cs="Times New Roman"/>
                <w:color w:val="D4D4D4"/>
                <w:sz w:val="21"/>
                <w:szCs w:val="21"/>
              </w:rPr>
              <w:pPrChange w:id="12530" w:author="Donovan Goode [2]" w:date="2018-11-09T10:05:00Z">
                <w:pPr>
                  <w:shd w:val="clear" w:color="auto" w:fill="1E1E1E"/>
                  <w:spacing w:line="285" w:lineRule="atLeast"/>
                </w:pPr>
              </w:pPrChange>
            </w:pPr>
            <w:del w:id="12531" w:author="Donovan Goode [2]" w:date="2018-11-09T10:04:00Z">
              <w:r w:rsidRPr="00F84715" w:rsidDel="008B6AF4">
                <w:rPr>
                  <w:rFonts w:ascii="Consolas" w:eastAsia="Times New Roman" w:hAnsi="Consolas" w:cs="Times New Roman"/>
                  <w:color w:val="6A9955"/>
                  <w:sz w:val="21"/>
                  <w:szCs w:val="21"/>
                </w:rPr>
                <w:delText>/* alternate chat sizes */</w:delText>
              </w:r>
            </w:del>
          </w:p>
          <w:p w14:paraId="7B301793" w14:textId="77777777" w:rsidR="00ED1509" w:rsidRPr="00F84715" w:rsidDel="008B6AF4" w:rsidRDefault="00ED1509">
            <w:pPr>
              <w:pStyle w:val="Heading1Numbered"/>
              <w:rPr>
                <w:del w:id="12532" w:author="Donovan Goode [2]" w:date="2018-11-09T10:04:00Z"/>
                <w:rFonts w:ascii="Consolas" w:eastAsia="Times New Roman" w:hAnsi="Consolas" w:cs="Times New Roman"/>
                <w:color w:val="D4D4D4"/>
                <w:sz w:val="21"/>
                <w:szCs w:val="21"/>
              </w:rPr>
              <w:pPrChange w:id="12533" w:author="Donovan Goode [2]" w:date="2018-11-09T10:05:00Z">
                <w:pPr>
                  <w:shd w:val="clear" w:color="auto" w:fill="1E1E1E"/>
                  <w:spacing w:line="285" w:lineRule="atLeast"/>
                </w:pPr>
              </w:pPrChange>
            </w:pPr>
            <w:del w:id="12534" w:author="Donovan Goode [2]" w:date="2018-11-09T10:04:00Z">
              <w:r w:rsidRPr="00F84715" w:rsidDel="008B6AF4">
                <w:rPr>
                  <w:rFonts w:ascii="Consolas" w:eastAsia="Times New Roman" w:hAnsi="Consolas" w:cs="Times New Roman"/>
                  <w:color w:val="D7BA7D"/>
                  <w:sz w:val="21"/>
                  <w:szCs w:val="21"/>
                </w:rPr>
                <w:delText>.wc-message</w:delText>
              </w:r>
              <w:r w:rsidRPr="00F84715" w:rsidDel="008B6AF4">
                <w:rPr>
                  <w:rFonts w:ascii="Consolas" w:eastAsia="Times New Roman" w:hAnsi="Consolas" w:cs="Times New Roman"/>
                  <w:color w:val="D4D4D4"/>
                  <w:sz w:val="21"/>
                  <w:szCs w:val="21"/>
                </w:rPr>
                <w:delText xml:space="preserve"> {</w:delText>
              </w:r>
            </w:del>
          </w:p>
          <w:p w14:paraId="7F05593C" w14:textId="77777777" w:rsidR="00ED1509" w:rsidRPr="00F84715" w:rsidDel="008B6AF4" w:rsidRDefault="00ED1509">
            <w:pPr>
              <w:pStyle w:val="Heading1Numbered"/>
              <w:rPr>
                <w:del w:id="12535" w:author="Donovan Goode [2]" w:date="2018-11-09T10:04:00Z"/>
                <w:rFonts w:ascii="Consolas" w:eastAsia="Times New Roman" w:hAnsi="Consolas" w:cs="Times New Roman"/>
                <w:color w:val="D4D4D4"/>
                <w:sz w:val="21"/>
                <w:szCs w:val="21"/>
              </w:rPr>
              <w:pPrChange w:id="12536" w:author="Donovan Goode [2]" w:date="2018-11-09T10:05:00Z">
                <w:pPr>
                  <w:shd w:val="clear" w:color="auto" w:fill="1E1E1E"/>
                  <w:spacing w:line="285" w:lineRule="atLeast"/>
                </w:pPr>
              </w:pPrChange>
            </w:pPr>
            <w:del w:id="125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91%</w:delText>
              </w:r>
              <w:r w:rsidRPr="00F84715" w:rsidDel="008B6AF4">
                <w:rPr>
                  <w:rFonts w:ascii="Consolas" w:eastAsia="Times New Roman" w:hAnsi="Consolas" w:cs="Times New Roman"/>
                  <w:color w:val="D4D4D4"/>
                  <w:sz w:val="21"/>
                  <w:szCs w:val="21"/>
                </w:rPr>
                <w:delText>; }</w:delText>
              </w:r>
            </w:del>
          </w:p>
          <w:p w14:paraId="0B3D564D" w14:textId="77777777" w:rsidR="00ED1509" w:rsidRPr="00F84715" w:rsidDel="008B6AF4" w:rsidRDefault="00ED1509">
            <w:pPr>
              <w:pStyle w:val="Heading1Numbered"/>
              <w:rPr>
                <w:del w:id="12538" w:author="Donovan Goode [2]" w:date="2018-11-09T10:04:00Z"/>
                <w:rFonts w:ascii="Consolas" w:eastAsia="Times New Roman" w:hAnsi="Consolas" w:cs="Times New Roman"/>
                <w:color w:val="D4D4D4"/>
                <w:sz w:val="21"/>
                <w:szCs w:val="21"/>
              </w:rPr>
              <w:pPrChange w:id="12539" w:author="Donovan Goode [2]" w:date="2018-11-09T10:05:00Z">
                <w:pPr>
                  <w:shd w:val="clear" w:color="auto" w:fill="1E1E1E"/>
                  <w:spacing w:line="285" w:lineRule="atLeast"/>
                </w:pPr>
              </w:pPrChange>
            </w:pPr>
          </w:p>
          <w:p w14:paraId="4B24730E" w14:textId="77777777" w:rsidR="00ED1509" w:rsidRPr="00F84715" w:rsidDel="008B6AF4" w:rsidRDefault="00ED1509">
            <w:pPr>
              <w:pStyle w:val="Heading1Numbered"/>
              <w:rPr>
                <w:del w:id="12540" w:author="Donovan Goode [2]" w:date="2018-11-09T10:04:00Z"/>
                <w:rFonts w:ascii="Consolas" w:eastAsia="Times New Roman" w:hAnsi="Consolas" w:cs="Times New Roman"/>
                <w:color w:val="D4D4D4"/>
                <w:sz w:val="21"/>
                <w:szCs w:val="21"/>
              </w:rPr>
              <w:pPrChange w:id="12541" w:author="Donovan Goode [2]" w:date="2018-11-09T10:05:00Z">
                <w:pPr>
                  <w:shd w:val="clear" w:color="auto" w:fill="1E1E1E"/>
                  <w:spacing w:line="285" w:lineRule="atLeast"/>
                </w:pPr>
              </w:pPrChange>
            </w:pPr>
            <w:del w:id="12542" w:author="Donovan Goode [2]" w:date="2018-11-09T10:04:00Z">
              <w:r w:rsidRPr="00F84715" w:rsidDel="008B6AF4">
                <w:rPr>
                  <w:rFonts w:ascii="Consolas" w:eastAsia="Times New Roman" w:hAnsi="Consolas" w:cs="Times New Roman"/>
                  <w:color w:val="D7BA7D"/>
                  <w:sz w:val="21"/>
                  <w:szCs w:val="21"/>
                </w:rPr>
                <w:delText>.wc-card</w:delText>
              </w:r>
              <w:r w:rsidRPr="00F84715" w:rsidDel="008B6AF4">
                <w:rPr>
                  <w:rFonts w:ascii="Consolas" w:eastAsia="Times New Roman" w:hAnsi="Consolas" w:cs="Times New Roman"/>
                  <w:color w:val="D4D4D4"/>
                  <w:sz w:val="21"/>
                  <w:szCs w:val="21"/>
                </w:rPr>
                <w:delText xml:space="preserve"> {</w:delText>
              </w:r>
            </w:del>
          </w:p>
          <w:p w14:paraId="505ECAEF" w14:textId="77777777" w:rsidR="00ED1509" w:rsidRPr="00F84715" w:rsidDel="008B6AF4" w:rsidRDefault="00ED1509">
            <w:pPr>
              <w:pStyle w:val="Heading1Numbered"/>
              <w:rPr>
                <w:del w:id="12543" w:author="Donovan Goode [2]" w:date="2018-11-09T10:04:00Z"/>
                <w:rFonts w:ascii="Consolas" w:eastAsia="Times New Roman" w:hAnsi="Consolas" w:cs="Times New Roman"/>
                <w:color w:val="D4D4D4"/>
                <w:sz w:val="21"/>
                <w:szCs w:val="21"/>
              </w:rPr>
              <w:pPrChange w:id="12544" w:author="Donovan Goode [2]" w:date="2018-11-09T10:05:00Z">
                <w:pPr>
                  <w:shd w:val="clear" w:color="auto" w:fill="1E1E1E"/>
                  <w:spacing w:line="285" w:lineRule="atLeast"/>
                </w:pPr>
              </w:pPrChange>
            </w:pPr>
            <w:del w:id="125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5F9C0D69" w14:textId="77777777" w:rsidR="00ED1509" w:rsidRPr="00F84715" w:rsidDel="008B6AF4" w:rsidRDefault="00ED1509">
            <w:pPr>
              <w:pStyle w:val="Heading1Numbered"/>
              <w:rPr>
                <w:del w:id="12546" w:author="Donovan Goode [2]" w:date="2018-11-09T10:04:00Z"/>
                <w:rFonts w:ascii="Consolas" w:eastAsia="Times New Roman" w:hAnsi="Consolas" w:cs="Times New Roman"/>
                <w:color w:val="D4D4D4"/>
                <w:sz w:val="21"/>
                <w:szCs w:val="21"/>
              </w:rPr>
              <w:pPrChange w:id="12547" w:author="Donovan Goode [2]" w:date="2018-11-09T10:05:00Z">
                <w:pPr>
                  <w:shd w:val="clear" w:color="auto" w:fill="1E1E1E"/>
                  <w:spacing w:line="285" w:lineRule="atLeast"/>
                </w:pPr>
              </w:pPrChange>
            </w:pPr>
            <w:del w:id="125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302px</w:delText>
              </w:r>
              <w:r w:rsidRPr="00F84715" w:rsidDel="008B6AF4">
                <w:rPr>
                  <w:rFonts w:ascii="Consolas" w:eastAsia="Times New Roman" w:hAnsi="Consolas" w:cs="Times New Roman"/>
                  <w:color w:val="D4D4D4"/>
                  <w:sz w:val="21"/>
                  <w:szCs w:val="21"/>
                </w:rPr>
                <w:delText>; }</w:delText>
              </w:r>
            </w:del>
          </w:p>
          <w:p w14:paraId="00BB6624" w14:textId="77777777" w:rsidR="00ED1509" w:rsidRPr="00F84715" w:rsidDel="008B6AF4" w:rsidRDefault="00ED1509">
            <w:pPr>
              <w:pStyle w:val="Heading1Numbered"/>
              <w:rPr>
                <w:del w:id="12549" w:author="Donovan Goode [2]" w:date="2018-11-09T10:04:00Z"/>
                <w:rFonts w:ascii="Consolas" w:eastAsia="Times New Roman" w:hAnsi="Consolas" w:cs="Times New Roman"/>
                <w:color w:val="D4D4D4"/>
                <w:sz w:val="21"/>
                <w:szCs w:val="21"/>
              </w:rPr>
              <w:pPrChange w:id="12550" w:author="Donovan Goode [2]" w:date="2018-11-09T10:05:00Z">
                <w:pPr>
                  <w:shd w:val="clear" w:color="auto" w:fill="1E1E1E"/>
                  <w:spacing w:line="285" w:lineRule="atLeast"/>
                </w:pPr>
              </w:pPrChange>
            </w:pPr>
          </w:p>
          <w:p w14:paraId="304A2342" w14:textId="77777777" w:rsidR="00ED1509" w:rsidRPr="00F84715" w:rsidDel="008B6AF4" w:rsidRDefault="00ED1509">
            <w:pPr>
              <w:pStyle w:val="Heading1Numbered"/>
              <w:rPr>
                <w:del w:id="12551" w:author="Donovan Goode [2]" w:date="2018-11-09T10:04:00Z"/>
                <w:rFonts w:ascii="Consolas" w:eastAsia="Times New Roman" w:hAnsi="Consolas" w:cs="Times New Roman"/>
                <w:color w:val="D4D4D4"/>
                <w:sz w:val="21"/>
                <w:szCs w:val="21"/>
              </w:rPr>
              <w:pPrChange w:id="12552" w:author="Donovan Goode [2]" w:date="2018-11-09T10:05:00Z">
                <w:pPr>
                  <w:shd w:val="clear" w:color="auto" w:fill="1E1E1E"/>
                  <w:spacing w:line="285" w:lineRule="atLeast"/>
                </w:pPr>
              </w:pPrChange>
            </w:pPr>
            <w:del w:id="12553" w:author="Donovan Goode [2]" w:date="2018-11-09T10:04:00Z">
              <w:r w:rsidRPr="00F84715" w:rsidDel="008B6AF4">
                <w:rPr>
                  <w:rFonts w:ascii="Consolas" w:eastAsia="Times New Roman" w:hAnsi="Consolas" w:cs="Times New Roman"/>
                  <w:color w:val="D7BA7D"/>
                  <w:sz w:val="21"/>
                  <w:szCs w:val="21"/>
                </w:rPr>
                <w:delText>.wc-adaptive-card</w:delText>
              </w:r>
              <w:r w:rsidRPr="00F84715" w:rsidDel="008B6AF4">
                <w:rPr>
                  <w:rFonts w:ascii="Consolas" w:eastAsia="Times New Roman" w:hAnsi="Consolas" w:cs="Times New Roman"/>
                  <w:color w:val="D4D4D4"/>
                  <w:sz w:val="21"/>
                  <w:szCs w:val="21"/>
                </w:rPr>
                <w:delText xml:space="preserve"> {</w:delText>
              </w:r>
            </w:del>
          </w:p>
          <w:p w14:paraId="27376CF3" w14:textId="77777777" w:rsidR="00ED1509" w:rsidRPr="00F84715" w:rsidDel="008B6AF4" w:rsidRDefault="00ED1509">
            <w:pPr>
              <w:pStyle w:val="Heading1Numbered"/>
              <w:rPr>
                <w:del w:id="12554" w:author="Donovan Goode [2]" w:date="2018-11-09T10:04:00Z"/>
                <w:rFonts w:ascii="Consolas" w:eastAsia="Times New Roman" w:hAnsi="Consolas" w:cs="Times New Roman"/>
                <w:color w:val="D4D4D4"/>
                <w:sz w:val="21"/>
                <w:szCs w:val="21"/>
              </w:rPr>
              <w:pPrChange w:id="12555" w:author="Donovan Goode [2]" w:date="2018-11-09T10:05:00Z">
                <w:pPr>
                  <w:shd w:val="clear" w:color="auto" w:fill="1E1E1E"/>
                  <w:spacing w:line="285" w:lineRule="atLeast"/>
                </w:pPr>
              </w:pPrChange>
            </w:pPr>
            <w:del w:id="1255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318px</w:delText>
              </w:r>
              <w:r w:rsidRPr="00F84715" w:rsidDel="008B6AF4">
                <w:rPr>
                  <w:rFonts w:ascii="Consolas" w:eastAsia="Times New Roman" w:hAnsi="Consolas" w:cs="Times New Roman"/>
                  <w:color w:val="D4D4D4"/>
                  <w:sz w:val="21"/>
                  <w:szCs w:val="21"/>
                </w:rPr>
                <w:delText>; }</w:delText>
              </w:r>
            </w:del>
          </w:p>
          <w:p w14:paraId="145B80AE" w14:textId="77777777" w:rsidR="00ED1509" w:rsidRPr="00F84715" w:rsidDel="008B6AF4" w:rsidRDefault="00ED1509">
            <w:pPr>
              <w:pStyle w:val="Heading1Numbered"/>
              <w:rPr>
                <w:del w:id="12557" w:author="Donovan Goode [2]" w:date="2018-11-09T10:04:00Z"/>
                <w:rFonts w:ascii="Consolas" w:eastAsia="Times New Roman" w:hAnsi="Consolas" w:cs="Times New Roman"/>
                <w:color w:val="D4D4D4"/>
                <w:sz w:val="21"/>
                <w:szCs w:val="21"/>
              </w:rPr>
              <w:pPrChange w:id="12558" w:author="Donovan Goode [2]" w:date="2018-11-09T10:05:00Z">
                <w:pPr>
                  <w:shd w:val="clear" w:color="auto" w:fill="1E1E1E"/>
                  <w:spacing w:line="285" w:lineRule="atLeast"/>
                </w:pPr>
              </w:pPrChange>
            </w:pPr>
          </w:p>
          <w:p w14:paraId="15645F9A" w14:textId="77777777" w:rsidR="00ED1509" w:rsidRPr="00F84715" w:rsidDel="008B6AF4" w:rsidRDefault="00ED1509">
            <w:pPr>
              <w:pStyle w:val="Heading1Numbered"/>
              <w:rPr>
                <w:del w:id="12559" w:author="Donovan Goode [2]" w:date="2018-11-09T10:04:00Z"/>
                <w:rFonts w:ascii="Consolas" w:eastAsia="Times New Roman" w:hAnsi="Consolas" w:cs="Times New Roman"/>
                <w:color w:val="D4D4D4"/>
                <w:sz w:val="21"/>
                <w:szCs w:val="21"/>
              </w:rPr>
              <w:pPrChange w:id="12560" w:author="Donovan Goode [2]" w:date="2018-11-09T10:05:00Z">
                <w:pPr>
                  <w:shd w:val="clear" w:color="auto" w:fill="1E1E1E"/>
                  <w:spacing w:line="285" w:lineRule="atLeast"/>
                </w:pPr>
              </w:pPrChange>
            </w:pPr>
            <w:del w:id="12561" w:author="Donovan Goode [2]" w:date="2018-11-09T10:04:00Z">
              <w:r w:rsidRPr="00F84715" w:rsidDel="008B6AF4">
                <w:rPr>
                  <w:rFonts w:ascii="Consolas" w:eastAsia="Times New Roman" w:hAnsi="Consolas" w:cs="Times New Roman"/>
                  <w:color w:val="D7BA7D"/>
                  <w:sz w:val="21"/>
                  <w:szCs w:val="21"/>
                </w:rPr>
                <w:delText>.wc-wide .wc-card</w:delText>
              </w:r>
              <w:r w:rsidRPr="00F84715" w:rsidDel="008B6AF4">
                <w:rPr>
                  <w:rFonts w:ascii="Consolas" w:eastAsia="Times New Roman" w:hAnsi="Consolas" w:cs="Times New Roman"/>
                  <w:color w:val="D4D4D4"/>
                  <w:sz w:val="21"/>
                  <w:szCs w:val="21"/>
                </w:rPr>
                <w:delText xml:space="preserve"> {</w:delText>
              </w:r>
            </w:del>
          </w:p>
          <w:p w14:paraId="46B4649C" w14:textId="77777777" w:rsidR="00ED1509" w:rsidRPr="00F84715" w:rsidDel="008B6AF4" w:rsidRDefault="00ED1509">
            <w:pPr>
              <w:pStyle w:val="Heading1Numbered"/>
              <w:rPr>
                <w:del w:id="12562" w:author="Donovan Goode [2]" w:date="2018-11-09T10:04:00Z"/>
                <w:rFonts w:ascii="Consolas" w:eastAsia="Times New Roman" w:hAnsi="Consolas" w:cs="Times New Roman"/>
                <w:color w:val="D4D4D4"/>
                <w:sz w:val="21"/>
                <w:szCs w:val="21"/>
              </w:rPr>
              <w:pPrChange w:id="12563" w:author="Donovan Goode [2]" w:date="2018-11-09T10:05:00Z">
                <w:pPr>
                  <w:shd w:val="clear" w:color="auto" w:fill="1E1E1E"/>
                  <w:spacing w:line="285" w:lineRule="atLeast"/>
                </w:pPr>
              </w:pPrChange>
            </w:pPr>
            <w:del w:id="125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118485B6" w14:textId="77777777" w:rsidR="00ED1509" w:rsidRPr="00F84715" w:rsidDel="008B6AF4" w:rsidRDefault="00ED1509">
            <w:pPr>
              <w:pStyle w:val="Heading1Numbered"/>
              <w:rPr>
                <w:del w:id="12565" w:author="Donovan Goode [2]" w:date="2018-11-09T10:04:00Z"/>
                <w:rFonts w:ascii="Consolas" w:eastAsia="Times New Roman" w:hAnsi="Consolas" w:cs="Times New Roman"/>
                <w:color w:val="D4D4D4"/>
                <w:sz w:val="21"/>
                <w:szCs w:val="21"/>
              </w:rPr>
              <w:pPrChange w:id="12566" w:author="Donovan Goode [2]" w:date="2018-11-09T10:05:00Z">
                <w:pPr>
                  <w:shd w:val="clear" w:color="auto" w:fill="1E1E1E"/>
                  <w:spacing w:line="285" w:lineRule="atLeast"/>
                </w:pPr>
              </w:pPrChange>
            </w:pPr>
            <w:del w:id="125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398px</w:delText>
              </w:r>
              <w:r w:rsidRPr="00F84715" w:rsidDel="008B6AF4">
                <w:rPr>
                  <w:rFonts w:ascii="Consolas" w:eastAsia="Times New Roman" w:hAnsi="Consolas" w:cs="Times New Roman"/>
                  <w:color w:val="D4D4D4"/>
                  <w:sz w:val="21"/>
                  <w:szCs w:val="21"/>
                </w:rPr>
                <w:delText>; }</w:delText>
              </w:r>
            </w:del>
          </w:p>
          <w:p w14:paraId="240A486C" w14:textId="77777777" w:rsidR="00ED1509" w:rsidRPr="00F84715" w:rsidDel="008B6AF4" w:rsidRDefault="00ED1509">
            <w:pPr>
              <w:pStyle w:val="Heading1Numbered"/>
              <w:rPr>
                <w:del w:id="12568" w:author="Donovan Goode [2]" w:date="2018-11-09T10:04:00Z"/>
                <w:rFonts w:ascii="Consolas" w:eastAsia="Times New Roman" w:hAnsi="Consolas" w:cs="Times New Roman"/>
                <w:color w:val="D4D4D4"/>
                <w:sz w:val="21"/>
                <w:szCs w:val="21"/>
              </w:rPr>
              <w:pPrChange w:id="12569" w:author="Donovan Goode [2]" w:date="2018-11-09T10:05:00Z">
                <w:pPr>
                  <w:shd w:val="clear" w:color="auto" w:fill="1E1E1E"/>
                  <w:spacing w:line="285" w:lineRule="atLeast"/>
                </w:pPr>
              </w:pPrChange>
            </w:pPr>
          </w:p>
          <w:p w14:paraId="39891EA4" w14:textId="77777777" w:rsidR="00ED1509" w:rsidRPr="00F84715" w:rsidDel="008B6AF4" w:rsidRDefault="00ED1509">
            <w:pPr>
              <w:pStyle w:val="Heading1Numbered"/>
              <w:rPr>
                <w:del w:id="12570" w:author="Donovan Goode [2]" w:date="2018-11-09T10:04:00Z"/>
                <w:rFonts w:ascii="Consolas" w:eastAsia="Times New Roman" w:hAnsi="Consolas" w:cs="Times New Roman"/>
                <w:color w:val="D4D4D4"/>
                <w:sz w:val="21"/>
                <w:szCs w:val="21"/>
              </w:rPr>
              <w:pPrChange w:id="12571" w:author="Donovan Goode [2]" w:date="2018-11-09T10:05:00Z">
                <w:pPr>
                  <w:shd w:val="clear" w:color="auto" w:fill="1E1E1E"/>
                  <w:spacing w:line="285" w:lineRule="atLeast"/>
                </w:pPr>
              </w:pPrChange>
            </w:pPr>
            <w:del w:id="12572" w:author="Donovan Goode [2]" w:date="2018-11-09T10:04:00Z">
              <w:r w:rsidRPr="00F84715" w:rsidDel="008B6AF4">
                <w:rPr>
                  <w:rFonts w:ascii="Consolas" w:eastAsia="Times New Roman" w:hAnsi="Consolas" w:cs="Times New Roman"/>
                  <w:color w:val="D7BA7D"/>
                  <w:sz w:val="21"/>
                  <w:szCs w:val="21"/>
                </w:rPr>
                <w:delText>.wc-wide .wc-adaptive-card</w:delText>
              </w:r>
              <w:r w:rsidRPr="00F84715" w:rsidDel="008B6AF4">
                <w:rPr>
                  <w:rFonts w:ascii="Consolas" w:eastAsia="Times New Roman" w:hAnsi="Consolas" w:cs="Times New Roman"/>
                  <w:color w:val="D4D4D4"/>
                  <w:sz w:val="21"/>
                  <w:szCs w:val="21"/>
                </w:rPr>
                <w:delText xml:space="preserve"> {</w:delText>
              </w:r>
            </w:del>
          </w:p>
          <w:p w14:paraId="5C695763" w14:textId="77777777" w:rsidR="00ED1509" w:rsidRPr="00F84715" w:rsidDel="008B6AF4" w:rsidRDefault="00ED1509">
            <w:pPr>
              <w:pStyle w:val="Heading1Numbered"/>
              <w:rPr>
                <w:del w:id="12573" w:author="Donovan Goode [2]" w:date="2018-11-09T10:04:00Z"/>
                <w:rFonts w:ascii="Consolas" w:eastAsia="Times New Roman" w:hAnsi="Consolas" w:cs="Times New Roman"/>
                <w:color w:val="D4D4D4"/>
                <w:sz w:val="21"/>
                <w:szCs w:val="21"/>
              </w:rPr>
              <w:pPrChange w:id="12574" w:author="Donovan Goode [2]" w:date="2018-11-09T10:05:00Z">
                <w:pPr>
                  <w:shd w:val="clear" w:color="auto" w:fill="1E1E1E"/>
                  <w:spacing w:line="285" w:lineRule="atLeast"/>
                </w:pPr>
              </w:pPrChange>
            </w:pPr>
            <w:del w:id="1257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414px</w:delText>
              </w:r>
              <w:r w:rsidRPr="00F84715" w:rsidDel="008B6AF4">
                <w:rPr>
                  <w:rFonts w:ascii="Consolas" w:eastAsia="Times New Roman" w:hAnsi="Consolas" w:cs="Times New Roman"/>
                  <w:color w:val="D4D4D4"/>
                  <w:sz w:val="21"/>
                  <w:szCs w:val="21"/>
                </w:rPr>
                <w:delText>; }</w:delText>
              </w:r>
            </w:del>
          </w:p>
          <w:p w14:paraId="504A5AB0" w14:textId="77777777" w:rsidR="00ED1509" w:rsidRPr="00F84715" w:rsidDel="008B6AF4" w:rsidRDefault="00ED1509">
            <w:pPr>
              <w:pStyle w:val="Heading1Numbered"/>
              <w:rPr>
                <w:del w:id="12576" w:author="Donovan Goode [2]" w:date="2018-11-09T10:04:00Z"/>
                <w:rFonts w:ascii="Consolas" w:eastAsia="Times New Roman" w:hAnsi="Consolas" w:cs="Times New Roman"/>
                <w:color w:val="D4D4D4"/>
                <w:sz w:val="21"/>
                <w:szCs w:val="21"/>
              </w:rPr>
              <w:pPrChange w:id="12577" w:author="Donovan Goode [2]" w:date="2018-11-09T10:05:00Z">
                <w:pPr>
                  <w:shd w:val="clear" w:color="auto" w:fill="1E1E1E"/>
                  <w:spacing w:line="285" w:lineRule="atLeast"/>
                </w:pPr>
              </w:pPrChange>
            </w:pPr>
          </w:p>
          <w:p w14:paraId="4F85F717" w14:textId="77777777" w:rsidR="00ED1509" w:rsidRPr="00F84715" w:rsidDel="008B6AF4" w:rsidRDefault="00ED1509">
            <w:pPr>
              <w:pStyle w:val="Heading1Numbered"/>
              <w:rPr>
                <w:del w:id="12578" w:author="Donovan Goode [2]" w:date="2018-11-09T10:04:00Z"/>
                <w:rFonts w:ascii="Consolas" w:eastAsia="Times New Roman" w:hAnsi="Consolas" w:cs="Times New Roman"/>
                <w:color w:val="D4D4D4"/>
                <w:sz w:val="21"/>
                <w:szCs w:val="21"/>
              </w:rPr>
              <w:pPrChange w:id="12579" w:author="Donovan Goode [2]" w:date="2018-11-09T10:05:00Z">
                <w:pPr>
                  <w:shd w:val="clear" w:color="auto" w:fill="1E1E1E"/>
                  <w:spacing w:line="285" w:lineRule="atLeast"/>
                </w:pPr>
              </w:pPrChange>
            </w:pPr>
            <w:del w:id="12580" w:author="Donovan Goode [2]" w:date="2018-11-09T10:04:00Z">
              <w:r w:rsidRPr="00F84715" w:rsidDel="008B6AF4">
                <w:rPr>
                  <w:rFonts w:ascii="Consolas" w:eastAsia="Times New Roman" w:hAnsi="Consolas" w:cs="Times New Roman"/>
                  <w:color w:val="D7BA7D"/>
                  <w:sz w:val="21"/>
                  <w:szCs w:val="21"/>
                </w:rPr>
                <w:delText>.wc-narrow .wc-card</w:delText>
              </w:r>
              <w:r w:rsidRPr="00F84715" w:rsidDel="008B6AF4">
                <w:rPr>
                  <w:rFonts w:ascii="Consolas" w:eastAsia="Times New Roman" w:hAnsi="Consolas" w:cs="Times New Roman"/>
                  <w:color w:val="D4D4D4"/>
                  <w:sz w:val="21"/>
                  <w:szCs w:val="21"/>
                </w:rPr>
                <w:delText xml:space="preserve"> {</w:delText>
              </w:r>
            </w:del>
          </w:p>
          <w:p w14:paraId="61650F6F" w14:textId="77777777" w:rsidR="00ED1509" w:rsidRPr="00F84715" w:rsidDel="008B6AF4" w:rsidRDefault="00ED1509">
            <w:pPr>
              <w:pStyle w:val="Heading1Numbered"/>
              <w:rPr>
                <w:del w:id="12581" w:author="Donovan Goode [2]" w:date="2018-11-09T10:04:00Z"/>
                <w:rFonts w:ascii="Consolas" w:eastAsia="Times New Roman" w:hAnsi="Consolas" w:cs="Times New Roman"/>
                <w:color w:val="D4D4D4"/>
                <w:sz w:val="21"/>
                <w:szCs w:val="21"/>
              </w:rPr>
              <w:pPrChange w:id="12582" w:author="Donovan Goode [2]" w:date="2018-11-09T10:05:00Z">
                <w:pPr>
                  <w:shd w:val="clear" w:color="auto" w:fill="1E1E1E"/>
                  <w:spacing w:line="285" w:lineRule="atLeast"/>
                </w:pPr>
              </w:pPrChange>
            </w:pPr>
            <w:del w:id="1258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7D0E0C9B" w14:textId="77777777" w:rsidR="00ED1509" w:rsidRPr="00F84715" w:rsidDel="008B6AF4" w:rsidRDefault="00ED1509">
            <w:pPr>
              <w:pStyle w:val="Heading1Numbered"/>
              <w:rPr>
                <w:del w:id="12584" w:author="Donovan Goode [2]" w:date="2018-11-09T10:04:00Z"/>
                <w:rFonts w:ascii="Consolas" w:eastAsia="Times New Roman" w:hAnsi="Consolas" w:cs="Times New Roman"/>
                <w:color w:val="D4D4D4"/>
                <w:sz w:val="21"/>
                <w:szCs w:val="21"/>
              </w:rPr>
              <w:pPrChange w:id="12585" w:author="Donovan Goode [2]" w:date="2018-11-09T10:05:00Z">
                <w:pPr>
                  <w:shd w:val="clear" w:color="auto" w:fill="1E1E1E"/>
                  <w:spacing w:line="285" w:lineRule="atLeast"/>
                </w:pPr>
              </w:pPrChange>
            </w:pPr>
            <w:del w:id="1258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198px</w:delText>
              </w:r>
              <w:r w:rsidRPr="00F84715" w:rsidDel="008B6AF4">
                <w:rPr>
                  <w:rFonts w:ascii="Consolas" w:eastAsia="Times New Roman" w:hAnsi="Consolas" w:cs="Times New Roman"/>
                  <w:color w:val="D4D4D4"/>
                  <w:sz w:val="21"/>
                  <w:szCs w:val="21"/>
                </w:rPr>
                <w:delText>; }</w:delText>
              </w:r>
            </w:del>
          </w:p>
          <w:p w14:paraId="1F069D1B" w14:textId="77777777" w:rsidR="00ED1509" w:rsidRPr="00F84715" w:rsidDel="008B6AF4" w:rsidRDefault="00ED1509">
            <w:pPr>
              <w:pStyle w:val="Heading1Numbered"/>
              <w:rPr>
                <w:del w:id="12587" w:author="Donovan Goode [2]" w:date="2018-11-09T10:04:00Z"/>
                <w:rFonts w:ascii="Consolas" w:eastAsia="Times New Roman" w:hAnsi="Consolas" w:cs="Times New Roman"/>
                <w:color w:val="D4D4D4"/>
                <w:sz w:val="21"/>
                <w:szCs w:val="21"/>
              </w:rPr>
              <w:pPrChange w:id="12588" w:author="Donovan Goode [2]" w:date="2018-11-09T10:05:00Z">
                <w:pPr>
                  <w:shd w:val="clear" w:color="auto" w:fill="1E1E1E"/>
                  <w:spacing w:line="285" w:lineRule="atLeast"/>
                </w:pPr>
              </w:pPrChange>
            </w:pPr>
          </w:p>
          <w:p w14:paraId="5BC5E5F4" w14:textId="77777777" w:rsidR="00ED1509" w:rsidRPr="00F84715" w:rsidDel="008B6AF4" w:rsidRDefault="00ED1509">
            <w:pPr>
              <w:pStyle w:val="Heading1Numbered"/>
              <w:rPr>
                <w:del w:id="12589" w:author="Donovan Goode [2]" w:date="2018-11-09T10:04:00Z"/>
                <w:rFonts w:ascii="Consolas" w:eastAsia="Times New Roman" w:hAnsi="Consolas" w:cs="Times New Roman"/>
                <w:color w:val="D4D4D4"/>
                <w:sz w:val="21"/>
                <w:szCs w:val="21"/>
              </w:rPr>
              <w:pPrChange w:id="12590" w:author="Donovan Goode [2]" w:date="2018-11-09T10:05:00Z">
                <w:pPr>
                  <w:shd w:val="clear" w:color="auto" w:fill="1E1E1E"/>
                  <w:spacing w:line="285" w:lineRule="atLeast"/>
                </w:pPr>
              </w:pPrChange>
            </w:pPr>
            <w:del w:id="12591" w:author="Donovan Goode [2]" w:date="2018-11-09T10:04:00Z">
              <w:r w:rsidRPr="00F84715" w:rsidDel="008B6AF4">
                <w:rPr>
                  <w:rFonts w:ascii="Consolas" w:eastAsia="Times New Roman" w:hAnsi="Consolas" w:cs="Times New Roman"/>
                  <w:color w:val="D7BA7D"/>
                  <w:sz w:val="21"/>
                  <w:szCs w:val="21"/>
                </w:rPr>
                <w:delText>.wc-narrow .wc-adaptive-card</w:delText>
              </w:r>
              <w:r w:rsidRPr="00F84715" w:rsidDel="008B6AF4">
                <w:rPr>
                  <w:rFonts w:ascii="Consolas" w:eastAsia="Times New Roman" w:hAnsi="Consolas" w:cs="Times New Roman"/>
                  <w:color w:val="D4D4D4"/>
                  <w:sz w:val="21"/>
                  <w:szCs w:val="21"/>
                </w:rPr>
                <w:delText xml:space="preserve"> {</w:delText>
              </w:r>
            </w:del>
          </w:p>
          <w:p w14:paraId="5213B6FA" w14:textId="77777777" w:rsidR="00ED1509" w:rsidRPr="00F84715" w:rsidDel="008B6AF4" w:rsidRDefault="00ED1509">
            <w:pPr>
              <w:pStyle w:val="Heading1Numbered"/>
              <w:rPr>
                <w:del w:id="12592" w:author="Donovan Goode [2]" w:date="2018-11-09T10:04:00Z"/>
                <w:rFonts w:ascii="Consolas" w:eastAsia="Times New Roman" w:hAnsi="Consolas" w:cs="Times New Roman"/>
                <w:color w:val="D4D4D4"/>
                <w:sz w:val="21"/>
                <w:szCs w:val="21"/>
              </w:rPr>
              <w:pPrChange w:id="12593" w:author="Donovan Goode [2]" w:date="2018-11-09T10:05:00Z">
                <w:pPr>
                  <w:shd w:val="clear" w:color="auto" w:fill="1E1E1E"/>
                  <w:spacing w:line="285" w:lineRule="atLeast"/>
                </w:pPr>
              </w:pPrChange>
            </w:pPr>
            <w:del w:id="125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214px</w:delText>
              </w:r>
              <w:r w:rsidRPr="00F84715" w:rsidDel="008B6AF4">
                <w:rPr>
                  <w:rFonts w:ascii="Consolas" w:eastAsia="Times New Roman" w:hAnsi="Consolas" w:cs="Times New Roman"/>
                  <w:color w:val="D4D4D4"/>
                  <w:sz w:val="21"/>
                  <w:szCs w:val="21"/>
                </w:rPr>
                <w:delText>; }</w:delText>
              </w:r>
            </w:del>
          </w:p>
          <w:p w14:paraId="595F7FE4" w14:textId="77777777" w:rsidR="00ED1509" w:rsidRPr="00F84715" w:rsidDel="008B6AF4" w:rsidRDefault="00ED1509">
            <w:pPr>
              <w:pStyle w:val="Heading1Numbered"/>
              <w:rPr>
                <w:del w:id="12595" w:author="Donovan Goode [2]" w:date="2018-11-09T10:04:00Z"/>
                <w:rFonts w:ascii="Consolas" w:eastAsia="Times New Roman" w:hAnsi="Consolas" w:cs="Times New Roman"/>
                <w:color w:val="D4D4D4"/>
                <w:sz w:val="21"/>
                <w:szCs w:val="21"/>
              </w:rPr>
              <w:pPrChange w:id="12596" w:author="Donovan Goode [2]" w:date="2018-11-09T10:05:00Z">
                <w:pPr>
                  <w:shd w:val="clear" w:color="auto" w:fill="1E1E1E"/>
                  <w:spacing w:line="285" w:lineRule="atLeast"/>
                </w:pPr>
              </w:pPrChange>
            </w:pPr>
          </w:p>
          <w:p w14:paraId="3FBA3D52" w14:textId="77777777" w:rsidR="00ED1509" w:rsidRPr="00F84715" w:rsidDel="008B6AF4" w:rsidRDefault="00ED1509">
            <w:pPr>
              <w:pStyle w:val="Heading1Numbered"/>
              <w:rPr>
                <w:del w:id="12597" w:author="Donovan Goode [2]" w:date="2018-11-09T10:04:00Z"/>
                <w:rFonts w:ascii="Consolas" w:eastAsia="Times New Roman" w:hAnsi="Consolas" w:cs="Times New Roman"/>
                <w:color w:val="D4D4D4"/>
                <w:sz w:val="21"/>
                <w:szCs w:val="21"/>
              </w:rPr>
              <w:pPrChange w:id="12598" w:author="Donovan Goode [2]" w:date="2018-11-09T10:05:00Z">
                <w:pPr>
                  <w:shd w:val="clear" w:color="auto" w:fill="1E1E1E"/>
                  <w:spacing w:line="285" w:lineRule="atLeast"/>
                </w:pPr>
              </w:pPrChange>
            </w:pPr>
            <w:del w:id="12599" w:author="Donovan Goode [2]" w:date="2018-11-09T10:04:00Z">
              <w:r w:rsidRPr="00F84715" w:rsidDel="008B6AF4">
                <w:rPr>
                  <w:rFonts w:ascii="Consolas" w:eastAsia="Times New Roman" w:hAnsi="Consolas" w:cs="Times New Roman"/>
                  <w:color w:val="6A9955"/>
                  <w:sz w:val="21"/>
                  <w:szCs w:val="21"/>
                </w:rPr>
                <w:delText>/* adaptive card adjustments from wc-card */</w:delText>
              </w:r>
            </w:del>
          </w:p>
          <w:p w14:paraId="66CF576A" w14:textId="77777777" w:rsidR="00ED1509" w:rsidRPr="00F84715" w:rsidDel="008B6AF4" w:rsidRDefault="00ED1509">
            <w:pPr>
              <w:pStyle w:val="Heading1Numbered"/>
              <w:rPr>
                <w:del w:id="12600" w:author="Donovan Goode [2]" w:date="2018-11-09T10:04:00Z"/>
                <w:rFonts w:ascii="Consolas" w:eastAsia="Times New Roman" w:hAnsi="Consolas" w:cs="Times New Roman"/>
                <w:color w:val="D4D4D4"/>
                <w:sz w:val="21"/>
                <w:szCs w:val="21"/>
              </w:rPr>
              <w:pPrChange w:id="12601" w:author="Donovan Goode [2]" w:date="2018-11-09T10:05:00Z">
                <w:pPr>
                  <w:shd w:val="clear" w:color="auto" w:fill="1E1E1E"/>
                  <w:spacing w:line="285" w:lineRule="atLeast"/>
                </w:pPr>
              </w:pPrChange>
            </w:pPr>
            <w:del w:id="12602" w:author="Donovan Goode [2]" w:date="2018-11-09T10:04:00Z">
              <w:r w:rsidRPr="00F84715" w:rsidDel="008B6AF4">
                <w:rPr>
                  <w:rFonts w:ascii="Consolas" w:eastAsia="Times New Roman" w:hAnsi="Consolas" w:cs="Times New Roman"/>
                  <w:color w:val="D7BA7D"/>
                  <w:sz w:val="21"/>
                  <w:szCs w:val="21"/>
                </w:rPr>
                <w:delText>.wc-adaptive-card p</w:delText>
              </w:r>
              <w:r w:rsidRPr="00F84715" w:rsidDel="008B6AF4">
                <w:rPr>
                  <w:rFonts w:ascii="Consolas" w:eastAsia="Times New Roman" w:hAnsi="Consolas" w:cs="Times New Roman"/>
                  <w:color w:val="D4D4D4"/>
                  <w:sz w:val="21"/>
                  <w:szCs w:val="21"/>
                </w:rPr>
                <w:delText xml:space="preserve"> {</w:delText>
              </w:r>
            </w:del>
          </w:p>
          <w:p w14:paraId="3B597B8A" w14:textId="77777777" w:rsidR="00ED1509" w:rsidRPr="00F84715" w:rsidDel="008B6AF4" w:rsidRDefault="00ED1509">
            <w:pPr>
              <w:pStyle w:val="Heading1Numbered"/>
              <w:rPr>
                <w:del w:id="12603" w:author="Donovan Goode [2]" w:date="2018-11-09T10:04:00Z"/>
                <w:rFonts w:ascii="Consolas" w:eastAsia="Times New Roman" w:hAnsi="Consolas" w:cs="Times New Roman"/>
                <w:color w:val="D4D4D4"/>
                <w:sz w:val="21"/>
                <w:szCs w:val="21"/>
              </w:rPr>
              <w:pPrChange w:id="12604" w:author="Donovan Goode [2]" w:date="2018-11-09T10:05:00Z">
                <w:pPr>
                  <w:shd w:val="clear" w:color="auto" w:fill="1E1E1E"/>
                  <w:spacing w:line="285" w:lineRule="atLeast"/>
                </w:pPr>
              </w:pPrChange>
            </w:pPr>
            <w:del w:id="126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2E52489" w14:textId="77777777" w:rsidR="00ED1509" w:rsidRPr="00F84715" w:rsidDel="008B6AF4" w:rsidRDefault="00ED1509">
            <w:pPr>
              <w:pStyle w:val="Heading1Numbered"/>
              <w:rPr>
                <w:del w:id="12606" w:author="Donovan Goode [2]" w:date="2018-11-09T10:04:00Z"/>
                <w:rFonts w:ascii="Consolas" w:eastAsia="Times New Roman" w:hAnsi="Consolas" w:cs="Times New Roman"/>
                <w:color w:val="D4D4D4"/>
                <w:sz w:val="21"/>
                <w:szCs w:val="21"/>
              </w:rPr>
              <w:pPrChange w:id="12607" w:author="Donovan Goode [2]" w:date="2018-11-09T10:05:00Z">
                <w:pPr>
                  <w:shd w:val="clear" w:color="auto" w:fill="1E1E1E"/>
                  <w:spacing w:line="285" w:lineRule="atLeast"/>
                </w:pPr>
              </w:pPrChange>
            </w:pPr>
            <w:del w:id="126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5BB79FF1" w14:textId="77777777" w:rsidR="00ED1509" w:rsidRPr="00F84715" w:rsidDel="008B6AF4" w:rsidRDefault="00ED1509">
            <w:pPr>
              <w:pStyle w:val="Heading1Numbered"/>
              <w:rPr>
                <w:del w:id="12609" w:author="Donovan Goode [2]" w:date="2018-11-09T10:04:00Z"/>
                <w:rFonts w:ascii="Consolas" w:eastAsia="Times New Roman" w:hAnsi="Consolas" w:cs="Times New Roman"/>
                <w:color w:val="D4D4D4"/>
                <w:sz w:val="21"/>
                <w:szCs w:val="21"/>
              </w:rPr>
              <w:pPrChange w:id="12610" w:author="Donovan Goode [2]" w:date="2018-11-09T10:05:00Z">
                <w:pPr>
                  <w:shd w:val="clear" w:color="auto" w:fill="1E1E1E"/>
                  <w:spacing w:line="285" w:lineRule="atLeast"/>
                </w:pPr>
              </w:pPrChange>
            </w:pPr>
          </w:p>
          <w:p w14:paraId="2E7FCA47" w14:textId="77777777" w:rsidR="00ED1509" w:rsidRPr="00F84715" w:rsidDel="008B6AF4" w:rsidRDefault="00ED1509">
            <w:pPr>
              <w:pStyle w:val="Heading1Numbered"/>
              <w:rPr>
                <w:del w:id="12611" w:author="Donovan Goode [2]" w:date="2018-11-09T10:04:00Z"/>
                <w:rFonts w:ascii="Consolas" w:eastAsia="Times New Roman" w:hAnsi="Consolas" w:cs="Times New Roman"/>
                <w:color w:val="D4D4D4"/>
                <w:sz w:val="21"/>
                <w:szCs w:val="21"/>
              </w:rPr>
              <w:pPrChange w:id="12612" w:author="Donovan Goode [2]" w:date="2018-11-09T10:05:00Z">
                <w:pPr>
                  <w:shd w:val="clear" w:color="auto" w:fill="1E1E1E"/>
                  <w:spacing w:line="285" w:lineRule="atLeast"/>
                </w:pPr>
              </w:pPrChange>
            </w:pPr>
            <w:del w:id="12613" w:author="Donovan Goode [2]" w:date="2018-11-09T10:04:00Z">
              <w:r w:rsidRPr="00F84715" w:rsidDel="008B6AF4">
                <w:rPr>
                  <w:rFonts w:ascii="Consolas" w:eastAsia="Times New Roman" w:hAnsi="Consolas" w:cs="Times New Roman"/>
                  <w:color w:val="6A9955"/>
                  <w:sz w:val="21"/>
                  <w:szCs w:val="21"/>
                </w:rPr>
                <w:delText>/* list */</w:delText>
              </w:r>
            </w:del>
          </w:p>
          <w:p w14:paraId="777FC494" w14:textId="77777777" w:rsidR="00ED1509" w:rsidRPr="00F84715" w:rsidDel="008B6AF4" w:rsidRDefault="00ED1509">
            <w:pPr>
              <w:pStyle w:val="Heading1Numbered"/>
              <w:rPr>
                <w:del w:id="12614" w:author="Donovan Goode [2]" w:date="2018-11-09T10:04:00Z"/>
                <w:rFonts w:ascii="Consolas" w:eastAsia="Times New Roman" w:hAnsi="Consolas" w:cs="Times New Roman"/>
                <w:color w:val="D4D4D4"/>
                <w:sz w:val="21"/>
                <w:szCs w:val="21"/>
              </w:rPr>
              <w:pPrChange w:id="12615" w:author="Donovan Goode [2]" w:date="2018-11-09T10:05:00Z">
                <w:pPr>
                  <w:shd w:val="clear" w:color="auto" w:fill="1E1E1E"/>
                  <w:spacing w:line="285" w:lineRule="atLeast"/>
                </w:pPr>
              </w:pPrChange>
            </w:pPr>
            <w:del w:id="12616" w:author="Donovan Goode [2]" w:date="2018-11-09T10:04:00Z">
              <w:r w:rsidRPr="00F84715" w:rsidDel="008B6AF4">
                <w:rPr>
                  <w:rFonts w:ascii="Consolas" w:eastAsia="Times New Roman" w:hAnsi="Consolas" w:cs="Times New Roman"/>
                  <w:color w:val="D7BA7D"/>
                  <w:sz w:val="21"/>
                  <w:szCs w:val="21"/>
                </w:rPr>
                <w:delText xml:space="preserve">.wc-list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.wc-card</w:delText>
              </w:r>
              <w:r w:rsidRPr="00F84715" w:rsidDel="008B6AF4">
                <w:rPr>
                  <w:rFonts w:ascii="Consolas" w:eastAsia="Times New Roman" w:hAnsi="Consolas" w:cs="Times New Roman"/>
                  <w:color w:val="D4D4D4"/>
                  <w:sz w:val="21"/>
                  <w:szCs w:val="21"/>
                </w:rPr>
                <w:delText xml:space="preserve"> {</w:delText>
              </w:r>
            </w:del>
          </w:p>
          <w:p w14:paraId="7BA56A35" w14:textId="77777777" w:rsidR="00ED1509" w:rsidRPr="00F84715" w:rsidDel="008B6AF4" w:rsidRDefault="00ED1509">
            <w:pPr>
              <w:pStyle w:val="Heading1Numbered"/>
              <w:rPr>
                <w:del w:id="12617" w:author="Donovan Goode [2]" w:date="2018-11-09T10:04:00Z"/>
                <w:rFonts w:ascii="Consolas" w:eastAsia="Times New Roman" w:hAnsi="Consolas" w:cs="Times New Roman"/>
                <w:color w:val="D4D4D4"/>
                <w:sz w:val="21"/>
                <w:szCs w:val="21"/>
              </w:rPr>
              <w:pPrChange w:id="12618" w:author="Donovan Goode [2]" w:date="2018-11-09T10:05:00Z">
                <w:pPr>
                  <w:shd w:val="clear" w:color="auto" w:fill="1E1E1E"/>
                  <w:spacing w:line="285" w:lineRule="atLeast"/>
                </w:pPr>
              </w:pPrChange>
            </w:pPr>
            <w:del w:id="126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13E86A9E" w14:textId="77777777" w:rsidR="00ED1509" w:rsidRPr="00F84715" w:rsidDel="008B6AF4" w:rsidRDefault="00ED1509">
            <w:pPr>
              <w:pStyle w:val="Heading1Numbered"/>
              <w:rPr>
                <w:del w:id="12620" w:author="Donovan Goode [2]" w:date="2018-11-09T10:04:00Z"/>
                <w:rFonts w:ascii="Consolas" w:eastAsia="Times New Roman" w:hAnsi="Consolas" w:cs="Times New Roman"/>
                <w:color w:val="D4D4D4"/>
                <w:sz w:val="21"/>
                <w:szCs w:val="21"/>
              </w:rPr>
              <w:pPrChange w:id="12621" w:author="Donovan Goode [2]" w:date="2018-11-09T10:05:00Z">
                <w:pPr>
                  <w:shd w:val="clear" w:color="auto" w:fill="1E1E1E"/>
                  <w:spacing w:line="285" w:lineRule="atLeast"/>
                </w:pPr>
              </w:pPrChange>
            </w:pPr>
          </w:p>
          <w:p w14:paraId="564EF083" w14:textId="77777777" w:rsidR="00ED1509" w:rsidRPr="00F84715" w:rsidDel="008B6AF4" w:rsidRDefault="00ED1509">
            <w:pPr>
              <w:pStyle w:val="Heading1Numbered"/>
              <w:rPr>
                <w:del w:id="12622" w:author="Donovan Goode [2]" w:date="2018-11-09T10:04:00Z"/>
                <w:rFonts w:ascii="Consolas" w:eastAsia="Times New Roman" w:hAnsi="Consolas" w:cs="Times New Roman"/>
                <w:color w:val="D4D4D4"/>
                <w:sz w:val="21"/>
                <w:szCs w:val="21"/>
              </w:rPr>
              <w:pPrChange w:id="12623" w:author="Donovan Goode [2]" w:date="2018-11-09T10:05:00Z">
                <w:pPr>
                  <w:shd w:val="clear" w:color="auto" w:fill="1E1E1E"/>
                  <w:spacing w:line="285" w:lineRule="atLeast"/>
                </w:pPr>
              </w:pPrChange>
            </w:pPr>
            <w:del w:id="12624" w:author="Donovan Goode [2]" w:date="2018-11-09T10:04:00Z">
              <w:r w:rsidRPr="00F84715" w:rsidDel="008B6AF4">
                <w:rPr>
                  <w:rFonts w:ascii="Consolas" w:eastAsia="Times New Roman" w:hAnsi="Consolas" w:cs="Times New Roman"/>
                  <w:color w:val="D7BA7D"/>
                  <w:sz w:val="21"/>
                  <w:szCs w:val="21"/>
                </w:rPr>
                <w:delText xml:space="preserve">.wc-list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.wc-card:first-child</w:delText>
              </w:r>
              <w:r w:rsidRPr="00F84715" w:rsidDel="008B6AF4">
                <w:rPr>
                  <w:rFonts w:ascii="Consolas" w:eastAsia="Times New Roman" w:hAnsi="Consolas" w:cs="Times New Roman"/>
                  <w:color w:val="D4D4D4"/>
                  <w:sz w:val="21"/>
                  <w:szCs w:val="21"/>
                </w:rPr>
                <w:delText xml:space="preserve"> {</w:delText>
              </w:r>
            </w:del>
          </w:p>
          <w:p w14:paraId="2D6DA583" w14:textId="77777777" w:rsidR="00ED1509" w:rsidRPr="00F84715" w:rsidDel="008B6AF4" w:rsidRDefault="00ED1509">
            <w:pPr>
              <w:pStyle w:val="Heading1Numbered"/>
              <w:rPr>
                <w:del w:id="12625" w:author="Donovan Goode [2]" w:date="2018-11-09T10:04:00Z"/>
                <w:rFonts w:ascii="Consolas" w:eastAsia="Times New Roman" w:hAnsi="Consolas" w:cs="Times New Roman"/>
                <w:color w:val="D4D4D4"/>
                <w:sz w:val="21"/>
                <w:szCs w:val="21"/>
              </w:rPr>
              <w:pPrChange w:id="12626" w:author="Donovan Goode [2]" w:date="2018-11-09T10:05:00Z">
                <w:pPr>
                  <w:shd w:val="clear" w:color="auto" w:fill="1E1E1E"/>
                  <w:spacing w:line="285" w:lineRule="atLeast"/>
                </w:pPr>
              </w:pPrChange>
            </w:pPr>
            <w:del w:id="126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27356D9" w14:textId="77777777" w:rsidR="00ED1509" w:rsidRPr="00F84715" w:rsidDel="008B6AF4" w:rsidRDefault="00ED1509">
            <w:pPr>
              <w:pStyle w:val="Heading1Numbered"/>
              <w:rPr>
                <w:del w:id="12628" w:author="Donovan Goode [2]" w:date="2018-11-09T10:04:00Z"/>
                <w:rFonts w:ascii="Consolas" w:eastAsia="Times New Roman" w:hAnsi="Consolas" w:cs="Times New Roman"/>
                <w:color w:val="D4D4D4"/>
                <w:sz w:val="21"/>
                <w:szCs w:val="21"/>
              </w:rPr>
              <w:pPrChange w:id="12629" w:author="Donovan Goode [2]" w:date="2018-11-09T10:05:00Z">
                <w:pPr>
                  <w:shd w:val="clear" w:color="auto" w:fill="1E1E1E"/>
                  <w:spacing w:line="285" w:lineRule="atLeast"/>
                </w:pPr>
              </w:pPrChange>
            </w:pPr>
          </w:p>
          <w:p w14:paraId="7DD7AEE0" w14:textId="77777777" w:rsidR="00ED1509" w:rsidRPr="00F84715" w:rsidDel="008B6AF4" w:rsidRDefault="00ED1509">
            <w:pPr>
              <w:pStyle w:val="Heading1Numbered"/>
              <w:rPr>
                <w:del w:id="12630" w:author="Donovan Goode [2]" w:date="2018-11-09T10:04:00Z"/>
                <w:rFonts w:ascii="Consolas" w:eastAsia="Times New Roman" w:hAnsi="Consolas" w:cs="Times New Roman"/>
                <w:color w:val="D4D4D4"/>
                <w:sz w:val="21"/>
                <w:szCs w:val="21"/>
              </w:rPr>
              <w:pPrChange w:id="12631" w:author="Donovan Goode [2]" w:date="2018-11-09T10:05:00Z">
                <w:pPr>
                  <w:shd w:val="clear" w:color="auto" w:fill="1E1E1E"/>
                  <w:spacing w:line="285" w:lineRule="atLeast"/>
                </w:pPr>
              </w:pPrChange>
            </w:pPr>
            <w:del w:id="12632" w:author="Donovan Goode [2]" w:date="2018-11-09T10:04:00Z">
              <w:r w:rsidRPr="00F84715" w:rsidDel="008B6AF4">
                <w:rPr>
                  <w:rFonts w:ascii="Consolas" w:eastAsia="Times New Roman" w:hAnsi="Consolas" w:cs="Times New Roman"/>
                  <w:color w:val="6A9955"/>
                  <w:sz w:val="21"/>
                  <w:szCs w:val="21"/>
                </w:rPr>
                <w:delText>/* horizontal scroll */</w:delText>
              </w:r>
            </w:del>
          </w:p>
          <w:p w14:paraId="565CC4BB" w14:textId="77777777" w:rsidR="00ED1509" w:rsidRPr="00F84715" w:rsidDel="008B6AF4" w:rsidRDefault="00ED1509">
            <w:pPr>
              <w:pStyle w:val="Heading1Numbered"/>
              <w:rPr>
                <w:del w:id="12633" w:author="Donovan Goode [2]" w:date="2018-11-09T10:04:00Z"/>
                <w:rFonts w:ascii="Consolas" w:eastAsia="Times New Roman" w:hAnsi="Consolas" w:cs="Times New Roman"/>
                <w:color w:val="D4D4D4"/>
                <w:sz w:val="21"/>
                <w:szCs w:val="21"/>
              </w:rPr>
              <w:pPrChange w:id="12634" w:author="Donovan Goode [2]" w:date="2018-11-09T10:05:00Z">
                <w:pPr>
                  <w:shd w:val="clear" w:color="auto" w:fill="1E1E1E"/>
                  <w:spacing w:line="285" w:lineRule="atLeast"/>
                </w:pPr>
              </w:pPrChange>
            </w:pPr>
            <w:del w:id="12635" w:author="Donovan Goode [2]" w:date="2018-11-09T10:04:00Z">
              <w:r w:rsidRPr="00F84715" w:rsidDel="008B6AF4">
                <w:rPr>
                  <w:rFonts w:ascii="Consolas" w:eastAsia="Times New Roman" w:hAnsi="Consolas" w:cs="Times New Roman"/>
                  <w:color w:val="D7BA7D"/>
                  <w:sz w:val="21"/>
                  <w:szCs w:val="21"/>
                </w:rPr>
                <w:delText>.wc-hscroll-outer</w:delText>
              </w:r>
              <w:r w:rsidRPr="00F84715" w:rsidDel="008B6AF4">
                <w:rPr>
                  <w:rFonts w:ascii="Consolas" w:eastAsia="Times New Roman" w:hAnsi="Consolas" w:cs="Times New Roman"/>
                  <w:color w:val="D4D4D4"/>
                  <w:sz w:val="21"/>
                  <w:szCs w:val="21"/>
                </w:rPr>
                <w:delText xml:space="preserve"> {</w:delText>
              </w:r>
            </w:del>
          </w:p>
          <w:p w14:paraId="3FF40F6D" w14:textId="77777777" w:rsidR="00ED1509" w:rsidRPr="00F84715" w:rsidDel="008B6AF4" w:rsidRDefault="00ED1509">
            <w:pPr>
              <w:pStyle w:val="Heading1Numbered"/>
              <w:rPr>
                <w:del w:id="12636" w:author="Donovan Goode [2]" w:date="2018-11-09T10:04:00Z"/>
                <w:rFonts w:ascii="Consolas" w:eastAsia="Times New Roman" w:hAnsi="Consolas" w:cs="Times New Roman"/>
                <w:color w:val="D4D4D4"/>
                <w:sz w:val="21"/>
                <w:szCs w:val="21"/>
              </w:rPr>
              <w:pPrChange w:id="12637" w:author="Donovan Goode [2]" w:date="2018-11-09T10:05:00Z">
                <w:pPr>
                  <w:shd w:val="clear" w:color="auto" w:fill="1E1E1E"/>
                  <w:spacing w:line="285" w:lineRule="atLeast"/>
                </w:pPr>
              </w:pPrChange>
            </w:pPr>
            <w:del w:id="1263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allow horizontal scrolling but hide the scrollbar */</w:delText>
              </w:r>
            </w:del>
          </w:p>
          <w:p w14:paraId="1100AC1B" w14:textId="77777777" w:rsidR="00ED1509" w:rsidRPr="00F84715" w:rsidDel="008B6AF4" w:rsidRDefault="00ED1509">
            <w:pPr>
              <w:pStyle w:val="Heading1Numbered"/>
              <w:rPr>
                <w:del w:id="12639" w:author="Donovan Goode [2]" w:date="2018-11-09T10:04:00Z"/>
                <w:rFonts w:ascii="Consolas" w:eastAsia="Times New Roman" w:hAnsi="Consolas" w:cs="Times New Roman"/>
                <w:color w:val="D4D4D4"/>
                <w:sz w:val="21"/>
                <w:szCs w:val="21"/>
              </w:rPr>
              <w:pPrChange w:id="12640" w:author="Donovan Goode [2]" w:date="2018-11-09T10:05:00Z">
                <w:pPr>
                  <w:shd w:val="clear" w:color="auto" w:fill="1E1E1E"/>
                  <w:spacing w:line="285" w:lineRule="atLeast"/>
                </w:pPr>
              </w:pPrChange>
            </w:pPr>
            <w:del w:id="1264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61D743AD" w14:textId="77777777" w:rsidR="00ED1509" w:rsidRPr="00F84715" w:rsidDel="008B6AF4" w:rsidRDefault="00ED1509">
            <w:pPr>
              <w:pStyle w:val="Heading1Numbered"/>
              <w:rPr>
                <w:del w:id="12642" w:author="Donovan Goode [2]" w:date="2018-11-09T10:04:00Z"/>
                <w:rFonts w:ascii="Consolas" w:eastAsia="Times New Roman" w:hAnsi="Consolas" w:cs="Times New Roman"/>
                <w:color w:val="D4D4D4"/>
                <w:sz w:val="21"/>
                <w:szCs w:val="21"/>
              </w:rPr>
              <w:pPrChange w:id="12643" w:author="Donovan Goode [2]" w:date="2018-11-09T10:05:00Z">
                <w:pPr>
                  <w:shd w:val="clear" w:color="auto" w:fill="1E1E1E"/>
                  <w:spacing w:line="285" w:lineRule="atLeast"/>
                </w:pPr>
              </w:pPrChange>
            </w:pPr>
          </w:p>
          <w:p w14:paraId="1A4C22B6" w14:textId="77777777" w:rsidR="00ED1509" w:rsidRPr="00F84715" w:rsidDel="008B6AF4" w:rsidRDefault="00ED1509">
            <w:pPr>
              <w:pStyle w:val="Heading1Numbered"/>
              <w:rPr>
                <w:del w:id="12644" w:author="Donovan Goode [2]" w:date="2018-11-09T10:04:00Z"/>
                <w:rFonts w:ascii="Consolas" w:eastAsia="Times New Roman" w:hAnsi="Consolas" w:cs="Times New Roman"/>
                <w:color w:val="D4D4D4"/>
                <w:sz w:val="21"/>
                <w:szCs w:val="21"/>
              </w:rPr>
              <w:pPrChange w:id="12645" w:author="Donovan Goode [2]" w:date="2018-11-09T10:05:00Z">
                <w:pPr>
                  <w:shd w:val="clear" w:color="auto" w:fill="1E1E1E"/>
                  <w:spacing w:line="285" w:lineRule="atLeast"/>
                </w:pPr>
              </w:pPrChange>
            </w:pPr>
            <w:del w:id="12646" w:author="Donovan Goode [2]" w:date="2018-11-09T10:04:00Z">
              <w:r w:rsidRPr="00F84715" w:rsidDel="008B6AF4">
                <w:rPr>
                  <w:rFonts w:ascii="Consolas" w:eastAsia="Times New Roman" w:hAnsi="Consolas" w:cs="Times New Roman"/>
                  <w:color w:val="D7BA7D"/>
                  <w:sz w:val="21"/>
                  <w:szCs w:val="21"/>
                </w:rPr>
                <w:delText>.wc-hscroll</w:delText>
              </w:r>
              <w:r w:rsidRPr="00F84715" w:rsidDel="008B6AF4">
                <w:rPr>
                  <w:rFonts w:ascii="Consolas" w:eastAsia="Times New Roman" w:hAnsi="Consolas" w:cs="Times New Roman"/>
                  <w:color w:val="D4D4D4"/>
                  <w:sz w:val="21"/>
                  <w:szCs w:val="21"/>
                </w:rPr>
                <w:delText xml:space="preserve"> {</w:delText>
              </w:r>
            </w:del>
          </w:p>
          <w:p w14:paraId="75DC51F1" w14:textId="77777777" w:rsidR="00ED1509" w:rsidRPr="00F84715" w:rsidDel="008B6AF4" w:rsidRDefault="00ED1509">
            <w:pPr>
              <w:pStyle w:val="Heading1Numbered"/>
              <w:rPr>
                <w:del w:id="12647" w:author="Donovan Goode [2]" w:date="2018-11-09T10:04:00Z"/>
                <w:rFonts w:ascii="Consolas" w:eastAsia="Times New Roman" w:hAnsi="Consolas" w:cs="Times New Roman"/>
                <w:color w:val="D4D4D4"/>
                <w:sz w:val="21"/>
                <w:szCs w:val="21"/>
              </w:rPr>
              <w:pPrChange w:id="12648" w:author="Donovan Goode [2]" w:date="2018-11-09T10:05:00Z">
                <w:pPr>
                  <w:shd w:val="clear" w:color="auto" w:fill="1E1E1E"/>
                  <w:spacing w:line="285" w:lineRule="atLeast"/>
                </w:pPr>
              </w:pPrChange>
            </w:pPr>
            <w:del w:id="126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allow horizontal scrolling but hide the scrollbar */</w:delText>
              </w:r>
            </w:del>
          </w:p>
          <w:p w14:paraId="204082BD" w14:textId="77777777" w:rsidR="00ED1509" w:rsidRPr="00F84715" w:rsidDel="008B6AF4" w:rsidRDefault="00ED1509">
            <w:pPr>
              <w:pStyle w:val="Heading1Numbered"/>
              <w:rPr>
                <w:del w:id="12650" w:author="Donovan Goode [2]" w:date="2018-11-09T10:04:00Z"/>
                <w:rFonts w:ascii="Consolas" w:eastAsia="Times New Roman" w:hAnsi="Consolas" w:cs="Times New Roman"/>
                <w:color w:val="D4D4D4"/>
                <w:sz w:val="21"/>
                <w:szCs w:val="21"/>
              </w:rPr>
              <w:pPrChange w:id="12651" w:author="Donovan Goode [2]" w:date="2018-11-09T10:05:00Z">
                <w:pPr>
                  <w:shd w:val="clear" w:color="auto" w:fill="1E1E1E"/>
                  <w:spacing w:line="285" w:lineRule="atLeast"/>
                </w:pPr>
              </w:pPrChange>
            </w:pPr>
            <w:del w:id="126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scroll</w:delText>
              </w:r>
              <w:r w:rsidRPr="00F84715" w:rsidDel="008B6AF4">
                <w:rPr>
                  <w:rFonts w:ascii="Consolas" w:eastAsia="Times New Roman" w:hAnsi="Consolas" w:cs="Times New Roman"/>
                  <w:color w:val="D4D4D4"/>
                  <w:sz w:val="21"/>
                  <w:szCs w:val="21"/>
                </w:rPr>
                <w:delText>;</w:delText>
              </w:r>
            </w:del>
          </w:p>
          <w:p w14:paraId="65E44D9F" w14:textId="77777777" w:rsidR="00ED1509" w:rsidRPr="00F84715" w:rsidDel="008B6AF4" w:rsidRDefault="00ED1509">
            <w:pPr>
              <w:pStyle w:val="Heading1Numbered"/>
              <w:rPr>
                <w:del w:id="12653" w:author="Donovan Goode [2]" w:date="2018-11-09T10:04:00Z"/>
                <w:rFonts w:ascii="Consolas" w:eastAsia="Times New Roman" w:hAnsi="Consolas" w:cs="Times New Roman"/>
                <w:color w:val="D4D4D4"/>
                <w:sz w:val="21"/>
                <w:szCs w:val="21"/>
              </w:rPr>
              <w:pPrChange w:id="12654" w:author="Donovan Goode [2]" w:date="2018-11-09T10:05:00Z">
                <w:pPr>
                  <w:shd w:val="clear" w:color="auto" w:fill="1E1E1E"/>
                  <w:spacing w:line="285" w:lineRule="atLeast"/>
                </w:pPr>
              </w:pPrChange>
            </w:pPr>
            <w:del w:id="126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0282B91D" w14:textId="77777777" w:rsidR="00ED1509" w:rsidRPr="00F84715" w:rsidDel="008B6AF4" w:rsidRDefault="00ED1509">
            <w:pPr>
              <w:pStyle w:val="Heading1Numbered"/>
              <w:rPr>
                <w:del w:id="12656" w:author="Donovan Goode [2]" w:date="2018-11-09T10:04:00Z"/>
                <w:rFonts w:ascii="Consolas" w:eastAsia="Times New Roman" w:hAnsi="Consolas" w:cs="Times New Roman"/>
                <w:color w:val="D4D4D4"/>
                <w:sz w:val="21"/>
                <w:szCs w:val="21"/>
              </w:rPr>
              <w:pPrChange w:id="12657" w:author="Donovan Goode [2]" w:date="2018-11-09T10:05:00Z">
                <w:pPr>
                  <w:shd w:val="clear" w:color="auto" w:fill="1E1E1E"/>
                  <w:spacing w:line="285" w:lineRule="atLeast"/>
                </w:pPr>
              </w:pPrChange>
            </w:pPr>
          </w:p>
          <w:p w14:paraId="6C0433AC" w14:textId="77777777" w:rsidR="00ED1509" w:rsidRPr="00F84715" w:rsidDel="008B6AF4" w:rsidRDefault="00ED1509">
            <w:pPr>
              <w:pStyle w:val="Heading1Numbered"/>
              <w:rPr>
                <w:del w:id="12658" w:author="Donovan Goode [2]" w:date="2018-11-09T10:04:00Z"/>
                <w:rFonts w:ascii="Consolas" w:eastAsia="Times New Roman" w:hAnsi="Consolas" w:cs="Times New Roman"/>
                <w:color w:val="D4D4D4"/>
                <w:sz w:val="21"/>
                <w:szCs w:val="21"/>
              </w:rPr>
              <w:pPrChange w:id="12659" w:author="Donovan Goode [2]" w:date="2018-11-09T10:05:00Z">
                <w:pPr>
                  <w:shd w:val="clear" w:color="auto" w:fill="1E1E1E"/>
                  <w:spacing w:line="285" w:lineRule="atLeast"/>
                </w:pPr>
              </w:pPrChange>
            </w:pPr>
            <w:del w:id="12660" w:author="Donovan Goode [2]" w:date="2018-11-09T10:04:00Z">
              <w:r w:rsidRPr="00F84715" w:rsidDel="008B6AF4">
                <w:rPr>
                  <w:rFonts w:ascii="Consolas" w:eastAsia="Times New Roman" w:hAnsi="Consolas" w:cs="Times New Roman"/>
                  <w:color w:val="D7BA7D"/>
                  <w:sz w:val="21"/>
                  <w:szCs w:val="21"/>
                </w:rPr>
                <w:delText xml:space="preserve">.wc-hscroll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783F38C8" w14:textId="77777777" w:rsidR="00ED1509" w:rsidRPr="00F84715" w:rsidDel="008B6AF4" w:rsidRDefault="00ED1509">
            <w:pPr>
              <w:pStyle w:val="Heading1Numbered"/>
              <w:rPr>
                <w:del w:id="12661" w:author="Donovan Goode [2]" w:date="2018-11-09T10:04:00Z"/>
                <w:rFonts w:ascii="Consolas" w:eastAsia="Times New Roman" w:hAnsi="Consolas" w:cs="Times New Roman"/>
                <w:color w:val="D4D4D4"/>
                <w:sz w:val="21"/>
                <w:szCs w:val="21"/>
              </w:rPr>
              <w:pPrChange w:id="12662" w:author="Donovan Goode [2]" w:date="2018-11-09T10:05:00Z">
                <w:pPr>
                  <w:shd w:val="clear" w:color="auto" w:fill="1E1E1E"/>
                  <w:spacing w:line="285" w:lineRule="atLeast"/>
                </w:pPr>
              </w:pPrChange>
            </w:pPr>
            <w:del w:id="126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nowrap</w:delText>
              </w:r>
              <w:r w:rsidRPr="00F84715" w:rsidDel="008B6AF4">
                <w:rPr>
                  <w:rFonts w:ascii="Consolas" w:eastAsia="Times New Roman" w:hAnsi="Consolas" w:cs="Times New Roman"/>
                  <w:color w:val="D4D4D4"/>
                  <w:sz w:val="21"/>
                  <w:szCs w:val="21"/>
                </w:rPr>
                <w:delText>; }</w:delText>
              </w:r>
            </w:del>
          </w:p>
          <w:p w14:paraId="2C7245C5" w14:textId="77777777" w:rsidR="00ED1509" w:rsidRPr="00F84715" w:rsidDel="008B6AF4" w:rsidRDefault="00ED1509">
            <w:pPr>
              <w:pStyle w:val="Heading1Numbered"/>
              <w:rPr>
                <w:del w:id="12664" w:author="Donovan Goode [2]" w:date="2018-11-09T10:04:00Z"/>
                <w:rFonts w:ascii="Consolas" w:eastAsia="Times New Roman" w:hAnsi="Consolas" w:cs="Times New Roman"/>
                <w:color w:val="D4D4D4"/>
                <w:sz w:val="21"/>
                <w:szCs w:val="21"/>
              </w:rPr>
              <w:pPrChange w:id="12665" w:author="Donovan Goode [2]" w:date="2018-11-09T10:05:00Z">
                <w:pPr>
                  <w:shd w:val="clear" w:color="auto" w:fill="1E1E1E"/>
                  <w:spacing w:line="285" w:lineRule="atLeast"/>
                </w:pPr>
              </w:pPrChange>
            </w:pPr>
          </w:p>
          <w:p w14:paraId="36EB6CCF" w14:textId="77777777" w:rsidR="00ED1509" w:rsidRPr="00F84715" w:rsidDel="008B6AF4" w:rsidRDefault="00ED1509">
            <w:pPr>
              <w:pStyle w:val="Heading1Numbered"/>
              <w:rPr>
                <w:del w:id="12666" w:author="Donovan Goode [2]" w:date="2018-11-09T10:04:00Z"/>
                <w:rFonts w:ascii="Consolas" w:eastAsia="Times New Roman" w:hAnsi="Consolas" w:cs="Times New Roman"/>
                <w:color w:val="D4D4D4"/>
                <w:sz w:val="21"/>
                <w:szCs w:val="21"/>
              </w:rPr>
              <w:pPrChange w:id="12667" w:author="Donovan Goode [2]" w:date="2018-11-09T10:05:00Z">
                <w:pPr>
                  <w:shd w:val="clear" w:color="auto" w:fill="1E1E1E"/>
                  <w:spacing w:line="285" w:lineRule="atLeast"/>
                </w:pPr>
              </w:pPrChange>
            </w:pPr>
            <w:del w:id="12668" w:author="Donovan Goode [2]" w:date="2018-11-09T10:04:00Z">
              <w:r w:rsidRPr="00F84715" w:rsidDel="008B6AF4">
                <w:rPr>
                  <w:rFonts w:ascii="Consolas" w:eastAsia="Times New Roman" w:hAnsi="Consolas" w:cs="Times New Roman"/>
                  <w:color w:val="D7BA7D"/>
                  <w:sz w:val="21"/>
                  <w:szCs w:val="21"/>
                </w:rPr>
                <w:delText xml:space="preserve">.wc-hscroll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00BA1DAA" w14:textId="77777777" w:rsidR="00ED1509" w:rsidRPr="00F84715" w:rsidDel="008B6AF4" w:rsidRDefault="00ED1509">
            <w:pPr>
              <w:pStyle w:val="Heading1Numbered"/>
              <w:rPr>
                <w:del w:id="12669" w:author="Donovan Goode [2]" w:date="2018-11-09T10:04:00Z"/>
                <w:rFonts w:ascii="Consolas" w:eastAsia="Times New Roman" w:hAnsi="Consolas" w:cs="Times New Roman"/>
                <w:color w:val="D4D4D4"/>
                <w:sz w:val="21"/>
                <w:szCs w:val="21"/>
              </w:rPr>
              <w:pPrChange w:id="12670" w:author="Donovan Goode [2]" w:date="2018-11-09T10:05:00Z">
                <w:pPr>
                  <w:shd w:val="clear" w:color="auto" w:fill="1E1E1E"/>
                  <w:spacing w:line="285" w:lineRule="atLeast"/>
                </w:pPr>
              </w:pPrChange>
            </w:pPr>
            <w:del w:id="1267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7F10BBC6" w14:textId="77777777" w:rsidR="00ED1509" w:rsidRPr="00F84715" w:rsidDel="008B6AF4" w:rsidRDefault="00ED1509">
            <w:pPr>
              <w:pStyle w:val="Heading1Numbered"/>
              <w:rPr>
                <w:del w:id="12672" w:author="Donovan Goode [2]" w:date="2018-11-09T10:04:00Z"/>
                <w:rFonts w:ascii="Consolas" w:eastAsia="Times New Roman" w:hAnsi="Consolas" w:cs="Times New Roman"/>
                <w:color w:val="D4D4D4"/>
                <w:sz w:val="21"/>
                <w:szCs w:val="21"/>
              </w:rPr>
              <w:pPrChange w:id="12673" w:author="Donovan Goode [2]" w:date="2018-11-09T10:05:00Z">
                <w:pPr>
                  <w:shd w:val="clear" w:color="auto" w:fill="1E1E1E"/>
                  <w:spacing w:line="285" w:lineRule="atLeast"/>
                </w:pPr>
              </w:pPrChange>
            </w:pPr>
            <w:del w:id="1267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w:delText>
              </w:r>
            </w:del>
          </w:p>
          <w:p w14:paraId="4000A3E6" w14:textId="77777777" w:rsidR="00ED1509" w:rsidRPr="00F84715" w:rsidDel="008B6AF4" w:rsidRDefault="00ED1509">
            <w:pPr>
              <w:pStyle w:val="Heading1Numbered"/>
              <w:rPr>
                <w:del w:id="12675" w:author="Donovan Goode [2]" w:date="2018-11-09T10:04:00Z"/>
                <w:rFonts w:ascii="Consolas" w:eastAsia="Times New Roman" w:hAnsi="Consolas" w:cs="Times New Roman"/>
                <w:color w:val="D4D4D4"/>
                <w:sz w:val="21"/>
                <w:szCs w:val="21"/>
              </w:rPr>
              <w:pPrChange w:id="12676" w:author="Donovan Goode [2]" w:date="2018-11-09T10:05:00Z">
                <w:pPr>
                  <w:shd w:val="clear" w:color="auto" w:fill="1E1E1E"/>
                  <w:spacing w:line="285" w:lineRule="atLeast"/>
                </w:pPr>
              </w:pPrChange>
            </w:pPr>
            <w:del w:id="1267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 }</w:delText>
              </w:r>
            </w:del>
          </w:p>
          <w:p w14:paraId="739C956E" w14:textId="77777777" w:rsidR="00ED1509" w:rsidRPr="00F84715" w:rsidDel="008B6AF4" w:rsidRDefault="00ED1509">
            <w:pPr>
              <w:pStyle w:val="Heading1Numbered"/>
              <w:rPr>
                <w:del w:id="12678" w:author="Donovan Goode [2]" w:date="2018-11-09T10:04:00Z"/>
                <w:rFonts w:ascii="Consolas" w:eastAsia="Times New Roman" w:hAnsi="Consolas" w:cs="Times New Roman"/>
                <w:color w:val="D4D4D4"/>
                <w:sz w:val="21"/>
                <w:szCs w:val="21"/>
              </w:rPr>
              <w:pPrChange w:id="12679" w:author="Donovan Goode [2]" w:date="2018-11-09T10:05:00Z">
                <w:pPr>
                  <w:shd w:val="clear" w:color="auto" w:fill="1E1E1E"/>
                  <w:spacing w:line="285" w:lineRule="atLeast"/>
                </w:pPr>
              </w:pPrChange>
            </w:pPr>
          </w:p>
          <w:p w14:paraId="591D85DC" w14:textId="77777777" w:rsidR="00ED1509" w:rsidRPr="00F84715" w:rsidDel="008B6AF4" w:rsidRDefault="00ED1509">
            <w:pPr>
              <w:pStyle w:val="Heading1Numbered"/>
              <w:rPr>
                <w:del w:id="12680" w:author="Donovan Goode [2]" w:date="2018-11-09T10:04:00Z"/>
                <w:rFonts w:ascii="Consolas" w:eastAsia="Times New Roman" w:hAnsi="Consolas" w:cs="Times New Roman"/>
                <w:color w:val="D4D4D4"/>
                <w:sz w:val="21"/>
                <w:szCs w:val="21"/>
              </w:rPr>
              <w:pPrChange w:id="12681" w:author="Donovan Goode [2]" w:date="2018-11-09T10:05:00Z">
                <w:pPr>
                  <w:shd w:val="clear" w:color="auto" w:fill="1E1E1E"/>
                  <w:spacing w:line="285" w:lineRule="atLeast"/>
                </w:pPr>
              </w:pPrChange>
            </w:pPr>
            <w:del w:id="12682" w:author="Donovan Goode [2]" w:date="2018-11-09T10:04:00Z">
              <w:r w:rsidRPr="00F84715" w:rsidDel="008B6AF4">
                <w:rPr>
                  <w:rFonts w:ascii="Consolas" w:eastAsia="Times New Roman" w:hAnsi="Consolas" w:cs="Times New Roman"/>
                  <w:color w:val="6A9955"/>
                  <w:sz w:val="21"/>
                  <w:szCs w:val="21"/>
                </w:rPr>
                <w:delText>/* carousel */</w:delText>
              </w:r>
            </w:del>
          </w:p>
          <w:p w14:paraId="5CA52E26" w14:textId="77777777" w:rsidR="00ED1509" w:rsidRPr="00F84715" w:rsidDel="008B6AF4" w:rsidRDefault="00ED1509">
            <w:pPr>
              <w:pStyle w:val="Heading1Numbered"/>
              <w:rPr>
                <w:del w:id="12683" w:author="Donovan Goode [2]" w:date="2018-11-09T10:04:00Z"/>
                <w:rFonts w:ascii="Consolas" w:eastAsia="Times New Roman" w:hAnsi="Consolas" w:cs="Times New Roman"/>
                <w:color w:val="D4D4D4"/>
                <w:sz w:val="21"/>
                <w:szCs w:val="21"/>
              </w:rPr>
              <w:pPrChange w:id="12684" w:author="Donovan Goode [2]" w:date="2018-11-09T10:05:00Z">
                <w:pPr>
                  <w:shd w:val="clear" w:color="auto" w:fill="1E1E1E"/>
                  <w:spacing w:line="285" w:lineRule="atLeast"/>
                </w:pPr>
              </w:pPrChange>
            </w:pPr>
            <w:del w:id="12685" w:author="Donovan Goode [2]" w:date="2018-11-09T10:04:00Z">
              <w:r w:rsidRPr="00F84715" w:rsidDel="008B6AF4">
                <w:rPr>
                  <w:rFonts w:ascii="Consolas" w:eastAsia="Times New Roman" w:hAnsi="Consolas" w:cs="Times New Roman"/>
                  <w:color w:val="D7BA7D"/>
                  <w:sz w:val="21"/>
                  <w:szCs w:val="21"/>
                </w:rPr>
                <w:delText>.wc-carousel</w:delText>
              </w:r>
              <w:r w:rsidRPr="00F84715" w:rsidDel="008B6AF4">
                <w:rPr>
                  <w:rFonts w:ascii="Consolas" w:eastAsia="Times New Roman" w:hAnsi="Consolas" w:cs="Times New Roman"/>
                  <w:color w:val="D4D4D4"/>
                  <w:sz w:val="21"/>
                  <w:szCs w:val="21"/>
                </w:rPr>
                <w:delText xml:space="preserve"> {</w:delText>
              </w:r>
            </w:del>
          </w:p>
          <w:p w14:paraId="47E850DB" w14:textId="77777777" w:rsidR="00ED1509" w:rsidRPr="00F84715" w:rsidDel="008B6AF4" w:rsidRDefault="00ED1509">
            <w:pPr>
              <w:pStyle w:val="Heading1Numbered"/>
              <w:rPr>
                <w:del w:id="12686" w:author="Donovan Goode [2]" w:date="2018-11-09T10:04:00Z"/>
                <w:rFonts w:ascii="Consolas" w:eastAsia="Times New Roman" w:hAnsi="Consolas" w:cs="Times New Roman"/>
                <w:color w:val="D4D4D4"/>
                <w:sz w:val="21"/>
                <w:szCs w:val="21"/>
              </w:rPr>
              <w:pPrChange w:id="12687" w:author="Donovan Goode [2]" w:date="2018-11-09T10:05:00Z">
                <w:pPr>
                  <w:shd w:val="clear" w:color="auto" w:fill="1E1E1E"/>
                  <w:spacing w:line="285" w:lineRule="atLeast"/>
                </w:pPr>
              </w:pPrChange>
            </w:pPr>
            <w:del w:id="126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3672AE5C" w14:textId="77777777" w:rsidR="00ED1509" w:rsidRPr="00F84715" w:rsidDel="008B6AF4" w:rsidRDefault="00ED1509">
            <w:pPr>
              <w:pStyle w:val="Heading1Numbered"/>
              <w:rPr>
                <w:del w:id="12689" w:author="Donovan Goode [2]" w:date="2018-11-09T10:04:00Z"/>
                <w:rFonts w:ascii="Consolas" w:eastAsia="Times New Roman" w:hAnsi="Consolas" w:cs="Times New Roman"/>
                <w:color w:val="D4D4D4"/>
                <w:sz w:val="21"/>
                <w:szCs w:val="21"/>
              </w:rPr>
              <w:pPrChange w:id="12690" w:author="Donovan Goode [2]" w:date="2018-11-09T10:05:00Z">
                <w:pPr>
                  <w:shd w:val="clear" w:color="auto" w:fill="1E1E1E"/>
                  <w:spacing w:line="285" w:lineRule="atLeast"/>
                </w:pPr>
              </w:pPrChange>
            </w:pPr>
            <w:del w:id="126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w:delText>
              </w:r>
              <w:r w:rsidRPr="00F84715" w:rsidDel="008B6AF4">
                <w:rPr>
                  <w:rFonts w:ascii="Consolas" w:eastAsia="Times New Roman" w:hAnsi="Consolas" w:cs="Times New Roman"/>
                  <w:color w:val="D4D4D4"/>
                  <w:sz w:val="21"/>
                  <w:szCs w:val="21"/>
                </w:rPr>
                <w:delText xml:space="preserve"> {</w:delText>
              </w:r>
            </w:del>
          </w:p>
          <w:p w14:paraId="6897E03A" w14:textId="77777777" w:rsidR="00ED1509" w:rsidRPr="00F84715" w:rsidDel="008B6AF4" w:rsidRDefault="00ED1509">
            <w:pPr>
              <w:pStyle w:val="Heading1Numbered"/>
              <w:rPr>
                <w:del w:id="12692" w:author="Donovan Goode [2]" w:date="2018-11-09T10:04:00Z"/>
                <w:rFonts w:ascii="Consolas" w:eastAsia="Times New Roman" w:hAnsi="Consolas" w:cs="Times New Roman"/>
                <w:color w:val="D4D4D4"/>
                <w:sz w:val="21"/>
                <w:szCs w:val="21"/>
              </w:rPr>
              <w:pPrChange w:id="12693" w:author="Donovan Goode [2]" w:date="2018-11-09T10:05:00Z">
                <w:pPr>
                  <w:shd w:val="clear" w:color="auto" w:fill="1E1E1E"/>
                  <w:spacing w:line="285" w:lineRule="atLeast"/>
                </w:pPr>
              </w:pPrChange>
            </w:pPr>
            <w:del w:id="126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258204FC" w14:textId="77777777" w:rsidR="00ED1509" w:rsidRPr="00F84715" w:rsidDel="008B6AF4" w:rsidRDefault="00ED1509">
            <w:pPr>
              <w:pStyle w:val="Heading1Numbered"/>
              <w:rPr>
                <w:del w:id="12695" w:author="Donovan Goode [2]" w:date="2018-11-09T10:04:00Z"/>
                <w:rFonts w:ascii="Consolas" w:eastAsia="Times New Roman" w:hAnsi="Consolas" w:cs="Times New Roman"/>
                <w:color w:val="D4D4D4"/>
                <w:sz w:val="21"/>
                <w:szCs w:val="21"/>
              </w:rPr>
              <w:pPrChange w:id="12696" w:author="Donovan Goode [2]" w:date="2018-11-09T10:05:00Z">
                <w:pPr>
                  <w:shd w:val="clear" w:color="auto" w:fill="1E1E1E"/>
                  <w:spacing w:line="285" w:lineRule="atLeast"/>
                </w:pPr>
              </w:pPrChange>
            </w:pPr>
            <w:del w:id="126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w:delText>
              </w:r>
            </w:del>
          </w:p>
          <w:p w14:paraId="08061151" w14:textId="77777777" w:rsidR="00ED1509" w:rsidRPr="00F84715" w:rsidDel="008B6AF4" w:rsidRDefault="00ED1509">
            <w:pPr>
              <w:pStyle w:val="Heading1Numbered"/>
              <w:rPr>
                <w:del w:id="12698" w:author="Donovan Goode [2]" w:date="2018-11-09T10:04:00Z"/>
                <w:rFonts w:ascii="Consolas" w:eastAsia="Times New Roman" w:hAnsi="Consolas" w:cs="Times New Roman"/>
                <w:color w:val="D4D4D4"/>
                <w:sz w:val="21"/>
                <w:szCs w:val="21"/>
              </w:rPr>
              <w:pPrChange w:id="12699" w:author="Donovan Goode [2]" w:date="2018-11-09T10:05:00Z">
                <w:pPr>
                  <w:shd w:val="clear" w:color="auto" w:fill="1E1E1E"/>
                  <w:spacing w:line="285" w:lineRule="atLeast"/>
                </w:pPr>
              </w:pPrChange>
            </w:pPr>
            <w:del w:id="127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6BD2F4C3" w14:textId="77777777" w:rsidR="00ED1509" w:rsidRPr="00F84715" w:rsidDel="008B6AF4" w:rsidRDefault="00ED1509">
            <w:pPr>
              <w:pStyle w:val="Heading1Numbered"/>
              <w:rPr>
                <w:del w:id="12701" w:author="Donovan Goode [2]" w:date="2018-11-09T10:04:00Z"/>
                <w:rFonts w:ascii="Consolas" w:eastAsia="Times New Roman" w:hAnsi="Consolas" w:cs="Times New Roman"/>
                <w:color w:val="D4D4D4"/>
                <w:sz w:val="21"/>
                <w:szCs w:val="21"/>
              </w:rPr>
              <w:pPrChange w:id="12702" w:author="Donovan Goode [2]" w:date="2018-11-09T10:05:00Z">
                <w:pPr>
                  <w:shd w:val="clear" w:color="auto" w:fill="1E1E1E"/>
                  <w:spacing w:line="285" w:lineRule="atLeast"/>
                </w:pPr>
              </w:pPrChange>
            </w:pPr>
            <w:del w:id="127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704E0B7" w14:textId="77777777" w:rsidR="00ED1509" w:rsidRPr="00F84715" w:rsidDel="008B6AF4" w:rsidRDefault="00ED1509">
            <w:pPr>
              <w:pStyle w:val="Heading1Numbered"/>
              <w:rPr>
                <w:del w:id="12704" w:author="Donovan Goode [2]" w:date="2018-11-09T10:04:00Z"/>
                <w:rFonts w:ascii="Consolas" w:eastAsia="Times New Roman" w:hAnsi="Consolas" w:cs="Times New Roman"/>
                <w:color w:val="D4D4D4"/>
                <w:sz w:val="21"/>
                <w:szCs w:val="21"/>
              </w:rPr>
              <w:pPrChange w:id="12705" w:author="Donovan Goode [2]" w:date="2018-11-09T10:05:00Z">
                <w:pPr>
                  <w:shd w:val="clear" w:color="auto" w:fill="1E1E1E"/>
                  <w:spacing w:line="285" w:lineRule="atLeast"/>
                </w:pPr>
              </w:pPrChange>
            </w:pPr>
            <w:del w:id="127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12D9A55" w14:textId="77777777" w:rsidR="00ED1509" w:rsidRPr="00F84715" w:rsidDel="008B6AF4" w:rsidRDefault="00ED1509">
            <w:pPr>
              <w:pStyle w:val="Heading1Numbered"/>
              <w:rPr>
                <w:del w:id="12707" w:author="Donovan Goode [2]" w:date="2018-11-09T10:04:00Z"/>
                <w:rFonts w:ascii="Consolas" w:eastAsia="Times New Roman" w:hAnsi="Consolas" w:cs="Times New Roman"/>
                <w:color w:val="D4D4D4"/>
                <w:sz w:val="21"/>
                <w:szCs w:val="21"/>
              </w:rPr>
              <w:pPrChange w:id="12708" w:author="Donovan Goode [2]" w:date="2018-11-09T10:05:00Z">
                <w:pPr>
                  <w:shd w:val="clear" w:color="auto" w:fill="1E1E1E"/>
                  <w:spacing w:line="285" w:lineRule="atLeast"/>
                </w:pPr>
              </w:pPrChange>
            </w:pPr>
            <w:del w:id="127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w:delText>
              </w:r>
              <w:r w:rsidRPr="00F84715" w:rsidDel="008B6AF4">
                <w:rPr>
                  <w:rFonts w:ascii="Consolas" w:eastAsia="Times New Roman" w:hAnsi="Consolas" w:cs="Times New Roman"/>
                  <w:color w:val="D4D4D4"/>
                  <w:sz w:val="21"/>
                  <w:szCs w:val="21"/>
                </w:rPr>
                <w:delText>;</w:delText>
              </w:r>
            </w:del>
          </w:p>
          <w:p w14:paraId="3D867E27" w14:textId="77777777" w:rsidR="00ED1509" w:rsidRPr="00F84715" w:rsidDel="008B6AF4" w:rsidRDefault="00ED1509">
            <w:pPr>
              <w:pStyle w:val="Heading1Numbered"/>
              <w:rPr>
                <w:del w:id="12710" w:author="Donovan Goode [2]" w:date="2018-11-09T10:04:00Z"/>
                <w:rFonts w:ascii="Consolas" w:eastAsia="Times New Roman" w:hAnsi="Consolas" w:cs="Times New Roman"/>
                <w:color w:val="D4D4D4"/>
                <w:sz w:val="21"/>
                <w:szCs w:val="21"/>
              </w:rPr>
              <w:pPrChange w:id="12711" w:author="Donovan Goode [2]" w:date="2018-11-09T10:05:00Z">
                <w:pPr>
                  <w:shd w:val="clear" w:color="auto" w:fill="1E1E1E"/>
                  <w:spacing w:line="285" w:lineRule="atLeast"/>
                </w:pPr>
              </w:pPrChange>
            </w:pPr>
            <w:del w:id="127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 }</w:delText>
              </w:r>
            </w:del>
          </w:p>
          <w:p w14:paraId="6BA27EC0" w14:textId="77777777" w:rsidR="00ED1509" w:rsidRPr="00F84715" w:rsidDel="008B6AF4" w:rsidRDefault="00ED1509">
            <w:pPr>
              <w:pStyle w:val="Heading1Numbered"/>
              <w:rPr>
                <w:del w:id="12713" w:author="Donovan Goode [2]" w:date="2018-11-09T10:04:00Z"/>
                <w:rFonts w:ascii="Consolas" w:eastAsia="Times New Roman" w:hAnsi="Consolas" w:cs="Times New Roman"/>
                <w:color w:val="D4D4D4"/>
                <w:sz w:val="21"/>
                <w:szCs w:val="21"/>
              </w:rPr>
              <w:pPrChange w:id="12714" w:author="Donovan Goode [2]" w:date="2018-11-09T10:05:00Z">
                <w:pPr>
                  <w:shd w:val="clear" w:color="auto" w:fill="1E1E1E"/>
                  <w:spacing w:line="285" w:lineRule="atLeast"/>
                </w:pPr>
              </w:pPrChange>
            </w:pPr>
            <w:del w:id="127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button.scroll:disabled</w:delText>
              </w:r>
              <w:r w:rsidRPr="00F84715" w:rsidDel="008B6AF4">
                <w:rPr>
                  <w:rFonts w:ascii="Consolas" w:eastAsia="Times New Roman" w:hAnsi="Consolas" w:cs="Times New Roman"/>
                  <w:color w:val="D4D4D4"/>
                  <w:sz w:val="21"/>
                  <w:szCs w:val="21"/>
                </w:rPr>
                <w:delText xml:space="preserve"> {</w:delText>
              </w:r>
            </w:del>
          </w:p>
          <w:p w14:paraId="53E56AC2" w14:textId="77777777" w:rsidR="00ED1509" w:rsidRPr="00F84715" w:rsidDel="008B6AF4" w:rsidRDefault="00ED1509">
            <w:pPr>
              <w:pStyle w:val="Heading1Numbered"/>
              <w:rPr>
                <w:del w:id="12716" w:author="Donovan Goode [2]" w:date="2018-11-09T10:04:00Z"/>
                <w:rFonts w:ascii="Consolas" w:eastAsia="Times New Roman" w:hAnsi="Consolas" w:cs="Times New Roman"/>
                <w:color w:val="D4D4D4"/>
                <w:sz w:val="21"/>
                <w:szCs w:val="21"/>
              </w:rPr>
              <w:pPrChange w:id="12717" w:author="Donovan Goode [2]" w:date="2018-11-09T10:05:00Z">
                <w:pPr>
                  <w:shd w:val="clear" w:color="auto" w:fill="1E1E1E"/>
                  <w:spacing w:line="285" w:lineRule="atLeast"/>
                </w:pPr>
              </w:pPrChange>
            </w:pPr>
            <w:del w:id="127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233D7A9B" w14:textId="77777777" w:rsidR="00ED1509" w:rsidRPr="00F84715" w:rsidDel="008B6AF4" w:rsidRDefault="00ED1509">
            <w:pPr>
              <w:pStyle w:val="Heading1Numbered"/>
              <w:rPr>
                <w:del w:id="12719" w:author="Donovan Goode [2]" w:date="2018-11-09T10:04:00Z"/>
                <w:rFonts w:ascii="Consolas" w:eastAsia="Times New Roman" w:hAnsi="Consolas" w:cs="Times New Roman"/>
                <w:color w:val="D4D4D4"/>
                <w:sz w:val="21"/>
                <w:szCs w:val="21"/>
              </w:rPr>
              <w:pPrChange w:id="12720" w:author="Donovan Goode [2]" w:date="2018-11-09T10:05:00Z">
                <w:pPr>
                  <w:shd w:val="clear" w:color="auto" w:fill="1E1E1E"/>
                  <w:spacing w:line="285" w:lineRule="atLeast"/>
                </w:pPr>
              </w:pPrChange>
            </w:pPr>
            <w:del w:id="127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button.scroll:focus,</w:delText>
              </w:r>
            </w:del>
          </w:p>
          <w:p w14:paraId="089555E4" w14:textId="77777777" w:rsidR="00ED1509" w:rsidRPr="00F84715" w:rsidDel="008B6AF4" w:rsidRDefault="00ED1509">
            <w:pPr>
              <w:pStyle w:val="Heading1Numbered"/>
              <w:rPr>
                <w:del w:id="12722" w:author="Donovan Goode [2]" w:date="2018-11-09T10:04:00Z"/>
                <w:rFonts w:ascii="Consolas" w:eastAsia="Times New Roman" w:hAnsi="Consolas" w:cs="Times New Roman"/>
                <w:color w:val="D4D4D4"/>
                <w:sz w:val="21"/>
                <w:szCs w:val="21"/>
              </w:rPr>
              <w:pPrChange w:id="12723" w:author="Donovan Goode [2]" w:date="2018-11-09T10:05:00Z">
                <w:pPr>
                  <w:shd w:val="clear" w:color="auto" w:fill="1E1E1E"/>
                  <w:spacing w:line="285" w:lineRule="atLeast"/>
                </w:pPr>
              </w:pPrChange>
            </w:pPr>
            <w:del w:id="12724" w:author="Donovan Goode [2]" w:date="2018-11-09T10:04:00Z">
              <w:r w:rsidRPr="00F84715" w:rsidDel="008B6AF4">
                <w:rPr>
                  <w:rFonts w:ascii="Consolas" w:eastAsia="Times New Roman" w:hAnsi="Consolas" w:cs="Times New Roman"/>
                  <w:color w:val="D7BA7D"/>
                  <w:sz w:val="21"/>
                  <w:szCs w:val="21"/>
                </w:rPr>
                <w:delText xml:space="preserve">  .wc-carousel button.scroll:hover</w:delText>
              </w:r>
              <w:r w:rsidRPr="00F84715" w:rsidDel="008B6AF4">
                <w:rPr>
                  <w:rFonts w:ascii="Consolas" w:eastAsia="Times New Roman" w:hAnsi="Consolas" w:cs="Times New Roman"/>
                  <w:color w:val="D4D4D4"/>
                  <w:sz w:val="21"/>
                  <w:szCs w:val="21"/>
                </w:rPr>
                <w:delText xml:space="preserve"> {</w:delText>
              </w:r>
            </w:del>
          </w:p>
          <w:p w14:paraId="640CCD8A" w14:textId="77777777" w:rsidR="00ED1509" w:rsidRPr="00F84715" w:rsidDel="008B6AF4" w:rsidRDefault="00ED1509">
            <w:pPr>
              <w:pStyle w:val="Heading1Numbered"/>
              <w:rPr>
                <w:del w:id="12725" w:author="Donovan Goode [2]" w:date="2018-11-09T10:04:00Z"/>
                <w:rFonts w:ascii="Consolas" w:eastAsia="Times New Roman" w:hAnsi="Consolas" w:cs="Times New Roman"/>
                <w:color w:val="D4D4D4"/>
                <w:sz w:val="21"/>
                <w:szCs w:val="21"/>
              </w:rPr>
              <w:pPrChange w:id="12726" w:author="Donovan Goode [2]" w:date="2018-11-09T10:05:00Z">
                <w:pPr>
                  <w:shd w:val="clear" w:color="auto" w:fill="1E1E1E"/>
                  <w:spacing w:line="285" w:lineRule="atLeast"/>
                </w:pPr>
              </w:pPrChange>
            </w:pPr>
            <w:del w:id="127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 }</w:delText>
              </w:r>
            </w:del>
          </w:p>
          <w:p w14:paraId="5A360C6F" w14:textId="77777777" w:rsidR="00ED1509" w:rsidRPr="00F84715" w:rsidDel="008B6AF4" w:rsidRDefault="00ED1509">
            <w:pPr>
              <w:pStyle w:val="Heading1Numbered"/>
              <w:rPr>
                <w:del w:id="12728" w:author="Donovan Goode [2]" w:date="2018-11-09T10:04:00Z"/>
                <w:rFonts w:ascii="Consolas" w:eastAsia="Times New Roman" w:hAnsi="Consolas" w:cs="Times New Roman"/>
                <w:color w:val="D4D4D4"/>
                <w:sz w:val="21"/>
                <w:szCs w:val="21"/>
              </w:rPr>
              <w:pPrChange w:id="12729" w:author="Donovan Goode [2]" w:date="2018-11-09T10:05:00Z">
                <w:pPr>
                  <w:shd w:val="clear" w:color="auto" w:fill="1E1E1E"/>
                  <w:spacing w:line="285" w:lineRule="atLeast"/>
                </w:pPr>
              </w:pPrChange>
            </w:pPr>
            <w:del w:id="127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 svg</w:delText>
              </w:r>
              <w:r w:rsidRPr="00F84715" w:rsidDel="008B6AF4">
                <w:rPr>
                  <w:rFonts w:ascii="Consolas" w:eastAsia="Times New Roman" w:hAnsi="Consolas" w:cs="Times New Roman"/>
                  <w:color w:val="D4D4D4"/>
                  <w:sz w:val="21"/>
                  <w:szCs w:val="21"/>
                </w:rPr>
                <w:delText xml:space="preserve"> {</w:delText>
              </w:r>
            </w:del>
          </w:p>
          <w:p w14:paraId="6687EE57" w14:textId="77777777" w:rsidR="00ED1509" w:rsidRPr="00F84715" w:rsidDel="008B6AF4" w:rsidRDefault="00ED1509">
            <w:pPr>
              <w:pStyle w:val="Heading1Numbered"/>
              <w:rPr>
                <w:del w:id="12731" w:author="Donovan Goode [2]" w:date="2018-11-09T10:04:00Z"/>
                <w:rFonts w:ascii="Consolas" w:eastAsia="Times New Roman" w:hAnsi="Consolas" w:cs="Times New Roman"/>
                <w:color w:val="D4D4D4"/>
                <w:sz w:val="21"/>
                <w:szCs w:val="21"/>
              </w:rPr>
              <w:pPrChange w:id="12732" w:author="Donovan Goode [2]" w:date="2018-11-09T10:05:00Z">
                <w:pPr>
                  <w:shd w:val="clear" w:color="auto" w:fill="1E1E1E"/>
                  <w:spacing w:line="285" w:lineRule="atLeast"/>
                </w:pPr>
              </w:pPrChange>
            </w:pPr>
            <w:del w:id="127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07CF6EA7" w14:textId="77777777" w:rsidR="00ED1509" w:rsidRPr="00F84715" w:rsidDel="008B6AF4" w:rsidRDefault="00ED1509">
            <w:pPr>
              <w:pStyle w:val="Heading1Numbered"/>
              <w:rPr>
                <w:del w:id="12734" w:author="Donovan Goode [2]" w:date="2018-11-09T10:04:00Z"/>
                <w:rFonts w:ascii="Consolas" w:eastAsia="Times New Roman" w:hAnsi="Consolas" w:cs="Times New Roman"/>
                <w:color w:val="D4D4D4"/>
                <w:sz w:val="21"/>
                <w:szCs w:val="21"/>
              </w:rPr>
              <w:pPrChange w:id="12735" w:author="Donovan Goode [2]" w:date="2018-11-09T10:05:00Z">
                <w:pPr>
                  <w:shd w:val="clear" w:color="auto" w:fill="1E1E1E"/>
                  <w:spacing w:line="285" w:lineRule="atLeast"/>
                </w:pPr>
              </w:pPrChange>
            </w:pPr>
            <w:del w:id="1273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button.scroll.previous</w:delText>
              </w:r>
              <w:r w:rsidRPr="00F84715" w:rsidDel="008B6AF4">
                <w:rPr>
                  <w:rFonts w:ascii="Consolas" w:eastAsia="Times New Roman" w:hAnsi="Consolas" w:cs="Times New Roman"/>
                  <w:color w:val="D4D4D4"/>
                  <w:sz w:val="21"/>
                  <w:szCs w:val="21"/>
                </w:rPr>
                <w:delText xml:space="preserve"> {</w:delText>
              </w:r>
            </w:del>
          </w:p>
          <w:p w14:paraId="3BD4B77D" w14:textId="77777777" w:rsidR="00ED1509" w:rsidRPr="00F84715" w:rsidDel="008B6AF4" w:rsidRDefault="00ED1509">
            <w:pPr>
              <w:pStyle w:val="Heading1Numbered"/>
              <w:rPr>
                <w:del w:id="12737" w:author="Donovan Goode [2]" w:date="2018-11-09T10:04:00Z"/>
                <w:rFonts w:ascii="Consolas" w:eastAsia="Times New Roman" w:hAnsi="Consolas" w:cs="Times New Roman"/>
                <w:color w:val="D4D4D4"/>
                <w:sz w:val="21"/>
                <w:szCs w:val="21"/>
              </w:rPr>
              <w:pPrChange w:id="12738" w:author="Donovan Goode [2]" w:date="2018-11-09T10:05:00Z">
                <w:pPr>
                  <w:shd w:val="clear" w:color="auto" w:fill="1E1E1E"/>
                  <w:spacing w:line="285" w:lineRule="atLeast"/>
                </w:pPr>
              </w:pPrChange>
            </w:pPr>
            <w:del w:id="1273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6A900070" w14:textId="77777777" w:rsidR="00ED1509" w:rsidRPr="00F84715" w:rsidDel="008B6AF4" w:rsidRDefault="00ED1509">
            <w:pPr>
              <w:pStyle w:val="Heading1Numbered"/>
              <w:rPr>
                <w:del w:id="12740" w:author="Donovan Goode [2]" w:date="2018-11-09T10:04:00Z"/>
                <w:rFonts w:ascii="Consolas" w:eastAsia="Times New Roman" w:hAnsi="Consolas" w:cs="Times New Roman"/>
                <w:color w:val="D4D4D4"/>
                <w:sz w:val="21"/>
                <w:szCs w:val="21"/>
              </w:rPr>
              <w:pPrChange w:id="12741" w:author="Donovan Goode [2]" w:date="2018-11-09T10:05:00Z">
                <w:pPr>
                  <w:shd w:val="clear" w:color="auto" w:fill="1E1E1E"/>
                  <w:spacing w:line="285" w:lineRule="atLeast"/>
                </w:pPr>
              </w:pPrChange>
            </w:pPr>
            <w:del w:id="127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button.scroll.next</w:delText>
              </w:r>
              <w:r w:rsidRPr="00F84715" w:rsidDel="008B6AF4">
                <w:rPr>
                  <w:rFonts w:ascii="Consolas" w:eastAsia="Times New Roman" w:hAnsi="Consolas" w:cs="Times New Roman"/>
                  <w:color w:val="D4D4D4"/>
                  <w:sz w:val="21"/>
                  <w:szCs w:val="21"/>
                </w:rPr>
                <w:delText xml:space="preserve"> {</w:delText>
              </w:r>
            </w:del>
          </w:p>
          <w:p w14:paraId="316DB436" w14:textId="77777777" w:rsidR="00ED1509" w:rsidRPr="00F84715" w:rsidDel="008B6AF4" w:rsidRDefault="00ED1509">
            <w:pPr>
              <w:pStyle w:val="Heading1Numbered"/>
              <w:rPr>
                <w:del w:id="12743" w:author="Donovan Goode [2]" w:date="2018-11-09T10:04:00Z"/>
                <w:rFonts w:ascii="Consolas" w:eastAsia="Times New Roman" w:hAnsi="Consolas" w:cs="Times New Roman"/>
                <w:color w:val="D4D4D4"/>
                <w:sz w:val="21"/>
                <w:szCs w:val="21"/>
              </w:rPr>
              <w:pPrChange w:id="12744" w:author="Donovan Goode [2]" w:date="2018-11-09T10:05:00Z">
                <w:pPr>
                  <w:shd w:val="clear" w:color="auto" w:fill="1E1E1E"/>
                  <w:spacing w:line="285" w:lineRule="atLeast"/>
                </w:pPr>
              </w:pPrChange>
            </w:pPr>
            <w:del w:id="127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58A74831" w14:textId="77777777" w:rsidR="00ED1509" w:rsidRPr="00F84715" w:rsidDel="008B6AF4" w:rsidRDefault="00ED1509">
            <w:pPr>
              <w:pStyle w:val="Heading1Numbered"/>
              <w:rPr>
                <w:del w:id="12746" w:author="Donovan Goode [2]" w:date="2018-11-09T10:04:00Z"/>
                <w:rFonts w:ascii="Consolas" w:eastAsia="Times New Roman" w:hAnsi="Consolas" w:cs="Times New Roman"/>
                <w:color w:val="D4D4D4"/>
                <w:sz w:val="21"/>
                <w:szCs w:val="21"/>
              </w:rPr>
              <w:pPrChange w:id="12747" w:author="Donovan Goode [2]" w:date="2018-11-09T10:05:00Z">
                <w:pPr>
                  <w:shd w:val="clear" w:color="auto" w:fill="1E1E1E"/>
                  <w:spacing w:line="285" w:lineRule="atLeast"/>
                </w:pPr>
              </w:pPrChange>
            </w:pPr>
            <w:del w:id="127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24897212" w14:textId="77777777" w:rsidR="00ED1509" w:rsidRPr="00F84715" w:rsidDel="008B6AF4" w:rsidRDefault="00ED1509">
            <w:pPr>
              <w:pStyle w:val="Heading1Numbered"/>
              <w:rPr>
                <w:del w:id="12749" w:author="Donovan Goode [2]" w:date="2018-11-09T10:04:00Z"/>
                <w:rFonts w:ascii="Consolas" w:eastAsia="Times New Roman" w:hAnsi="Consolas" w:cs="Times New Roman"/>
                <w:color w:val="D4D4D4"/>
                <w:sz w:val="21"/>
                <w:szCs w:val="21"/>
              </w:rPr>
              <w:pPrChange w:id="12750" w:author="Donovan Goode [2]" w:date="2018-11-09T10:05:00Z">
                <w:pPr>
                  <w:shd w:val="clear" w:color="auto" w:fill="1E1E1E"/>
                  <w:spacing w:line="285" w:lineRule="atLeast"/>
                </w:pPr>
              </w:pPrChange>
            </w:pPr>
            <w:del w:id="127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w:delText>
              </w:r>
            </w:del>
          </w:p>
          <w:p w14:paraId="47E9D017" w14:textId="77777777" w:rsidR="00ED1509" w:rsidRPr="00F84715" w:rsidDel="008B6AF4" w:rsidRDefault="00ED1509">
            <w:pPr>
              <w:pStyle w:val="Heading1Numbered"/>
              <w:rPr>
                <w:del w:id="12752" w:author="Donovan Goode [2]" w:date="2018-11-09T10:04:00Z"/>
                <w:rFonts w:ascii="Consolas" w:eastAsia="Times New Roman" w:hAnsi="Consolas" w:cs="Times New Roman"/>
                <w:color w:val="D4D4D4"/>
                <w:sz w:val="21"/>
                <w:szCs w:val="21"/>
              </w:rPr>
              <w:pPrChange w:id="12753" w:author="Donovan Goode [2]" w:date="2018-11-09T10:05:00Z">
                <w:pPr>
                  <w:shd w:val="clear" w:color="auto" w:fill="1E1E1E"/>
                  <w:spacing w:line="285" w:lineRule="atLeast"/>
                </w:pPr>
              </w:pPrChange>
            </w:pPr>
            <w:del w:id="127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6FE0DAFE" w14:textId="77777777" w:rsidR="00ED1509" w:rsidRPr="00F84715" w:rsidDel="008B6AF4" w:rsidRDefault="00ED1509">
            <w:pPr>
              <w:pStyle w:val="Heading1Numbered"/>
              <w:rPr>
                <w:del w:id="12755" w:author="Donovan Goode [2]" w:date="2018-11-09T10:04:00Z"/>
                <w:rFonts w:ascii="Consolas" w:eastAsia="Times New Roman" w:hAnsi="Consolas" w:cs="Times New Roman"/>
                <w:color w:val="D4D4D4"/>
                <w:sz w:val="21"/>
                <w:szCs w:val="21"/>
              </w:rPr>
              <w:pPrChange w:id="12756" w:author="Donovan Goode [2]" w:date="2018-11-09T10:05:00Z">
                <w:pPr>
                  <w:shd w:val="clear" w:color="auto" w:fill="1E1E1E"/>
                  <w:spacing w:line="285" w:lineRule="atLeast"/>
                </w:pPr>
              </w:pPrChange>
            </w:pPr>
            <w:del w:id="127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w:delText>
              </w:r>
            </w:del>
          </w:p>
          <w:p w14:paraId="203E3DE8" w14:textId="77777777" w:rsidR="00ED1509" w:rsidRPr="00F84715" w:rsidDel="008B6AF4" w:rsidRDefault="00ED1509">
            <w:pPr>
              <w:pStyle w:val="Heading1Numbered"/>
              <w:rPr>
                <w:del w:id="12758" w:author="Donovan Goode [2]" w:date="2018-11-09T10:04:00Z"/>
                <w:rFonts w:ascii="Consolas" w:eastAsia="Times New Roman" w:hAnsi="Consolas" w:cs="Times New Roman"/>
                <w:color w:val="D4D4D4"/>
                <w:sz w:val="21"/>
                <w:szCs w:val="21"/>
              </w:rPr>
              <w:pPrChange w:id="12759" w:author="Donovan Goode [2]" w:date="2018-11-09T10:05:00Z">
                <w:pPr>
                  <w:shd w:val="clear" w:color="auto" w:fill="1E1E1E"/>
                  <w:spacing w:line="285" w:lineRule="atLeast"/>
                </w:pPr>
              </w:pPrChange>
            </w:pPr>
            <w:del w:id="127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li:last-child</w:delText>
              </w:r>
              <w:r w:rsidRPr="00F84715" w:rsidDel="008B6AF4">
                <w:rPr>
                  <w:rFonts w:ascii="Consolas" w:eastAsia="Times New Roman" w:hAnsi="Consolas" w:cs="Times New Roman"/>
                  <w:color w:val="D4D4D4"/>
                  <w:sz w:val="21"/>
                  <w:szCs w:val="21"/>
                </w:rPr>
                <w:delText xml:space="preserve"> {</w:delText>
              </w:r>
            </w:del>
          </w:p>
          <w:p w14:paraId="0ED9BC09" w14:textId="77777777" w:rsidR="00ED1509" w:rsidRPr="00F84715" w:rsidDel="008B6AF4" w:rsidRDefault="00ED1509">
            <w:pPr>
              <w:pStyle w:val="Heading1Numbered"/>
              <w:rPr>
                <w:del w:id="12761" w:author="Donovan Goode [2]" w:date="2018-11-09T10:04:00Z"/>
                <w:rFonts w:ascii="Consolas" w:eastAsia="Times New Roman" w:hAnsi="Consolas" w:cs="Times New Roman"/>
                <w:color w:val="D4D4D4"/>
                <w:sz w:val="21"/>
                <w:szCs w:val="21"/>
              </w:rPr>
              <w:pPrChange w:id="12762" w:author="Donovan Goode [2]" w:date="2018-11-09T10:05:00Z">
                <w:pPr>
                  <w:shd w:val="clear" w:color="auto" w:fill="1E1E1E"/>
                  <w:spacing w:line="285" w:lineRule="atLeast"/>
                </w:pPr>
              </w:pPrChange>
            </w:pPr>
            <w:del w:id="127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520F5513" w14:textId="77777777" w:rsidR="00ED1509" w:rsidRPr="00F84715" w:rsidDel="008B6AF4" w:rsidRDefault="00ED1509">
            <w:pPr>
              <w:pStyle w:val="Heading1Numbered"/>
              <w:rPr>
                <w:del w:id="12764" w:author="Donovan Goode [2]" w:date="2018-11-09T10:04:00Z"/>
                <w:rFonts w:ascii="Consolas" w:eastAsia="Times New Roman" w:hAnsi="Consolas" w:cs="Times New Roman"/>
                <w:color w:val="D4D4D4"/>
                <w:sz w:val="21"/>
                <w:szCs w:val="21"/>
              </w:rPr>
              <w:pPrChange w:id="12765" w:author="Donovan Goode [2]" w:date="2018-11-09T10:05:00Z">
                <w:pPr>
                  <w:shd w:val="clear" w:color="auto" w:fill="1E1E1E"/>
                  <w:spacing w:line="285" w:lineRule="atLeast"/>
                </w:pPr>
              </w:pPrChange>
            </w:pPr>
            <w:del w:id="127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li p</w:delText>
              </w:r>
              <w:r w:rsidRPr="00F84715" w:rsidDel="008B6AF4">
                <w:rPr>
                  <w:rFonts w:ascii="Consolas" w:eastAsia="Times New Roman" w:hAnsi="Consolas" w:cs="Times New Roman"/>
                  <w:color w:val="D4D4D4"/>
                  <w:sz w:val="21"/>
                  <w:szCs w:val="21"/>
                </w:rPr>
                <w:delText xml:space="preserve"> {</w:delText>
              </w:r>
            </w:del>
          </w:p>
          <w:p w14:paraId="313F8F66" w14:textId="77777777" w:rsidR="00ED1509" w:rsidRPr="00F84715" w:rsidDel="008B6AF4" w:rsidRDefault="00ED1509">
            <w:pPr>
              <w:pStyle w:val="Heading1Numbered"/>
              <w:rPr>
                <w:del w:id="12767" w:author="Donovan Goode [2]" w:date="2018-11-09T10:04:00Z"/>
                <w:rFonts w:ascii="Consolas" w:eastAsia="Times New Roman" w:hAnsi="Consolas" w:cs="Times New Roman"/>
                <w:color w:val="D4D4D4"/>
                <w:sz w:val="21"/>
                <w:szCs w:val="21"/>
              </w:rPr>
              <w:pPrChange w:id="12768" w:author="Donovan Goode [2]" w:date="2018-11-09T10:05:00Z">
                <w:pPr>
                  <w:shd w:val="clear" w:color="auto" w:fill="1E1E1E"/>
                  <w:spacing w:line="285" w:lineRule="atLeast"/>
                </w:pPr>
              </w:pPrChange>
            </w:pPr>
            <w:del w:id="1276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4em</w:delText>
              </w:r>
              <w:r w:rsidRPr="00F84715" w:rsidDel="008B6AF4">
                <w:rPr>
                  <w:rFonts w:ascii="Consolas" w:eastAsia="Times New Roman" w:hAnsi="Consolas" w:cs="Times New Roman"/>
                  <w:color w:val="D4D4D4"/>
                  <w:sz w:val="21"/>
                  <w:szCs w:val="21"/>
                </w:rPr>
                <w:delText>;</w:delText>
              </w:r>
            </w:del>
          </w:p>
          <w:p w14:paraId="6E6CF932" w14:textId="77777777" w:rsidR="00ED1509" w:rsidRPr="00F84715" w:rsidDel="008B6AF4" w:rsidRDefault="00ED1509">
            <w:pPr>
              <w:pStyle w:val="Heading1Numbered"/>
              <w:rPr>
                <w:del w:id="12770" w:author="Donovan Goode [2]" w:date="2018-11-09T10:04:00Z"/>
                <w:rFonts w:ascii="Consolas" w:eastAsia="Times New Roman" w:hAnsi="Consolas" w:cs="Times New Roman"/>
                <w:color w:val="D4D4D4"/>
                <w:sz w:val="21"/>
                <w:szCs w:val="21"/>
              </w:rPr>
              <w:pPrChange w:id="12771" w:author="Donovan Goode [2]" w:date="2018-11-09T10:05:00Z">
                <w:pPr>
                  <w:shd w:val="clear" w:color="auto" w:fill="1E1E1E"/>
                  <w:spacing w:line="285" w:lineRule="atLeast"/>
                </w:pPr>
              </w:pPrChange>
            </w:pPr>
            <w:del w:id="1277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 }</w:delText>
              </w:r>
            </w:del>
          </w:p>
          <w:p w14:paraId="65A0D565" w14:textId="77777777" w:rsidR="00ED1509" w:rsidRPr="00F84715" w:rsidDel="008B6AF4" w:rsidRDefault="00ED1509">
            <w:pPr>
              <w:pStyle w:val="Heading1Numbered"/>
              <w:rPr>
                <w:del w:id="12773" w:author="Donovan Goode [2]" w:date="2018-11-09T10:04:00Z"/>
                <w:rFonts w:ascii="Consolas" w:eastAsia="Times New Roman" w:hAnsi="Consolas" w:cs="Times New Roman"/>
                <w:color w:val="D4D4D4"/>
                <w:sz w:val="21"/>
                <w:szCs w:val="21"/>
              </w:rPr>
              <w:pPrChange w:id="12774" w:author="Donovan Goode [2]" w:date="2018-11-09T10:05:00Z">
                <w:pPr>
                  <w:shd w:val="clear" w:color="auto" w:fill="1E1E1E"/>
                  <w:spacing w:line="285" w:lineRule="atLeast"/>
                </w:pPr>
              </w:pPrChange>
            </w:pPr>
            <w:del w:id="1277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li .wc-adaptive-card p</w:delText>
              </w:r>
              <w:r w:rsidRPr="00F84715" w:rsidDel="008B6AF4">
                <w:rPr>
                  <w:rFonts w:ascii="Consolas" w:eastAsia="Times New Roman" w:hAnsi="Consolas" w:cs="Times New Roman"/>
                  <w:color w:val="D4D4D4"/>
                  <w:sz w:val="21"/>
                  <w:szCs w:val="21"/>
                </w:rPr>
                <w:delText xml:space="preserve"> {</w:delText>
              </w:r>
            </w:del>
          </w:p>
          <w:p w14:paraId="662762A0" w14:textId="77777777" w:rsidR="00ED1509" w:rsidRPr="00F84715" w:rsidDel="008B6AF4" w:rsidRDefault="00ED1509">
            <w:pPr>
              <w:pStyle w:val="Heading1Numbered"/>
              <w:rPr>
                <w:del w:id="12776" w:author="Donovan Goode [2]" w:date="2018-11-09T10:04:00Z"/>
                <w:rFonts w:ascii="Consolas" w:eastAsia="Times New Roman" w:hAnsi="Consolas" w:cs="Times New Roman"/>
                <w:color w:val="D4D4D4"/>
                <w:sz w:val="21"/>
                <w:szCs w:val="21"/>
              </w:rPr>
              <w:pPrChange w:id="12777" w:author="Donovan Goode [2]" w:date="2018-11-09T10:05:00Z">
                <w:pPr>
                  <w:shd w:val="clear" w:color="auto" w:fill="1E1E1E"/>
                  <w:spacing w:line="285" w:lineRule="atLeast"/>
                </w:pPr>
              </w:pPrChange>
            </w:pPr>
            <w:del w:id="1277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initial</w:delText>
              </w:r>
              <w:r w:rsidRPr="00F84715" w:rsidDel="008B6AF4">
                <w:rPr>
                  <w:rFonts w:ascii="Consolas" w:eastAsia="Times New Roman" w:hAnsi="Consolas" w:cs="Times New Roman"/>
                  <w:color w:val="D4D4D4"/>
                  <w:sz w:val="21"/>
                  <w:szCs w:val="21"/>
                </w:rPr>
                <w:delText>; }</w:delText>
              </w:r>
            </w:del>
          </w:p>
          <w:p w14:paraId="0FFF734A" w14:textId="77777777" w:rsidR="00ED1509" w:rsidRPr="00F84715" w:rsidDel="008B6AF4" w:rsidRDefault="00ED1509">
            <w:pPr>
              <w:pStyle w:val="Heading1Numbered"/>
              <w:rPr>
                <w:del w:id="12779" w:author="Donovan Goode [2]" w:date="2018-11-09T10:04:00Z"/>
                <w:rFonts w:ascii="Consolas" w:eastAsia="Times New Roman" w:hAnsi="Consolas" w:cs="Times New Roman"/>
                <w:color w:val="D4D4D4"/>
                <w:sz w:val="21"/>
                <w:szCs w:val="21"/>
              </w:rPr>
              <w:pPrChange w:id="12780" w:author="Donovan Goode [2]" w:date="2018-11-09T10:05:00Z">
                <w:pPr>
                  <w:shd w:val="clear" w:color="auto" w:fill="1E1E1E"/>
                  <w:spacing w:line="285" w:lineRule="atLeast"/>
                </w:pPr>
              </w:pPrChange>
            </w:pPr>
          </w:p>
          <w:p w14:paraId="55F68538" w14:textId="77777777" w:rsidR="00ED1509" w:rsidRPr="00F84715" w:rsidDel="008B6AF4" w:rsidRDefault="00ED1509">
            <w:pPr>
              <w:pStyle w:val="Heading1Numbered"/>
              <w:rPr>
                <w:del w:id="12781" w:author="Donovan Goode [2]" w:date="2018-11-09T10:04:00Z"/>
                <w:rFonts w:ascii="Consolas" w:eastAsia="Times New Roman" w:hAnsi="Consolas" w:cs="Times New Roman"/>
                <w:color w:val="D4D4D4"/>
                <w:sz w:val="21"/>
                <w:szCs w:val="21"/>
              </w:rPr>
              <w:pPrChange w:id="12782" w:author="Donovan Goode [2]" w:date="2018-11-09T10:05:00Z">
                <w:pPr>
                  <w:shd w:val="clear" w:color="auto" w:fill="1E1E1E"/>
                  <w:spacing w:line="285" w:lineRule="atLeast"/>
                </w:pPr>
              </w:pPrChange>
            </w:pPr>
            <w:del w:id="12783" w:author="Donovan Goode [2]" w:date="2018-11-09T10:04:00Z">
              <w:r w:rsidRPr="00F84715" w:rsidDel="008B6AF4">
                <w:rPr>
                  <w:rFonts w:ascii="Consolas" w:eastAsia="Times New Roman" w:hAnsi="Consolas" w:cs="Times New Roman"/>
                  <w:color w:val="6A9955"/>
                  <w:sz w:val="21"/>
                  <w:szCs w:val="21"/>
                </w:rPr>
                <w:delText>/* from me */</w:delText>
              </w:r>
            </w:del>
          </w:p>
          <w:p w14:paraId="6D619D0B" w14:textId="77777777" w:rsidR="00ED1509" w:rsidRPr="00F84715" w:rsidDel="008B6AF4" w:rsidRDefault="00ED1509">
            <w:pPr>
              <w:pStyle w:val="Heading1Numbered"/>
              <w:rPr>
                <w:del w:id="12784" w:author="Donovan Goode [2]" w:date="2018-11-09T10:04:00Z"/>
                <w:rFonts w:ascii="Consolas" w:eastAsia="Times New Roman" w:hAnsi="Consolas" w:cs="Times New Roman"/>
                <w:color w:val="D4D4D4"/>
                <w:sz w:val="21"/>
                <w:szCs w:val="21"/>
              </w:rPr>
              <w:pPrChange w:id="12785" w:author="Donovan Goode [2]" w:date="2018-11-09T10:05:00Z">
                <w:pPr>
                  <w:shd w:val="clear" w:color="auto" w:fill="1E1E1E"/>
                  <w:spacing w:line="285" w:lineRule="atLeast"/>
                </w:pPr>
              </w:pPrChange>
            </w:pPr>
            <w:del w:id="12786" w:author="Donovan Goode [2]" w:date="2018-11-09T10:04:00Z">
              <w:r w:rsidRPr="00F84715" w:rsidDel="008B6AF4">
                <w:rPr>
                  <w:rFonts w:ascii="Consolas" w:eastAsia="Times New Roman" w:hAnsi="Consolas" w:cs="Times New Roman"/>
                  <w:color w:val="D7BA7D"/>
                  <w:sz w:val="21"/>
                  <w:szCs w:val="21"/>
                </w:rPr>
                <w:delText>.wc-message-from-me</w:delText>
              </w:r>
              <w:r w:rsidRPr="00F84715" w:rsidDel="008B6AF4">
                <w:rPr>
                  <w:rFonts w:ascii="Consolas" w:eastAsia="Times New Roman" w:hAnsi="Consolas" w:cs="Times New Roman"/>
                  <w:color w:val="D4D4D4"/>
                  <w:sz w:val="21"/>
                  <w:szCs w:val="21"/>
                </w:rPr>
                <w:delText xml:space="preserve"> {</w:delText>
              </w:r>
            </w:del>
          </w:p>
          <w:p w14:paraId="54D297D2" w14:textId="77777777" w:rsidR="00ED1509" w:rsidRPr="00F84715" w:rsidDel="008B6AF4" w:rsidRDefault="00ED1509">
            <w:pPr>
              <w:pStyle w:val="Heading1Numbered"/>
              <w:rPr>
                <w:del w:id="12787" w:author="Donovan Goode [2]" w:date="2018-11-09T10:04:00Z"/>
                <w:rFonts w:ascii="Consolas" w:eastAsia="Times New Roman" w:hAnsi="Consolas" w:cs="Times New Roman"/>
                <w:color w:val="D4D4D4"/>
                <w:sz w:val="21"/>
                <w:szCs w:val="21"/>
              </w:rPr>
              <w:pPrChange w:id="12788" w:author="Donovan Goode [2]" w:date="2018-11-09T10:05:00Z">
                <w:pPr>
                  <w:shd w:val="clear" w:color="auto" w:fill="1E1E1E"/>
                  <w:spacing w:line="285" w:lineRule="atLeast"/>
                </w:pPr>
              </w:pPrChange>
            </w:pPr>
            <w:del w:id="1278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2E1731A0" w14:textId="77777777" w:rsidR="00ED1509" w:rsidRPr="00F84715" w:rsidDel="008B6AF4" w:rsidRDefault="00ED1509">
            <w:pPr>
              <w:pStyle w:val="Heading1Numbered"/>
              <w:rPr>
                <w:del w:id="12790" w:author="Donovan Goode [2]" w:date="2018-11-09T10:04:00Z"/>
                <w:rFonts w:ascii="Consolas" w:eastAsia="Times New Roman" w:hAnsi="Consolas" w:cs="Times New Roman"/>
                <w:color w:val="D4D4D4"/>
                <w:sz w:val="21"/>
                <w:szCs w:val="21"/>
              </w:rPr>
              <w:pPrChange w:id="12791" w:author="Donovan Goode [2]" w:date="2018-11-09T10:05:00Z">
                <w:pPr>
                  <w:shd w:val="clear" w:color="auto" w:fill="1E1E1E"/>
                  <w:spacing w:line="285" w:lineRule="atLeast"/>
                </w:pPr>
              </w:pPrChange>
            </w:pPr>
            <w:del w:id="1279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4AD794E6" w14:textId="77777777" w:rsidR="00ED1509" w:rsidRPr="00F84715" w:rsidDel="008B6AF4" w:rsidRDefault="00ED1509">
            <w:pPr>
              <w:pStyle w:val="Heading1Numbered"/>
              <w:rPr>
                <w:del w:id="12793" w:author="Donovan Goode [2]" w:date="2018-11-09T10:04:00Z"/>
                <w:rFonts w:ascii="Consolas" w:eastAsia="Times New Roman" w:hAnsi="Consolas" w:cs="Times New Roman"/>
                <w:color w:val="D4D4D4"/>
                <w:sz w:val="21"/>
                <w:szCs w:val="21"/>
              </w:rPr>
              <w:pPrChange w:id="12794" w:author="Donovan Goode [2]" w:date="2018-11-09T10:05:00Z">
                <w:pPr>
                  <w:shd w:val="clear" w:color="auto" w:fill="1E1E1E"/>
                  <w:spacing w:line="285" w:lineRule="atLeast"/>
                </w:pPr>
              </w:pPrChange>
            </w:pPr>
          </w:p>
          <w:p w14:paraId="4B782A39" w14:textId="77777777" w:rsidR="00ED1509" w:rsidRPr="00F84715" w:rsidDel="008B6AF4" w:rsidRDefault="00ED1509">
            <w:pPr>
              <w:pStyle w:val="Heading1Numbered"/>
              <w:rPr>
                <w:del w:id="12795" w:author="Donovan Goode [2]" w:date="2018-11-09T10:04:00Z"/>
                <w:rFonts w:ascii="Consolas" w:eastAsia="Times New Roman" w:hAnsi="Consolas" w:cs="Times New Roman"/>
                <w:color w:val="D4D4D4"/>
                <w:sz w:val="21"/>
                <w:szCs w:val="21"/>
              </w:rPr>
              <w:pPrChange w:id="12796" w:author="Donovan Goode [2]" w:date="2018-11-09T10:05:00Z">
                <w:pPr>
                  <w:shd w:val="clear" w:color="auto" w:fill="1E1E1E"/>
                  <w:spacing w:line="285" w:lineRule="atLeast"/>
                </w:pPr>
              </w:pPrChange>
            </w:pPr>
            <w:del w:id="12797" w:author="Donovan Goode [2]" w:date="2018-11-09T10:04:00Z">
              <w:r w:rsidRPr="00F84715" w:rsidDel="008B6AF4">
                <w:rPr>
                  <w:rFonts w:ascii="Consolas" w:eastAsia="Times New Roman" w:hAnsi="Consolas" w:cs="Times New Roman"/>
                  <w:color w:val="D7BA7D"/>
                  <w:sz w:val="21"/>
                  <w:szCs w:val="21"/>
                </w:rPr>
                <w:delText>.wc-message-from-me.wc-message-from</w:delText>
              </w:r>
              <w:r w:rsidRPr="00F84715" w:rsidDel="008B6AF4">
                <w:rPr>
                  <w:rFonts w:ascii="Consolas" w:eastAsia="Times New Roman" w:hAnsi="Consolas" w:cs="Times New Roman"/>
                  <w:color w:val="D4D4D4"/>
                  <w:sz w:val="21"/>
                  <w:szCs w:val="21"/>
                </w:rPr>
                <w:delText xml:space="preserve"> {</w:delText>
              </w:r>
            </w:del>
          </w:p>
          <w:p w14:paraId="5BF8B169" w14:textId="77777777" w:rsidR="00ED1509" w:rsidRPr="00F84715" w:rsidDel="008B6AF4" w:rsidRDefault="00ED1509">
            <w:pPr>
              <w:pStyle w:val="Heading1Numbered"/>
              <w:rPr>
                <w:del w:id="12798" w:author="Donovan Goode [2]" w:date="2018-11-09T10:04:00Z"/>
                <w:rFonts w:ascii="Consolas" w:eastAsia="Times New Roman" w:hAnsi="Consolas" w:cs="Times New Roman"/>
                <w:color w:val="D4D4D4"/>
                <w:sz w:val="21"/>
                <w:szCs w:val="21"/>
              </w:rPr>
              <w:pPrChange w:id="12799" w:author="Donovan Goode [2]" w:date="2018-11-09T10:05:00Z">
                <w:pPr>
                  <w:shd w:val="clear" w:color="auto" w:fill="1E1E1E"/>
                  <w:spacing w:line="285" w:lineRule="atLeast"/>
                </w:pPr>
              </w:pPrChange>
            </w:pPr>
            <w:del w:id="128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 }</w:delText>
              </w:r>
            </w:del>
          </w:p>
          <w:p w14:paraId="6EBAE7C7" w14:textId="77777777" w:rsidR="00ED1509" w:rsidRPr="00F84715" w:rsidDel="008B6AF4" w:rsidRDefault="00ED1509">
            <w:pPr>
              <w:pStyle w:val="Heading1Numbered"/>
              <w:rPr>
                <w:del w:id="12801" w:author="Donovan Goode [2]" w:date="2018-11-09T10:04:00Z"/>
                <w:rFonts w:ascii="Consolas" w:eastAsia="Times New Roman" w:hAnsi="Consolas" w:cs="Times New Roman"/>
                <w:color w:val="D4D4D4"/>
                <w:sz w:val="21"/>
                <w:szCs w:val="21"/>
              </w:rPr>
              <w:pPrChange w:id="12802" w:author="Donovan Goode [2]" w:date="2018-11-09T10:05:00Z">
                <w:pPr>
                  <w:shd w:val="clear" w:color="auto" w:fill="1E1E1E"/>
                  <w:spacing w:line="285" w:lineRule="atLeast"/>
                </w:pPr>
              </w:pPrChange>
            </w:pPr>
          </w:p>
          <w:p w14:paraId="135AA6F2" w14:textId="77777777" w:rsidR="00ED1509" w:rsidRPr="00F84715" w:rsidDel="008B6AF4" w:rsidRDefault="00ED1509">
            <w:pPr>
              <w:pStyle w:val="Heading1Numbered"/>
              <w:rPr>
                <w:del w:id="12803" w:author="Donovan Goode [2]" w:date="2018-11-09T10:04:00Z"/>
                <w:rFonts w:ascii="Consolas" w:eastAsia="Times New Roman" w:hAnsi="Consolas" w:cs="Times New Roman"/>
                <w:color w:val="D4D4D4"/>
                <w:sz w:val="21"/>
                <w:szCs w:val="21"/>
              </w:rPr>
              <w:pPrChange w:id="12804" w:author="Donovan Goode [2]" w:date="2018-11-09T10:05:00Z">
                <w:pPr>
                  <w:shd w:val="clear" w:color="auto" w:fill="1E1E1E"/>
                  <w:spacing w:line="285" w:lineRule="atLeast"/>
                </w:pPr>
              </w:pPrChange>
            </w:pPr>
            <w:del w:id="12805" w:author="Donovan Goode [2]" w:date="2018-11-09T10:04:00Z">
              <w:r w:rsidRPr="00F84715" w:rsidDel="008B6AF4">
                <w:rPr>
                  <w:rFonts w:ascii="Consolas" w:eastAsia="Times New Roman" w:hAnsi="Consolas" w:cs="Times New Roman"/>
                  <w:color w:val="D7BA7D"/>
                  <w:sz w:val="21"/>
                  <w:szCs w:val="21"/>
                </w:rPr>
                <w:delText>.wc-message-from-me .wc-message-content</w:delText>
              </w:r>
              <w:r w:rsidRPr="00F84715" w:rsidDel="008B6AF4">
                <w:rPr>
                  <w:rFonts w:ascii="Consolas" w:eastAsia="Times New Roman" w:hAnsi="Consolas" w:cs="Times New Roman"/>
                  <w:color w:val="D4D4D4"/>
                  <w:sz w:val="21"/>
                  <w:szCs w:val="21"/>
                </w:rPr>
                <w:delText xml:space="preserve"> {</w:delText>
              </w:r>
            </w:del>
          </w:p>
          <w:p w14:paraId="17C349E3" w14:textId="77777777" w:rsidR="00ED1509" w:rsidRPr="00F84715" w:rsidDel="008B6AF4" w:rsidRDefault="00ED1509">
            <w:pPr>
              <w:pStyle w:val="Heading1Numbered"/>
              <w:rPr>
                <w:del w:id="12806" w:author="Donovan Goode [2]" w:date="2018-11-09T10:04:00Z"/>
                <w:rFonts w:ascii="Consolas" w:eastAsia="Times New Roman" w:hAnsi="Consolas" w:cs="Times New Roman"/>
                <w:color w:val="D4D4D4"/>
                <w:sz w:val="21"/>
                <w:szCs w:val="21"/>
              </w:rPr>
              <w:pPrChange w:id="12807" w:author="Donovan Goode [2]" w:date="2018-11-09T10:05:00Z">
                <w:pPr>
                  <w:shd w:val="clear" w:color="auto" w:fill="1E1E1E"/>
                  <w:spacing w:line="285" w:lineRule="atLeast"/>
                </w:pPr>
              </w:pPrChange>
            </w:pPr>
            <w:del w:id="128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39F6573E" w14:textId="77777777" w:rsidR="00ED1509" w:rsidRPr="00F84715" w:rsidDel="008B6AF4" w:rsidRDefault="00ED1509">
            <w:pPr>
              <w:pStyle w:val="Heading1Numbered"/>
              <w:rPr>
                <w:del w:id="12809" w:author="Donovan Goode [2]" w:date="2018-11-09T10:04:00Z"/>
                <w:rFonts w:ascii="Consolas" w:eastAsia="Times New Roman" w:hAnsi="Consolas" w:cs="Times New Roman"/>
                <w:color w:val="D4D4D4"/>
                <w:sz w:val="21"/>
                <w:szCs w:val="21"/>
              </w:rPr>
              <w:pPrChange w:id="12810" w:author="Donovan Goode [2]" w:date="2018-11-09T10:05:00Z">
                <w:pPr>
                  <w:shd w:val="clear" w:color="auto" w:fill="1E1E1E"/>
                  <w:spacing w:line="285" w:lineRule="atLeast"/>
                </w:pPr>
              </w:pPrChange>
            </w:pPr>
            <w:del w:id="128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3A7DADD4" w14:textId="77777777" w:rsidR="00ED1509" w:rsidRPr="00F84715" w:rsidDel="008B6AF4" w:rsidRDefault="00ED1509">
            <w:pPr>
              <w:pStyle w:val="Heading1Numbered"/>
              <w:rPr>
                <w:del w:id="12812" w:author="Donovan Goode [2]" w:date="2018-11-09T10:04:00Z"/>
                <w:rFonts w:ascii="Consolas" w:eastAsia="Times New Roman" w:hAnsi="Consolas" w:cs="Times New Roman"/>
                <w:color w:val="D4D4D4"/>
                <w:sz w:val="21"/>
                <w:szCs w:val="21"/>
              </w:rPr>
              <w:pPrChange w:id="12813" w:author="Donovan Goode [2]" w:date="2018-11-09T10:05:00Z">
                <w:pPr>
                  <w:shd w:val="clear" w:color="auto" w:fill="1E1E1E"/>
                  <w:spacing w:line="285" w:lineRule="atLeast"/>
                </w:pPr>
              </w:pPrChange>
            </w:pPr>
          </w:p>
          <w:p w14:paraId="028282B9" w14:textId="77777777" w:rsidR="00ED1509" w:rsidRPr="00F84715" w:rsidDel="008B6AF4" w:rsidRDefault="00ED1509">
            <w:pPr>
              <w:pStyle w:val="Heading1Numbered"/>
              <w:rPr>
                <w:del w:id="12814" w:author="Donovan Goode [2]" w:date="2018-11-09T10:04:00Z"/>
                <w:rFonts w:ascii="Consolas" w:eastAsia="Times New Roman" w:hAnsi="Consolas" w:cs="Times New Roman"/>
                <w:color w:val="D4D4D4"/>
                <w:sz w:val="21"/>
                <w:szCs w:val="21"/>
              </w:rPr>
              <w:pPrChange w:id="12815" w:author="Donovan Goode [2]" w:date="2018-11-09T10:05:00Z">
                <w:pPr>
                  <w:shd w:val="clear" w:color="auto" w:fill="1E1E1E"/>
                  <w:spacing w:line="285" w:lineRule="atLeast"/>
                </w:pPr>
              </w:pPrChange>
            </w:pPr>
            <w:del w:id="12816" w:author="Donovan Goode [2]" w:date="2018-11-09T10:04:00Z">
              <w:r w:rsidRPr="00F84715" w:rsidDel="008B6AF4">
                <w:rPr>
                  <w:rFonts w:ascii="Consolas" w:eastAsia="Times New Roman" w:hAnsi="Consolas" w:cs="Times New Roman"/>
                  <w:color w:val="D7BA7D"/>
                  <w:sz w:val="21"/>
                  <w:szCs w:val="21"/>
                </w:rPr>
                <w:delText>.wc-message-from-me svg.wc-message-callout path</w:delText>
              </w:r>
              <w:r w:rsidRPr="00F84715" w:rsidDel="008B6AF4">
                <w:rPr>
                  <w:rFonts w:ascii="Consolas" w:eastAsia="Times New Roman" w:hAnsi="Consolas" w:cs="Times New Roman"/>
                  <w:color w:val="D4D4D4"/>
                  <w:sz w:val="21"/>
                  <w:szCs w:val="21"/>
                </w:rPr>
                <w:delText xml:space="preserve"> {</w:delText>
              </w:r>
            </w:del>
          </w:p>
          <w:p w14:paraId="63DDAB7A" w14:textId="77777777" w:rsidR="00ED1509" w:rsidRPr="00F84715" w:rsidDel="008B6AF4" w:rsidRDefault="00ED1509">
            <w:pPr>
              <w:pStyle w:val="Heading1Numbered"/>
              <w:rPr>
                <w:del w:id="12817" w:author="Donovan Goode [2]" w:date="2018-11-09T10:04:00Z"/>
                <w:rFonts w:ascii="Consolas" w:eastAsia="Times New Roman" w:hAnsi="Consolas" w:cs="Times New Roman"/>
                <w:color w:val="D4D4D4"/>
                <w:sz w:val="21"/>
                <w:szCs w:val="21"/>
              </w:rPr>
              <w:pPrChange w:id="12818" w:author="Donovan Goode [2]" w:date="2018-11-09T10:05:00Z">
                <w:pPr>
                  <w:shd w:val="clear" w:color="auto" w:fill="1E1E1E"/>
                  <w:spacing w:line="285" w:lineRule="atLeast"/>
                </w:pPr>
              </w:pPrChange>
            </w:pPr>
            <w:del w:id="128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4A0850F9" w14:textId="77777777" w:rsidR="00ED1509" w:rsidRPr="00F84715" w:rsidDel="008B6AF4" w:rsidRDefault="00ED1509">
            <w:pPr>
              <w:pStyle w:val="Heading1Numbered"/>
              <w:rPr>
                <w:del w:id="12820" w:author="Donovan Goode [2]" w:date="2018-11-09T10:04:00Z"/>
                <w:rFonts w:ascii="Consolas" w:eastAsia="Times New Roman" w:hAnsi="Consolas" w:cs="Times New Roman"/>
                <w:color w:val="D4D4D4"/>
                <w:sz w:val="21"/>
                <w:szCs w:val="21"/>
              </w:rPr>
              <w:pPrChange w:id="12821" w:author="Donovan Goode [2]" w:date="2018-11-09T10:05:00Z">
                <w:pPr>
                  <w:shd w:val="clear" w:color="auto" w:fill="1E1E1E"/>
                  <w:spacing w:line="285" w:lineRule="atLeast"/>
                </w:pPr>
              </w:pPrChange>
            </w:pPr>
          </w:p>
          <w:p w14:paraId="3C172F48" w14:textId="77777777" w:rsidR="00ED1509" w:rsidRPr="00F84715" w:rsidDel="008B6AF4" w:rsidRDefault="00ED1509">
            <w:pPr>
              <w:pStyle w:val="Heading1Numbered"/>
              <w:rPr>
                <w:del w:id="12822" w:author="Donovan Goode [2]" w:date="2018-11-09T10:04:00Z"/>
                <w:rFonts w:ascii="Consolas" w:eastAsia="Times New Roman" w:hAnsi="Consolas" w:cs="Times New Roman"/>
                <w:color w:val="D4D4D4"/>
                <w:sz w:val="21"/>
                <w:szCs w:val="21"/>
              </w:rPr>
              <w:pPrChange w:id="12823" w:author="Donovan Goode [2]" w:date="2018-11-09T10:05:00Z">
                <w:pPr>
                  <w:shd w:val="clear" w:color="auto" w:fill="1E1E1E"/>
                  <w:spacing w:line="285" w:lineRule="atLeast"/>
                </w:pPr>
              </w:pPrChange>
            </w:pPr>
            <w:del w:id="12824" w:author="Donovan Goode [2]" w:date="2018-11-09T10:04:00Z">
              <w:r w:rsidRPr="00F84715" w:rsidDel="008B6AF4">
                <w:rPr>
                  <w:rFonts w:ascii="Consolas" w:eastAsia="Times New Roman" w:hAnsi="Consolas" w:cs="Times New Roman"/>
                  <w:color w:val="D7BA7D"/>
                  <w:sz w:val="21"/>
                  <w:szCs w:val="21"/>
                </w:rPr>
                <w:delText>.wc-message-from-me svg.wc-message-callout path.point-left</w:delText>
              </w:r>
              <w:r w:rsidRPr="00F84715" w:rsidDel="008B6AF4">
                <w:rPr>
                  <w:rFonts w:ascii="Consolas" w:eastAsia="Times New Roman" w:hAnsi="Consolas" w:cs="Times New Roman"/>
                  <w:color w:val="D4D4D4"/>
                  <w:sz w:val="21"/>
                  <w:szCs w:val="21"/>
                </w:rPr>
                <w:delText xml:space="preserve"> {</w:delText>
              </w:r>
            </w:del>
          </w:p>
          <w:p w14:paraId="607DBA4A" w14:textId="77777777" w:rsidR="00ED1509" w:rsidRPr="00F84715" w:rsidDel="008B6AF4" w:rsidRDefault="00ED1509">
            <w:pPr>
              <w:pStyle w:val="Heading1Numbered"/>
              <w:rPr>
                <w:del w:id="12825" w:author="Donovan Goode [2]" w:date="2018-11-09T10:04:00Z"/>
                <w:rFonts w:ascii="Consolas" w:eastAsia="Times New Roman" w:hAnsi="Consolas" w:cs="Times New Roman"/>
                <w:color w:val="D4D4D4"/>
                <w:sz w:val="21"/>
                <w:szCs w:val="21"/>
              </w:rPr>
              <w:pPrChange w:id="12826" w:author="Donovan Goode [2]" w:date="2018-11-09T10:05:00Z">
                <w:pPr>
                  <w:shd w:val="clear" w:color="auto" w:fill="1E1E1E"/>
                  <w:spacing w:line="285" w:lineRule="atLeast"/>
                </w:pPr>
              </w:pPrChange>
            </w:pPr>
            <w:del w:id="128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5260A09E" w14:textId="77777777" w:rsidR="00ED1509" w:rsidRPr="00F84715" w:rsidDel="008B6AF4" w:rsidRDefault="00ED1509">
            <w:pPr>
              <w:pStyle w:val="Heading1Numbered"/>
              <w:rPr>
                <w:del w:id="12828" w:author="Donovan Goode [2]" w:date="2018-11-09T10:04:00Z"/>
                <w:rFonts w:ascii="Consolas" w:eastAsia="Times New Roman" w:hAnsi="Consolas" w:cs="Times New Roman"/>
                <w:color w:val="D4D4D4"/>
                <w:sz w:val="21"/>
                <w:szCs w:val="21"/>
              </w:rPr>
              <w:pPrChange w:id="12829" w:author="Donovan Goode [2]" w:date="2018-11-09T10:05:00Z">
                <w:pPr>
                  <w:shd w:val="clear" w:color="auto" w:fill="1E1E1E"/>
                  <w:spacing w:line="285" w:lineRule="atLeast"/>
                </w:pPr>
              </w:pPrChange>
            </w:pPr>
          </w:p>
          <w:p w14:paraId="5FFEB147" w14:textId="77777777" w:rsidR="00ED1509" w:rsidRPr="00F84715" w:rsidDel="008B6AF4" w:rsidRDefault="00ED1509">
            <w:pPr>
              <w:pStyle w:val="Heading1Numbered"/>
              <w:rPr>
                <w:del w:id="12830" w:author="Donovan Goode [2]" w:date="2018-11-09T10:04:00Z"/>
                <w:rFonts w:ascii="Consolas" w:eastAsia="Times New Roman" w:hAnsi="Consolas" w:cs="Times New Roman"/>
                <w:color w:val="D4D4D4"/>
                <w:sz w:val="21"/>
                <w:szCs w:val="21"/>
              </w:rPr>
              <w:pPrChange w:id="12831" w:author="Donovan Goode [2]" w:date="2018-11-09T10:05:00Z">
                <w:pPr>
                  <w:shd w:val="clear" w:color="auto" w:fill="1E1E1E"/>
                  <w:spacing w:line="285" w:lineRule="atLeast"/>
                </w:pPr>
              </w:pPrChange>
            </w:pPr>
            <w:del w:id="12832" w:author="Donovan Goode [2]" w:date="2018-11-09T10:04:00Z">
              <w:r w:rsidRPr="00F84715" w:rsidDel="008B6AF4">
                <w:rPr>
                  <w:rFonts w:ascii="Consolas" w:eastAsia="Times New Roman" w:hAnsi="Consolas" w:cs="Times New Roman"/>
                  <w:color w:val="D7BA7D"/>
                  <w:sz w:val="21"/>
                  <w:szCs w:val="21"/>
                </w:rPr>
                <w:delText>.wc-message-from-me svg.wc-message-callout</w:delText>
              </w:r>
              <w:r w:rsidRPr="00F84715" w:rsidDel="008B6AF4">
                <w:rPr>
                  <w:rFonts w:ascii="Consolas" w:eastAsia="Times New Roman" w:hAnsi="Consolas" w:cs="Times New Roman"/>
                  <w:color w:val="D4D4D4"/>
                  <w:sz w:val="21"/>
                  <w:szCs w:val="21"/>
                </w:rPr>
                <w:delText xml:space="preserve"> {</w:delText>
              </w:r>
            </w:del>
          </w:p>
          <w:p w14:paraId="48E3CF81" w14:textId="77777777" w:rsidR="00ED1509" w:rsidRPr="00F84715" w:rsidDel="008B6AF4" w:rsidRDefault="00ED1509">
            <w:pPr>
              <w:pStyle w:val="Heading1Numbered"/>
              <w:rPr>
                <w:del w:id="12833" w:author="Donovan Goode [2]" w:date="2018-11-09T10:04:00Z"/>
                <w:rFonts w:ascii="Consolas" w:eastAsia="Times New Roman" w:hAnsi="Consolas" w:cs="Times New Roman"/>
                <w:color w:val="D4D4D4"/>
                <w:sz w:val="21"/>
                <w:szCs w:val="21"/>
              </w:rPr>
              <w:pPrChange w:id="12834" w:author="Donovan Goode [2]" w:date="2018-11-09T10:05:00Z">
                <w:pPr>
                  <w:shd w:val="clear" w:color="auto" w:fill="1E1E1E"/>
                  <w:spacing w:line="285" w:lineRule="atLeast"/>
                </w:pPr>
              </w:pPrChange>
            </w:pPr>
            <w:del w:id="1283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669C521D" w14:textId="77777777" w:rsidR="00ED1509" w:rsidRPr="00F84715" w:rsidDel="008B6AF4" w:rsidRDefault="00ED1509">
            <w:pPr>
              <w:pStyle w:val="Heading1Numbered"/>
              <w:rPr>
                <w:del w:id="12836" w:author="Donovan Goode [2]" w:date="2018-11-09T10:04:00Z"/>
                <w:rFonts w:ascii="Consolas" w:eastAsia="Times New Roman" w:hAnsi="Consolas" w:cs="Times New Roman"/>
                <w:color w:val="D4D4D4"/>
                <w:sz w:val="21"/>
                <w:szCs w:val="21"/>
              </w:rPr>
              <w:pPrChange w:id="12837" w:author="Donovan Goode [2]" w:date="2018-11-09T10:05:00Z">
                <w:pPr>
                  <w:shd w:val="clear" w:color="auto" w:fill="1E1E1E"/>
                  <w:spacing w:line="285" w:lineRule="atLeast"/>
                </w:pPr>
              </w:pPrChange>
            </w:pPr>
          </w:p>
          <w:p w14:paraId="160722F7" w14:textId="77777777" w:rsidR="00ED1509" w:rsidRPr="00F84715" w:rsidDel="008B6AF4" w:rsidRDefault="00ED1509">
            <w:pPr>
              <w:pStyle w:val="Heading1Numbered"/>
              <w:rPr>
                <w:del w:id="12838" w:author="Donovan Goode [2]" w:date="2018-11-09T10:04:00Z"/>
                <w:rFonts w:ascii="Consolas" w:eastAsia="Times New Roman" w:hAnsi="Consolas" w:cs="Times New Roman"/>
                <w:color w:val="D4D4D4"/>
                <w:sz w:val="21"/>
                <w:szCs w:val="21"/>
              </w:rPr>
              <w:pPrChange w:id="12839" w:author="Donovan Goode [2]" w:date="2018-11-09T10:05:00Z">
                <w:pPr>
                  <w:shd w:val="clear" w:color="auto" w:fill="1E1E1E"/>
                  <w:spacing w:line="285" w:lineRule="atLeast"/>
                </w:pPr>
              </w:pPrChange>
            </w:pPr>
            <w:del w:id="12840" w:author="Donovan Goode [2]" w:date="2018-11-09T10:04:00Z">
              <w:r w:rsidRPr="00F84715" w:rsidDel="008B6AF4">
                <w:rPr>
                  <w:rFonts w:ascii="Consolas" w:eastAsia="Times New Roman" w:hAnsi="Consolas" w:cs="Times New Roman"/>
                  <w:color w:val="6A9955"/>
                  <w:sz w:val="21"/>
                  <w:szCs w:val="21"/>
                </w:rPr>
                <w:delText>/* from bot */</w:delText>
              </w:r>
            </w:del>
          </w:p>
          <w:p w14:paraId="2AD51DF2" w14:textId="77777777" w:rsidR="00ED1509" w:rsidRPr="00F84715" w:rsidDel="008B6AF4" w:rsidRDefault="00ED1509">
            <w:pPr>
              <w:pStyle w:val="Heading1Numbered"/>
              <w:rPr>
                <w:del w:id="12841" w:author="Donovan Goode [2]" w:date="2018-11-09T10:04:00Z"/>
                <w:rFonts w:ascii="Consolas" w:eastAsia="Times New Roman" w:hAnsi="Consolas" w:cs="Times New Roman"/>
                <w:color w:val="D4D4D4"/>
                <w:sz w:val="21"/>
                <w:szCs w:val="21"/>
              </w:rPr>
              <w:pPrChange w:id="12842" w:author="Donovan Goode [2]" w:date="2018-11-09T10:05:00Z">
                <w:pPr>
                  <w:shd w:val="clear" w:color="auto" w:fill="1E1E1E"/>
                  <w:spacing w:line="285" w:lineRule="atLeast"/>
                </w:pPr>
              </w:pPrChange>
            </w:pPr>
            <w:del w:id="12843" w:author="Donovan Goode [2]" w:date="2018-11-09T10:04:00Z">
              <w:r w:rsidRPr="00F84715" w:rsidDel="008B6AF4">
                <w:rPr>
                  <w:rFonts w:ascii="Consolas" w:eastAsia="Times New Roman" w:hAnsi="Consolas" w:cs="Times New Roman"/>
                  <w:color w:val="D7BA7D"/>
                  <w:sz w:val="21"/>
                  <w:szCs w:val="21"/>
                </w:rPr>
                <w:delText>.wc-message-from-bot</w:delText>
              </w:r>
              <w:r w:rsidRPr="00F84715" w:rsidDel="008B6AF4">
                <w:rPr>
                  <w:rFonts w:ascii="Consolas" w:eastAsia="Times New Roman" w:hAnsi="Consolas" w:cs="Times New Roman"/>
                  <w:color w:val="D4D4D4"/>
                  <w:sz w:val="21"/>
                  <w:szCs w:val="21"/>
                </w:rPr>
                <w:delText xml:space="preserve"> {</w:delText>
              </w:r>
            </w:del>
          </w:p>
          <w:p w14:paraId="4CEA99F1" w14:textId="77777777" w:rsidR="00ED1509" w:rsidRPr="00F84715" w:rsidDel="008B6AF4" w:rsidRDefault="00ED1509">
            <w:pPr>
              <w:pStyle w:val="Heading1Numbered"/>
              <w:rPr>
                <w:del w:id="12844" w:author="Donovan Goode [2]" w:date="2018-11-09T10:04:00Z"/>
                <w:rFonts w:ascii="Consolas" w:eastAsia="Times New Roman" w:hAnsi="Consolas" w:cs="Times New Roman"/>
                <w:color w:val="D4D4D4"/>
                <w:sz w:val="21"/>
                <w:szCs w:val="21"/>
              </w:rPr>
              <w:pPrChange w:id="12845" w:author="Donovan Goode [2]" w:date="2018-11-09T10:05:00Z">
                <w:pPr>
                  <w:shd w:val="clear" w:color="auto" w:fill="1E1E1E"/>
                  <w:spacing w:line="285" w:lineRule="atLeast"/>
                </w:pPr>
              </w:pPrChange>
            </w:pPr>
            <w:del w:id="128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w:delText>
              </w:r>
            </w:del>
          </w:p>
          <w:p w14:paraId="5F2081E6" w14:textId="77777777" w:rsidR="00ED1509" w:rsidRPr="00F84715" w:rsidDel="008B6AF4" w:rsidRDefault="00ED1509">
            <w:pPr>
              <w:pStyle w:val="Heading1Numbered"/>
              <w:rPr>
                <w:del w:id="12847" w:author="Donovan Goode [2]" w:date="2018-11-09T10:04:00Z"/>
                <w:rFonts w:ascii="Consolas" w:eastAsia="Times New Roman" w:hAnsi="Consolas" w:cs="Times New Roman"/>
                <w:color w:val="D4D4D4"/>
                <w:sz w:val="21"/>
                <w:szCs w:val="21"/>
              </w:rPr>
              <w:pPrChange w:id="12848" w:author="Donovan Goode [2]" w:date="2018-11-09T10:05:00Z">
                <w:pPr>
                  <w:shd w:val="clear" w:color="auto" w:fill="1E1E1E"/>
                  <w:spacing w:line="285" w:lineRule="atLeast"/>
                </w:pPr>
              </w:pPrChange>
            </w:pPr>
            <w:del w:id="128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7D243C1A" w14:textId="77777777" w:rsidR="00ED1509" w:rsidRPr="00F84715" w:rsidDel="008B6AF4" w:rsidRDefault="00ED1509">
            <w:pPr>
              <w:pStyle w:val="Heading1Numbered"/>
              <w:rPr>
                <w:del w:id="12850" w:author="Donovan Goode [2]" w:date="2018-11-09T10:04:00Z"/>
                <w:rFonts w:ascii="Consolas" w:eastAsia="Times New Roman" w:hAnsi="Consolas" w:cs="Times New Roman"/>
                <w:color w:val="D4D4D4"/>
                <w:sz w:val="21"/>
                <w:szCs w:val="21"/>
              </w:rPr>
              <w:pPrChange w:id="12851" w:author="Donovan Goode [2]" w:date="2018-11-09T10:05:00Z">
                <w:pPr>
                  <w:shd w:val="clear" w:color="auto" w:fill="1E1E1E"/>
                  <w:spacing w:line="285" w:lineRule="atLeast"/>
                </w:pPr>
              </w:pPrChange>
            </w:pPr>
          </w:p>
          <w:p w14:paraId="7222B2B2" w14:textId="77777777" w:rsidR="00ED1509" w:rsidRPr="00F84715" w:rsidDel="008B6AF4" w:rsidRDefault="00ED1509">
            <w:pPr>
              <w:pStyle w:val="Heading1Numbered"/>
              <w:rPr>
                <w:del w:id="12852" w:author="Donovan Goode [2]" w:date="2018-11-09T10:04:00Z"/>
                <w:rFonts w:ascii="Consolas" w:eastAsia="Times New Roman" w:hAnsi="Consolas" w:cs="Times New Roman"/>
                <w:color w:val="D4D4D4"/>
                <w:sz w:val="21"/>
                <w:szCs w:val="21"/>
              </w:rPr>
              <w:pPrChange w:id="12853" w:author="Donovan Goode [2]" w:date="2018-11-09T10:05:00Z">
                <w:pPr>
                  <w:shd w:val="clear" w:color="auto" w:fill="1E1E1E"/>
                  <w:spacing w:line="285" w:lineRule="atLeast"/>
                </w:pPr>
              </w:pPrChange>
            </w:pPr>
            <w:del w:id="12854" w:author="Donovan Goode [2]" w:date="2018-11-09T10:04:00Z">
              <w:r w:rsidRPr="00F84715" w:rsidDel="008B6AF4">
                <w:rPr>
                  <w:rFonts w:ascii="Consolas" w:eastAsia="Times New Roman" w:hAnsi="Consolas" w:cs="Times New Roman"/>
                  <w:color w:val="D7BA7D"/>
                  <w:sz w:val="21"/>
                  <w:szCs w:val="21"/>
                </w:rPr>
                <w:delText>.wc-message-from-bot .wc-message-content</w:delText>
              </w:r>
              <w:r w:rsidRPr="00F84715" w:rsidDel="008B6AF4">
                <w:rPr>
                  <w:rFonts w:ascii="Consolas" w:eastAsia="Times New Roman" w:hAnsi="Consolas" w:cs="Times New Roman"/>
                  <w:color w:val="D4D4D4"/>
                  <w:sz w:val="21"/>
                  <w:szCs w:val="21"/>
                </w:rPr>
                <w:delText xml:space="preserve"> {</w:delText>
              </w:r>
            </w:del>
          </w:p>
          <w:p w14:paraId="382E3D3E" w14:textId="77777777" w:rsidR="00ED1509" w:rsidRPr="00F84715" w:rsidDel="008B6AF4" w:rsidRDefault="00ED1509">
            <w:pPr>
              <w:pStyle w:val="Heading1Numbered"/>
              <w:rPr>
                <w:del w:id="12855" w:author="Donovan Goode [2]" w:date="2018-11-09T10:04:00Z"/>
                <w:rFonts w:ascii="Consolas" w:eastAsia="Times New Roman" w:hAnsi="Consolas" w:cs="Times New Roman"/>
                <w:color w:val="D4D4D4"/>
                <w:sz w:val="21"/>
                <w:szCs w:val="21"/>
              </w:rPr>
              <w:pPrChange w:id="12856" w:author="Donovan Goode [2]" w:date="2018-11-09T10:05:00Z">
                <w:pPr>
                  <w:shd w:val="clear" w:color="auto" w:fill="1E1E1E"/>
                  <w:spacing w:line="285" w:lineRule="atLeast"/>
                </w:pPr>
              </w:pPrChange>
            </w:pPr>
            <w:del w:id="128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#eceff1</w:delText>
              </w:r>
              <w:r w:rsidRPr="00F84715" w:rsidDel="008B6AF4">
                <w:rPr>
                  <w:rFonts w:ascii="Consolas" w:eastAsia="Times New Roman" w:hAnsi="Consolas" w:cs="Times New Roman"/>
                  <w:color w:val="D4D4D4"/>
                  <w:sz w:val="21"/>
                  <w:szCs w:val="21"/>
                </w:rPr>
                <w:delText>;</w:delText>
              </w:r>
            </w:del>
          </w:p>
          <w:p w14:paraId="60F0409F" w14:textId="77777777" w:rsidR="00ED1509" w:rsidRPr="00F84715" w:rsidDel="008B6AF4" w:rsidRDefault="00ED1509">
            <w:pPr>
              <w:pStyle w:val="Heading1Numbered"/>
              <w:rPr>
                <w:del w:id="12858" w:author="Donovan Goode [2]" w:date="2018-11-09T10:04:00Z"/>
                <w:rFonts w:ascii="Consolas" w:eastAsia="Times New Roman" w:hAnsi="Consolas" w:cs="Times New Roman"/>
                <w:color w:val="D4D4D4"/>
                <w:sz w:val="21"/>
                <w:szCs w:val="21"/>
              </w:rPr>
              <w:pPrChange w:id="12859" w:author="Donovan Goode [2]" w:date="2018-11-09T10:05:00Z">
                <w:pPr>
                  <w:shd w:val="clear" w:color="auto" w:fill="1E1E1E"/>
                  <w:spacing w:line="285" w:lineRule="atLeast"/>
                </w:pPr>
              </w:pPrChange>
            </w:pPr>
            <w:del w:id="128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#000000</w:delText>
              </w:r>
              <w:r w:rsidRPr="00F84715" w:rsidDel="008B6AF4">
                <w:rPr>
                  <w:rFonts w:ascii="Consolas" w:eastAsia="Times New Roman" w:hAnsi="Consolas" w:cs="Times New Roman"/>
                  <w:color w:val="D4D4D4"/>
                  <w:sz w:val="21"/>
                  <w:szCs w:val="21"/>
                </w:rPr>
                <w:delText>; }</w:delText>
              </w:r>
            </w:del>
          </w:p>
          <w:p w14:paraId="7BEC1070" w14:textId="77777777" w:rsidR="00ED1509" w:rsidRPr="00F84715" w:rsidDel="008B6AF4" w:rsidRDefault="00ED1509">
            <w:pPr>
              <w:pStyle w:val="Heading1Numbered"/>
              <w:rPr>
                <w:del w:id="12861" w:author="Donovan Goode [2]" w:date="2018-11-09T10:04:00Z"/>
                <w:rFonts w:ascii="Consolas" w:eastAsia="Times New Roman" w:hAnsi="Consolas" w:cs="Times New Roman"/>
                <w:color w:val="D4D4D4"/>
                <w:sz w:val="21"/>
                <w:szCs w:val="21"/>
              </w:rPr>
              <w:pPrChange w:id="12862" w:author="Donovan Goode [2]" w:date="2018-11-09T10:05:00Z">
                <w:pPr>
                  <w:shd w:val="clear" w:color="auto" w:fill="1E1E1E"/>
                  <w:spacing w:line="285" w:lineRule="atLeast"/>
                </w:pPr>
              </w:pPrChange>
            </w:pPr>
          </w:p>
          <w:p w14:paraId="2A3FA27B" w14:textId="77777777" w:rsidR="00ED1509" w:rsidRPr="00F84715" w:rsidDel="008B6AF4" w:rsidRDefault="00ED1509">
            <w:pPr>
              <w:pStyle w:val="Heading1Numbered"/>
              <w:rPr>
                <w:del w:id="12863" w:author="Donovan Goode [2]" w:date="2018-11-09T10:04:00Z"/>
                <w:rFonts w:ascii="Consolas" w:eastAsia="Times New Roman" w:hAnsi="Consolas" w:cs="Times New Roman"/>
                <w:color w:val="D4D4D4"/>
                <w:sz w:val="21"/>
                <w:szCs w:val="21"/>
              </w:rPr>
              <w:pPrChange w:id="12864" w:author="Donovan Goode [2]" w:date="2018-11-09T10:05:00Z">
                <w:pPr>
                  <w:shd w:val="clear" w:color="auto" w:fill="1E1E1E"/>
                  <w:spacing w:line="285" w:lineRule="atLeast"/>
                </w:pPr>
              </w:pPrChange>
            </w:pPr>
            <w:del w:id="12865" w:author="Donovan Goode [2]" w:date="2018-11-09T10:04:00Z">
              <w:r w:rsidRPr="00F84715" w:rsidDel="008B6AF4">
                <w:rPr>
                  <w:rFonts w:ascii="Consolas" w:eastAsia="Times New Roman" w:hAnsi="Consolas" w:cs="Times New Roman"/>
                  <w:color w:val="D7BA7D"/>
                  <w:sz w:val="21"/>
                  <w:szCs w:val="21"/>
                </w:rPr>
                <w:delText>.wc-message-from-bot svg.wc-message-callout path</w:delText>
              </w:r>
              <w:r w:rsidRPr="00F84715" w:rsidDel="008B6AF4">
                <w:rPr>
                  <w:rFonts w:ascii="Consolas" w:eastAsia="Times New Roman" w:hAnsi="Consolas" w:cs="Times New Roman"/>
                  <w:color w:val="D4D4D4"/>
                  <w:sz w:val="21"/>
                  <w:szCs w:val="21"/>
                </w:rPr>
                <w:delText xml:space="preserve"> {</w:delText>
              </w:r>
            </w:del>
          </w:p>
          <w:p w14:paraId="66492405" w14:textId="77777777" w:rsidR="00ED1509" w:rsidRPr="00F84715" w:rsidDel="008B6AF4" w:rsidRDefault="00ED1509">
            <w:pPr>
              <w:pStyle w:val="Heading1Numbered"/>
              <w:rPr>
                <w:del w:id="12866" w:author="Donovan Goode [2]" w:date="2018-11-09T10:04:00Z"/>
                <w:rFonts w:ascii="Consolas" w:eastAsia="Times New Roman" w:hAnsi="Consolas" w:cs="Times New Roman"/>
                <w:color w:val="D4D4D4"/>
                <w:sz w:val="21"/>
                <w:szCs w:val="21"/>
              </w:rPr>
              <w:pPrChange w:id="12867" w:author="Donovan Goode [2]" w:date="2018-11-09T10:05:00Z">
                <w:pPr>
                  <w:shd w:val="clear" w:color="auto" w:fill="1E1E1E"/>
                  <w:spacing w:line="285" w:lineRule="atLeast"/>
                </w:pPr>
              </w:pPrChange>
            </w:pPr>
            <w:del w:id="1286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#eceff1</w:delText>
              </w:r>
              <w:r w:rsidRPr="00F84715" w:rsidDel="008B6AF4">
                <w:rPr>
                  <w:rFonts w:ascii="Consolas" w:eastAsia="Times New Roman" w:hAnsi="Consolas" w:cs="Times New Roman"/>
                  <w:color w:val="D4D4D4"/>
                  <w:sz w:val="21"/>
                  <w:szCs w:val="21"/>
                </w:rPr>
                <w:delText>; }</w:delText>
              </w:r>
            </w:del>
          </w:p>
          <w:p w14:paraId="1EF7BDC4" w14:textId="77777777" w:rsidR="00ED1509" w:rsidRPr="00F84715" w:rsidDel="008B6AF4" w:rsidRDefault="00ED1509">
            <w:pPr>
              <w:pStyle w:val="Heading1Numbered"/>
              <w:rPr>
                <w:del w:id="12869" w:author="Donovan Goode [2]" w:date="2018-11-09T10:04:00Z"/>
                <w:rFonts w:ascii="Consolas" w:eastAsia="Times New Roman" w:hAnsi="Consolas" w:cs="Times New Roman"/>
                <w:color w:val="D4D4D4"/>
                <w:sz w:val="21"/>
                <w:szCs w:val="21"/>
              </w:rPr>
              <w:pPrChange w:id="12870" w:author="Donovan Goode [2]" w:date="2018-11-09T10:05:00Z">
                <w:pPr>
                  <w:shd w:val="clear" w:color="auto" w:fill="1E1E1E"/>
                  <w:spacing w:line="285" w:lineRule="atLeast"/>
                </w:pPr>
              </w:pPrChange>
            </w:pPr>
          </w:p>
          <w:p w14:paraId="2137DBE6" w14:textId="77777777" w:rsidR="00ED1509" w:rsidRPr="00F84715" w:rsidDel="008B6AF4" w:rsidRDefault="00ED1509">
            <w:pPr>
              <w:pStyle w:val="Heading1Numbered"/>
              <w:rPr>
                <w:del w:id="12871" w:author="Donovan Goode [2]" w:date="2018-11-09T10:04:00Z"/>
                <w:rFonts w:ascii="Consolas" w:eastAsia="Times New Roman" w:hAnsi="Consolas" w:cs="Times New Roman"/>
                <w:color w:val="D4D4D4"/>
                <w:sz w:val="21"/>
                <w:szCs w:val="21"/>
              </w:rPr>
              <w:pPrChange w:id="12872" w:author="Donovan Goode [2]" w:date="2018-11-09T10:05:00Z">
                <w:pPr>
                  <w:shd w:val="clear" w:color="auto" w:fill="1E1E1E"/>
                  <w:spacing w:line="285" w:lineRule="atLeast"/>
                </w:pPr>
              </w:pPrChange>
            </w:pPr>
            <w:del w:id="12873" w:author="Donovan Goode [2]" w:date="2018-11-09T10:04:00Z">
              <w:r w:rsidRPr="00F84715" w:rsidDel="008B6AF4">
                <w:rPr>
                  <w:rFonts w:ascii="Consolas" w:eastAsia="Times New Roman" w:hAnsi="Consolas" w:cs="Times New Roman"/>
                  <w:color w:val="D7BA7D"/>
                  <w:sz w:val="21"/>
                  <w:szCs w:val="21"/>
                </w:rPr>
                <w:delText>.wc-message-from-bot svg.wc-message-callout path.point-right</w:delText>
              </w:r>
              <w:r w:rsidRPr="00F84715" w:rsidDel="008B6AF4">
                <w:rPr>
                  <w:rFonts w:ascii="Consolas" w:eastAsia="Times New Roman" w:hAnsi="Consolas" w:cs="Times New Roman"/>
                  <w:color w:val="D4D4D4"/>
                  <w:sz w:val="21"/>
                  <w:szCs w:val="21"/>
                </w:rPr>
                <w:delText xml:space="preserve"> {</w:delText>
              </w:r>
            </w:del>
          </w:p>
          <w:p w14:paraId="76FBDC45" w14:textId="77777777" w:rsidR="00ED1509" w:rsidRPr="00F84715" w:rsidDel="008B6AF4" w:rsidRDefault="00ED1509">
            <w:pPr>
              <w:pStyle w:val="Heading1Numbered"/>
              <w:rPr>
                <w:del w:id="12874" w:author="Donovan Goode [2]" w:date="2018-11-09T10:04:00Z"/>
                <w:rFonts w:ascii="Consolas" w:eastAsia="Times New Roman" w:hAnsi="Consolas" w:cs="Times New Roman"/>
                <w:color w:val="D4D4D4"/>
                <w:sz w:val="21"/>
                <w:szCs w:val="21"/>
              </w:rPr>
              <w:pPrChange w:id="12875" w:author="Donovan Goode [2]" w:date="2018-11-09T10:05:00Z">
                <w:pPr>
                  <w:shd w:val="clear" w:color="auto" w:fill="1E1E1E"/>
                  <w:spacing w:line="285" w:lineRule="atLeast"/>
                </w:pPr>
              </w:pPrChange>
            </w:pPr>
            <w:del w:id="128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373E3B7A" w14:textId="77777777" w:rsidR="00ED1509" w:rsidRPr="00F84715" w:rsidDel="008B6AF4" w:rsidRDefault="00ED1509">
            <w:pPr>
              <w:pStyle w:val="Heading1Numbered"/>
              <w:rPr>
                <w:del w:id="12877" w:author="Donovan Goode [2]" w:date="2018-11-09T10:04:00Z"/>
                <w:rFonts w:ascii="Consolas" w:eastAsia="Times New Roman" w:hAnsi="Consolas" w:cs="Times New Roman"/>
                <w:color w:val="D4D4D4"/>
                <w:sz w:val="21"/>
                <w:szCs w:val="21"/>
              </w:rPr>
              <w:pPrChange w:id="12878" w:author="Donovan Goode [2]" w:date="2018-11-09T10:05:00Z">
                <w:pPr>
                  <w:shd w:val="clear" w:color="auto" w:fill="1E1E1E"/>
                  <w:spacing w:line="285" w:lineRule="atLeast"/>
                </w:pPr>
              </w:pPrChange>
            </w:pPr>
          </w:p>
          <w:p w14:paraId="697C8D43" w14:textId="77777777" w:rsidR="00ED1509" w:rsidRPr="00F84715" w:rsidDel="008B6AF4" w:rsidRDefault="00ED1509">
            <w:pPr>
              <w:pStyle w:val="Heading1Numbered"/>
              <w:rPr>
                <w:del w:id="12879" w:author="Donovan Goode [2]" w:date="2018-11-09T10:04:00Z"/>
                <w:rFonts w:ascii="Consolas" w:eastAsia="Times New Roman" w:hAnsi="Consolas" w:cs="Times New Roman"/>
                <w:color w:val="D4D4D4"/>
                <w:sz w:val="21"/>
                <w:szCs w:val="21"/>
              </w:rPr>
              <w:pPrChange w:id="12880" w:author="Donovan Goode [2]" w:date="2018-11-09T10:05:00Z">
                <w:pPr>
                  <w:shd w:val="clear" w:color="auto" w:fill="1E1E1E"/>
                  <w:spacing w:line="285" w:lineRule="atLeast"/>
                </w:pPr>
              </w:pPrChange>
            </w:pPr>
            <w:del w:id="12881" w:author="Donovan Goode [2]" w:date="2018-11-09T10:04:00Z">
              <w:r w:rsidRPr="00F84715" w:rsidDel="008B6AF4">
                <w:rPr>
                  <w:rFonts w:ascii="Consolas" w:eastAsia="Times New Roman" w:hAnsi="Consolas" w:cs="Times New Roman"/>
                  <w:color w:val="D7BA7D"/>
                  <w:sz w:val="21"/>
                  <w:szCs w:val="21"/>
                </w:rPr>
                <w:delText>.wc-message-from-bot svg.wc-message-callout</w:delText>
              </w:r>
              <w:r w:rsidRPr="00F84715" w:rsidDel="008B6AF4">
                <w:rPr>
                  <w:rFonts w:ascii="Consolas" w:eastAsia="Times New Roman" w:hAnsi="Consolas" w:cs="Times New Roman"/>
                  <w:color w:val="D4D4D4"/>
                  <w:sz w:val="21"/>
                  <w:szCs w:val="21"/>
                </w:rPr>
                <w:delText xml:space="preserve"> {</w:delText>
              </w:r>
            </w:del>
          </w:p>
          <w:p w14:paraId="6A442A4A" w14:textId="77777777" w:rsidR="00ED1509" w:rsidRPr="00F84715" w:rsidDel="008B6AF4" w:rsidRDefault="00ED1509">
            <w:pPr>
              <w:pStyle w:val="Heading1Numbered"/>
              <w:rPr>
                <w:del w:id="12882" w:author="Donovan Goode [2]" w:date="2018-11-09T10:04:00Z"/>
                <w:rFonts w:ascii="Consolas" w:eastAsia="Times New Roman" w:hAnsi="Consolas" w:cs="Times New Roman"/>
                <w:color w:val="D4D4D4"/>
                <w:sz w:val="21"/>
                <w:szCs w:val="21"/>
              </w:rPr>
              <w:pPrChange w:id="12883" w:author="Donovan Goode [2]" w:date="2018-11-09T10:05:00Z">
                <w:pPr>
                  <w:shd w:val="clear" w:color="auto" w:fill="1E1E1E"/>
                  <w:spacing w:line="285" w:lineRule="atLeast"/>
                </w:pPr>
              </w:pPrChange>
            </w:pPr>
            <w:del w:id="1288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541748C0" w14:textId="77777777" w:rsidR="00ED1509" w:rsidRPr="00F84715" w:rsidDel="008B6AF4" w:rsidRDefault="00ED1509">
            <w:pPr>
              <w:pStyle w:val="Heading1Numbered"/>
              <w:rPr>
                <w:del w:id="12885" w:author="Donovan Goode [2]" w:date="2018-11-09T10:04:00Z"/>
                <w:rFonts w:ascii="Consolas" w:eastAsia="Times New Roman" w:hAnsi="Consolas" w:cs="Times New Roman"/>
                <w:color w:val="D4D4D4"/>
                <w:sz w:val="21"/>
                <w:szCs w:val="21"/>
              </w:rPr>
              <w:pPrChange w:id="12886" w:author="Donovan Goode [2]" w:date="2018-11-09T10:05:00Z">
                <w:pPr>
                  <w:shd w:val="clear" w:color="auto" w:fill="1E1E1E"/>
                  <w:spacing w:line="285" w:lineRule="atLeast"/>
                </w:pPr>
              </w:pPrChange>
            </w:pPr>
          </w:p>
          <w:p w14:paraId="1C4ECEDC" w14:textId="77777777" w:rsidR="00ED1509" w:rsidRPr="00F84715" w:rsidDel="008B6AF4" w:rsidRDefault="00ED1509">
            <w:pPr>
              <w:pStyle w:val="Heading1Numbered"/>
              <w:rPr>
                <w:del w:id="12887" w:author="Donovan Goode [2]" w:date="2018-11-09T10:04:00Z"/>
                <w:rFonts w:ascii="Consolas" w:eastAsia="Times New Roman" w:hAnsi="Consolas" w:cs="Times New Roman"/>
                <w:color w:val="D4D4D4"/>
                <w:sz w:val="21"/>
                <w:szCs w:val="21"/>
              </w:rPr>
              <w:pPrChange w:id="12888" w:author="Donovan Goode [2]" w:date="2018-11-09T10:05:00Z">
                <w:pPr>
                  <w:shd w:val="clear" w:color="auto" w:fill="1E1E1E"/>
                  <w:spacing w:line="285" w:lineRule="atLeast"/>
                </w:pPr>
              </w:pPrChange>
            </w:pPr>
            <w:del w:id="12889" w:author="Donovan Goode [2]" w:date="2018-11-09T10:04:00Z">
              <w:r w:rsidRPr="00F84715" w:rsidDel="008B6AF4">
                <w:rPr>
                  <w:rFonts w:ascii="Consolas" w:eastAsia="Times New Roman" w:hAnsi="Consolas" w:cs="Times New Roman"/>
                  <w:color w:val="6A9955"/>
                  <w:sz w:val="21"/>
                  <w:szCs w:val="21"/>
                </w:rPr>
                <w:delText>/* console */</w:delText>
              </w:r>
            </w:del>
          </w:p>
          <w:p w14:paraId="166290FC" w14:textId="77777777" w:rsidR="00ED1509" w:rsidRPr="00F84715" w:rsidDel="008B6AF4" w:rsidRDefault="00ED1509">
            <w:pPr>
              <w:pStyle w:val="Heading1Numbered"/>
              <w:rPr>
                <w:del w:id="12890" w:author="Donovan Goode [2]" w:date="2018-11-09T10:04:00Z"/>
                <w:rFonts w:ascii="Consolas" w:eastAsia="Times New Roman" w:hAnsi="Consolas" w:cs="Times New Roman"/>
                <w:color w:val="D4D4D4"/>
                <w:sz w:val="21"/>
                <w:szCs w:val="21"/>
              </w:rPr>
              <w:pPrChange w:id="12891" w:author="Donovan Goode [2]" w:date="2018-11-09T10:05:00Z">
                <w:pPr>
                  <w:shd w:val="clear" w:color="auto" w:fill="1E1E1E"/>
                  <w:spacing w:line="285" w:lineRule="atLeast"/>
                </w:pPr>
              </w:pPrChange>
            </w:pPr>
            <w:del w:id="12892" w:author="Donovan Goode [2]" w:date="2018-11-09T10:04:00Z">
              <w:r w:rsidRPr="00F84715" w:rsidDel="008B6AF4">
                <w:rPr>
                  <w:rFonts w:ascii="Consolas" w:eastAsia="Times New Roman" w:hAnsi="Consolas" w:cs="Times New Roman"/>
                  <w:color w:val="D7BA7D"/>
                  <w:sz w:val="21"/>
                  <w:szCs w:val="21"/>
                </w:rPr>
                <w:delText>.wc-console</w:delText>
              </w:r>
              <w:r w:rsidRPr="00F84715" w:rsidDel="008B6AF4">
                <w:rPr>
                  <w:rFonts w:ascii="Consolas" w:eastAsia="Times New Roman" w:hAnsi="Consolas" w:cs="Times New Roman"/>
                  <w:color w:val="D4D4D4"/>
                  <w:sz w:val="21"/>
                  <w:szCs w:val="21"/>
                </w:rPr>
                <w:delText xml:space="preserve"> {</w:delText>
              </w:r>
            </w:del>
          </w:p>
          <w:p w14:paraId="5E60DCD3" w14:textId="77777777" w:rsidR="00ED1509" w:rsidRPr="00F84715" w:rsidDel="008B6AF4" w:rsidRDefault="00ED1509">
            <w:pPr>
              <w:pStyle w:val="Heading1Numbered"/>
              <w:rPr>
                <w:del w:id="12893" w:author="Donovan Goode [2]" w:date="2018-11-09T10:04:00Z"/>
                <w:rFonts w:ascii="Consolas" w:eastAsia="Times New Roman" w:hAnsi="Consolas" w:cs="Times New Roman"/>
                <w:color w:val="D4D4D4"/>
                <w:sz w:val="21"/>
                <w:szCs w:val="21"/>
              </w:rPr>
              <w:pPrChange w:id="12894" w:author="Donovan Goode [2]" w:date="2018-11-09T10:05:00Z">
                <w:pPr>
                  <w:shd w:val="clear" w:color="auto" w:fill="1E1E1E"/>
                  <w:spacing w:line="285" w:lineRule="atLeast"/>
                </w:pPr>
              </w:pPrChange>
            </w:pPr>
            <w:del w:id="1289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w:delText>
              </w:r>
            </w:del>
          </w:p>
          <w:p w14:paraId="45047D38" w14:textId="77777777" w:rsidR="00ED1509" w:rsidRPr="00F84715" w:rsidDel="008B6AF4" w:rsidRDefault="00ED1509">
            <w:pPr>
              <w:pStyle w:val="Heading1Numbered"/>
              <w:rPr>
                <w:del w:id="12896" w:author="Donovan Goode [2]" w:date="2018-11-09T10:04:00Z"/>
                <w:rFonts w:ascii="Consolas" w:eastAsia="Times New Roman" w:hAnsi="Consolas" w:cs="Times New Roman"/>
                <w:color w:val="D4D4D4"/>
                <w:sz w:val="21"/>
                <w:szCs w:val="21"/>
              </w:rPr>
              <w:pPrChange w:id="12897" w:author="Donovan Goode [2]" w:date="2018-11-09T10:05:00Z">
                <w:pPr>
                  <w:shd w:val="clear" w:color="auto" w:fill="1E1E1E"/>
                  <w:spacing w:line="285" w:lineRule="atLeast"/>
                </w:pPr>
              </w:pPrChange>
            </w:pPr>
            <w:del w:id="1289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8449CC4" w14:textId="77777777" w:rsidR="00ED1509" w:rsidRPr="00F84715" w:rsidDel="008B6AF4" w:rsidRDefault="00ED1509">
            <w:pPr>
              <w:pStyle w:val="Heading1Numbered"/>
              <w:rPr>
                <w:del w:id="12899" w:author="Donovan Goode [2]" w:date="2018-11-09T10:04:00Z"/>
                <w:rFonts w:ascii="Consolas" w:eastAsia="Times New Roman" w:hAnsi="Consolas" w:cs="Times New Roman"/>
                <w:color w:val="D4D4D4"/>
                <w:sz w:val="21"/>
                <w:szCs w:val="21"/>
              </w:rPr>
              <w:pPrChange w:id="12900" w:author="Donovan Goode [2]" w:date="2018-11-09T10:05:00Z">
                <w:pPr>
                  <w:shd w:val="clear" w:color="auto" w:fill="1E1E1E"/>
                  <w:spacing w:line="285" w:lineRule="atLeast"/>
                </w:pPr>
              </w:pPrChange>
            </w:pPr>
            <w:del w:id="1290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border-box</w:delText>
              </w:r>
              <w:r w:rsidRPr="00F84715" w:rsidDel="008B6AF4">
                <w:rPr>
                  <w:rFonts w:ascii="Consolas" w:eastAsia="Times New Roman" w:hAnsi="Consolas" w:cs="Times New Roman"/>
                  <w:color w:val="D4D4D4"/>
                  <w:sz w:val="21"/>
                  <w:szCs w:val="21"/>
                </w:rPr>
                <w:delText>;</w:delText>
              </w:r>
            </w:del>
          </w:p>
          <w:p w14:paraId="5B3EF9B9" w14:textId="77777777" w:rsidR="00ED1509" w:rsidRPr="00F84715" w:rsidDel="008B6AF4" w:rsidRDefault="00ED1509">
            <w:pPr>
              <w:pStyle w:val="Heading1Numbered"/>
              <w:rPr>
                <w:del w:id="12902" w:author="Donovan Goode [2]" w:date="2018-11-09T10:04:00Z"/>
                <w:rFonts w:ascii="Consolas" w:eastAsia="Times New Roman" w:hAnsi="Consolas" w:cs="Times New Roman"/>
                <w:color w:val="D4D4D4"/>
                <w:sz w:val="21"/>
                <w:szCs w:val="21"/>
              </w:rPr>
              <w:pPrChange w:id="12903" w:author="Donovan Goode [2]" w:date="2018-11-09T10:05:00Z">
                <w:pPr>
                  <w:shd w:val="clear" w:color="auto" w:fill="1E1E1E"/>
                  <w:spacing w:line="285" w:lineRule="atLeast"/>
                </w:pPr>
              </w:pPrChange>
            </w:pPr>
            <w:del w:id="1290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19FF04FA" w14:textId="77777777" w:rsidR="00ED1509" w:rsidRPr="00F84715" w:rsidDel="008B6AF4" w:rsidRDefault="00ED1509">
            <w:pPr>
              <w:pStyle w:val="Heading1Numbered"/>
              <w:rPr>
                <w:del w:id="12905" w:author="Donovan Goode [2]" w:date="2018-11-09T10:04:00Z"/>
                <w:rFonts w:ascii="Consolas" w:eastAsia="Times New Roman" w:hAnsi="Consolas" w:cs="Times New Roman"/>
                <w:color w:val="D4D4D4"/>
                <w:sz w:val="21"/>
                <w:szCs w:val="21"/>
              </w:rPr>
              <w:pPrChange w:id="12906" w:author="Donovan Goode [2]" w:date="2018-11-09T10:05:00Z">
                <w:pPr>
                  <w:shd w:val="clear" w:color="auto" w:fill="1E1E1E"/>
                  <w:spacing w:line="285" w:lineRule="atLeast"/>
                </w:pPr>
              </w:pPrChange>
            </w:pPr>
            <w:del w:id="1290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76EAB55" w14:textId="77777777" w:rsidR="00ED1509" w:rsidRPr="00F84715" w:rsidDel="008B6AF4" w:rsidRDefault="00ED1509">
            <w:pPr>
              <w:pStyle w:val="Heading1Numbered"/>
              <w:rPr>
                <w:del w:id="12908" w:author="Donovan Goode [2]" w:date="2018-11-09T10:04:00Z"/>
                <w:rFonts w:ascii="Consolas" w:eastAsia="Times New Roman" w:hAnsi="Consolas" w:cs="Times New Roman"/>
                <w:color w:val="D4D4D4"/>
                <w:sz w:val="21"/>
                <w:szCs w:val="21"/>
              </w:rPr>
              <w:pPrChange w:id="12909" w:author="Donovan Goode [2]" w:date="2018-11-09T10:05:00Z">
                <w:pPr>
                  <w:shd w:val="clear" w:color="auto" w:fill="1E1E1E"/>
                  <w:spacing w:line="285" w:lineRule="atLeast"/>
                </w:pPr>
              </w:pPrChange>
            </w:pPr>
            <w:del w:id="1291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BAFC4C8" w14:textId="77777777" w:rsidR="00ED1509" w:rsidRPr="00F84715" w:rsidDel="008B6AF4" w:rsidRDefault="00ED1509">
            <w:pPr>
              <w:pStyle w:val="Heading1Numbered"/>
              <w:rPr>
                <w:del w:id="12911" w:author="Donovan Goode [2]" w:date="2018-11-09T10:04:00Z"/>
                <w:rFonts w:ascii="Consolas" w:eastAsia="Times New Roman" w:hAnsi="Consolas" w:cs="Times New Roman"/>
                <w:color w:val="D4D4D4"/>
                <w:sz w:val="21"/>
                <w:szCs w:val="21"/>
              </w:rPr>
              <w:pPrChange w:id="12912" w:author="Donovan Goode [2]" w:date="2018-11-09T10:05:00Z">
                <w:pPr>
                  <w:shd w:val="clear" w:color="auto" w:fill="1E1E1E"/>
                  <w:spacing w:line="285" w:lineRule="atLeast"/>
                </w:pPr>
              </w:pPrChange>
            </w:pPr>
            <w:del w:id="1291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11CEB85" w14:textId="77777777" w:rsidR="00ED1509" w:rsidRPr="00F84715" w:rsidDel="008B6AF4" w:rsidRDefault="00ED1509">
            <w:pPr>
              <w:pStyle w:val="Heading1Numbered"/>
              <w:rPr>
                <w:del w:id="12914" w:author="Donovan Goode [2]" w:date="2018-11-09T10:04:00Z"/>
                <w:rFonts w:ascii="Consolas" w:eastAsia="Times New Roman" w:hAnsi="Consolas" w:cs="Times New Roman"/>
                <w:color w:val="D4D4D4"/>
                <w:sz w:val="21"/>
                <w:szCs w:val="21"/>
              </w:rPr>
              <w:pPrChange w:id="12915" w:author="Donovan Goode [2]" w:date="2018-11-09T10:05:00Z">
                <w:pPr>
                  <w:shd w:val="clear" w:color="auto" w:fill="1E1E1E"/>
                  <w:spacing w:line="285" w:lineRule="atLeast"/>
                </w:pPr>
              </w:pPrChange>
            </w:pPr>
            <w:del w:id="1291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.wc-upload,</w:delText>
              </w:r>
            </w:del>
          </w:p>
          <w:p w14:paraId="0D84365F" w14:textId="77777777" w:rsidR="00ED1509" w:rsidRPr="00F84715" w:rsidDel="008B6AF4" w:rsidRDefault="00ED1509">
            <w:pPr>
              <w:pStyle w:val="Heading1Numbered"/>
              <w:rPr>
                <w:del w:id="12917" w:author="Donovan Goode [2]" w:date="2018-11-09T10:04:00Z"/>
                <w:rFonts w:ascii="Consolas" w:eastAsia="Times New Roman" w:hAnsi="Consolas" w:cs="Times New Roman"/>
                <w:color w:val="D4D4D4"/>
                <w:sz w:val="21"/>
                <w:szCs w:val="21"/>
              </w:rPr>
              <w:pPrChange w:id="12918" w:author="Donovan Goode [2]" w:date="2018-11-09T10:05:00Z">
                <w:pPr>
                  <w:shd w:val="clear" w:color="auto" w:fill="1E1E1E"/>
                  <w:spacing w:line="285" w:lineRule="atLeast"/>
                </w:pPr>
              </w:pPrChange>
            </w:pPr>
            <w:del w:id="12919" w:author="Donovan Goode [2]"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.wc-textbox,</w:delText>
              </w:r>
            </w:del>
          </w:p>
          <w:p w14:paraId="242680F4" w14:textId="77777777" w:rsidR="00ED1509" w:rsidRPr="00F84715" w:rsidDel="008B6AF4" w:rsidRDefault="00ED1509">
            <w:pPr>
              <w:pStyle w:val="Heading1Numbered"/>
              <w:rPr>
                <w:del w:id="12920" w:author="Donovan Goode [2]" w:date="2018-11-09T10:04:00Z"/>
                <w:rFonts w:ascii="Consolas" w:eastAsia="Times New Roman" w:hAnsi="Consolas" w:cs="Times New Roman"/>
                <w:color w:val="D4D4D4"/>
                <w:sz w:val="21"/>
                <w:szCs w:val="21"/>
              </w:rPr>
              <w:pPrChange w:id="12921" w:author="Donovan Goode [2]" w:date="2018-11-09T10:05:00Z">
                <w:pPr>
                  <w:shd w:val="clear" w:color="auto" w:fill="1E1E1E"/>
                  <w:spacing w:line="285" w:lineRule="atLeast"/>
                </w:pPr>
              </w:pPrChange>
            </w:pPr>
            <w:del w:id="12922" w:author="Donovan Goode [2]"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.wc-send,</w:delText>
              </w:r>
            </w:del>
          </w:p>
          <w:p w14:paraId="742DCB15" w14:textId="77777777" w:rsidR="00ED1509" w:rsidRPr="00F84715" w:rsidDel="008B6AF4" w:rsidRDefault="00ED1509">
            <w:pPr>
              <w:pStyle w:val="Heading1Numbered"/>
              <w:rPr>
                <w:del w:id="12923" w:author="Donovan Goode [2]" w:date="2018-11-09T10:04:00Z"/>
                <w:rFonts w:ascii="Consolas" w:eastAsia="Times New Roman" w:hAnsi="Consolas" w:cs="Times New Roman"/>
                <w:color w:val="D4D4D4"/>
                <w:sz w:val="21"/>
                <w:szCs w:val="21"/>
              </w:rPr>
              <w:pPrChange w:id="12924" w:author="Donovan Goode [2]" w:date="2018-11-09T10:05:00Z">
                <w:pPr>
                  <w:shd w:val="clear" w:color="auto" w:fill="1E1E1E"/>
                  <w:spacing w:line="285" w:lineRule="atLeast"/>
                </w:pPr>
              </w:pPrChange>
            </w:pPr>
            <w:del w:id="12925" w:author="Donovan Goode [2]"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.wc-mic</w:delText>
              </w:r>
              <w:r w:rsidRPr="00F84715" w:rsidDel="008B6AF4">
                <w:rPr>
                  <w:rFonts w:ascii="Consolas" w:eastAsia="Times New Roman" w:hAnsi="Consolas" w:cs="Times New Roman"/>
                  <w:color w:val="D4D4D4"/>
                  <w:sz w:val="21"/>
                  <w:szCs w:val="21"/>
                </w:rPr>
                <w:delText xml:space="preserve"> {</w:delText>
              </w:r>
            </w:del>
          </w:p>
          <w:p w14:paraId="1BD4D88C" w14:textId="77777777" w:rsidR="00ED1509" w:rsidRPr="00F84715" w:rsidDel="008B6AF4" w:rsidRDefault="00ED1509">
            <w:pPr>
              <w:pStyle w:val="Heading1Numbered"/>
              <w:rPr>
                <w:del w:id="12926" w:author="Donovan Goode [2]" w:date="2018-11-09T10:04:00Z"/>
                <w:rFonts w:ascii="Consolas" w:eastAsia="Times New Roman" w:hAnsi="Consolas" w:cs="Times New Roman"/>
                <w:color w:val="D4D4D4"/>
                <w:sz w:val="21"/>
                <w:szCs w:val="21"/>
              </w:rPr>
              <w:pPrChange w:id="12927" w:author="Donovan Goode [2]" w:date="2018-11-09T10:05:00Z">
                <w:pPr>
                  <w:shd w:val="clear" w:color="auto" w:fill="1E1E1E"/>
                  <w:spacing w:line="285" w:lineRule="atLeast"/>
                </w:pPr>
              </w:pPrChange>
            </w:pPr>
            <w:del w:id="129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4F842656" w14:textId="77777777" w:rsidR="00ED1509" w:rsidRPr="00F84715" w:rsidDel="008B6AF4" w:rsidRDefault="00ED1509">
            <w:pPr>
              <w:pStyle w:val="Heading1Numbered"/>
              <w:rPr>
                <w:del w:id="12929" w:author="Donovan Goode [2]" w:date="2018-11-09T10:04:00Z"/>
                <w:rFonts w:ascii="Consolas" w:eastAsia="Times New Roman" w:hAnsi="Consolas" w:cs="Times New Roman"/>
                <w:color w:val="D4D4D4"/>
                <w:sz w:val="21"/>
                <w:szCs w:val="21"/>
              </w:rPr>
              <w:pPrChange w:id="12930" w:author="Donovan Goode [2]" w:date="2018-11-09T10:05:00Z">
                <w:pPr>
                  <w:shd w:val="clear" w:color="auto" w:fill="1E1E1E"/>
                  <w:spacing w:line="285" w:lineRule="atLeast"/>
                </w:pPr>
              </w:pPrChange>
            </w:pPr>
            <w:del w:id="129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BBF82EB" w14:textId="77777777" w:rsidR="00ED1509" w:rsidRPr="00F84715" w:rsidDel="008B6AF4" w:rsidRDefault="00ED1509">
            <w:pPr>
              <w:pStyle w:val="Heading1Numbered"/>
              <w:rPr>
                <w:del w:id="12932" w:author="Donovan Goode [2]" w:date="2018-11-09T10:04:00Z"/>
                <w:rFonts w:ascii="Consolas" w:eastAsia="Times New Roman" w:hAnsi="Consolas" w:cs="Times New Roman"/>
                <w:color w:val="D4D4D4"/>
                <w:sz w:val="21"/>
                <w:szCs w:val="21"/>
              </w:rPr>
              <w:pPrChange w:id="12933" w:author="Donovan Goode [2]" w:date="2018-11-09T10:05:00Z">
                <w:pPr>
                  <w:shd w:val="clear" w:color="auto" w:fill="1E1E1E"/>
                  <w:spacing w:line="285" w:lineRule="atLeast"/>
                </w:pPr>
              </w:pPrChange>
            </w:pPr>
            <w:del w:id="129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middle</w:delText>
              </w:r>
              <w:r w:rsidRPr="00F84715" w:rsidDel="008B6AF4">
                <w:rPr>
                  <w:rFonts w:ascii="Consolas" w:eastAsia="Times New Roman" w:hAnsi="Consolas" w:cs="Times New Roman"/>
                  <w:color w:val="D4D4D4"/>
                  <w:sz w:val="21"/>
                  <w:szCs w:val="21"/>
                </w:rPr>
                <w:delText>; }</w:delText>
              </w:r>
            </w:del>
          </w:p>
          <w:p w14:paraId="1D0E2466" w14:textId="77777777" w:rsidR="00ED1509" w:rsidRPr="00F84715" w:rsidDel="008B6AF4" w:rsidRDefault="00ED1509">
            <w:pPr>
              <w:pStyle w:val="Heading1Numbered"/>
              <w:rPr>
                <w:del w:id="12935" w:author="Donovan Goode [2]" w:date="2018-11-09T10:04:00Z"/>
                <w:rFonts w:ascii="Consolas" w:eastAsia="Times New Roman" w:hAnsi="Consolas" w:cs="Times New Roman"/>
                <w:color w:val="D4D4D4"/>
                <w:sz w:val="21"/>
                <w:szCs w:val="21"/>
              </w:rPr>
              <w:pPrChange w:id="12936" w:author="Donovan Goode [2]" w:date="2018-11-09T10:05:00Z">
                <w:pPr>
                  <w:shd w:val="clear" w:color="auto" w:fill="1E1E1E"/>
                  <w:spacing w:line="285" w:lineRule="atLeast"/>
                </w:pPr>
              </w:pPrChange>
            </w:pPr>
            <w:del w:id="1293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label, .wc-console button</w:delText>
              </w:r>
              <w:r w:rsidRPr="00F84715" w:rsidDel="008B6AF4">
                <w:rPr>
                  <w:rFonts w:ascii="Consolas" w:eastAsia="Times New Roman" w:hAnsi="Consolas" w:cs="Times New Roman"/>
                  <w:color w:val="D4D4D4"/>
                  <w:sz w:val="21"/>
                  <w:szCs w:val="21"/>
                </w:rPr>
                <w:delText xml:space="preserve"> {</w:delText>
              </w:r>
            </w:del>
          </w:p>
          <w:p w14:paraId="42972B48" w14:textId="77777777" w:rsidR="00ED1509" w:rsidRPr="00F84715" w:rsidDel="008B6AF4" w:rsidRDefault="00ED1509">
            <w:pPr>
              <w:pStyle w:val="Heading1Numbered"/>
              <w:rPr>
                <w:del w:id="12938" w:author="Donovan Goode [2]" w:date="2018-11-09T10:04:00Z"/>
                <w:rFonts w:ascii="Consolas" w:eastAsia="Times New Roman" w:hAnsi="Consolas" w:cs="Times New Roman"/>
                <w:color w:val="D4D4D4"/>
                <w:sz w:val="21"/>
                <w:szCs w:val="21"/>
              </w:rPr>
              <w:pPrChange w:id="12939" w:author="Donovan Goode [2]" w:date="2018-11-09T10:05:00Z">
                <w:pPr>
                  <w:shd w:val="clear" w:color="auto" w:fill="1E1E1E"/>
                  <w:spacing w:line="285" w:lineRule="atLeast"/>
                </w:pPr>
              </w:pPrChange>
            </w:pPr>
            <w:del w:id="1294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3C6434E9" w14:textId="77777777" w:rsidR="00ED1509" w:rsidRPr="00F84715" w:rsidDel="008B6AF4" w:rsidRDefault="00ED1509">
            <w:pPr>
              <w:pStyle w:val="Heading1Numbered"/>
              <w:rPr>
                <w:del w:id="12941" w:author="Donovan Goode [2]" w:date="2018-11-09T10:04:00Z"/>
                <w:rFonts w:ascii="Consolas" w:eastAsia="Times New Roman" w:hAnsi="Consolas" w:cs="Times New Roman"/>
                <w:color w:val="D4D4D4"/>
                <w:sz w:val="21"/>
                <w:szCs w:val="21"/>
              </w:rPr>
              <w:pPrChange w:id="12942" w:author="Donovan Goode [2]" w:date="2018-11-09T10:05:00Z">
                <w:pPr>
                  <w:shd w:val="clear" w:color="auto" w:fill="1E1E1E"/>
                  <w:spacing w:line="285" w:lineRule="atLeast"/>
                </w:pPr>
              </w:pPrChange>
            </w:pPr>
            <w:del w:id="1294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6B4E9A9F" w14:textId="77777777" w:rsidR="00ED1509" w:rsidRPr="00F84715" w:rsidDel="008B6AF4" w:rsidRDefault="00ED1509">
            <w:pPr>
              <w:pStyle w:val="Heading1Numbered"/>
              <w:rPr>
                <w:del w:id="12944" w:author="Donovan Goode [2]" w:date="2018-11-09T10:04:00Z"/>
                <w:rFonts w:ascii="Consolas" w:eastAsia="Times New Roman" w:hAnsi="Consolas" w:cs="Times New Roman"/>
                <w:color w:val="D4D4D4"/>
                <w:sz w:val="21"/>
                <w:szCs w:val="21"/>
              </w:rPr>
              <w:pPrChange w:id="12945" w:author="Donovan Goode [2]" w:date="2018-11-09T10:05:00Z">
                <w:pPr>
                  <w:shd w:val="clear" w:color="auto" w:fill="1E1E1E"/>
                  <w:spacing w:line="285" w:lineRule="atLeast"/>
                </w:pPr>
              </w:pPrChange>
            </w:pPr>
            <w:del w:id="1294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418EA6A5" w14:textId="77777777" w:rsidR="00ED1509" w:rsidRPr="00F84715" w:rsidDel="008B6AF4" w:rsidRDefault="00ED1509">
            <w:pPr>
              <w:pStyle w:val="Heading1Numbered"/>
              <w:rPr>
                <w:del w:id="12947" w:author="Donovan Goode [2]" w:date="2018-11-09T10:04:00Z"/>
                <w:rFonts w:ascii="Consolas" w:eastAsia="Times New Roman" w:hAnsi="Consolas" w:cs="Times New Roman"/>
                <w:color w:val="D4D4D4"/>
                <w:sz w:val="21"/>
                <w:szCs w:val="21"/>
              </w:rPr>
              <w:pPrChange w:id="12948" w:author="Donovan Goode [2]" w:date="2018-11-09T10:05:00Z">
                <w:pPr>
                  <w:shd w:val="clear" w:color="auto" w:fill="1E1E1E"/>
                  <w:spacing w:line="285" w:lineRule="atLeast"/>
                </w:pPr>
              </w:pPrChange>
            </w:pPr>
            <w:del w:id="129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svg</w:delText>
              </w:r>
              <w:r w:rsidRPr="00F84715" w:rsidDel="008B6AF4">
                <w:rPr>
                  <w:rFonts w:ascii="Consolas" w:eastAsia="Times New Roman" w:hAnsi="Consolas" w:cs="Times New Roman"/>
                  <w:color w:val="D4D4D4"/>
                  <w:sz w:val="21"/>
                  <w:szCs w:val="21"/>
                </w:rPr>
                <w:delText xml:space="preserve"> {</w:delText>
              </w:r>
            </w:del>
          </w:p>
          <w:p w14:paraId="189BDC8A" w14:textId="77777777" w:rsidR="00ED1509" w:rsidRPr="00F84715" w:rsidDel="008B6AF4" w:rsidRDefault="00ED1509">
            <w:pPr>
              <w:pStyle w:val="Heading1Numbered"/>
              <w:rPr>
                <w:del w:id="12950" w:author="Donovan Goode [2]" w:date="2018-11-09T10:04:00Z"/>
                <w:rFonts w:ascii="Consolas" w:eastAsia="Times New Roman" w:hAnsi="Consolas" w:cs="Times New Roman"/>
                <w:color w:val="D4D4D4"/>
                <w:sz w:val="21"/>
                <w:szCs w:val="21"/>
              </w:rPr>
              <w:pPrChange w:id="12951" w:author="Donovan Goode [2]" w:date="2018-11-09T10:05:00Z">
                <w:pPr>
                  <w:shd w:val="clear" w:color="auto" w:fill="1E1E1E"/>
                  <w:spacing w:line="285" w:lineRule="atLeast"/>
                </w:pPr>
              </w:pPrChange>
            </w:pPr>
            <w:del w:id="1295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#8a8a8a</w:delText>
              </w:r>
              <w:r w:rsidRPr="00F84715" w:rsidDel="008B6AF4">
                <w:rPr>
                  <w:rFonts w:ascii="Consolas" w:eastAsia="Times New Roman" w:hAnsi="Consolas" w:cs="Times New Roman"/>
                  <w:color w:val="D4D4D4"/>
                  <w:sz w:val="21"/>
                  <w:szCs w:val="21"/>
                </w:rPr>
                <w:delText>;</w:delText>
              </w:r>
            </w:del>
          </w:p>
          <w:p w14:paraId="2E685062" w14:textId="77777777" w:rsidR="00ED1509" w:rsidRPr="00F84715" w:rsidDel="008B6AF4" w:rsidRDefault="00ED1509">
            <w:pPr>
              <w:pStyle w:val="Heading1Numbered"/>
              <w:rPr>
                <w:del w:id="12953" w:author="Donovan Goode [2]" w:date="2018-11-09T10:04:00Z"/>
                <w:rFonts w:ascii="Consolas" w:eastAsia="Times New Roman" w:hAnsi="Consolas" w:cs="Times New Roman"/>
                <w:color w:val="D4D4D4"/>
                <w:sz w:val="21"/>
                <w:szCs w:val="21"/>
              </w:rPr>
              <w:pPrChange w:id="12954" w:author="Donovan Goode [2]" w:date="2018-11-09T10:05:00Z">
                <w:pPr>
                  <w:shd w:val="clear" w:color="auto" w:fill="1E1E1E"/>
                  <w:spacing w:line="285" w:lineRule="atLeast"/>
                </w:pPr>
              </w:pPrChange>
            </w:pPr>
            <w:del w:id="1295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 }</w:delText>
              </w:r>
            </w:del>
          </w:p>
          <w:p w14:paraId="72E0868E" w14:textId="77777777" w:rsidR="00ED1509" w:rsidRPr="00F84715" w:rsidDel="008B6AF4" w:rsidRDefault="00ED1509">
            <w:pPr>
              <w:pStyle w:val="Heading1Numbered"/>
              <w:rPr>
                <w:del w:id="12956" w:author="Donovan Goode [2]" w:date="2018-11-09T10:04:00Z"/>
                <w:rFonts w:ascii="Consolas" w:eastAsia="Times New Roman" w:hAnsi="Consolas" w:cs="Times New Roman"/>
                <w:color w:val="D4D4D4"/>
                <w:sz w:val="21"/>
                <w:szCs w:val="21"/>
              </w:rPr>
              <w:pPrChange w:id="12957" w:author="Donovan Goode [2]" w:date="2018-11-09T10:05:00Z">
                <w:pPr>
                  <w:shd w:val="clear" w:color="auto" w:fill="1E1E1E"/>
                  <w:spacing w:line="285" w:lineRule="atLeast"/>
                </w:pPr>
              </w:pPrChange>
            </w:pPr>
            <w:del w:id="1295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input[</w:delText>
              </w:r>
              <w:r w:rsidRPr="00F84715" w:rsidDel="008B6AF4">
                <w:rPr>
                  <w:rFonts w:ascii="Consolas" w:eastAsia="Times New Roman" w:hAnsi="Consolas" w:cs="Times New Roman"/>
                  <w:color w:val="9CDCFE"/>
                  <w:sz w:val="21"/>
                  <w:szCs w:val="21"/>
                </w:rPr>
                <w:delText>type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text</w:delText>
              </w:r>
              <w:r w:rsidRPr="00F84715" w:rsidDel="008B6AF4">
                <w:rPr>
                  <w:rFonts w:ascii="Consolas" w:eastAsia="Times New Roman" w:hAnsi="Consolas" w:cs="Times New Roman"/>
                  <w:color w:val="D7BA7D"/>
                  <w:sz w:val="21"/>
                  <w:szCs w:val="21"/>
                </w:rPr>
                <w:delText>],</w:delText>
              </w:r>
            </w:del>
          </w:p>
          <w:p w14:paraId="2A96F650" w14:textId="77777777" w:rsidR="00ED1509" w:rsidRPr="00F84715" w:rsidDel="008B6AF4" w:rsidRDefault="00ED1509">
            <w:pPr>
              <w:pStyle w:val="Heading1Numbered"/>
              <w:rPr>
                <w:del w:id="12959" w:author="Donovan Goode [2]" w:date="2018-11-09T10:04:00Z"/>
                <w:rFonts w:ascii="Consolas" w:eastAsia="Times New Roman" w:hAnsi="Consolas" w:cs="Times New Roman"/>
                <w:color w:val="D4D4D4"/>
                <w:sz w:val="21"/>
                <w:szCs w:val="21"/>
              </w:rPr>
              <w:pPrChange w:id="12960" w:author="Donovan Goode [2]" w:date="2018-11-09T10:05:00Z">
                <w:pPr>
                  <w:shd w:val="clear" w:color="auto" w:fill="1E1E1E"/>
                  <w:spacing w:line="285" w:lineRule="atLeast"/>
                </w:pPr>
              </w:pPrChange>
            </w:pPr>
            <w:del w:id="12961" w:author="Donovan Goode [2]" w:date="2018-11-09T10:04:00Z">
              <w:r w:rsidRPr="00F84715" w:rsidDel="008B6AF4">
                <w:rPr>
                  <w:rFonts w:ascii="Consolas" w:eastAsia="Times New Roman" w:hAnsi="Consolas" w:cs="Times New Roman"/>
                  <w:color w:val="D7BA7D"/>
                  <w:sz w:val="21"/>
                  <w:szCs w:val="21"/>
                </w:rPr>
                <w:delText xml:space="preserve">  .wc-console textarea</w:delText>
              </w:r>
              <w:r w:rsidRPr="00F84715" w:rsidDel="008B6AF4">
                <w:rPr>
                  <w:rFonts w:ascii="Consolas" w:eastAsia="Times New Roman" w:hAnsi="Consolas" w:cs="Times New Roman"/>
                  <w:color w:val="D4D4D4"/>
                  <w:sz w:val="21"/>
                  <w:szCs w:val="21"/>
                </w:rPr>
                <w:delText xml:space="preserve"> {</w:delText>
              </w:r>
            </w:del>
          </w:p>
          <w:p w14:paraId="7C74374C" w14:textId="77777777" w:rsidR="00ED1509" w:rsidRPr="00F84715" w:rsidDel="008B6AF4" w:rsidRDefault="00ED1509">
            <w:pPr>
              <w:pStyle w:val="Heading1Numbered"/>
              <w:rPr>
                <w:del w:id="12962" w:author="Donovan Goode [2]" w:date="2018-11-09T10:04:00Z"/>
                <w:rFonts w:ascii="Consolas" w:eastAsia="Times New Roman" w:hAnsi="Consolas" w:cs="Times New Roman"/>
                <w:color w:val="D4D4D4"/>
                <w:sz w:val="21"/>
                <w:szCs w:val="21"/>
              </w:rPr>
              <w:pPrChange w:id="12963" w:author="Donovan Goode [2]" w:date="2018-11-09T10:05:00Z">
                <w:pPr>
                  <w:shd w:val="clear" w:color="auto" w:fill="1E1E1E"/>
                  <w:spacing w:line="285" w:lineRule="atLeast"/>
                </w:pPr>
              </w:pPrChange>
            </w:pPr>
            <w:del w:id="129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17A4F74" w14:textId="77777777" w:rsidR="00ED1509" w:rsidRPr="00F84715" w:rsidDel="008B6AF4" w:rsidRDefault="00ED1509">
            <w:pPr>
              <w:pStyle w:val="Heading1Numbered"/>
              <w:rPr>
                <w:del w:id="12965" w:author="Donovan Goode [2]" w:date="2018-11-09T10:04:00Z"/>
                <w:rFonts w:ascii="Consolas" w:eastAsia="Times New Roman" w:hAnsi="Consolas" w:cs="Times New Roman"/>
                <w:color w:val="D4D4D4"/>
                <w:sz w:val="21"/>
                <w:szCs w:val="21"/>
              </w:rPr>
              <w:pPrChange w:id="12966" w:author="Donovan Goode [2]" w:date="2018-11-09T10:05:00Z">
                <w:pPr>
                  <w:shd w:val="clear" w:color="auto" w:fill="1E1E1E"/>
                  <w:spacing w:line="285" w:lineRule="atLeast"/>
                </w:pPr>
              </w:pPrChange>
            </w:pPr>
            <w:del w:id="129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w:delText>
              </w:r>
            </w:del>
          </w:p>
          <w:p w14:paraId="1C46DDE6" w14:textId="77777777" w:rsidR="00ED1509" w:rsidRPr="00F84715" w:rsidDel="008B6AF4" w:rsidRDefault="00ED1509">
            <w:pPr>
              <w:pStyle w:val="Heading1Numbered"/>
              <w:rPr>
                <w:del w:id="12968" w:author="Donovan Goode [2]" w:date="2018-11-09T10:04:00Z"/>
                <w:rFonts w:ascii="Consolas" w:eastAsia="Times New Roman" w:hAnsi="Consolas" w:cs="Times New Roman"/>
                <w:color w:val="D4D4D4"/>
                <w:sz w:val="21"/>
                <w:szCs w:val="21"/>
              </w:rPr>
              <w:pPrChange w:id="12969" w:author="Donovan Goode [2]" w:date="2018-11-09T10:05:00Z">
                <w:pPr>
                  <w:shd w:val="clear" w:color="auto" w:fill="1E1E1E"/>
                  <w:spacing w:line="285" w:lineRule="atLeast"/>
                </w:pPr>
              </w:pPrChange>
            </w:pPr>
            <w:del w:id="129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65BB8257" w14:textId="77777777" w:rsidR="00ED1509" w:rsidRPr="00F84715" w:rsidDel="008B6AF4" w:rsidRDefault="00ED1509">
            <w:pPr>
              <w:pStyle w:val="Heading1Numbered"/>
              <w:rPr>
                <w:del w:id="12971" w:author="Donovan Goode [2]" w:date="2018-11-09T10:04:00Z"/>
                <w:rFonts w:ascii="Consolas" w:eastAsia="Times New Roman" w:hAnsi="Consolas" w:cs="Times New Roman"/>
                <w:color w:val="D4D4D4"/>
                <w:sz w:val="21"/>
                <w:szCs w:val="21"/>
              </w:rPr>
              <w:pPrChange w:id="12972" w:author="Donovan Goode [2]" w:date="2018-11-09T10:05:00Z">
                <w:pPr>
                  <w:shd w:val="clear" w:color="auto" w:fill="1E1E1E"/>
                  <w:spacing w:line="285" w:lineRule="atLeast"/>
                </w:pPr>
              </w:pPrChange>
            </w:pPr>
            <w:del w:id="1297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5842FE0" w14:textId="77777777" w:rsidR="00ED1509" w:rsidRPr="00F84715" w:rsidDel="008B6AF4" w:rsidRDefault="00ED1509">
            <w:pPr>
              <w:pStyle w:val="Heading1Numbered"/>
              <w:rPr>
                <w:del w:id="12974" w:author="Donovan Goode [2]" w:date="2018-11-09T10:04:00Z"/>
                <w:rFonts w:ascii="Consolas" w:eastAsia="Times New Roman" w:hAnsi="Consolas" w:cs="Times New Roman"/>
                <w:color w:val="D4D4D4"/>
                <w:sz w:val="21"/>
                <w:szCs w:val="21"/>
              </w:rPr>
              <w:pPrChange w:id="12975" w:author="Donovan Goode [2]" w:date="2018-11-09T10:05:00Z">
                <w:pPr>
                  <w:shd w:val="clear" w:color="auto" w:fill="1E1E1E"/>
                  <w:spacing w:line="285" w:lineRule="atLeast"/>
                </w:pPr>
              </w:pPrChange>
            </w:pPr>
            <w:del w:id="1297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B2D9046" w14:textId="77777777" w:rsidR="00ED1509" w:rsidRPr="00F84715" w:rsidDel="008B6AF4" w:rsidRDefault="00ED1509">
            <w:pPr>
              <w:pStyle w:val="Heading1Numbered"/>
              <w:rPr>
                <w:del w:id="12977" w:author="Donovan Goode [2]" w:date="2018-11-09T10:04:00Z"/>
                <w:rFonts w:ascii="Consolas" w:eastAsia="Times New Roman" w:hAnsi="Consolas" w:cs="Times New Roman"/>
                <w:color w:val="D4D4D4"/>
                <w:sz w:val="21"/>
                <w:szCs w:val="21"/>
              </w:rPr>
              <w:pPrChange w:id="12978" w:author="Donovan Goode [2]" w:date="2018-11-09T10:05:00Z">
                <w:pPr>
                  <w:shd w:val="clear" w:color="auto" w:fill="1E1E1E"/>
                  <w:spacing w:line="285" w:lineRule="atLeast"/>
                </w:pPr>
              </w:pPrChange>
            </w:pPr>
            <w:del w:id="1297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3E04967C" w14:textId="77777777" w:rsidR="00ED1509" w:rsidRPr="00F84715" w:rsidDel="008B6AF4" w:rsidRDefault="00ED1509">
            <w:pPr>
              <w:pStyle w:val="Heading1Numbered"/>
              <w:rPr>
                <w:del w:id="12980" w:author="Donovan Goode [2]" w:date="2018-11-09T10:04:00Z"/>
                <w:rFonts w:ascii="Consolas" w:eastAsia="Times New Roman" w:hAnsi="Consolas" w:cs="Times New Roman"/>
                <w:color w:val="D4D4D4"/>
                <w:sz w:val="21"/>
                <w:szCs w:val="21"/>
              </w:rPr>
              <w:pPrChange w:id="12981" w:author="Donovan Goode [2]" w:date="2018-11-09T10:05:00Z">
                <w:pPr>
                  <w:shd w:val="clear" w:color="auto" w:fill="1E1E1E"/>
                  <w:spacing w:line="285" w:lineRule="atLeast"/>
                </w:pPr>
              </w:pPrChange>
            </w:pPr>
            <w:del w:id="129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.wc-console.has-text .wc-send svg</w:delText>
              </w:r>
              <w:r w:rsidRPr="00F84715" w:rsidDel="008B6AF4">
                <w:rPr>
                  <w:rFonts w:ascii="Consolas" w:eastAsia="Times New Roman" w:hAnsi="Consolas" w:cs="Times New Roman"/>
                  <w:color w:val="D4D4D4"/>
                  <w:sz w:val="21"/>
                  <w:szCs w:val="21"/>
                </w:rPr>
                <w:delText xml:space="preserve"> {</w:delText>
              </w:r>
            </w:del>
          </w:p>
          <w:p w14:paraId="510DF0B5" w14:textId="77777777" w:rsidR="00ED1509" w:rsidRPr="00F84715" w:rsidDel="008B6AF4" w:rsidRDefault="00ED1509">
            <w:pPr>
              <w:pStyle w:val="Heading1Numbered"/>
              <w:rPr>
                <w:del w:id="12983" w:author="Donovan Goode [2]" w:date="2018-11-09T10:04:00Z"/>
                <w:rFonts w:ascii="Consolas" w:eastAsia="Times New Roman" w:hAnsi="Consolas" w:cs="Times New Roman"/>
                <w:color w:val="D4D4D4"/>
                <w:sz w:val="21"/>
                <w:szCs w:val="21"/>
              </w:rPr>
              <w:pPrChange w:id="12984" w:author="Donovan Goode [2]" w:date="2018-11-09T10:05:00Z">
                <w:pPr>
                  <w:shd w:val="clear" w:color="auto" w:fill="1E1E1E"/>
                  <w:spacing w:line="285" w:lineRule="atLeast"/>
                </w:pPr>
              </w:pPrChange>
            </w:pPr>
            <w:del w:id="129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1ED82B8B" w14:textId="77777777" w:rsidR="00ED1509" w:rsidRPr="00F84715" w:rsidDel="008B6AF4" w:rsidRDefault="00ED1509">
            <w:pPr>
              <w:pStyle w:val="Heading1Numbered"/>
              <w:rPr>
                <w:del w:id="12986" w:author="Donovan Goode [2]" w:date="2018-11-09T10:04:00Z"/>
                <w:rFonts w:ascii="Consolas" w:eastAsia="Times New Roman" w:hAnsi="Consolas" w:cs="Times New Roman"/>
                <w:color w:val="D4D4D4"/>
                <w:sz w:val="21"/>
                <w:szCs w:val="21"/>
              </w:rPr>
              <w:pPrChange w:id="12987" w:author="Donovan Goode [2]" w:date="2018-11-09T10:05:00Z">
                <w:pPr>
                  <w:shd w:val="clear" w:color="auto" w:fill="1E1E1E"/>
                  <w:spacing w:line="285" w:lineRule="atLeast"/>
                </w:pPr>
              </w:pPrChange>
            </w:pPr>
            <w:del w:id="129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w:delText>
              </w:r>
              <w:r w:rsidRPr="00F84715" w:rsidDel="008B6AF4">
                <w:rPr>
                  <w:rFonts w:ascii="Consolas" w:eastAsia="Times New Roman" w:hAnsi="Consolas" w:cs="Times New Roman"/>
                  <w:color w:val="D4D4D4"/>
                  <w:sz w:val="21"/>
                  <w:szCs w:val="21"/>
                </w:rPr>
                <w:delText xml:space="preserve"> {</w:delText>
              </w:r>
            </w:del>
          </w:p>
          <w:p w14:paraId="660B3A87" w14:textId="77777777" w:rsidR="00ED1509" w:rsidRPr="00F84715" w:rsidDel="008B6AF4" w:rsidRDefault="00ED1509">
            <w:pPr>
              <w:pStyle w:val="Heading1Numbered"/>
              <w:rPr>
                <w:del w:id="12989" w:author="Donovan Goode [2]" w:date="2018-11-09T10:04:00Z"/>
                <w:rFonts w:ascii="Consolas" w:eastAsia="Times New Roman" w:hAnsi="Consolas" w:cs="Times New Roman"/>
                <w:color w:val="D4D4D4"/>
                <w:sz w:val="21"/>
                <w:szCs w:val="21"/>
              </w:rPr>
              <w:pPrChange w:id="12990" w:author="Donovan Goode [2]" w:date="2018-11-09T10:05:00Z">
                <w:pPr>
                  <w:shd w:val="clear" w:color="auto" w:fill="1E1E1E"/>
                  <w:spacing w:line="285" w:lineRule="atLeast"/>
                </w:pPr>
              </w:pPrChange>
            </w:pPr>
            <w:del w:id="129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57D12E60" w14:textId="77777777" w:rsidR="00ED1509" w:rsidRPr="00F84715" w:rsidDel="008B6AF4" w:rsidRDefault="00ED1509">
            <w:pPr>
              <w:pStyle w:val="Heading1Numbered"/>
              <w:rPr>
                <w:del w:id="12992" w:author="Donovan Goode [2]" w:date="2018-11-09T10:04:00Z"/>
                <w:rFonts w:ascii="Consolas" w:eastAsia="Times New Roman" w:hAnsi="Consolas" w:cs="Times New Roman"/>
                <w:color w:val="D4D4D4"/>
                <w:sz w:val="21"/>
                <w:szCs w:val="21"/>
              </w:rPr>
              <w:pPrChange w:id="12993" w:author="Donovan Goode [2]" w:date="2018-11-09T10:05:00Z">
                <w:pPr>
                  <w:shd w:val="clear" w:color="auto" w:fill="1E1E1E"/>
                  <w:spacing w:line="285" w:lineRule="atLeast"/>
                </w:pPr>
              </w:pPrChange>
            </w:pPr>
            <w:del w:id="129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0EECF0D8" w14:textId="77777777" w:rsidR="00ED1509" w:rsidRPr="00F84715" w:rsidDel="008B6AF4" w:rsidRDefault="00ED1509">
            <w:pPr>
              <w:pStyle w:val="Heading1Numbered"/>
              <w:rPr>
                <w:del w:id="12995" w:author="Donovan Goode [2]" w:date="2018-11-09T10:04:00Z"/>
                <w:rFonts w:ascii="Consolas" w:eastAsia="Times New Roman" w:hAnsi="Consolas" w:cs="Times New Roman"/>
                <w:color w:val="D4D4D4"/>
                <w:sz w:val="21"/>
                <w:szCs w:val="21"/>
              </w:rPr>
              <w:pPrChange w:id="12996" w:author="Donovan Goode [2]" w:date="2018-11-09T10:05:00Z">
                <w:pPr>
                  <w:shd w:val="clear" w:color="auto" w:fill="1E1E1E"/>
                  <w:spacing w:line="285" w:lineRule="atLeast"/>
                </w:pPr>
              </w:pPrChange>
            </w:pPr>
            <w:del w:id="1299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 svg</w:delText>
              </w:r>
              <w:r w:rsidRPr="00F84715" w:rsidDel="008B6AF4">
                <w:rPr>
                  <w:rFonts w:ascii="Consolas" w:eastAsia="Times New Roman" w:hAnsi="Consolas" w:cs="Times New Roman"/>
                  <w:color w:val="D4D4D4"/>
                  <w:sz w:val="21"/>
                  <w:szCs w:val="21"/>
                </w:rPr>
                <w:delText xml:space="preserve"> {</w:delText>
              </w:r>
            </w:del>
          </w:p>
          <w:p w14:paraId="32E04B63" w14:textId="77777777" w:rsidR="00ED1509" w:rsidRPr="00F84715" w:rsidDel="008B6AF4" w:rsidRDefault="00ED1509">
            <w:pPr>
              <w:pStyle w:val="Heading1Numbered"/>
              <w:rPr>
                <w:del w:id="12998" w:author="Donovan Goode [2]" w:date="2018-11-09T10:04:00Z"/>
                <w:rFonts w:ascii="Consolas" w:eastAsia="Times New Roman" w:hAnsi="Consolas" w:cs="Times New Roman"/>
                <w:color w:val="D4D4D4"/>
                <w:sz w:val="21"/>
                <w:szCs w:val="21"/>
              </w:rPr>
              <w:pPrChange w:id="12999" w:author="Donovan Goode [2]" w:date="2018-11-09T10:05:00Z">
                <w:pPr>
                  <w:shd w:val="clear" w:color="auto" w:fill="1E1E1E"/>
                  <w:spacing w:line="285" w:lineRule="atLeast"/>
                </w:pPr>
              </w:pPrChange>
            </w:pPr>
            <w:del w:id="1300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18px</w:delText>
              </w:r>
              <w:r w:rsidRPr="00F84715" w:rsidDel="008B6AF4">
                <w:rPr>
                  <w:rFonts w:ascii="Consolas" w:eastAsia="Times New Roman" w:hAnsi="Consolas" w:cs="Times New Roman"/>
                  <w:color w:val="D4D4D4"/>
                  <w:sz w:val="21"/>
                  <w:szCs w:val="21"/>
                </w:rPr>
                <w:delText>;</w:delText>
              </w:r>
            </w:del>
          </w:p>
          <w:p w14:paraId="61B8E24A" w14:textId="77777777" w:rsidR="00ED1509" w:rsidRPr="00F84715" w:rsidDel="008B6AF4" w:rsidRDefault="00ED1509">
            <w:pPr>
              <w:pStyle w:val="Heading1Numbered"/>
              <w:rPr>
                <w:del w:id="13001" w:author="Donovan Goode [2]" w:date="2018-11-09T10:04:00Z"/>
                <w:rFonts w:ascii="Consolas" w:eastAsia="Times New Roman" w:hAnsi="Consolas" w:cs="Times New Roman"/>
                <w:color w:val="D4D4D4"/>
                <w:sz w:val="21"/>
                <w:szCs w:val="21"/>
              </w:rPr>
              <w:pPrChange w:id="13002" w:author="Donovan Goode [2]" w:date="2018-11-09T10:05:00Z">
                <w:pPr>
                  <w:shd w:val="clear" w:color="auto" w:fill="1E1E1E"/>
                  <w:spacing w:line="285" w:lineRule="atLeast"/>
                </w:pPr>
              </w:pPrChange>
            </w:pPr>
            <w:del w:id="130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26px</w:delText>
              </w:r>
              <w:r w:rsidRPr="00F84715" w:rsidDel="008B6AF4">
                <w:rPr>
                  <w:rFonts w:ascii="Consolas" w:eastAsia="Times New Roman" w:hAnsi="Consolas" w:cs="Times New Roman"/>
                  <w:color w:val="D4D4D4"/>
                  <w:sz w:val="21"/>
                  <w:szCs w:val="21"/>
                </w:rPr>
                <w:delText>; }</w:delText>
              </w:r>
            </w:del>
          </w:p>
          <w:p w14:paraId="0CCE1C1C" w14:textId="77777777" w:rsidR="00ED1509" w:rsidRPr="00F84715" w:rsidDel="008B6AF4" w:rsidRDefault="00ED1509">
            <w:pPr>
              <w:pStyle w:val="Heading1Numbered"/>
              <w:rPr>
                <w:del w:id="13004" w:author="Donovan Goode [2]" w:date="2018-11-09T10:04:00Z"/>
                <w:rFonts w:ascii="Consolas" w:eastAsia="Times New Roman" w:hAnsi="Consolas" w:cs="Times New Roman"/>
                <w:color w:val="D4D4D4"/>
                <w:sz w:val="21"/>
                <w:szCs w:val="21"/>
              </w:rPr>
              <w:pPrChange w:id="13005" w:author="Donovan Goode [2]" w:date="2018-11-09T10:05:00Z">
                <w:pPr>
                  <w:shd w:val="clear" w:color="auto" w:fill="1E1E1E"/>
                  <w:spacing w:line="285" w:lineRule="atLeast"/>
                </w:pPr>
              </w:pPrChange>
            </w:pPr>
            <w:del w:id="1300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#wc-upload-input</w:delText>
              </w:r>
              <w:r w:rsidRPr="00F84715" w:rsidDel="008B6AF4">
                <w:rPr>
                  <w:rFonts w:ascii="Consolas" w:eastAsia="Times New Roman" w:hAnsi="Consolas" w:cs="Times New Roman"/>
                  <w:color w:val="D4D4D4"/>
                  <w:sz w:val="21"/>
                  <w:szCs w:val="21"/>
                </w:rPr>
                <w:delText xml:space="preserve"> {</w:delText>
              </w:r>
            </w:del>
          </w:p>
          <w:p w14:paraId="5A190EE0" w14:textId="77777777" w:rsidR="00ED1509" w:rsidRPr="00F84715" w:rsidDel="008B6AF4" w:rsidRDefault="00ED1509">
            <w:pPr>
              <w:pStyle w:val="Heading1Numbered"/>
              <w:rPr>
                <w:del w:id="13007" w:author="Donovan Goode [2]" w:date="2018-11-09T10:04:00Z"/>
                <w:rFonts w:ascii="Consolas" w:eastAsia="Times New Roman" w:hAnsi="Consolas" w:cs="Times New Roman"/>
                <w:color w:val="D4D4D4"/>
                <w:sz w:val="21"/>
                <w:szCs w:val="21"/>
              </w:rPr>
              <w:pPrChange w:id="13008" w:author="Donovan Goode [2]" w:date="2018-11-09T10:05:00Z">
                <w:pPr>
                  <w:shd w:val="clear" w:color="auto" w:fill="1E1E1E"/>
                  <w:spacing w:line="285" w:lineRule="atLeast"/>
                </w:pPr>
              </w:pPrChange>
            </w:pPr>
            <w:del w:id="1300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5C83C4" w14:textId="77777777" w:rsidR="00ED1509" w:rsidRPr="00F84715" w:rsidDel="008B6AF4" w:rsidRDefault="00ED1509">
            <w:pPr>
              <w:pStyle w:val="Heading1Numbered"/>
              <w:rPr>
                <w:del w:id="13010" w:author="Donovan Goode [2]" w:date="2018-11-09T10:04:00Z"/>
                <w:rFonts w:ascii="Consolas" w:eastAsia="Times New Roman" w:hAnsi="Consolas" w:cs="Times New Roman"/>
                <w:color w:val="D4D4D4"/>
                <w:sz w:val="21"/>
                <w:szCs w:val="21"/>
              </w:rPr>
              <w:pPrChange w:id="13011" w:author="Donovan Goode [2]" w:date="2018-11-09T10:05:00Z">
                <w:pPr>
                  <w:shd w:val="clear" w:color="auto" w:fill="1E1E1E"/>
                  <w:spacing w:line="285" w:lineRule="atLeast"/>
                </w:pPr>
              </w:pPrChange>
            </w:pPr>
            <w:del w:id="1301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37A842" w14:textId="77777777" w:rsidR="00ED1509" w:rsidRPr="00F84715" w:rsidDel="008B6AF4" w:rsidRDefault="00ED1509">
            <w:pPr>
              <w:pStyle w:val="Heading1Numbered"/>
              <w:rPr>
                <w:del w:id="13013" w:author="Donovan Goode [2]" w:date="2018-11-09T10:04:00Z"/>
                <w:rFonts w:ascii="Consolas" w:eastAsia="Times New Roman" w:hAnsi="Consolas" w:cs="Times New Roman"/>
                <w:color w:val="D4D4D4"/>
                <w:sz w:val="21"/>
                <w:szCs w:val="21"/>
              </w:rPr>
              <w:pPrChange w:id="13014" w:author="Donovan Goode [2]" w:date="2018-11-09T10:05:00Z">
                <w:pPr>
                  <w:shd w:val="clear" w:color="auto" w:fill="1E1E1E"/>
                  <w:spacing w:line="285" w:lineRule="atLeast"/>
                </w:pPr>
              </w:pPrChange>
            </w:pPr>
            <w:del w:id="1301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83EAC58" w14:textId="77777777" w:rsidR="00ED1509" w:rsidRPr="00F84715" w:rsidDel="008B6AF4" w:rsidRDefault="00ED1509">
            <w:pPr>
              <w:pStyle w:val="Heading1Numbered"/>
              <w:rPr>
                <w:del w:id="13016" w:author="Donovan Goode [2]" w:date="2018-11-09T10:04:00Z"/>
                <w:rFonts w:ascii="Consolas" w:eastAsia="Times New Roman" w:hAnsi="Consolas" w:cs="Times New Roman"/>
                <w:color w:val="D4D4D4"/>
                <w:sz w:val="21"/>
                <w:szCs w:val="21"/>
              </w:rPr>
              <w:pPrChange w:id="13017" w:author="Donovan Goode [2]" w:date="2018-11-09T10:05:00Z">
                <w:pPr>
                  <w:shd w:val="clear" w:color="auto" w:fill="1E1E1E"/>
                  <w:spacing w:line="285" w:lineRule="atLeast"/>
                </w:pPr>
              </w:pPrChange>
            </w:pPr>
            <w:del w:id="1301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7666091" w14:textId="77777777" w:rsidR="00ED1509" w:rsidRPr="00F84715" w:rsidDel="008B6AF4" w:rsidRDefault="00ED1509">
            <w:pPr>
              <w:pStyle w:val="Heading1Numbered"/>
              <w:rPr>
                <w:del w:id="13019" w:author="Donovan Goode [2]" w:date="2018-11-09T10:04:00Z"/>
                <w:rFonts w:ascii="Consolas" w:eastAsia="Times New Roman" w:hAnsi="Consolas" w:cs="Times New Roman"/>
                <w:color w:val="D4D4D4"/>
                <w:sz w:val="21"/>
                <w:szCs w:val="21"/>
              </w:rPr>
              <w:pPrChange w:id="13020" w:author="Donovan Goode [2]" w:date="2018-11-09T10:05:00Z">
                <w:pPr>
                  <w:shd w:val="clear" w:color="auto" w:fill="1E1E1E"/>
                  <w:spacing w:line="285" w:lineRule="atLeast"/>
                </w:pPr>
              </w:pPrChange>
            </w:pPr>
            <w:del w:id="1302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D938825" w14:textId="77777777" w:rsidR="00ED1509" w:rsidRPr="00F84715" w:rsidDel="008B6AF4" w:rsidRDefault="00ED1509">
            <w:pPr>
              <w:pStyle w:val="Heading1Numbered"/>
              <w:rPr>
                <w:del w:id="13022" w:author="Donovan Goode [2]" w:date="2018-11-09T10:04:00Z"/>
                <w:rFonts w:ascii="Consolas" w:eastAsia="Times New Roman" w:hAnsi="Consolas" w:cs="Times New Roman"/>
                <w:color w:val="D4D4D4"/>
                <w:sz w:val="21"/>
                <w:szCs w:val="21"/>
              </w:rPr>
              <w:pPrChange w:id="13023" w:author="Donovan Goode [2]" w:date="2018-11-09T10:05:00Z">
                <w:pPr>
                  <w:shd w:val="clear" w:color="auto" w:fill="1E1E1E"/>
                  <w:spacing w:line="285" w:lineRule="atLeast"/>
                </w:pPr>
              </w:pPrChange>
            </w:pPr>
            <w:del w:id="1302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FDADBBD" w14:textId="77777777" w:rsidR="00ED1509" w:rsidRPr="00F84715" w:rsidDel="008B6AF4" w:rsidRDefault="00ED1509">
            <w:pPr>
              <w:pStyle w:val="Heading1Numbered"/>
              <w:rPr>
                <w:del w:id="13025" w:author="Donovan Goode [2]" w:date="2018-11-09T10:04:00Z"/>
                <w:rFonts w:ascii="Consolas" w:eastAsia="Times New Roman" w:hAnsi="Consolas" w:cs="Times New Roman"/>
                <w:color w:val="D4D4D4"/>
                <w:sz w:val="21"/>
                <w:szCs w:val="21"/>
              </w:rPr>
              <w:pPrChange w:id="13026" w:author="Donovan Goode [2]" w:date="2018-11-09T10:05:00Z">
                <w:pPr>
                  <w:shd w:val="clear" w:color="auto" w:fill="1E1E1E"/>
                  <w:spacing w:line="285" w:lineRule="atLeast"/>
                </w:pPr>
              </w:pPrChange>
            </w:pPr>
            <w:del w:id="1302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A2CDBDF" w14:textId="77777777" w:rsidR="00ED1509" w:rsidRPr="00F84715" w:rsidDel="008B6AF4" w:rsidRDefault="00ED1509">
            <w:pPr>
              <w:pStyle w:val="Heading1Numbered"/>
              <w:rPr>
                <w:del w:id="13028" w:author="Donovan Goode [2]" w:date="2018-11-09T10:04:00Z"/>
                <w:rFonts w:ascii="Consolas" w:eastAsia="Times New Roman" w:hAnsi="Consolas" w:cs="Times New Roman"/>
                <w:color w:val="D4D4D4"/>
                <w:sz w:val="21"/>
                <w:szCs w:val="21"/>
              </w:rPr>
              <w:pPrChange w:id="13029" w:author="Donovan Goode [2]" w:date="2018-11-09T10:05:00Z">
                <w:pPr>
                  <w:shd w:val="clear" w:color="auto" w:fill="1E1E1E"/>
                  <w:spacing w:line="285" w:lineRule="atLeast"/>
                </w:pPr>
              </w:pPrChange>
            </w:pPr>
            <w:del w:id="130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75FBB760" w14:textId="77777777" w:rsidR="00ED1509" w:rsidRPr="00F84715" w:rsidDel="008B6AF4" w:rsidRDefault="00ED1509">
            <w:pPr>
              <w:pStyle w:val="Heading1Numbered"/>
              <w:rPr>
                <w:del w:id="13031" w:author="Donovan Goode [2]" w:date="2018-11-09T10:04:00Z"/>
                <w:rFonts w:ascii="Consolas" w:eastAsia="Times New Roman" w:hAnsi="Consolas" w:cs="Times New Roman"/>
                <w:color w:val="D4D4D4"/>
                <w:sz w:val="21"/>
                <w:szCs w:val="21"/>
              </w:rPr>
              <w:pPrChange w:id="13032" w:author="Donovan Goode [2]" w:date="2018-11-09T10:05:00Z">
                <w:pPr>
                  <w:shd w:val="clear" w:color="auto" w:fill="1E1E1E"/>
                  <w:spacing w:line="285" w:lineRule="atLeast"/>
                </w:pPr>
              </w:pPrChange>
            </w:pPr>
            <w:del w:id="130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w:delText>
              </w:r>
              <w:r w:rsidRPr="00F84715" w:rsidDel="008B6AF4">
                <w:rPr>
                  <w:rFonts w:ascii="Consolas" w:eastAsia="Times New Roman" w:hAnsi="Consolas" w:cs="Times New Roman"/>
                  <w:color w:val="D4D4D4"/>
                  <w:sz w:val="21"/>
                  <w:szCs w:val="21"/>
                </w:rPr>
                <w:delText xml:space="preserve"> {</w:delText>
              </w:r>
            </w:del>
          </w:p>
          <w:p w14:paraId="54B6D503" w14:textId="77777777" w:rsidR="00ED1509" w:rsidRPr="00F84715" w:rsidDel="008B6AF4" w:rsidRDefault="00ED1509">
            <w:pPr>
              <w:pStyle w:val="Heading1Numbered"/>
              <w:rPr>
                <w:del w:id="13034" w:author="Donovan Goode [2]" w:date="2018-11-09T10:04:00Z"/>
                <w:rFonts w:ascii="Consolas" w:eastAsia="Times New Roman" w:hAnsi="Consolas" w:cs="Times New Roman"/>
                <w:color w:val="D4D4D4"/>
                <w:sz w:val="21"/>
                <w:szCs w:val="21"/>
              </w:rPr>
              <w:pPrChange w:id="13035" w:author="Donovan Goode [2]" w:date="2018-11-09T10:05:00Z">
                <w:pPr>
                  <w:shd w:val="clear" w:color="auto" w:fill="1E1E1E"/>
                  <w:spacing w:line="285" w:lineRule="atLeast"/>
                </w:pPr>
              </w:pPrChange>
            </w:pPr>
            <w:del w:id="1303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516A6BD" w14:textId="77777777" w:rsidR="00ED1509" w:rsidRPr="00F84715" w:rsidDel="008B6AF4" w:rsidRDefault="00ED1509">
            <w:pPr>
              <w:pStyle w:val="Heading1Numbered"/>
              <w:rPr>
                <w:del w:id="13037" w:author="Donovan Goode [2]" w:date="2018-11-09T10:04:00Z"/>
                <w:rFonts w:ascii="Consolas" w:eastAsia="Times New Roman" w:hAnsi="Consolas" w:cs="Times New Roman"/>
                <w:color w:val="D4D4D4"/>
                <w:sz w:val="21"/>
                <w:szCs w:val="21"/>
              </w:rPr>
              <w:pPrChange w:id="13038" w:author="Donovan Goode [2]" w:date="2018-11-09T10:05:00Z">
                <w:pPr>
                  <w:shd w:val="clear" w:color="auto" w:fill="1E1E1E"/>
                  <w:spacing w:line="285" w:lineRule="atLeast"/>
                </w:pPr>
              </w:pPrChange>
            </w:pPr>
            <w:del w:id="1303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.wc-send.hidden</w:delText>
              </w:r>
              <w:r w:rsidRPr="00F84715" w:rsidDel="008B6AF4">
                <w:rPr>
                  <w:rFonts w:ascii="Consolas" w:eastAsia="Times New Roman" w:hAnsi="Consolas" w:cs="Times New Roman"/>
                  <w:color w:val="D4D4D4"/>
                  <w:sz w:val="21"/>
                  <w:szCs w:val="21"/>
                </w:rPr>
                <w:delText xml:space="preserve"> {</w:delText>
              </w:r>
            </w:del>
          </w:p>
          <w:p w14:paraId="5107618C" w14:textId="77777777" w:rsidR="00ED1509" w:rsidRPr="00F84715" w:rsidDel="008B6AF4" w:rsidRDefault="00ED1509">
            <w:pPr>
              <w:pStyle w:val="Heading1Numbered"/>
              <w:rPr>
                <w:del w:id="13040" w:author="Donovan Goode [2]" w:date="2018-11-09T10:04:00Z"/>
                <w:rFonts w:ascii="Consolas" w:eastAsia="Times New Roman" w:hAnsi="Consolas" w:cs="Times New Roman"/>
                <w:color w:val="D4D4D4"/>
                <w:sz w:val="21"/>
                <w:szCs w:val="21"/>
              </w:rPr>
              <w:pPrChange w:id="13041" w:author="Donovan Goode [2]" w:date="2018-11-09T10:05:00Z">
                <w:pPr>
                  <w:shd w:val="clear" w:color="auto" w:fill="1E1E1E"/>
                  <w:spacing w:line="285" w:lineRule="atLeast"/>
                </w:pPr>
              </w:pPrChange>
            </w:pPr>
            <w:del w:id="130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23361D3D" w14:textId="77777777" w:rsidR="00ED1509" w:rsidRPr="00F84715" w:rsidDel="008B6AF4" w:rsidRDefault="00ED1509">
            <w:pPr>
              <w:pStyle w:val="Heading1Numbered"/>
              <w:rPr>
                <w:del w:id="13043" w:author="Donovan Goode [2]" w:date="2018-11-09T10:04:00Z"/>
                <w:rFonts w:ascii="Consolas" w:eastAsia="Times New Roman" w:hAnsi="Consolas" w:cs="Times New Roman"/>
                <w:color w:val="D4D4D4"/>
                <w:sz w:val="21"/>
                <w:szCs w:val="21"/>
              </w:rPr>
              <w:pPrChange w:id="13044" w:author="Donovan Goode [2]" w:date="2018-11-09T10:05:00Z">
                <w:pPr>
                  <w:shd w:val="clear" w:color="auto" w:fill="1E1E1E"/>
                  <w:spacing w:line="285" w:lineRule="atLeast"/>
                </w:pPr>
              </w:pPrChange>
            </w:pPr>
            <w:del w:id="130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.wc-console.has-upload-button .wc-textbox</w:delText>
              </w:r>
              <w:r w:rsidRPr="00F84715" w:rsidDel="008B6AF4">
                <w:rPr>
                  <w:rFonts w:ascii="Consolas" w:eastAsia="Times New Roman" w:hAnsi="Consolas" w:cs="Times New Roman"/>
                  <w:color w:val="D4D4D4"/>
                  <w:sz w:val="21"/>
                  <w:szCs w:val="21"/>
                </w:rPr>
                <w:delText xml:space="preserve"> {</w:delText>
              </w:r>
            </w:del>
          </w:p>
          <w:p w14:paraId="6E0C7DC8" w14:textId="77777777" w:rsidR="00ED1509" w:rsidRPr="00F84715" w:rsidDel="008B6AF4" w:rsidRDefault="00ED1509">
            <w:pPr>
              <w:pStyle w:val="Heading1Numbered"/>
              <w:rPr>
                <w:del w:id="13046" w:author="Donovan Goode [2]" w:date="2018-11-09T10:04:00Z"/>
                <w:rFonts w:ascii="Consolas" w:eastAsia="Times New Roman" w:hAnsi="Consolas" w:cs="Times New Roman"/>
                <w:color w:val="D4D4D4"/>
                <w:sz w:val="21"/>
                <w:szCs w:val="21"/>
              </w:rPr>
              <w:pPrChange w:id="13047" w:author="Donovan Goode [2]" w:date="2018-11-09T10:05:00Z">
                <w:pPr>
                  <w:shd w:val="clear" w:color="auto" w:fill="1E1E1E"/>
                  <w:spacing w:line="285" w:lineRule="atLeast"/>
                </w:pPr>
              </w:pPrChange>
            </w:pPr>
            <w:del w:id="130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48px</w:delText>
              </w:r>
              <w:r w:rsidRPr="00F84715" w:rsidDel="008B6AF4">
                <w:rPr>
                  <w:rFonts w:ascii="Consolas" w:eastAsia="Times New Roman" w:hAnsi="Consolas" w:cs="Times New Roman"/>
                  <w:color w:val="D4D4D4"/>
                  <w:sz w:val="21"/>
                  <w:szCs w:val="21"/>
                </w:rPr>
                <w:delText>; }</w:delText>
              </w:r>
            </w:del>
          </w:p>
          <w:p w14:paraId="70424C94" w14:textId="77777777" w:rsidR="00ED1509" w:rsidRPr="00F84715" w:rsidDel="008B6AF4" w:rsidRDefault="00ED1509">
            <w:pPr>
              <w:pStyle w:val="Heading1Numbered"/>
              <w:rPr>
                <w:del w:id="13049" w:author="Donovan Goode [2]" w:date="2018-11-09T10:04:00Z"/>
                <w:rFonts w:ascii="Consolas" w:eastAsia="Times New Roman" w:hAnsi="Consolas" w:cs="Times New Roman"/>
                <w:color w:val="D4D4D4"/>
                <w:sz w:val="21"/>
                <w:szCs w:val="21"/>
              </w:rPr>
              <w:pPrChange w:id="13050" w:author="Donovan Goode [2]" w:date="2018-11-09T10:05:00Z">
                <w:pPr>
                  <w:shd w:val="clear" w:color="auto" w:fill="1E1E1E"/>
                  <w:spacing w:line="285" w:lineRule="atLeast"/>
                </w:pPr>
              </w:pPrChange>
            </w:pPr>
            <w:del w:id="130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.wc-textbox</w:delText>
              </w:r>
              <w:r w:rsidRPr="00F84715" w:rsidDel="008B6AF4">
                <w:rPr>
                  <w:rFonts w:ascii="Consolas" w:eastAsia="Times New Roman" w:hAnsi="Consolas" w:cs="Times New Roman"/>
                  <w:color w:val="D4D4D4"/>
                  <w:sz w:val="21"/>
                  <w:szCs w:val="21"/>
                </w:rPr>
                <w:delText xml:space="preserve"> {</w:delText>
              </w:r>
            </w:del>
          </w:p>
          <w:p w14:paraId="3A80AB66" w14:textId="77777777" w:rsidR="00ED1509" w:rsidRPr="00F84715" w:rsidDel="008B6AF4" w:rsidRDefault="00ED1509">
            <w:pPr>
              <w:pStyle w:val="Heading1Numbered"/>
              <w:rPr>
                <w:del w:id="13052" w:author="Donovan Goode [2]" w:date="2018-11-09T10:04:00Z"/>
                <w:rFonts w:ascii="Consolas" w:eastAsia="Times New Roman" w:hAnsi="Consolas" w:cs="Times New Roman"/>
                <w:color w:val="D4D4D4"/>
                <w:sz w:val="21"/>
                <w:szCs w:val="21"/>
              </w:rPr>
              <w:pPrChange w:id="13053" w:author="Donovan Goode [2]" w:date="2018-11-09T10:05:00Z">
                <w:pPr>
                  <w:shd w:val="clear" w:color="auto" w:fill="1E1E1E"/>
                  <w:spacing w:line="285" w:lineRule="atLeast"/>
                </w:pPr>
              </w:pPrChange>
            </w:pPr>
            <w:del w:id="130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53C359A" w14:textId="77777777" w:rsidR="00ED1509" w:rsidRPr="00F84715" w:rsidDel="008B6AF4" w:rsidRDefault="00ED1509">
            <w:pPr>
              <w:pStyle w:val="Heading1Numbered"/>
              <w:rPr>
                <w:del w:id="13055" w:author="Donovan Goode [2]" w:date="2018-11-09T10:04:00Z"/>
                <w:rFonts w:ascii="Consolas" w:eastAsia="Times New Roman" w:hAnsi="Consolas" w:cs="Times New Roman"/>
                <w:color w:val="D4D4D4"/>
                <w:sz w:val="21"/>
                <w:szCs w:val="21"/>
              </w:rPr>
              <w:pPrChange w:id="13056" w:author="Donovan Goode [2]" w:date="2018-11-09T10:05:00Z">
                <w:pPr>
                  <w:shd w:val="clear" w:color="auto" w:fill="1E1E1E"/>
                  <w:spacing w:line="285" w:lineRule="atLeast"/>
                </w:pPr>
              </w:pPrChange>
            </w:pPr>
            <w:del w:id="130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w:delText>
              </w:r>
            </w:del>
          </w:p>
          <w:p w14:paraId="21E15513" w14:textId="77777777" w:rsidR="00ED1509" w:rsidRPr="00F84715" w:rsidDel="008B6AF4" w:rsidRDefault="00ED1509">
            <w:pPr>
              <w:pStyle w:val="Heading1Numbered"/>
              <w:rPr>
                <w:del w:id="13058" w:author="Donovan Goode [2]" w:date="2018-11-09T10:04:00Z"/>
                <w:rFonts w:ascii="Consolas" w:eastAsia="Times New Roman" w:hAnsi="Consolas" w:cs="Times New Roman"/>
                <w:color w:val="D4D4D4"/>
                <w:sz w:val="21"/>
                <w:szCs w:val="21"/>
              </w:rPr>
              <w:pPrChange w:id="13059" w:author="Donovan Goode [2]" w:date="2018-11-09T10:05:00Z">
                <w:pPr>
                  <w:shd w:val="clear" w:color="auto" w:fill="1E1E1E"/>
                  <w:spacing w:line="285" w:lineRule="atLeast"/>
                </w:pPr>
              </w:pPrChange>
            </w:pPr>
            <w:del w:id="1306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49px</w:delText>
              </w:r>
              <w:r w:rsidRPr="00F84715" w:rsidDel="008B6AF4">
                <w:rPr>
                  <w:rFonts w:ascii="Consolas" w:eastAsia="Times New Roman" w:hAnsi="Consolas" w:cs="Times New Roman"/>
                  <w:color w:val="D4D4D4"/>
                  <w:sz w:val="21"/>
                  <w:szCs w:val="21"/>
                </w:rPr>
                <w:delText>; }</w:delText>
              </w:r>
            </w:del>
          </w:p>
          <w:p w14:paraId="5C8984C1" w14:textId="77777777" w:rsidR="00ED1509" w:rsidRPr="00F84715" w:rsidDel="008B6AF4" w:rsidRDefault="00ED1509">
            <w:pPr>
              <w:pStyle w:val="Heading1Numbered"/>
              <w:rPr>
                <w:del w:id="13061" w:author="Donovan Goode [2]" w:date="2018-11-09T10:04:00Z"/>
                <w:rFonts w:ascii="Consolas" w:eastAsia="Times New Roman" w:hAnsi="Consolas" w:cs="Times New Roman"/>
                <w:color w:val="D4D4D4"/>
                <w:sz w:val="21"/>
                <w:szCs w:val="21"/>
              </w:rPr>
              <w:pPrChange w:id="13062" w:author="Donovan Goode [2]" w:date="2018-11-09T10:05:00Z">
                <w:pPr>
                  <w:shd w:val="clear" w:color="auto" w:fill="1E1E1E"/>
                  <w:spacing w:line="285" w:lineRule="atLeast"/>
                </w:pPr>
              </w:pPrChange>
            </w:pPr>
            <w:del w:id="1306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.wc-textbox input</w:delText>
              </w:r>
              <w:r w:rsidRPr="00F84715" w:rsidDel="008B6AF4">
                <w:rPr>
                  <w:rFonts w:ascii="Consolas" w:eastAsia="Times New Roman" w:hAnsi="Consolas" w:cs="Times New Roman"/>
                  <w:color w:val="D4D4D4"/>
                  <w:sz w:val="21"/>
                  <w:szCs w:val="21"/>
                </w:rPr>
                <w:delText xml:space="preserve"> {</w:delText>
              </w:r>
            </w:del>
          </w:p>
          <w:p w14:paraId="22B6CB90" w14:textId="77777777" w:rsidR="00ED1509" w:rsidRPr="00F84715" w:rsidDel="008B6AF4" w:rsidRDefault="00ED1509">
            <w:pPr>
              <w:pStyle w:val="Heading1Numbered"/>
              <w:rPr>
                <w:del w:id="13064" w:author="Donovan Goode [2]" w:date="2018-11-09T10:04:00Z"/>
                <w:rFonts w:ascii="Consolas" w:eastAsia="Times New Roman" w:hAnsi="Consolas" w:cs="Times New Roman"/>
                <w:color w:val="D4D4D4"/>
                <w:sz w:val="21"/>
                <w:szCs w:val="21"/>
              </w:rPr>
              <w:pPrChange w:id="13065" w:author="Donovan Goode [2]" w:date="2018-11-09T10:05:00Z">
                <w:pPr>
                  <w:shd w:val="clear" w:color="auto" w:fill="1E1E1E"/>
                  <w:spacing w:line="285" w:lineRule="atLeast"/>
                </w:pPr>
              </w:pPrChange>
            </w:pPr>
            <w:del w:id="1306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 }</w:delText>
              </w:r>
            </w:del>
          </w:p>
          <w:p w14:paraId="59AC18EB" w14:textId="77777777" w:rsidR="00ED1509" w:rsidRPr="00F84715" w:rsidDel="008B6AF4" w:rsidRDefault="00ED1509">
            <w:pPr>
              <w:pStyle w:val="Heading1Numbered"/>
              <w:rPr>
                <w:del w:id="13067" w:author="Donovan Goode [2]" w:date="2018-11-09T10:04:00Z"/>
                <w:rFonts w:ascii="Consolas" w:eastAsia="Times New Roman" w:hAnsi="Consolas" w:cs="Times New Roman"/>
                <w:color w:val="D4D4D4"/>
                <w:sz w:val="21"/>
                <w:szCs w:val="21"/>
              </w:rPr>
              <w:pPrChange w:id="13068" w:author="Donovan Goode [2]" w:date="2018-11-09T10:05:00Z">
                <w:pPr>
                  <w:shd w:val="clear" w:color="auto" w:fill="1E1E1E"/>
                  <w:spacing w:line="285" w:lineRule="atLeast"/>
                </w:pPr>
              </w:pPrChange>
            </w:pPr>
            <w:del w:id="1306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w:delText>
              </w:r>
            </w:del>
          </w:p>
          <w:p w14:paraId="3A44E5C2" w14:textId="77777777" w:rsidR="00ED1509" w:rsidRPr="00F84715" w:rsidDel="008B6AF4" w:rsidRDefault="00ED1509">
            <w:pPr>
              <w:pStyle w:val="Heading1Numbered"/>
              <w:rPr>
                <w:del w:id="13070" w:author="Donovan Goode [2]" w:date="2018-11-09T10:04:00Z"/>
                <w:rFonts w:ascii="Consolas" w:eastAsia="Times New Roman" w:hAnsi="Consolas" w:cs="Times New Roman"/>
                <w:color w:val="D4D4D4"/>
                <w:sz w:val="21"/>
                <w:szCs w:val="21"/>
              </w:rPr>
              <w:pPrChange w:id="13071" w:author="Donovan Goode [2]" w:date="2018-11-09T10:05:00Z">
                <w:pPr>
                  <w:shd w:val="clear" w:color="auto" w:fill="1E1E1E"/>
                  <w:spacing w:line="285" w:lineRule="atLeast"/>
                </w:pPr>
              </w:pPrChange>
            </w:pPr>
            <w:del w:id="13072" w:author="Donovan Goode [2]" w:date="2018-11-09T10:04:00Z">
              <w:r w:rsidRPr="00F84715" w:rsidDel="008B6AF4">
                <w:rPr>
                  <w:rFonts w:ascii="Consolas" w:eastAsia="Times New Roman" w:hAnsi="Consolas" w:cs="Times New Roman"/>
                  <w:color w:val="D7BA7D"/>
                  <w:sz w:val="21"/>
                  <w:szCs w:val="21"/>
                </w:rPr>
                <w:delText xml:space="preserve">  .wc-console .wc-send</w:delText>
              </w:r>
              <w:r w:rsidRPr="00F84715" w:rsidDel="008B6AF4">
                <w:rPr>
                  <w:rFonts w:ascii="Consolas" w:eastAsia="Times New Roman" w:hAnsi="Consolas" w:cs="Times New Roman"/>
                  <w:color w:val="D4D4D4"/>
                  <w:sz w:val="21"/>
                  <w:szCs w:val="21"/>
                </w:rPr>
                <w:delText xml:space="preserve"> {</w:delText>
              </w:r>
            </w:del>
          </w:p>
          <w:p w14:paraId="002F1D05" w14:textId="77777777" w:rsidR="00ED1509" w:rsidRPr="00F84715" w:rsidDel="008B6AF4" w:rsidRDefault="00ED1509">
            <w:pPr>
              <w:pStyle w:val="Heading1Numbered"/>
              <w:rPr>
                <w:del w:id="13073" w:author="Donovan Goode [2]" w:date="2018-11-09T10:04:00Z"/>
                <w:rFonts w:ascii="Consolas" w:eastAsia="Times New Roman" w:hAnsi="Consolas" w:cs="Times New Roman"/>
                <w:color w:val="D4D4D4"/>
                <w:sz w:val="21"/>
                <w:szCs w:val="21"/>
              </w:rPr>
              <w:pPrChange w:id="13074" w:author="Donovan Goode [2]" w:date="2018-11-09T10:05:00Z">
                <w:pPr>
                  <w:shd w:val="clear" w:color="auto" w:fill="1E1E1E"/>
                  <w:spacing w:line="285" w:lineRule="atLeast"/>
                </w:pPr>
              </w:pPrChange>
            </w:pPr>
            <w:del w:id="1307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2A78FE9E" w14:textId="77777777" w:rsidR="00ED1509" w:rsidRPr="00F84715" w:rsidDel="008B6AF4" w:rsidRDefault="00ED1509">
            <w:pPr>
              <w:pStyle w:val="Heading1Numbered"/>
              <w:rPr>
                <w:del w:id="13076" w:author="Donovan Goode [2]" w:date="2018-11-09T10:04:00Z"/>
                <w:rFonts w:ascii="Consolas" w:eastAsia="Times New Roman" w:hAnsi="Consolas" w:cs="Times New Roman"/>
                <w:color w:val="D4D4D4"/>
                <w:sz w:val="21"/>
                <w:szCs w:val="21"/>
              </w:rPr>
              <w:pPrChange w:id="13077" w:author="Donovan Goode [2]" w:date="2018-11-09T10:05:00Z">
                <w:pPr>
                  <w:shd w:val="clear" w:color="auto" w:fill="1E1E1E"/>
                  <w:spacing w:line="285" w:lineRule="atLeast"/>
                </w:pPr>
              </w:pPrChange>
            </w:pPr>
            <w:del w:id="1307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ECCB6E8" w14:textId="77777777" w:rsidR="00ED1509" w:rsidRPr="00F84715" w:rsidDel="008B6AF4" w:rsidRDefault="00ED1509">
            <w:pPr>
              <w:pStyle w:val="Heading1Numbered"/>
              <w:rPr>
                <w:del w:id="13079" w:author="Donovan Goode [2]" w:date="2018-11-09T10:04:00Z"/>
                <w:rFonts w:ascii="Consolas" w:eastAsia="Times New Roman" w:hAnsi="Consolas" w:cs="Times New Roman"/>
                <w:color w:val="D4D4D4"/>
                <w:sz w:val="21"/>
                <w:szCs w:val="21"/>
              </w:rPr>
              <w:pPrChange w:id="13080" w:author="Donovan Goode [2]" w:date="2018-11-09T10:05:00Z">
                <w:pPr>
                  <w:shd w:val="clear" w:color="auto" w:fill="1E1E1E"/>
                  <w:spacing w:line="285" w:lineRule="atLeast"/>
                </w:pPr>
              </w:pPrChange>
            </w:pPr>
            <w:del w:id="130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91E3C3" w14:textId="77777777" w:rsidR="00ED1509" w:rsidRPr="00F84715" w:rsidDel="008B6AF4" w:rsidRDefault="00ED1509">
            <w:pPr>
              <w:pStyle w:val="Heading1Numbered"/>
              <w:rPr>
                <w:del w:id="13082" w:author="Donovan Goode [2]" w:date="2018-11-09T10:04:00Z"/>
                <w:rFonts w:ascii="Consolas" w:eastAsia="Times New Roman" w:hAnsi="Consolas" w:cs="Times New Roman"/>
                <w:color w:val="D4D4D4"/>
                <w:sz w:val="21"/>
                <w:szCs w:val="21"/>
              </w:rPr>
              <w:pPrChange w:id="13083" w:author="Donovan Goode [2]" w:date="2018-11-09T10:05:00Z">
                <w:pPr>
                  <w:shd w:val="clear" w:color="auto" w:fill="1E1E1E"/>
                  <w:spacing w:line="285" w:lineRule="atLeast"/>
                </w:pPr>
              </w:pPrChange>
            </w:pPr>
            <w:del w:id="1308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DDB5E86" w14:textId="77777777" w:rsidR="00ED1509" w:rsidRPr="00F84715" w:rsidDel="008B6AF4" w:rsidRDefault="00ED1509">
            <w:pPr>
              <w:pStyle w:val="Heading1Numbered"/>
              <w:rPr>
                <w:del w:id="13085" w:author="Donovan Goode [2]" w:date="2018-11-09T10:04:00Z"/>
                <w:rFonts w:ascii="Consolas" w:eastAsia="Times New Roman" w:hAnsi="Consolas" w:cs="Times New Roman"/>
                <w:color w:val="D4D4D4"/>
                <w:sz w:val="21"/>
                <w:szCs w:val="21"/>
              </w:rPr>
              <w:pPrChange w:id="13086" w:author="Donovan Goode [2]" w:date="2018-11-09T10:05:00Z">
                <w:pPr>
                  <w:shd w:val="clear" w:color="auto" w:fill="1E1E1E"/>
                  <w:spacing w:line="285" w:lineRule="atLeast"/>
                </w:pPr>
              </w:pPrChange>
            </w:pPr>
            <w:del w:id="1308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.wc-mic.hidden,</w:delText>
              </w:r>
            </w:del>
          </w:p>
          <w:p w14:paraId="33C5F460" w14:textId="77777777" w:rsidR="00ED1509" w:rsidRPr="00F84715" w:rsidDel="008B6AF4" w:rsidRDefault="00ED1509">
            <w:pPr>
              <w:pStyle w:val="Heading1Numbered"/>
              <w:rPr>
                <w:del w:id="13088" w:author="Donovan Goode [2]" w:date="2018-11-09T10:04:00Z"/>
                <w:rFonts w:ascii="Consolas" w:eastAsia="Times New Roman" w:hAnsi="Consolas" w:cs="Times New Roman"/>
                <w:color w:val="D4D4D4"/>
                <w:sz w:val="21"/>
                <w:szCs w:val="21"/>
              </w:rPr>
              <w:pPrChange w:id="13089" w:author="Donovan Goode [2]" w:date="2018-11-09T10:05:00Z">
                <w:pPr>
                  <w:shd w:val="clear" w:color="auto" w:fill="1E1E1E"/>
                  <w:spacing w:line="285" w:lineRule="atLeast"/>
                </w:pPr>
              </w:pPrChange>
            </w:pPr>
            <w:del w:id="13090" w:author="Donovan Goode [2]" w:date="2018-11-09T10:04:00Z">
              <w:r w:rsidRPr="00F84715" w:rsidDel="008B6AF4">
                <w:rPr>
                  <w:rFonts w:ascii="Consolas" w:eastAsia="Times New Roman" w:hAnsi="Consolas" w:cs="Times New Roman"/>
                  <w:color w:val="D7BA7D"/>
                  <w:sz w:val="21"/>
                  <w:szCs w:val="21"/>
                </w:rPr>
                <w:delText xml:space="preserve">    .wc-console .wc-send.hidden</w:delText>
              </w:r>
              <w:r w:rsidRPr="00F84715" w:rsidDel="008B6AF4">
                <w:rPr>
                  <w:rFonts w:ascii="Consolas" w:eastAsia="Times New Roman" w:hAnsi="Consolas" w:cs="Times New Roman"/>
                  <w:color w:val="D4D4D4"/>
                  <w:sz w:val="21"/>
                  <w:szCs w:val="21"/>
                </w:rPr>
                <w:delText xml:space="preserve"> {</w:delText>
              </w:r>
            </w:del>
          </w:p>
          <w:p w14:paraId="4C3CDB78" w14:textId="77777777" w:rsidR="00ED1509" w:rsidRPr="00F84715" w:rsidDel="008B6AF4" w:rsidRDefault="00ED1509">
            <w:pPr>
              <w:pStyle w:val="Heading1Numbered"/>
              <w:rPr>
                <w:del w:id="13091" w:author="Donovan Goode [2]" w:date="2018-11-09T10:04:00Z"/>
                <w:rFonts w:ascii="Consolas" w:eastAsia="Times New Roman" w:hAnsi="Consolas" w:cs="Times New Roman"/>
                <w:color w:val="D4D4D4"/>
                <w:sz w:val="21"/>
                <w:szCs w:val="21"/>
              </w:rPr>
              <w:pPrChange w:id="13092" w:author="Donovan Goode [2]" w:date="2018-11-09T10:05:00Z">
                <w:pPr>
                  <w:shd w:val="clear" w:color="auto" w:fill="1E1E1E"/>
                  <w:spacing w:line="285" w:lineRule="atLeast"/>
                </w:pPr>
              </w:pPrChange>
            </w:pPr>
            <w:del w:id="1309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55BC6734" w14:textId="77777777" w:rsidR="00ED1509" w:rsidRPr="00F84715" w:rsidDel="008B6AF4" w:rsidRDefault="00ED1509">
            <w:pPr>
              <w:pStyle w:val="Heading1Numbered"/>
              <w:rPr>
                <w:del w:id="13094" w:author="Donovan Goode [2]" w:date="2018-11-09T10:04:00Z"/>
                <w:rFonts w:ascii="Consolas" w:eastAsia="Times New Roman" w:hAnsi="Consolas" w:cs="Times New Roman"/>
                <w:color w:val="D4D4D4"/>
                <w:sz w:val="21"/>
                <w:szCs w:val="21"/>
              </w:rPr>
              <w:pPrChange w:id="13095" w:author="Donovan Goode [2]" w:date="2018-11-09T10:05:00Z">
                <w:pPr>
                  <w:shd w:val="clear" w:color="auto" w:fill="1E1E1E"/>
                  <w:spacing w:line="285" w:lineRule="atLeast"/>
                </w:pPr>
              </w:pPrChange>
            </w:pPr>
            <w:del w:id="1309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 svg</w:delText>
              </w:r>
              <w:r w:rsidRPr="00F84715" w:rsidDel="008B6AF4">
                <w:rPr>
                  <w:rFonts w:ascii="Consolas" w:eastAsia="Times New Roman" w:hAnsi="Consolas" w:cs="Times New Roman"/>
                  <w:color w:val="D4D4D4"/>
                  <w:sz w:val="21"/>
                  <w:szCs w:val="21"/>
                </w:rPr>
                <w:delText xml:space="preserve"> {</w:delText>
              </w:r>
            </w:del>
          </w:p>
          <w:p w14:paraId="37D02336" w14:textId="77777777" w:rsidR="00ED1509" w:rsidRPr="00F84715" w:rsidDel="008B6AF4" w:rsidRDefault="00ED1509">
            <w:pPr>
              <w:pStyle w:val="Heading1Numbered"/>
              <w:rPr>
                <w:del w:id="13097" w:author="Donovan Goode [2]" w:date="2018-11-09T10:04:00Z"/>
                <w:rFonts w:ascii="Consolas" w:eastAsia="Times New Roman" w:hAnsi="Consolas" w:cs="Times New Roman"/>
                <w:color w:val="D4D4D4"/>
                <w:sz w:val="21"/>
                <w:szCs w:val="21"/>
              </w:rPr>
              <w:pPrChange w:id="13098" w:author="Donovan Goode [2]" w:date="2018-11-09T10:05:00Z">
                <w:pPr>
                  <w:shd w:val="clear" w:color="auto" w:fill="1E1E1E"/>
                  <w:spacing w:line="285" w:lineRule="atLeast"/>
                </w:pPr>
              </w:pPrChange>
            </w:pPr>
            <w:del w:id="1309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18px</w:delText>
              </w:r>
              <w:r w:rsidRPr="00F84715" w:rsidDel="008B6AF4">
                <w:rPr>
                  <w:rFonts w:ascii="Consolas" w:eastAsia="Times New Roman" w:hAnsi="Consolas" w:cs="Times New Roman"/>
                  <w:color w:val="D4D4D4"/>
                  <w:sz w:val="21"/>
                  <w:szCs w:val="21"/>
                </w:rPr>
                <w:delText>;</w:delText>
              </w:r>
            </w:del>
          </w:p>
          <w:p w14:paraId="46E3A8FB" w14:textId="77777777" w:rsidR="00ED1509" w:rsidRPr="00F84715" w:rsidDel="008B6AF4" w:rsidRDefault="00ED1509">
            <w:pPr>
              <w:pStyle w:val="Heading1Numbered"/>
              <w:rPr>
                <w:del w:id="13100" w:author="Donovan Goode [2]" w:date="2018-11-09T10:04:00Z"/>
                <w:rFonts w:ascii="Consolas" w:eastAsia="Times New Roman" w:hAnsi="Consolas" w:cs="Times New Roman"/>
                <w:color w:val="D4D4D4"/>
                <w:sz w:val="21"/>
                <w:szCs w:val="21"/>
              </w:rPr>
              <w:pPrChange w:id="13101" w:author="Donovan Goode [2]" w:date="2018-11-09T10:05:00Z">
                <w:pPr>
                  <w:shd w:val="clear" w:color="auto" w:fill="1E1E1E"/>
                  <w:spacing w:line="285" w:lineRule="atLeast"/>
                </w:pPr>
              </w:pPrChange>
            </w:pPr>
            <w:del w:id="131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27px</w:delText>
              </w:r>
              <w:r w:rsidRPr="00F84715" w:rsidDel="008B6AF4">
                <w:rPr>
                  <w:rFonts w:ascii="Consolas" w:eastAsia="Times New Roman" w:hAnsi="Consolas" w:cs="Times New Roman"/>
                  <w:color w:val="D4D4D4"/>
                  <w:sz w:val="21"/>
                  <w:szCs w:val="21"/>
                </w:rPr>
                <w:delText>; }</w:delText>
              </w:r>
            </w:del>
          </w:p>
          <w:p w14:paraId="26D68146" w14:textId="77777777" w:rsidR="00ED1509" w:rsidRPr="00F84715" w:rsidDel="008B6AF4" w:rsidRDefault="00ED1509">
            <w:pPr>
              <w:pStyle w:val="Heading1Numbered"/>
              <w:rPr>
                <w:del w:id="13103" w:author="Donovan Goode [2]" w:date="2018-11-09T10:04:00Z"/>
                <w:rFonts w:ascii="Consolas" w:eastAsia="Times New Roman" w:hAnsi="Consolas" w:cs="Times New Roman"/>
                <w:color w:val="D4D4D4"/>
                <w:sz w:val="21"/>
                <w:szCs w:val="21"/>
              </w:rPr>
              <w:pPrChange w:id="13104" w:author="Donovan Goode [2]" w:date="2018-11-09T10:05:00Z">
                <w:pPr>
                  <w:shd w:val="clear" w:color="auto" w:fill="1E1E1E"/>
                  <w:spacing w:line="285" w:lineRule="atLeast"/>
                </w:pPr>
              </w:pPrChange>
            </w:pPr>
            <w:del w:id="131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.wc-mic.active path#micFilling</w:delText>
              </w:r>
              <w:r w:rsidRPr="00F84715" w:rsidDel="008B6AF4">
                <w:rPr>
                  <w:rFonts w:ascii="Consolas" w:eastAsia="Times New Roman" w:hAnsi="Consolas" w:cs="Times New Roman"/>
                  <w:color w:val="D4D4D4"/>
                  <w:sz w:val="21"/>
                  <w:szCs w:val="21"/>
                </w:rPr>
                <w:delText xml:space="preserve"> {</w:delText>
              </w:r>
            </w:del>
          </w:p>
          <w:p w14:paraId="0E2A16FA" w14:textId="77777777" w:rsidR="00ED1509" w:rsidRPr="00F84715" w:rsidDel="008B6AF4" w:rsidRDefault="00ED1509">
            <w:pPr>
              <w:pStyle w:val="Heading1Numbered"/>
              <w:rPr>
                <w:del w:id="13106" w:author="Donovan Goode [2]" w:date="2018-11-09T10:04:00Z"/>
                <w:rFonts w:ascii="Consolas" w:eastAsia="Times New Roman" w:hAnsi="Consolas" w:cs="Times New Roman"/>
                <w:color w:val="D4D4D4"/>
                <w:sz w:val="21"/>
                <w:szCs w:val="21"/>
              </w:rPr>
              <w:pPrChange w:id="13107" w:author="Donovan Goode [2]" w:date="2018-11-09T10:05:00Z">
                <w:pPr>
                  <w:shd w:val="clear" w:color="auto" w:fill="1E1E1E"/>
                  <w:spacing w:line="285" w:lineRule="atLeast"/>
                </w:pPr>
              </w:pPrChange>
            </w:pPr>
            <w:del w:id="131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#4e3787</w:delText>
              </w:r>
              <w:r w:rsidRPr="00F84715" w:rsidDel="008B6AF4">
                <w:rPr>
                  <w:rFonts w:ascii="Consolas" w:eastAsia="Times New Roman" w:hAnsi="Consolas" w:cs="Times New Roman"/>
                  <w:color w:val="D4D4D4"/>
                  <w:sz w:val="21"/>
                  <w:szCs w:val="21"/>
                </w:rPr>
                <w:delText>; }</w:delText>
              </w:r>
            </w:del>
          </w:p>
          <w:p w14:paraId="7FC01F4D" w14:textId="77777777" w:rsidR="00ED1509" w:rsidRPr="00F84715" w:rsidDel="008B6AF4" w:rsidRDefault="00ED1509">
            <w:pPr>
              <w:pStyle w:val="Heading1Numbered"/>
              <w:rPr>
                <w:del w:id="13109" w:author="Donovan Goode [2]" w:date="2018-11-09T10:04:00Z"/>
                <w:rFonts w:ascii="Consolas" w:eastAsia="Times New Roman" w:hAnsi="Consolas" w:cs="Times New Roman"/>
                <w:color w:val="D4D4D4"/>
                <w:sz w:val="21"/>
                <w:szCs w:val="21"/>
              </w:rPr>
              <w:pPrChange w:id="13110" w:author="Donovan Goode [2]" w:date="2018-11-09T10:05:00Z">
                <w:pPr>
                  <w:shd w:val="clear" w:color="auto" w:fill="1E1E1E"/>
                  <w:spacing w:line="285" w:lineRule="atLeast"/>
                </w:pPr>
              </w:pPrChange>
            </w:pPr>
            <w:del w:id="131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.wc-mic.inactive path#micFilling</w:delText>
              </w:r>
              <w:r w:rsidRPr="00F84715" w:rsidDel="008B6AF4">
                <w:rPr>
                  <w:rFonts w:ascii="Consolas" w:eastAsia="Times New Roman" w:hAnsi="Consolas" w:cs="Times New Roman"/>
                  <w:color w:val="D4D4D4"/>
                  <w:sz w:val="21"/>
                  <w:szCs w:val="21"/>
                </w:rPr>
                <w:delText xml:space="preserve"> {</w:delText>
              </w:r>
            </w:del>
          </w:p>
          <w:p w14:paraId="087DCCCE" w14:textId="77777777" w:rsidR="00ED1509" w:rsidRPr="00F84715" w:rsidDel="008B6AF4" w:rsidRDefault="00ED1509">
            <w:pPr>
              <w:pStyle w:val="Heading1Numbered"/>
              <w:rPr>
                <w:del w:id="13112" w:author="Donovan Goode [2]" w:date="2018-11-09T10:04:00Z"/>
                <w:rFonts w:ascii="Consolas" w:eastAsia="Times New Roman" w:hAnsi="Consolas" w:cs="Times New Roman"/>
                <w:color w:val="D4D4D4"/>
                <w:sz w:val="21"/>
                <w:szCs w:val="21"/>
              </w:rPr>
              <w:pPrChange w:id="13113" w:author="Donovan Goode [2]" w:date="2018-11-09T10:05:00Z">
                <w:pPr>
                  <w:shd w:val="clear" w:color="auto" w:fill="1E1E1E"/>
                  <w:spacing w:line="285" w:lineRule="atLeast"/>
                </w:pPr>
              </w:pPrChange>
            </w:pPr>
            <w:del w:id="1311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5D26A9D1" w14:textId="77777777" w:rsidR="00ED1509" w:rsidRPr="00F84715" w:rsidDel="008B6AF4" w:rsidRDefault="00ED1509">
            <w:pPr>
              <w:pStyle w:val="Heading1Numbered"/>
              <w:rPr>
                <w:del w:id="13115" w:author="Donovan Goode [2]" w:date="2018-11-09T10:04:00Z"/>
                <w:rFonts w:ascii="Consolas" w:eastAsia="Times New Roman" w:hAnsi="Consolas" w:cs="Times New Roman"/>
                <w:color w:val="D4D4D4"/>
                <w:sz w:val="21"/>
                <w:szCs w:val="21"/>
              </w:rPr>
              <w:pPrChange w:id="13116" w:author="Donovan Goode [2]" w:date="2018-11-09T10:05:00Z">
                <w:pPr>
                  <w:shd w:val="clear" w:color="auto" w:fill="1E1E1E"/>
                  <w:spacing w:line="285" w:lineRule="atLeast"/>
                </w:pPr>
              </w:pPrChange>
            </w:pPr>
          </w:p>
          <w:p w14:paraId="2F4D8C7F" w14:textId="77777777" w:rsidR="00ED1509" w:rsidRPr="00F84715" w:rsidDel="008B6AF4" w:rsidRDefault="00ED1509">
            <w:pPr>
              <w:pStyle w:val="Heading1Numbered"/>
              <w:rPr>
                <w:del w:id="13117" w:author="Donovan Goode [2]" w:date="2018-11-09T10:04:00Z"/>
                <w:rFonts w:ascii="Consolas" w:eastAsia="Times New Roman" w:hAnsi="Consolas" w:cs="Times New Roman"/>
                <w:color w:val="D4D4D4"/>
                <w:sz w:val="21"/>
                <w:szCs w:val="21"/>
              </w:rPr>
              <w:pPrChange w:id="13118" w:author="Donovan Goode [2]" w:date="2018-11-09T10:05:00Z">
                <w:pPr>
                  <w:shd w:val="clear" w:color="auto" w:fill="1E1E1E"/>
                  <w:spacing w:line="285" w:lineRule="atLeast"/>
                </w:pPr>
              </w:pPrChange>
            </w:pPr>
            <w:del w:id="13119" w:author="Donovan Goode [2]" w:date="2018-11-09T10:04:00Z">
              <w:r w:rsidRPr="00F84715" w:rsidDel="008B6AF4">
                <w:rPr>
                  <w:rFonts w:ascii="Consolas" w:eastAsia="Times New Roman" w:hAnsi="Consolas" w:cs="Times New Roman"/>
                  <w:color w:val="D7BA7D"/>
                  <w:sz w:val="21"/>
                  <w:szCs w:val="21"/>
                </w:rPr>
                <w:delText>.wc-console.has-text .wc-send svg</w:delText>
              </w:r>
              <w:r w:rsidRPr="00F84715" w:rsidDel="008B6AF4">
                <w:rPr>
                  <w:rFonts w:ascii="Consolas" w:eastAsia="Times New Roman" w:hAnsi="Consolas" w:cs="Times New Roman"/>
                  <w:color w:val="D4D4D4"/>
                  <w:sz w:val="21"/>
                  <w:szCs w:val="21"/>
                </w:rPr>
                <w:delText xml:space="preserve"> {</w:delText>
              </w:r>
            </w:del>
          </w:p>
          <w:p w14:paraId="4D13A83F" w14:textId="77777777" w:rsidR="00ED1509" w:rsidRPr="00F84715" w:rsidDel="008B6AF4" w:rsidRDefault="00ED1509">
            <w:pPr>
              <w:pStyle w:val="Heading1Numbered"/>
              <w:rPr>
                <w:del w:id="13120" w:author="Donovan Goode [2]" w:date="2018-11-09T10:04:00Z"/>
                <w:rFonts w:ascii="Consolas" w:eastAsia="Times New Roman" w:hAnsi="Consolas" w:cs="Times New Roman"/>
                <w:color w:val="D4D4D4"/>
                <w:sz w:val="21"/>
                <w:szCs w:val="21"/>
              </w:rPr>
              <w:pPrChange w:id="13121" w:author="Donovan Goode [2]" w:date="2018-11-09T10:05:00Z">
                <w:pPr>
                  <w:shd w:val="clear" w:color="auto" w:fill="1E1E1E"/>
                  <w:spacing w:line="285" w:lineRule="atLeast"/>
                </w:pPr>
              </w:pPrChange>
            </w:pPr>
            <w:del w:id="131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062A5700" w14:textId="77777777" w:rsidR="00ED1509" w:rsidRPr="00F84715" w:rsidDel="008B6AF4" w:rsidRDefault="00ED1509">
            <w:pPr>
              <w:pStyle w:val="Heading1Numbered"/>
              <w:rPr>
                <w:del w:id="13123" w:author="Donovan Goode [2]" w:date="2018-11-09T10:04:00Z"/>
                <w:rFonts w:ascii="Consolas" w:eastAsia="Times New Roman" w:hAnsi="Consolas" w:cs="Times New Roman"/>
                <w:color w:val="D4D4D4"/>
                <w:sz w:val="21"/>
                <w:szCs w:val="21"/>
              </w:rPr>
              <w:pPrChange w:id="13124" w:author="Donovan Goode [2]" w:date="2018-11-09T10:05:00Z">
                <w:pPr>
                  <w:shd w:val="clear" w:color="auto" w:fill="1E1E1E"/>
                  <w:spacing w:line="285" w:lineRule="atLeast"/>
                </w:pPr>
              </w:pPrChange>
            </w:pPr>
          </w:p>
          <w:p w14:paraId="215853DF" w14:textId="77777777" w:rsidR="00ED1509" w:rsidRPr="00F84715" w:rsidDel="008B6AF4" w:rsidRDefault="00ED1509">
            <w:pPr>
              <w:pStyle w:val="Heading1Numbered"/>
              <w:rPr>
                <w:del w:id="13125" w:author="Donovan Goode [2]" w:date="2018-11-09T10:04:00Z"/>
                <w:rFonts w:ascii="Consolas" w:eastAsia="Times New Roman" w:hAnsi="Consolas" w:cs="Times New Roman"/>
                <w:color w:val="D4D4D4"/>
                <w:sz w:val="21"/>
                <w:szCs w:val="21"/>
              </w:rPr>
              <w:pPrChange w:id="13126" w:author="Donovan Goode [2]" w:date="2018-11-09T10:05:00Z">
                <w:pPr>
                  <w:shd w:val="clear" w:color="auto" w:fill="1E1E1E"/>
                  <w:spacing w:line="285" w:lineRule="atLeast"/>
                </w:pPr>
              </w:pPrChange>
            </w:pPr>
            <w:del w:id="13127" w:author="Donovan Goode [2]" w:date="2018-11-09T10:04:00Z">
              <w:r w:rsidRPr="00F84715" w:rsidDel="008B6AF4">
                <w:rPr>
                  <w:rFonts w:ascii="Consolas" w:eastAsia="Times New Roman" w:hAnsi="Consolas" w:cs="Times New Roman"/>
                  <w:color w:val="6A9955"/>
                  <w:sz w:val="21"/>
                  <w:szCs w:val="21"/>
                </w:rPr>
                <w:delText>/* animation */</w:delText>
              </w:r>
            </w:del>
          </w:p>
          <w:p w14:paraId="549666AE" w14:textId="77777777" w:rsidR="00ED1509" w:rsidRPr="00F84715" w:rsidDel="008B6AF4" w:rsidRDefault="00ED1509">
            <w:pPr>
              <w:pStyle w:val="Heading1Numbered"/>
              <w:rPr>
                <w:del w:id="13128" w:author="Donovan Goode [2]" w:date="2018-11-09T10:04:00Z"/>
                <w:rFonts w:ascii="Consolas" w:eastAsia="Times New Roman" w:hAnsi="Consolas" w:cs="Times New Roman"/>
                <w:color w:val="D4D4D4"/>
                <w:sz w:val="21"/>
                <w:szCs w:val="21"/>
              </w:rPr>
              <w:pPrChange w:id="13129" w:author="Donovan Goode [2]" w:date="2018-11-09T10:05:00Z">
                <w:pPr>
                  <w:shd w:val="clear" w:color="auto" w:fill="1E1E1E"/>
                  <w:spacing w:line="285" w:lineRule="atLeast"/>
                </w:pPr>
              </w:pPrChange>
            </w:pPr>
            <w:del w:id="13130" w:author="Donovan Goode [2]" w:date="2018-11-09T10:04:00Z">
              <w:r w:rsidRPr="00F84715" w:rsidDel="008B6AF4">
                <w:rPr>
                  <w:rFonts w:ascii="Consolas" w:eastAsia="Times New Roman" w:hAnsi="Consolas" w:cs="Times New Roman"/>
                  <w:color w:val="D7BA7D"/>
                  <w:sz w:val="21"/>
                  <w:szCs w:val="21"/>
                </w:rPr>
                <w:delText>.wc-typing</w:delText>
              </w:r>
              <w:r w:rsidRPr="00F84715" w:rsidDel="008B6AF4">
                <w:rPr>
                  <w:rFonts w:ascii="Consolas" w:eastAsia="Times New Roman" w:hAnsi="Consolas" w:cs="Times New Roman"/>
                  <w:color w:val="D4D4D4"/>
                  <w:sz w:val="21"/>
                  <w:szCs w:val="21"/>
                </w:rPr>
                <w:delText xml:space="preserve"> {</w:delText>
              </w:r>
            </w:del>
          </w:p>
          <w:p w14:paraId="28EE04CB" w14:textId="77777777" w:rsidR="00ED1509" w:rsidRPr="00F84715" w:rsidDel="008B6AF4" w:rsidRDefault="00ED1509">
            <w:pPr>
              <w:pStyle w:val="Heading1Numbered"/>
              <w:rPr>
                <w:del w:id="13131" w:author="Donovan Goode [2]" w:date="2018-11-09T10:04:00Z"/>
                <w:rFonts w:ascii="Consolas" w:eastAsia="Times New Roman" w:hAnsi="Consolas" w:cs="Times New Roman"/>
                <w:color w:val="D4D4D4"/>
                <w:sz w:val="21"/>
                <w:szCs w:val="21"/>
              </w:rPr>
              <w:pPrChange w:id="13132" w:author="Donovan Goode [2]" w:date="2018-11-09T10:05:00Z">
                <w:pPr>
                  <w:shd w:val="clear" w:color="auto" w:fill="1E1E1E"/>
                  <w:spacing w:line="285" w:lineRule="atLeast"/>
                </w:pPr>
              </w:pPrChange>
            </w:pPr>
            <w:del w:id="1313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gif;base64,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"</w:delText>
              </w:r>
              <w:r w:rsidRPr="00F84715" w:rsidDel="008B6AF4">
                <w:rPr>
                  <w:rFonts w:ascii="Consolas" w:eastAsia="Times New Roman" w:hAnsi="Consolas" w:cs="Times New Roman"/>
                  <w:color w:val="D4D4D4"/>
                  <w:sz w:val="21"/>
                  <w:szCs w:val="21"/>
                </w:rPr>
                <w:delText>);</w:delText>
              </w:r>
            </w:del>
          </w:p>
          <w:p w14:paraId="4E3AA295" w14:textId="77777777" w:rsidR="00ED1509" w:rsidRPr="00F84715" w:rsidDel="008B6AF4" w:rsidRDefault="00ED1509">
            <w:pPr>
              <w:pStyle w:val="Heading1Numbered"/>
              <w:rPr>
                <w:del w:id="13134" w:author="Donovan Goode [2]" w:date="2018-11-09T10:04:00Z"/>
                <w:rFonts w:ascii="Consolas" w:eastAsia="Times New Roman" w:hAnsi="Consolas" w:cs="Times New Roman"/>
                <w:color w:val="D4D4D4"/>
                <w:sz w:val="21"/>
                <w:szCs w:val="21"/>
              </w:rPr>
              <w:pPrChange w:id="13135" w:author="Donovan Goode [2]" w:date="2018-11-09T10:05:00Z">
                <w:pPr>
                  <w:shd w:val="clear" w:color="auto" w:fill="1E1E1E"/>
                  <w:spacing w:line="285" w:lineRule="atLeast"/>
                </w:pPr>
              </w:pPrChange>
            </w:pPr>
            <w:del w:id="1313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w:delText>
              </w:r>
            </w:del>
          </w:p>
          <w:p w14:paraId="3A7C08DE" w14:textId="77777777" w:rsidR="00ED1509" w:rsidRPr="00F84715" w:rsidDel="008B6AF4" w:rsidRDefault="00ED1509">
            <w:pPr>
              <w:pStyle w:val="Heading1Numbered"/>
              <w:rPr>
                <w:del w:id="13137" w:author="Donovan Goode [2]" w:date="2018-11-09T10:04:00Z"/>
                <w:rFonts w:ascii="Consolas" w:eastAsia="Times New Roman" w:hAnsi="Consolas" w:cs="Times New Roman"/>
                <w:color w:val="D4D4D4"/>
                <w:sz w:val="21"/>
                <w:szCs w:val="21"/>
              </w:rPr>
              <w:pPrChange w:id="13138" w:author="Donovan Goode [2]" w:date="2018-11-09T10:05:00Z">
                <w:pPr>
                  <w:shd w:val="clear" w:color="auto" w:fill="1E1E1E"/>
                  <w:spacing w:line="285" w:lineRule="atLeast"/>
                </w:pPr>
              </w:pPrChange>
            </w:pPr>
            <w:del w:id="1313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436D0537" w14:textId="77777777" w:rsidR="00ED1509" w:rsidRPr="00F84715" w:rsidDel="008B6AF4" w:rsidRDefault="00ED1509">
            <w:pPr>
              <w:pStyle w:val="Heading1Numbered"/>
              <w:rPr>
                <w:del w:id="13140" w:author="Donovan Goode [2]" w:date="2018-11-09T10:04:00Z"/>
                <w:rFonts w:ascii="Consolas" w:eastAsia="Times New Roman" w:hAnsi="Consolas" w:cs="Times New Roman"/>
                <w:color w:val="D4D4D4"/>
                <w:sz w:val="21"/>
                <w:szCs w:val="21"/>
              </w:rPr>
              <w:pPrChange w:id="13141" w:author="Donovan Goode [2]" w:date="2018-11-09T10:05:00Z">
                <w:pPr>
                  <w:shd w:val="clear" w:color="auto" w:fill="1E1E1E"/>
                  <w:spacing w:line="285" w:lineRule="atLeast"/>
                </w:pPr>
              </w:pPrChange>
            </w:pPr>
            <w:del w:id="131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64px</w:delText>
              </w:r>
              <w:r w:rsidRPr="00F84715" w:rsidDel="008B6AF4">
                <w:rPr>
                  <w:rFonts w:ascii="Consolas" w:eastAsia="Times New Roman" w:hAnsi="Consolas" w:cs="Times New Roman"/>
                  <w:color w:val="D4D4D4"/>
                  <w:sz w:val="21"/>
                  <w:szCs w:val="21"/>
                </w:rPr>
                <w:delText>; }</w:delText>
              </w:r>
            </w:del>
          </w:p>
          <w:p w14:paraId="486DDD48" w14:textId="77777777" w:rsidR="00ED1509" w:rsidRPr="00F84715" w:rsidDel="008B6AF4" w:rsidRDefault="00ED1509">
            <w:pPr>
              <w:pStyle w:val="Heading1Numbered"/>
              <w:rPr>
                <w:del w:id="13143" w:author="Donovan Goode [2]" w:date="2018-11-09T10:04:00Z"/>
                <w:rFonts w:ascii="Consolas" w:eastAsia="Times New Roman" w:hAnsi="Consolas" w:cs="Times New Roman"/>
                <w:color w:val="D4D4D4"/>
                <w:sz w:val="21"/>
                <w:szCs w:val="21"/>
              </w:rPr>
              <w:pPrChange w:id="13144" w:author="Donovan Goode [2]" w:date="2018-11-09T10:05:00Z">
                <w:pPr>
                  <w:shd w:val="clear" w:color="auto" w:fill="1E1E1E"/>
                  <w:spacing w:line="285" w:lineRule="atLeast"/>
                </w:pPr>
              </w:pPrChange>
            </w:pPr>
          </w:p>
          <w:p w14:paraId="39CEE5E1" w14:textId="77777777" w:rsidR="00ED1509" w:rsidRPr="00F84715" w:rsidDel="008B6AF4" w:rsidRDefault="00ED1509">
            <w:pPr>
              <w:pStyle w:val="Heading1Numbered"/>
              <w:rPr>
                <w:del w:id="13145" w:author="Donovan Goode [2]" w:date="2018-11-09T10:04:00Z"/>
                <w:rFonts w:ascii="Consolas" w:eastAsia="Times New Roman" w:hAnsi="Consolas" w:cs="Times New Roman"/>
                <w:color w:val="D4D4D4"/>
                <w:sz w:val="21"/>
                <w:szCs w:val="21"/>
              </w:rPr>
              <w:pPrChange w:id="13146" w:author="Donovan Goode [2]" w:date="2018-11-09T10:05:00Z">
                <w:pPr>
                  <w:shd w:val="clear" w:color="auto" w:fill="1E1E1E"/>
                  <w:spacing w:line="285" w:lineRule="atLeast"/>
                </w:pPr>
              </w:pPrChange>
            </w:pPr>
            <w:del w:id="13147" w:author="Donovan Goode [2]" w:date="2018-11-09T10:04:00Z">
              <w:r w:rsidRPr="00F84715" w:rsidDel="008B6AF4">
                <w:rPr>
                  <w:rFonts w:ascii="Consolas" w:eastAsia="Times New Roman" w:hAnsi="Consolas" w:cs="Times New Roman"/>
                  <w:color w:val="D7BA7D"/>
                  <w:sz w:val="21"/>
                  <w:szCs w:val="21"/>
                </w:rPr>
                <w:delText>.wc-animate-scroll</w:delText>
              </w:r>
              <w:r w:rsidRPr="00F84715" w:rsidDel="008B6AF4">
                <w:rPr>
                  <w:rFonts w:ascii="Consolas" w:eastAsia="Times New Roman" w:hAnsi="Consolas" w:cs="Times New Roman"/>
                  <w:color w:val="D4D4D4"/>
                  <w:sz w:val="21"/>
                  <w:szCs w:val="21"/>
                </w:rPr>
                <w:delText xml:space="preserve"> {</w:delText>
              </w:r>
            </w:del>
          </w:p>
          <w:p w14:paraId="5155B098" w14:textId="77777777" w:rsidR="00ED1509" w:rsidRPr="00F84715" w:rsidDel="008B6AF4" w:rsidRDefault="00ED1509">
            <w:pPr>
              <w:pStyle w:val="Heading1Numbered"/>
              <w:rPr>
                <w:del w:id="13148" w:author="Donovan Goode [2]" w:date="2018-11-09T10:04:00Z"/>
                <w:rFonts w:ascii="Consolas" w:eastAsia="Times New Roman" w:hAnsi="Consolas" w:cs="Times New Roman"/>
                <w:color w:val="D4D4D4"/>
                <w:sz w:val="21"/>
                <w:szCs w:val="21"/>
              </w:rPr>
              <w:pPrChange w:id="13149" w:author="Donovan Goode [2]" w:date="2018-11-09T10:05:00Z">
                <w:pPr>
                  <w:shd w:val="clear" w:color="auto" w:fill="1E1E1E"/>
                  <w:spacing w:line="285" w:lineRule="atLeast"/>
                </w:pPr>
              </w:pPrChange>
            </w:pPr>
            <w:del w:id="1315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F649879" w14:textId="77777777" w:rsidR="00ED1509" w:rsidRPr="00F84715" w:rsidDel="008B6AF4" w:rsidRDefault="00ED1509">
            <w:pPr>
              <w:pStyle w:val="Heading1Numbered"/>
              <w:rPr>
                <w:del w:id="13151" w:author="Donovan Goode [2]" w:date="2018-11-09T10:04:00Z"/>
                <w:rFonts w:ascii="Consolas" w:eastAsia="Times New Roman" w:hAnsi="Consolas" w:cs="Times New Roman"/>
                <w:color w:val="D4D4D4"/>
                <w:sz w:val="21"/>
                <w:szCs w:val="21"/>
              </w:rPr>
              <w:pPrChange w:id="13152" w:author="Donovan Goode [2]" w:date="2018-11-09T10:05:00Z">
                <w:pPr>
                  <w:shd w:val="clear" w:color="auto" w:fill="1E1E1E"/>
                  <w:spacing w:line="285" w:lineRule="atLeast"/>
                </w:pPr>
              </w:pPrChange>
            </w:pPr>
            <w:del w:id="1315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13A5152" w14:textId="77777777" w:rsidR="00ED1509" w:rsidRPr="00F84715" w:rsidDel="008B6AF4" w:rsidRDefault="00ED1509">
            <w:pPr>
              <w:pStyle w:val="Heading1Numbered"/>
              <w:rPr>
                <w:del w:id="13154" w:author="Donovan Goode [2]" w:date="2018-11-09T10:04:00Z"/>
                <w:rFonts w:ascii="Consolas" w:eastAsia="Times New Roman" w:hAnsi="Consolas" w:cs="Times New Roman"/>
                <w:color w:val="D4D4D4"/>
                <w:sz w:val="21"/>
                <w:szCs w:val="21"/>
              </w:rPr>
              <w:pPrChange w:id="13155" w:author="Donovan Goode [2]" w:date="2018-11-09T10:05:00Z">
                <w:pPr>
                  <w:shd w:val="clear" w:color="auto" w:fill="1E1E1E"/>
                  <w:spacing w:line="285" w:lineRule="atLeast"/>
                </w:pPr>
              </w:pPrChange>
            </w:pPr>
            <w:del w:id="13156"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254E77D4" w14:textId="77777777" w:rsidR="00ED1509" w:rsidRPr="00F84715" w:rsidDel="008B6AF4" w:rsidRDefault="00ED1509">
            <w:pPr>
              <w:pStyle w:val="Heading1Numbered"/>
              <w:rPr>
                <w:del w:id="13157" w:author="Donovan Goode [2]" w:date="2018-11-09T10:04:00Z"/>
                <w:rFonts w:ascii="Consolas" w:eastAsia="Times New Roman" w:hAnsi="Consolas" w:cs="Times New Roman"/>
                <w:color w:val="D4D4D4"/>
                <w:sz w:val="21"/>
                <w:szCs w:val="21"/>
              </w:rPr>
              <w:pPrChange w:id="13158" w:author="Donovan Goode [2]" w:date="2018-11-09T10:05:00Z">
                <w:pPr>
                  <w:shd w:val="clear" w:color="auto" w:fill="1E1E1E"/>
                  <w:spacing w:line="285" w:lineRule="atLeast"/>
                </w:pPr>
              </w:pPrChange>
            </w:pPr>
          </w:p>
          <w:p w14:paraId="4E57CCF7" w14:textId="77777777" w:rsidR="00ED1509" w:rsidRPr="00F84715" w:rsidDel="008B6AF4" w:rsidRDefault="00ED1509">
            <w:pPr>
              <w:pStyle w:val="Heading1Numbered"/>
              <w:rPr>
                <w:del w:id="13159" w:author="Donovan Goode [2]" w:date="2018-11-09T10:04:00Z"/>
                <w:rFonts w:ascii="Consolas" w:eastAsia="Times New Roman" w:hAnsi="Consolas" w:cs="Times New Roman"/>
                <w:color w:val="D4D4D4"/>
                <w:sz w:val="21"/>
                <w:szCs w:val="21"/>
              </w:rPr>
              <w:pPrChange w:id="13160" w:author="Donovan Goode [2]" w:date="2018-11-09T10:05:00Z">
                <w:pPr>
                  <w:shd w:val="clear" w:color="auto" w:fill="1E1E1E"/>
                  <w:spacing w:line="285" w:lineRule="atLeast"/>
                </w:pPr>
              </w:pPrChange>
            </w:pPr>
            <w:del w:id="13161" w:author="Donovan Goode [2]" w:date="2018-11-09T10:04:00Z">
              <w:r w:rsidRPr="00F84715" w:rsidDel="008B6AF4">
                <w:rPr>
                  <w:rFonts w:ascii="Consolas" w:eastAsia="Times New Roman" w:hAnsi="Consolas" w:cs="Times New Roman"/>
                  <w:color w:val="D7BA7D"/>
                  <w:sz w:val="21"/>
                  <w:szCs w:val="21"/>
                </w:rPr>
                <w:delText>.wc-animate-scroll-rapid</w:delText>
              </w:r>
              <w:r w:rsidRPr="00F84715" w:rsidDel="008B6AF4">
                <w:rPr>
                  <w:rFonts w:ascii="Consolas" w:eastAsia="Times New Roman" w:hAnsi="Consolas" w:cs="Times New Roman"/>
                  <w:color w:val="D4D4D4"/>
                  <w:sz w:val="21"/>
                  <w:szCs w:val="21"/>
                </w:rPr>
                <w:delText xml:space="preserve"> {</w:delText>
              </w:r>
            </w:del>
          </w:p>
          <w:p w14:paraId="195F0E7A" w14:textId="77777777" w:rsidR="00ED1509" w:rsidRPr="00F84715" w:rsidDel="008B6AF4" w:rsidRDefault="00ED1509">
            <w:pPr>
              <w:pStyle w:val="Heading1Numbered"/>
              <w:rPr>
                <w:del w:id="13162" w:author="Donovan Goode [2]" w:date="2018-11-09T10:04:00Z"/>
                <w:rFonts w:ascii="Consolas" w:eastAsia="Times New Roman" w:hAnsi="Consolas" w:cs="Times New Roman"/>
                <w:color w:val="D4D4D4"/>
                <w:sz w:val="21"/>
                <w:szCs w:val="21"/>
              </w:rPr>
              <w:pPrChange w:id="13163" w:author="Donovan Goode [2]" w:date="2018-11-09T10:05:00Z">
                <w:pPr>
                  <w:shd w:val="clear" w:color="auto" w:fill="1E1E1E"/>
                  <w:spacing w:line="285" w:lineRule="atLeast"/>
                </w:pPr>
              </w:pPrChange>
            </w:pPr>
            <w:del w:id="1316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EBB23A0" w14:textId="77777777" w:rsidR="00ED1509" w:rsidRPr="00F84715" w:rsidDel="008B6AF4" w:rsidRDefault="00ED1509">
            <w:pPr>
              <w:pStyle w:val="Heading1Numbered"/>
              <w:rPr>
                <w:del w:id="13165" w:author="Donovan Goode [2]" w:date="2018-11-09T10:04:00Z"/>
                <w:rFonts w:ascii="Consolas" w:eastAsia="Times New Roman" w:hAnsi="Consolas" w:cs="Times New Roman"/>
                <w:color w:val="D4D4D4"/>
                <w:sz w:val="21"/>
                <w:szCs w:val="21"/>
              </w:rPr>
              <w:pPrChange w:id="13166" w:author="Donovan Goode [2]" w:date="2018-11-09T10:05:00Z">
                <w:pPr>
                  <w:shd w:val="clear" w:color="auto" w:fill="1E1E1E"/>
                  <w:spacing w:line="285" w:lineRule="atLeast"/>
                </w:pPr>
              </w:pPrChange>
            </w:pPr>
            <w:del w:id="1316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C52B201" w14:textId="77777777" w:rsidR="00ED1509" w:rsidRPr="00F84715" w:rsidDel="008B6AF4" w:rsidRDefault="00ED1509">
            <w:pPr>
              <w:pStyle w:val="Heading1Numbered"/>
              <w:rPr>
                <w:del w:id="13168" w:author="Donovan Goode [2]" w:date="2018-11-09T10:04:00Z"/>
                <w:rFonts w:ascii="Consolas" w:eastAsia="Times New Roman" w:hAnsi="Consolas" w:cs="Times New Roman"/>
                <w:color w:val="D4D4D4"/>
                <w:sz w:val="21"/>
                <w:szCs w:val="21"/>
              </w:rPr>
              <w:pPrChange w:id="13169" w:author="Donovan Goode [2]" w:date="2018-11-09T10:05:00Z">
                <w:pPr>
                  <w:shd w:val="clear" w:color="auto" w:fill="1E1E1E"/>
                  <w:spacing w:line="285" w:lineRule="atLeast"/>
                </w:pPr>
              </w:pPrChange>
            </w:pPr>
            <w:del w:id="1317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2B839406" w14:textId="77777777" w:rsidR="00ED1509" w:rsidRPr="00F84715" w:rsidDel="008B6AF4" w:rsidRDefault="00ED1509">
            <w:pPr>
              <w:pStyle w:val="Heading1Numbered"/>
              <w:rPr>
                <w:del w:id="13171" w:author="Donovan Goode [2]" w:date="2018-11-09T10:04:00Z"/>
                <w:rFonts w:ascii="Consolas" w:eastAsia="Times New Roman" w:hAnsi="Consolas" w:cs="Times New Roman"/>
                <w:color w:val="D4D4D4"/>
                <w:sz w:val="21"/>
                <w:szCs w:val="21"/>
              </w:rPr>
              <w:pPrChange w:id="13172" w:author="Donovan Goode [2]" w:date="2018-11-09T10:05:00Z">
                <w:pPr>
                  <w:shd w:val="clear" w:color="auto" w:fill="1E1E1E"/>
                  <w:spacing w:line="285" w:lineRule="atLeast"/>
                </w:pPr>
              </w:pPrChange>
            </w:pPr>
          </w:p>
          <w:p w14:paraId="71D284D7" w14:textId="77777777" w:rsidR="00ED1509" w:rsidRPr="00F84715" w:rsidDel="008B6AF4" w:rsidRDefault="00ED1509">
            <w:pPr>
              <w:pStyle w:val="Heading1Numbered"/>
              <w:rPr>
                <w:del w:id="13173" w:author="Donovan Goode [2]" w:date="2018-11-09T10:04:00Z"/>
                <w:rFonts w:ascii="Consolas" w:eastAsia="Times New Roman" w:hAnsi="Consolas" w:cs="Times New Roman"/>
                <w:color w:val="D4D4D4"/>
                <w:sz w:val="21"/>
                <w:szCs w:val="21"/>
              </w:rPr>
              <w:pPrChange w:id="13174" w:author="Donovan Goode [2]" w:date="2018-11-09T10:05:00Z">
                <w:pPr>
                  <w:shd w:val="clear" w:color="auto" w:fill="1E1E1E"/>
                  <w:spacing w:line="285" w:lineRule="atLeast"/>
                </w:pPr>
              </w:pPrChange>
            </w:pPr>
            <w:del w:id="13175" w:author="Donovan Goode [2]" w:date="2018-11-09T10:04:00Z">
              <w:r w:rsidRPr="00F84715" w:rsidDel="008B6AF4">
                <w:rPr>
                  <w:rFonts w:ascii="Consolas" w:eastAsia="Times New Roman" w:hAnsi="Consolas" w:cs="Times New Roman"/>
                  <w:color w:val="D7BA7D"/>
                  <w:sz w:val="21"/>
                  <w:szCs w:val="21"/>
                </w:rPr>
                <w:delText>.wc-animate-scroll-near</w:delText>
              </w:r>
              <w:r w:rsidRPr="00F84715" w:rsidDel="008B6AF4">
                <w:rPr>
                  <w:rFonts w:ascii="Consolas" w:eastAsia="Times New Roman" w:hAnsi="Consolas" w:cs="Times New Roman"/>
                  <w:color w:val="D4D4D4"/>
                  <w:sz w:val="21"/>
                  <w:szCs w:val="21"/>
                </w:rPr>
                <w:delText xml:space="preserve"> {</w:delText>
              </w:r>
            </w:del>
          </w:p>
          <w:p w14:paraId="343F2411" w14:textId="77777777" w:rsidR="00ED1509" w:rsidRPr="00F84715" w:rsidDel="008B6AF4" w:rsidRDefault="00ED1509">
            <w:pPr>
              <w:pStyle w:val="Heading1Numbered"/>
              <w:rPr>
                <w:del w:id="13176" w:author="Donovan Goode [2]" w:date="2018-11-09T10:04:00Z"/>
                <w:rFonts w:ascii="Consolas" w:eastAsia="Times New Roman" w:hAnsi="Consolas" w:cs="Times New Roman"/>
                <w:color w:val="D4D4D4"/>
                <w:sz w:val="21"/>
                <w:szCs w:val="21"/>
              </w:rPr>
              <w:pPrChange w:id="13177" w:author="Donovan Goode [2]" w:date="2018-11-09T10:05:00Z">
                <w:pPr>
                  <w:shd w:val="clear" w:color="auto" w:fill="1E1E1E"/>
                  <w:spacing w:line="285" w:lineRule="atLeast"/>
                </w:pPr>
              </w:pPrChange>
            </w:pPr>
            <w:del w:id="1317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55772AB" w14:textId="77777777" w:rsidR="00ED1509" w:rsidRPr="00F84715" w:rsidDel="008B6AF4" w:rsidRDefault="00ED1509">
            <w:pPr>
              <w:pStyle w:val="Heading1Numbered"/>
              <w:rPr>
                <w:del w:id="13179" w:author="Donovan Goode [2]" w:date="2018-11-09T10:04:00Z"/>
                <w:rFonts w:ascii="Consolas" w:eastAsia="Times New Roman" w:hAnsi="Consolas" w:cs="Times New Roman"/>
                <w:color w:val="D4D4D4"/>
                <w:sz w:val="21"/>
                <w:szCs w:val="21"/>
              </w:rPr>
              <w:pPrChange w:id="13180" w:author="Donovan Goode [2]" w:date="2018-11-09T10:05:00Z">
                <w:pPr>
                  <w:shd w:val="clear" w:color="auto" w:fill="1E1E1E"/>
                  <w:spacing w:line="285" w:lineRule="atLeast"/>
                </w:pPr>
              </w:pPrChange>
            </w:pPr>
            <w:del w:id="1318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6D709CD" w14:textId="77777777" w:rsidR="00ED1509" w:rsidRPr="00F84715" w:rsidDel="008B6AF4" w:rsidRDefault="00ED1509">
            <w:pPr>
              <w:pStyle w:val="Heading1Numbered"/>
              <w:rPr>
                <w:del w:id="13182" w:author="Donovan Goode [2]" w:date="2018-11-09T10:04:00Z"/>
                <w:rFonts w:ascii="Consolas" w:eastAsia="Times New Roman" w:hAnsi="Consolas" w:cs="Times New Roman"/>
                <w:color w:val="D4D4D4"/>
                <w:sz w:val="21"/>
                <w:szCs w:val="21"/>
              </w:rPr>
              <w:pPrChange w:id="13183" w:author="Donovan Goode [2]" w:date="2018-11-09T10:05:00Z">
                <w:pPr>
                  <w:shd w:val="clear" w:color="auto" w:fill="1E1E1E"/>
                  <w:spacing w:line="285" w:lineRule="atLeast"/>
                </w:pPr>
              </w:pPrChange>
            </w:pPr>
            <w:del w:id="1318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ease-in-out</w:delText>
              </w:r>
              <w:r w:rsidRPr="00F84715" w:rsidDel="008B6AF4">
                <w:rPr>
                  <w:rFonts w:ascii="Consolas" w:eastAsia="Times New Roman" w:hAnsi="Consolas" w:cs="Times New Roman"/>
                  <w:color w:val="D4D4D4"/>
                  <w:sz w:val="21"/>
                  <w:szCs w:val="21"/>
                </w:rPr>
                <w:delText>; }</w:delText>
              </w:r>
            </w:del>
          </w:p>
          <w:p w14:paraId="729FC4BA" w14:textId="77777777" w:rsidR="00ED1509" w:rsidRPr="00F84715" w:rsidDel="008B6AF4" w:rsidRDefault="00ED1509">
            <w:pPr>
              <w:pStyle w:val="Heading1Numbered"/>
              <w:rPr>
                <w:del w:id="13185" w:author="Donovan Goode [2]" w:date="2018-11-09T10:04:00Z"/>
                <w:rFonts w:ascii="Consolas" w:eastAsia="Times New Roman" w:hAnsi="Consolas" w:cs="Times New Roman"/>
                <w:color w:val="D4D4D4"/>
                <w:sz w:val="21"/>
                <w:szCs w:val="21"/>
              </w:rPr>
              <w:pPrChange w:id="13186" w:author="Donovan Goode [2]" w:date="2018-11-09T10:05:00Z">
                <w:pPr>
                  <w:shd w:val="clear" w:color="auto" w:fill="1E1E1E"/>
                  <w:spacing w:line="285" w:lineRule="atLeast"/>
                </w:pPr>
              </w:pPrChange>
            </w:pPr>
          </w:p>
          <w:p w14:paraId="764B09CE" w14:textId="77777777" w:rsidR="00ED1509" w:rsidRPr="00F84715" w:rsidDel="008B6AF4" w:rsidRDefault="00ED1509">
            <w:pPr>
              <w:pStyle w:val="Heading1Numbered"/>
              <w:rPr>
                <w:del w:id="13187" w:author="Donovan Goode [2]" w:date="2018-11-09T10:04:00Z"/>
                <w:rFonts w:ascii="Consolas" w:eastAsia="Times New Roman" w:hAnsi="Consolas" w:cs="Times New Roman"/>
                <w:color w:val="D4D4D4"/>
                <w:sz w:val="21"/>
                <w:szCs w:val="21"/>
              </w:rPr>
              <w:pPrChange w:id="13188" w:author="Donovan Goode [2]" w:date="2018-11-09T10:05:00Z">
                <w:pPr>
                  <w:shd w:val="clear" w:color="auto" w:fill="1E1E1E"/>
                  <w:spacing w:line="285" w:lineRule="atLeast"/>
                </w:pPr>
              </w:pPrChange>
            </w:pPr>
            <w:del w:id="13189" w:author="Donovan Goode [2]" w:date="2018-11-09T10:04:00Z">
              <w:r w:rsidRPr="00F84715" w:rsidDel="008B6AF4">
                <w:rPr>
                  <w:rFonts w:ascii="Consolas" w:eastAsia="Times New Roman" w:hAnsi="Consolas" w:cs="Times New Roman"/>
                  <w:color w:val="6A9955"/>
                  <w:sz w:val="21"/>
                  <w:szCs w:val="21"/>
                </w:rPr>
                <w:delText>/* text formats */</w:delText>
              </w:r>
            </w:del>
          </w:p>
          <w:p w14:paraId="37C415F4" w14:textId="77777777" w:rsidR="00ED1509" w:rsidRPr="00F84715" w:rsidDel="008B6AF4" w:rsidRDefault="00ED1509">
            <w:pPr>
              <w:pStyle w:val="Heading1Numbered"/>
              <w:rPr>
                <w:del w:id="13190" w:author="Donovan Goode [2]" w:date="2018-11-09T10:04:00Z"/>
                <w:rFonts w:ascii="Consolas" w:eastAsia="Times New Roman" w:hAnsi="Consolas" w:cs="Times New Roman"/>
                <w:color w:val="D4D4D4"/>
                <w:sz w:val="21"/>
                <w:szCs w:val="21"/>
              </w:rPr>
              <w:pPrChange w:id="13191" w:author="Donovan Goode [2]" w:date="2018-11-09T10:05:00Z">
                <w:pPr>
                  <w:shd w:val="clear" w:color="auto" w:fill="1E1E1E"/>
                  <w:spacing w:line="285" w:lineRule="atLeast"/>
                </w:pPr>
              </w:pPrChange>
            </w:pPr>
            <w:del w:id="13192" w:author="Donovan Goode [2]" w:date="2018-11-09T10:04:00Z">
              <w:r w:rsidRPr="00F84715" w:rsidDel="008B6AF4">
                <w:rPr>
                  <w:rFonts w:ascii="Consolas" w:eastAsia="Times New Roman" w:hAnsi="Consolas" w:cs="Times New Roman"/>
                  <w:color w:val="D7BA7D"/>
                  <w:sz w:val="21"/>
                  <w:szCs w:val="21"/>
                </w:rPr>
                <w:delText xml:space="preserve">.format-markdown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p</w:delText>
              </w:r>
              <w:r w:rsidRPr="00F84715" w:rsidDel="008B6AF4">
                <w:rPr>
                  <w:rFonts w:ascii="Consolas" w:eastAsia="Times New Roman" w:hAnsi="Consolas" w:cs="Times New Roman"/>
                  <w:color w:val="D4D4D4"/>
                  <w:sz w:val="21"/>
                  <w:szCs w:val="21"/>
                </w:rPr>
                <w:delText xml:space="preserve"> {</w:delText>
              </w:r>
            </w:del>
          </w:p>
          <w:p w14:paraId="788AFDB1" w14:textId="77777777" w:rsidR="00ED1509" w:rsidRPr="00F84715" w:rsidDel="008B6AF4" w:rsidRDefault="00ED1509">
            <w:pPr>
              <w:pStyle w:val="Heading1Numbered"/>
              <w:rPr>
                <w:del w:id="13193" w:author="Donovan Goode [2]" w:date="2018-11-09T10:04:00Z"/>
                <w:rFonts w:ascii="Consolas" w:eastAsia="Times New Roman" w:hAnsi="Consolas" w:cs="Times New Roman"/>
                <w:color w:val="D4D4D4"/>
                <w:sz w:val="21"/>
                <w:szCs w:val="21"/>
              </w:rPr>
              <w:pPrChange w:id="13194" w:author="Donovan Goode [2]" w:date="2018-11-09T10:05:00Z">
                <w:pPr>
                  <w:shd w:val="clear" w:color="auto" w:fill="1E1E1E"/>
                  <w:spacing w:line="285" w:lineRule="atLeast"/>
                </w:pPr>
              </w:pPrChange>
            </w:pPr>
            <w:del w:id="1319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w:delText>
              </w:r>
            </w:del>
          </w:p>
          <w:p w14:paraId="07335728" w14:textId="77777777" w:rsidR="00ED1509" w:rsidRPr="00F84715" w:rsidDel="008B6AF4" w:rsidRDefault="00ED1509">
            <w:pPr>
              <w:pStyle w:val="Heading1Numbered"/>
              <w:rPr>
                <w:del w:id="13196" w:author="Donovan Goode [2]" w:date="2018-11-09T10:04:00Z"/>
                <w:rFonts w:ascii="Consolas" w:eastAsia="Times New Roman" w:hAnsi="Consolas" w:cs="Times New Roman"/>
                <w:color w:val="D4D4D4"/>
                <w:sz w:val="21"/>
                <w:szCs w:val="21"/>
              </w:rPr>
              <w:pPrChange w:id="13197" w:author="Donovan Goode [2]" w:date="2018-11-09T10:05:00Z">
                <w:pPr>
                  <w:shd w:val="clear" w:color="auto" w:fill="1E1E1E"/>
                  <w:spacing w:line="285" w:lineRule="atLeast"/>
                </w:pPr>
              </w:pPrChange>
            </w:pPr>
          </w:p>
          <w:p w14:paraId="57A343B7" w14:textId="77777777" w:rsidR="00ED1509" w:rsidRPr="00F84715" w:rsidDel="008B6AF4" w:rsidRDefault="00ED1509">
            <w:pPr>
              <w:pStyle w:val="Heading1Numbered"/>
              <w:rPr>
                <w:del w:id="13198" w:author="Donovan Goode [2]" w:date="2018-11-09T10:04:00Z"/>
                <w:rFonts w:ascii="Consolas" w:eastAsia="Times New Roman" w:hAnsi="Consolas" w:cs="Times New Roman"/>
                <w:color w:val="D4D4D4"/>
                <w:sz w:val="21"/>
                <w:szCs w:val="21"/>
              </w:rPr>
              <w:pPrChange w:id="13199" w:author="Donovan Goode [2]" w:date="2018-11-09T10:05:00Z">
                <w:pPr>
                  <w:shd w:val="clear" w:color="auto" w:fill="1E1E1E"/>
                  <w:spacing w:line="285" w:lineRule="atLeast"/>
                </w:pPr>
              </w:pPrChange>
            </w:pPr>
            <w:del w:id="13200" w:author="Donovan Goode [2]" w:date="2018-11-09T10:04:00Z">
              <w:r w:rsidRPr="00F84715" w:rsidDel="008B6AF4">
                <w:rPr>
                  <w:rFonts w:ascii="Consolas" w:eastAsia="Times New Roman" w:hAnsi="Consolas" w:cs="Times New Roman"/>
                  <w:color w:val="D7BA7D"/>
                  <w:sz w:val="21"/>
                  <w:szCs w:val="21"/>
                </w:rPr>
                <w:delText>.format-markdown code</w:delText>
              </w:r>
              <w:r w:rsidRPr="00F84715" w:rsidDel="008B6AF4">
                <w:rPr>
                  <w:rFonts w:ascii="Consolas" w:eastAsia="Times New Roman" w:hAnsi="Consolas" w:cs="Times New Roman"/>
                  <w:color w:val="D4D4D4"/>
                  <w:sz w:val="21"/>
                  <w:szCs w:val="21"/>
                </w:rPr>
                <w:delText xml:space="preserve"> {</w:delText>
              </w:r>
            </w:del>
          </w:p>
          <w:p w14:paraId="2D69A770" w14:textId="77777777" w:rsidR="00ED1509" w:rsidRPr="00F84715" w:rsidDel="008B6AF4" w:rsidRDefault="00ED1509">
            <w:pPr>
              <w:pStyle w:val="Heading1Numbered"/>
              <w:rPr>
                <w:del w:id="13201" w:author="Donovan Goode [2]" w:date="2018-11-09T10:04:00Z"/>
                <w:rFonts w:ascii="Consolas" w:eastAsia="Times New Roman" w:hAnsi="Consolas" w:cs="Times New Roman"/>
                <w:color w:val="D4D4D4"/>
                <w:sz w:val="21"/>
                <w:szCs w:val="21"/>
              </w:rPr>
              <w:pPrChange w:id="13202" w:author="Donovan Goode [2]" w:date="2018-11-09T10:05:00Z">
                <w:pPr>
                  <w:shd w:val="clear" w:color="auto" w:fill="1E1E1E"/>
                  <w:spacing w:line="285" w:lineRule="atLeast"/>
                </w:pPr>
              </w:pPrChange>
            </w:pPr>
            <w:del w:id="13203"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pre-wrap</w:delText>
              </w:r>
              <w:r w:rsidRPr="00F84715" w:rsidDel="008B6AF4">
                <w:rPr>
                  <w:rFonts w:ascii="Consolas" w:eastAsia="Times New Roman" w:hAnsi="Consolas" w:cs="Times New Roman"/>
                  <w:color w:val="D4D4D4"/>
                  <w:sz w:val="21"/>
                  <w:szCs w:val="21"/>
                </w:rPr>
                <w:delText>; }</w:delText>
              </w:r>
            </w:del>
          </w:p>
          <w:p w14:paraId="49493300" w14:textId="77777777" w:rsidR="00ED1509" w:rsidRPr="00F84715" w:rsidDel="008B6AF4" w:rsidRDefault="00ED1509">
            <w:pPr>
              <w:pStyle w:val="Heading1Numbered"/>
              <w:rPr>
                <w:del w:id="13204" w:author="Donovan Goode [2]" w:date="2018-11-09T10:04:00Z"/>
                <w:rFonts w:ascii="Consolas" w:eastAsia="Times New Roman" w:hAnsi="Consolas" w:cs="Times New Roman"/>
                <w:color w:val="D4D4D4"/>
                <w:sz w:val="21"/>
                <w:szCs w:val="21"/>
              </w:rPr>
              <w:pPrChange w:id="13205" w:author="Donovan Goode [2]" w:date="2018-11-09T10:05:00Z">
                <w:pPr>
                  <w:shd w:val="clear" w:color="auto" w:fill="1E1E1E"/>
                  <w:spacing w:line="285" w:lineRule="atLeast"/>
                </w:pPr>
              </w:pPrChange>
            </w:pPr>
          </w:p>
          <w:p w14:paraId="18367380" w14:textId="77777777" w:rsidR="00ED1509" w:rsidRPr="00F84715" w:rsidDel="008B6AF4" w:rsidRDefault="00ED1509">
            <w:pPr>
              <w:pStyle w:val="Heading1Numbered"/>
              <w:rPr>
                <w:del w:id="13206" w:author="Donovan Goode [2]" w:date="2018-11-09T10:04:00Z"/>
                <w:rFonts w:ascii="Consolas" w:eastAsia="Times New Roman" w:hAnsi="Consolas" w:cs="Times New Roman"/>
                <w:color w:val="D4D4D4"/>
                <w:sz w:val="21"/>
                <w:szCs w:val="21"/>
              </w:rPr>
              <w:pPrChange w:id="13207" w:author="Donovan Goode [2]" w:date="2018-11-09T10:05:00Z">
                <w:pPr>
                  <w:shd w:val="clear" w:color="auto" w:fill="1E1E1E"/>
                  <w:spacing w:line="285" w:lineRule="atLeast"/>
                </w:pPr>
              </w:pPrChange>
            </w:pPr>
            <w:del w:id="13208" w:author="Donovan Goode [2]" w:date="2018-11-09T10:04:00Z">
              <w:r w:rsidRPr="00F84715" w:rsidDel="008B6AF4">
                <w:rPr>
                  <w:rFonts w:ascii="Consolas" w:eastAsia="Times New Roman" w:hAnsi="Consolas" w:cs="Times New Roman"/>
                  <w:color w:val="D7BA7D"/>
                  <w:sz w:val="21"/>
                  <w:szCs w:val="21"/>
                </w:rPr>
                <w:delText xml:space="preserve">.format-markdown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div</w:delText>
              </w:r>
              <w:r w:rsidRPr="00F84715" w:rsidDel="008B6AF4">
                <w:rPr>
                  <w:rFonts w:ascii="Consolas" w:eastAsia="Times New Roman" w:hAnsi="Consolas" w:cs="Times New Roman"/>
                  <w:color w:val="D4D4D4"/>
                  <w:sz w:val="21"/>
                  <w:szCs w:val="21"/>
                </w:rPr>
                <w:delText xml:space="preserve"> {</w:delText>
              </w:r>
            </w:del>
          </w:p>
          <w:p w14:paraId="7BF9A992" w14:textId="77777777" w:rsidR="00ED1509" w:rsidRPr="00F84715" w:rsidDel="008B6AF4" w:rsidRDefault="00ED1509">
            <w:pPr>
              <w:pStyle w:val="Heading1Numbered"/>
              <w:rPr>
                <w:del w:id="13209" w:author="Donovan Goode [2]" w:date="2018-11-09T10:04:00Z"/>
                <w:rFonts w:ascii="Consolas" w:eastAsia="Times New Roman" w:hAnsi="Consolas" w:cs="Times New Roman"/>
                <w:color w:val="D4D4D4"/>
                <w:sz w:val="21"/>
                <w:szCs w:val="21"/>
              </w:rPr>
              <w:pPrChange w:id="13210" w:author="Donovan Goode [2]" w:date="2018-11-09T10:05:00Z">
                <w:pPr>
                  <w:shd w:val="clear" w:color="auto" w:fill="1E1E1E"/>
                  <w:spacing w:line="285" w:lineRule="atLeast"/>
                </w:pPr>
              </w:pPrChange>
            </w:pPr>
            <w:del w:id="132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33EB4F75" w14:textId="77777777" w:rsidR="00ED1509" w:rsidRPr="00F84715" w:rsidDel="008B6AF4" w:rsidRDefault="00ED1509">
            <w:pPr>
              <w:pStyle w:val="Heading1Numbered"/>
              <w:rPr>
                <w:del w:id="13212" w:author="Donovan Goode [2]" w:date="2018-11-09T10:04:00Z"/>
                <w:rFonts w:ascii="Consolas" w:eastAsia="Times New Roman" w:hAnsi="Consolas" w:cs="Times New Roman"/>
                <w:color w:val="D4D4D4"/>
                <w:sz w:val="21"/>
                <w:szCs w:val="21"/>
              </w:rPr>
              <w:pPrChange w:id="13213" w:author="Donovan Goode [2]" w:date="2018-11-09T10:05:00Z">
                <w:pPr>
                  <w:shd w:val="clear" w:color="auto" w:fill="1E1E1E"/>
                  <w:spacing w:line="285" w:lineRule="atLeast"/>
                </w:pPr>
              </w:pPrChange>
            </w:pPr>
          </w:p>
          <w:p w14:paraId="65541A70" w14:textId="77777777" w:rsidR="00ED1509" w:rsidRPr="00F84715" w:rsidDel="008B6AF4" w:rsidRDefault="00ED1509">
            <w:pPr>
              <w:pStyle w:val="Heading1Numbered"/>
              <w:rPr>
                <w:del w:id="13214" w:author="Donovan Goode [2]" w:date="2018-11-09T10:04:00Z"/>
                <w:rFonts w:ascii="Consolas" w:eastAsia="Times New Roman" w:hAnsi="Consolas" w:cs="Times New Roman"/>
                <w:color w:val="D4D4D4"/>
                <w:sz w:val="21"/>
                <w:szCs w:val="21"/>
              </w:rPr>
              <w:pPrChange w:id="13215" w:author="Donovan Goode [2]" w:date="2018-11-09T10:05:00Z">
                <w:pPr>
                  <w:shd w:val="clear" w:color="auto" w:fill="1E1E1E"/>
                  <w:spacing w:line="285" w:lineRule="atLeast"/>
                </w:pPr>
              </w:pPrChange>
            </w:pPr>
            <w:del w:id="13216" w:author="Donovan Goode [2]" w:date="2018-11-09T10:04:00Z">
              <w:r w:rsidRPr="00F84715" w:rsidDel="008B6AF4">
                <w:rPr>
                  <w:rFonts w:ascii="Consolas" w:eastAsia="Times New Roman" w:hAnsi="Consolas" w:cs="Times New Roman"/>
                  <w:color w:val="D7BA7D"/>
                  <w:sz w:val="21"/>
                  <w:szCs w:val="21"/>
                </w:rPr>
                <w:delText>.format-markdown ol</w:delText>
              </w:r>
              <w:r w:rsidRPr="00F84715" w:rsidDel="008B6AF4">
                <w:rPr>
                  <w:rFonts w:ascii="Consolas" w:eastAsia="Times New Roman" w:hAnsi="Consolas" w:cs="Times New Roman"/>
                  <w:color w:val="D4D4D4"/>
                  <w:sz w:val="21"/>
                  <w:szCs w:val="21"/>
                </w:rPr>
                <w:delText xml:space="preserve"> {</w:delText>
              </w:r>
            </w:del>
          </w:p>
          <w:p w14:paraId="668719D8" w14:textId="77777777" w:rsidR="00ED1509" w:rsidRPr="00F84715" w:rsidDel="008B6AF4" w:rsidRDefault="00ED1509">
            <w:pPr>
              <w:pStyle w:val="Heading1Numbered"/>
              <w:rPr>
                <w:del w:id="13217" w:author="Donovan Goode [2]" w:date="2018-11-09T10:04:00Z"/>
                <w:rFonts w:ascii="Consolas" w:eastAsia="Times New Roman" w:hAnsi="Consolas" w:cs="Times New Roman"/>
                <w:color w:val="D4D4D4"/>
                <w:sz w:val="21"/>
                <w:szCs w:val="21"/>
              </w:rPr>
              <w:pPrChange w:id="13218" w:author="Donovan Goode [2]" w:date="2018-11-09T10:05:00Z">
                <w:pPr>
                  <w:shd w:val="clear" w:color="auto" w:fill="1E1E1E"/>
                  <w:spacing w:line="285" w:lineRule="atLeast"/>
                </w:pPr>
              </w:pPrChange>
            </w:pPr>
            <w:del w:id="1321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67F76788" w14:textId="77777777" w:rsidR="00ED1509" w:rsidRPr="00F84715" w:rsidDel="008B6AF4" w:rsidRDefault="00ED1509">
            <w:pPr>
              <w:pStyle w:val="Heading1Numbered"/>
              <w:rPr>
                <w:del w:id="13220" w:author="Donovan Goode [2]" w:date="2018-11-09T10:04:00Z"/>
                <w:rFonts w:ascii="Consolas" w:eastAsia="Times New Roman" w:hAnsi="Consolas" w:cs="Times New Roman"/>
                <w:color w:val="D4D4D4"/>
                <w:sz w:val="21"/>
                <w:szCs w:val="21"/>
              </w:rPr>
              <w:pPrChange w:id="13221" w:author="Donovan Goode [2]" w:date="2018-11-09T10:05:00Z">
                <w:pPr>
                  <w:shd w:val="clear" w:color="auto" w:fill="1E1E1E"/>
                  <w:spacing w:line="285" w:lineRule="atLeast"/>
                </w:pPr>
              </w:pPrChange>
            </w:pPr>
            <w:del w:id="132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numbers are right-aligned to the period */</w:delText>
              </w:r>
              <w:r w:rsidRPr="00F84715" w:rsidDel="008B6AF4">
                <w:rPr>
                  <w:rFonts w:ascii="Consolas" w:eastAsia="Times New Roman" w:hAnsi="Consolas" w:cs="Times New Roman"/>
                  <w:color w:val="D4D4D4"/>
                  <w:sz w:val="21"/>
                  <w:szCs w:val="21"/>
                </w:rPr>
                <w:delText xml:space="preserve"> }</w:delText>
              </w:r>
            </w:del>
          </w:p>
          <w:p w14:paraId="194BB41C" w14:textId="77777777" w:rsidR="00ED1509" w:rsidRPr="00F84715" w:rsidDel="008B6AF4" w:rsidRDefault="00ED1509">
            <w:pPr>
              <w:pStyle w:val="Heading1Numbered"/>
              <w:rPr>
                <w:del w:id="13223" w:author="Donovan Goode [2]" w:date="2018-11-09T10:04:00Z"/>
                <w:rFonts w:ascii="Consolas" w:eastAsia="Times New Roman" w:hAnsi="Consolas" w:cs="Times New Roman"/>
                <w:color w:val="D4D4D4"/>
                <w:sz w:val="21"/>
                <w:szCs w:val="21"/>
              </w:rPr>
              <w:pPrChange w:id="13224" w:author="Donovan Goode [2]" w:date="2018-11-09T10:05:00Z">
                <w:pPr>
                  <w:shd w:val="clear" w:color="auto" w:fill="1E1E1E"/>
                  <w:spacing w:line="285" w:lineRule="atLeast"/>
                </w:pPr>
              </w:pPrChange>
            </w:pPr>
          </w:p>
          <w:p w14:paraId="084958A3" w14:textId="77777777" w:rsidR="00ED1509" w:rsidRPr="00F84715" w:rsidDel="008B6AF4" w:rsidRDefault="00ED1509">
            <w:pPr>
              <w:pStyle w:val="Heading1Numbered"/>
              <w:rPr>
                <w:del w:id="13225" w:author="Donovan Goode [2]" w:date="2018-11-09T10:04:00Z"/>
                <w:rFonts w:ascii="Consolas" w:eastAsia="Times New Roman" w:hAnsi="Consolas" w:cs="Times New Roman"/>
                <w:color w:val="D4D4D4"/>
                <w:sz w:val="21"/>
                <w:szCs w:val="21"/>
              </w:rPr>
              <w:pPrChange w:id="13226" w:author="Donovan Goode [2]" w:date="2018-11-09T10:05:00Z">
                <w:pPr>
                  <w:shd w:val="clear" w:color="auto" w:fill="1E1E1E"/>
                  <w:spacing w:line="285" w:lineRule="atLeast"/>
                </w:pPr>
              </w:pPrChange>
            </w:pPr>
            <w:del w:id="13227" w:author="Donovan Goode [2]" w:date="2018-11-09T10:04:00Z">
              <w:r w:rsidRPr="00F84715" w:rsidDel="008B6AF4">
                <w:rPr>
                  <w:rFonts w:ascii="Consolas" w:eastAsia="Times New Roman" w:hAnsi="Consolas" w:cs="Times New Roman"/>
                  <w:color w:val="D7BA7D"/>
                  <w:sz w:val="21"/>
                  <w:szCs w:val="21"/>
                </w:rPr>
                <w:delText>.format-markdown ul</w:delText>
              </w:r>
              <w:r w:rsidRPr="00F84715" w:rsidDel="008B6AF4">
                <w:rPr>
                  <w:rFonts w:ascii="Consolas" w:eastAsia="Times New Roman" w:hAnsi="Consolas" w:cs="Times New Roman"/>
                  <w:color w:val="D4D4D4"/>
                  <w:sz w:val="21"/>
                  <w:szCs w:val="21"/>
                </w:rPr>
                <w:delText xml:space="preserve"> {</w:delText>
              </w:r>
            </w:del>
          </w:p>
          <w:p w14:paraId="00DA1D1E" w14:textId="77777777" w:rsidR="00ED1509" w:rsidRPr="00F84715" w:rsidDel="008B6AF4" w:rsidRDefault="00ED1509">
            <w:pPr>
              <w:pStyle w:val="Heading1Numbered"/>
              <w:rPr>
                <w:del w:id="13228" w:author="Donovan Goode [2]" w:date="2018-11-09T10:04:00Z"/>
                <w:rFonts w:ascii="Consolas" w:eastAsia="Times New Roman" w:hAnsi="Consolas" w:cs="Times New Roman"/>
                <w:color w:val="D4D4D4"/>
                <w:sz w:val="21"/>
                <w:szCs w:val="21"/>
              </w:rPr>
              <w:pPrChange w:id="13229" w:author="Donovan Goode [2]" w:date="2018-11-09T10:05:00Z">
                <w:pPr>
                  <w:shd w:val="clear" w:color="auto" w:fill="1E1E1E"/>
                  <w:spacing w:line="285" w:lineRule="atLeast"/>
                </w:pPr>
              </w:pPrChange>
            </w:pPr>
            <w:del w:id="1323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33px</w:delText>
              </w:r>
              <w:r w:rsidRPr="00F84715" w:rsidDel="008B6AF4">
                <w:rPr>
                  <w:rFonts w:ascii="Consolas" w:eastAsia="Times New Roman" w:hAnsi="Consolas" w:cs="Times New Roman"/>
                  <w:color w:val="D4D4D4"/>
                  <w:sz w:val="21"/>
                  <w:szCs w:val="21"/>
                </w:rPr>
                <w:delText>; }</w:delText>
              </w:r>
            </w:del>
          </w:p>
          <w:p w14:paraId="4A9BA858" w14:textId="77777777" w:rsidR="00ED1509" w:rsidRPr="00F84715" w:rsidDel="008B6AF4" w:rsidRDefault="00ED1509">
            <w:pPr>
              <w:pStyle w:val="Heading1Numbered"/>
              <w:rPr>
                <w:del w:id="13231" w:author="Donovan Goode [2]" w:date="2018-11-09T10:04:00Z"/>
                <w:rFonts w:ascii="Consolas" w:eastAsia="Times New Roman" w:hAnsi="Consolas" w:cs="Times New Roman"/>
                <w:color w:val="D4D4D4"/>
                <w:sz w:val="21"/>
                <w:szCs w:val="21"/>
              </w:rPr>
              <w:pPrChange w:id="13232" w:author="Donovan Goode [2]" w:date="2018-11-09T10:05:00Z">
                <w:pPr>
                  <w:shd w:val="clear" w:color="auto" w:fill="1E1E1E"/>
                  <w:spacing w:line="285" w:lineRule="atLeast"/>
                </w:pPr>
              </w:pPrChange>
            </w:pPr>
          </w:p>
          <w:p w14:paraId="50960465" w14:textId="77777777" w:rsidR="00ED1509" w:rsidRPr="00F84715" w:rsidDel="008B6AF4" w:rsidRDefault="00ED1509">
            <w:pPr>
              <w:pStyle w:val="Heading1Numbered"/>
              <w:rPr>
                <w:del w:id="13233" w:author="Donovan Goode [2]" w:date="2018-11-09T10:04:00Z"/>
                <w:rFonts w:ascii="Consolas" w:eastAsia="Times New Roman" w:hAnsi="Consolas" w:cs="Times New Roman"/>
                <w:color w:val="D4D4D4"/>
                <w:sz w:val="21"/>
                <w:szCs w:val="21"/>
              </w:rPr>
              <w:pPrChange w:id="13234" w:author="Donovan Goode [2]" w:date="2018-11-09T10:05:00Z">
                <w:pPr>
                  <w:shd w:val="clear" w:color="auto" w:fill="1E1E1E"/>
                  <w:spacing w:line="285" w:lineRule="atLeast"/>
                </w:pPr>
              </w:pPrChange>
            </w:pPr>
            <w:del w:id="13235" w:author="Donovan Goode [2]" w:date="2018-11-09T10:04:00Z">
              <w:r w:rsidRPr="00F84715" w:rsidDel="008B6AF4">
                <w:rPr>
                  <w:rFonts w:ascii="Consolas" w:eastAsia="Times New Roman" w:hAnsi="Consolas" w:cs="Times New Roman"/>
                  <w:color w:val="6A9955"/>
                  <w:sz w:val="21"/>
                  <w:szCs w:val="21"/>
                </w:rPr>
                <w:delText>/* browser scrollbar customization */</w:delText>
              </w:r>
            </w:del>
          </w:p>
          <w:p w14:paraId="2633867C" w14:textId="77777777" w:rsidR="00ED1509" w:rsidRPr="00F84715" w:rsidDel="008B6AF4" w:rsidRDefault="00ED1509">
            <w:pPr>
              <w:pStyle w:val="Heading1Numbered"/>
              <w:rPr>
                <w:del w:id="13236" w:author="Donovan Goode [2]" w:date="2018-11-09T10:04:00Z"/>
                <w:rFonts w:ascii="Consolas" w:eastAsia="Times New Roman" w:hAnsi="Consolas" w:cs="Times New Roman"/>
                <w:color w:val="D4D4D4"/>
                <w:sz w:val="21"/>
                <w:szCs w:val="21"/>
              </w:rPr>
              <w:pPrChange w:id="13237" w:author="Donovan Goode [2]" w:date="2018-11-09T10:05:00Z">
                <w:pPr>
                  <w:shd w:val="clear" w:color="auto" w:fill="1E1E1E"/>
                  <w:spacing w:line="285" w:lineRule="atLeast"/>
                </w:pPr>
              </w:pPrChange>
            </w:pPr>
            <w:del w:id="13238" w:author="Donovan Goode [2]" w:date="2018-11-09T10:04:00Z">
              <w:r w:rsidRPr="00F84715" w:rsidDel="008B6AF4">
                <w:rPr>
                  <w:rFonts w:ascii="Consolas" w:eastAsia="Times New Roman" w:hAnsi="Consolas" w:cs="Times New Roman"/>
                  <w:color w:val="D7BA7D"/>
                  <w:sz w:val="21"/>
                  <w:szCs w:val="21"/>
                </w:rPr>
                <w:delText>.wc-app ::-webkit-scrollbar</w:delText>
              </w:r>
              <w:r w:rsidRPr="00F84715" w:rsidDel="008B6AF4">
                <w:rPr>
                  <w:rFonts w:ascii="Consolas" w:eastAsia="Times New Roman" w:hAnsi="Consolas" w:cs="Times New Roman"/>
                  <w:color w:val="D4D4D4"/>
                  <w:sz w:val="21"/>
                  <w:szCs w:val="21"/>
                </w:rPr>
                <w:delText xml:space="preserve"> {</w:delText>
              </w:r>
            </w:del>
          </w:p>
          <w:p w14:paraId="21BB1D30" w14:textId="77777777" w:rsidR="00ED1509" w:rsidRPr="00F84715" w:rsidDel="008B6AF4" w:rsidRDefault="00ED1509">
            <w:pPr>
              <w:pStyle w:val="Heading1Numbered"/>
              <w:rPr>
                <w:del w:id="13239" w:author="Donovan Goode [2]" w:date="2018-11-09T10:04:00Z"/>
                <w:rFonts w:ascii="Consolas" w:eastAsia="Times New Roman" w:hAnsi="Consolas" w:cs="Times New Roman"/>
                <w:color w:val="D4D4D4"/>
                <w:sz w:val="21"/>
                <w:szCs w:val="21"/>
              </w:rPr>
              <w:pPrChange w:id="13240" w:author="Donovan Goode [2]" w:date="2018-11-09T10:05:00Z">
                <w:pPr>
                  <w:shd w:val="clear" w:color="auto" w:fill="1E1E1E"/>
                  <w:spacing w:line="285" w:lineRule="atLeast"/>
                </w:pPr>
              </w:pPrChange>
            </w:pPr>
            <w:del w:id="1324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225B819F" w14:textId="77777777" w:rsidR="00ED1509" w:rsidRPr="00F84715" w:rsidDel="008B6AF4" w:rsidRDefault="00ED1509">
            <w:pPr>
              <w:pStyle w:val="Heading1Numbered"/>
              <w:rPr>
                <w:del w:id="13242" w:author="Donovan Goode [2]" w:date="2018-11-09T10:04:00Z"/>
                <w:rFonts w:ascii="Consolas" w:eastAsia="Times New Roman" w:hAnsi="Consolas" w:cs="Times New Roman"/>
                <w:color w:val="D4D4D4"/>
                <w:sz w:val="21"/>
                <w:szCs w:val="21"/>
              </w:rPr>
              <w:pPrChange w:id="13243" w:author="Donovan Goode [2]" w:date="2018-11-09T10:05:00Z">
                <w:pPr>
                  <w:shd w:val="clear" w:color="auto" w:fill="1E1E1E"/>
                  <w:spacing w:line="285" w:lineRule="atLeast"/>
                </w:pPr>
              </w:pPrChange>
            </w:pPr>
          </w:p>
          <w:p w14:paraId="2B8879AB" w14:textId="77777777" w:rsidR="00ED1509" w:rsidRPr="00F84715" w:rsidDel="008B6AF4" w:rsidRDefault="00ED1509">
            <w:pPr>
              <w:pStyle w:val="Heading1Numbered"/>
              <w:rPr>
                <w:del w:id="13244" w:author="Donovan Goode [2]" w:date="2018-11-09T10:04:00Z"/>
                <w:rFonts w:ascii="Consolas" w:eastAsia="Times New Roman" w:hAnsi="Consolas" w:cs="Times New Roman"/>
                <w:color w:val="D4D4D4"/>
                <w:sz w:val="21"/>
                <w:szCs w:val="21"/>
              </w:rPr>
              <w:pPrChange w:id="13245" w:author="Donovan Goode [2]" w:date="2018-11-09T10:05:00Z">
                <w:pPr>
                  <w:shd w:val="clear" w:color="auto" w:fill="1E1E1E"/>
                  <w:spacing w:line="285" w:lineRule="atLeast"/>
                </w:pPr>
              </w:pPrChange>
            </w:pPr>
            <w:del w:id="13246" w:author="Donovan Goode [2]" w:date="2018-11-09T10:04:00Z">
              <w:r w:rsidRPr="00F84715" w:rsidDel="008B6AF4">
                <w:rPr>
                  <w:rFonts w:ascii="Consolas" w:eastAsia="Times New Roman" w:hAnsi="Consolas" w:cs="Times New Roman"/>
                  <w:color w:val="D7BA7D"/>
                  <w:sz w:val="21"/>
                  <w:szCs w:val="21"/>
                </w:rPr>
                <w:delText xml:space="preserve">.wc-app ::-webkit-scrollbar </w:delText>
              </w:r>
              <w:r w:rsidRPr="00F84715" w:rsidDel="008B6AF4">
                <w:rPr>
                  <w:rFonts w:ascii="Consolas" w:eastAsia="Times New Roman" w:hAnsi="Consolas" w:cs="Times New Roman"/>
                  <w:color w:val="569CD6"/>
                  <w:sz w:val="21"/>
                  <w:szCs w:val="21"/>
                </w:rPr>
                <w:delText>*</w:delText>
              </w:r>
              <w:r w:rsidRPr="00F84715" w:rsidDel="008B6AF4">
                <w:rPr>
                  <w:rFonts w:ascii="Consolas" w:eastAsia="Times New Roman" w:hAnsi="Consolas" w:cs="Times New Roman"/>
                  <w:color w:val="D4D4D4"/>
                  <w:sz w:val="21"/>
                  <w:szCs w:val="21"/>
                </w:rPr>
                <w:delText xml:space="preserve"> {</w:delText>
              </w:r>
            </w:del>
          </w:p>
          <w:p w14:paraId="2DB064D9" w14:textId="77777777" w:rsidR="00ED1509" w:rsidRPr="00F84715" w:rsidDel="008B6AF4" w:rsidRDefault="00ED1509">
            <w:pPr>
              <w:pStyle w:val="Heading1Numbered"/>
              <w:rPr>
                <w:del w:id="13247" w:author="Donovan Goode [2]" w:date="2018-11-09T10:04:00Z"/>
                <w:rFonts w:ascii="Consolas" w:eastAsia="Times New Roman" w:hAnsi="Consolas" w:cs="Times New Roman"/>
                <w:color w:val="D4D4D4"/>
                <w:sz w:val="21"/>
                <w:szCs w:val="21"/>
              </w:rPr>
              <w:pPrChange w:id="13248" w:author="Donovan Goode [2]" w:date="2018-11-09T10:05:00Z">
                <w:pPr>
                  <w:shd w:val="clear" w:color="auto" w:fill="1E1E1E"/>
                  <w:spacing w:line="285" w:lineRule="atLeast"/>
                </w:pPr>
              </w:pPrChange>
            </w:pPr>
            <w:del w:id="13249"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 }</w:delText>
              </w:r>
            </w:del>
          </w:p>
          <w:p w14:paraId="6319967F" w14:textId="77777777" w:rsidR="00ED1509" w:rsidRPr="00F84715" w:rsidDel="008B6AF4" w:rsidRDefault="00ED1509">
            <w:pPr>
              <w:pStyle w:val="Heading1Numbered"/>
              <w:rPr>
                <w:del w:id="13250" w:author="Donovan Goode [2]" w:date="2018-11-09T10:04:00Z"/>
                <w:rFonts w:ascii="Consolas" w:eastAsia="Times New Roman" w:hAnsi="Consolas" w:cs="Times New Roman"/>
                <w:color w:val="D4D4D4"/>
                <w:sz w:val="21"/>
                <w:szCs w:val="21"/>
              </w:rPr>
              <w:pPrChange w:id="13251" w:author="Donovan Goode [2]" w:date="2018-11-09T10:05:00Z">
                <w:pPr>
                  <w:shd w:val="clear" w:color="auto" w:fill="1E1E1E"/>
                  <w:spacing w:line="285" w:lineRule="atLeast"/>
                </w:pPr>
              </w:pPrChange>
            </w:pPr>
          </w:p>
          <w:p w14:paraId="67AF72C8" w14:textId="77777777" w:rsidR="00ED1509" w:rsidRPr="00F84715" w:rsidDel="008B6AF4" w:rsidRDefault="00ED1509">
            <w:pPr>
              <w:pStyle w:val="Heading1Numbered"/>
              <w:rPr>
                <w:del w:id="13252" w:author="Donovan Goode [2]" w:date="2018-11-09T10:04:00Z"/>
                <w:rFonts w:ascii="Consolas" w:eastAsia="Times New Roman" w:hAnsi="Consolas" w:cs="Times New Roman"/>
                <w:color w:val="D4D4D4"/>
                <w:sz w:val="21"/>
                <w:szCs w:val="21"/>
              </w:rPr>
              <w:pPrChange w:id="13253" w:author="Donovan Goode [2]" w:date="2018-11-09T10:05:00Z">
                <w:pPr>
                  <w:shd w:val="clear" w:color="auto" w:fill="1E1E1E"/>
                  <w:spacing w:line="285" w:lineRule="atLeast"/>
                </w:pPr>
              </w:pPrChange>
            </w:pPr>
            <w:del w:id="13254" w:author="Donovan Goode [2]" w:date="2018-11-09T10:04:00Z">
              <w:r w:rsidRPr="00F84715" w:rsidDel="008B6AF4">
                <w:rPr>
                  <w:rFonts w:ascii="Consolas" w:eastAsia="Times New Roman" w:hAnsi="Consolas" w:cs="Times New Roman"/>
                  <w:color w:val="D7BA7D"/>
                  <w:sz w:val="21"/>
                  <w:szCs w:val="21"/>
                </w:rPr>
                <w:delText>.wc-app ::-webkit-scrollbar-thumb</w:delText>
              </w:r>
              <w:r w:rsidRPr="00F84715" w:rsidDel="008B6AF4">
                <w:rPr>
                  <w:rFonts w:ascii="Consolas" w:eastAsia="Times New Roman" w:hAnsi="Consolas" w:cs="Times New Roman"/>
                  <w:color w:val="D4D4D4"/>
                  <w:sz w:val="21"/>
                  <w:szCs w:val="21"/>
                </w:rPr>
                <w:delText xml:space="preserve"> {</w:delText>
              </w:r>
            </w:del>
          </w:p>
          <w:p w14:paraId="50D34B08" w14:textId="77777777" w:rsidR="00ED1509" w:rsidRPr="00F84715" w:rsidDel="008B6AF4" w:rsidRDefault="00ED1509">
            <w:pPr>
              <w:pStyle w:val="Heading1Numbered"/>
              <w:rPr>
                <w:del w:id="13255" w:author="Donovan Goode [2]" w:date="2018-11-09T10:04:00Z"/>
                <w:rFonts w:ascii="Consolas" w:eastAsia="Times New Roman" w:hAnsi="Consolas" w:cs="Times New Roman"/>
                <w:color w:val="D4D4D4"/>
                <w:sz w:val="21"/>
                <w:szCs w:val="21"/>
              </w:rPr>
              <w:pPrChange w:id="13256" w:author="Donovan Goode [2]" w:date="2018-11-09T10:05:00Z">
                <w:pPr>
                  <w:shd w:val="clear" w:color="auto" w:fill="1E1E1E"/>
                  <w:spacing w:line="285" w:lineRule="atLeast"/>
                </w:pPr>
              </w:pPrChange>
            </w:pPr>
            <w:del w:id="1325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 }</w:delText>
              </w:r>
            </w:del>
          </w:p>
          <w:p w14:paraId="54F24CB8" w14:textId="77777777" w:rsidR="00ED1509" w:rsidRPr="00F84715" w:rsidDel="008B6AF4" w:rsidRDefault="00ED1509">
            <w:pPr>
              <w:pStyle w:val="Heading1Numbered"/>
              <w:rPr>
                <w:del w:id="13258" w:author="Donovan Goode [2]" w:date="2018-11-09T10:04:00Z"/>
                <w:rFonts w:ascii="Consolas" w:eastAsia="Times New Roman" w:hAnsi="Consolas" w:cs="Times New Roman"/>
                <w:color w:val="D4D4D4"/>
                <w:sz w:val="21"/>
                <w:szCs w:val="21"/>
              </w:rPr>
              <w:pPrChange w:id="13259" w:author="Donovan Goode [2]" w:date="2018-11-09T10:05:00Z">
                <w:pPr>
                  <w:shd w:val="clear" w:color="auto" w:fill="1E1E1E"/>
                  <w:spacing w:line="285" w:lineRule="atLeast"/>
                </w:pPr>
              </w:pPrChange>
            </w:pPr>
          </w:p>
          <w:p w14:paraId="6E760E60" w14:textId="77777777" w:rsidR="00ED1509" w:rsidRPr="00F84715" w:rsidDel="008B6AF4" w:rsidRDefault="00ED1509">
            <w:pPr>
              <w:pStyle w:val="Heading1Numbered"/>
              <w:rPr>
                <w:del w:id="13260" w:author="Donovan Goode [2]" w:date="2018-11-09T10:04:00Z"/>
                <w:rFonts w:ascii="Consolas" w:eastAsia="Times New Roman" w:hAnsi="Consolas" w:cs="Times New Roman"/>
                <w:color w:val="D4D4D4"/>
                <w:sz w:val="21"/>
                <w:szCs w:val="21"/>
              </w:rPr>
              <w:pPrChange w:id="13261" w:author="Donovan Goode [2]" w:date="2018-11-09T10:05:00Z">
                <w:pPr>
                  <w:shd w:val="clear" w:color="auto" w:fill="1E1E1E"/>
                  <w:spacing w:line="285" w:lineRule="atLeast"/>
                </w:pPr>
              </w:pPrChange>
            </w:pPr>
            <w:del w:id="13262" w:author="Donovan Goode [2]" w:date="2018-11-09T10:04:00Z">
              <w:r w:rsidRPr="00F84715" w:rsidDel="008B6AF4">
                <w:rPr>
                  <w:rFonts w:ascii="Consolas" w:eastAsia="Times New Roman" w:hAnsi="Consolas" w:cs="Times New Roman"/>
                  <w:color w:val="6A9955"/>
                  <w:sz w:val="21"/>
                  <w:szCs w:val="21"/>
                </w:rPr>
                <w:delText>/* download button for Unknown media */</w:delText>
              </w:r>
            </w:del>
          </w:p>
          <w:p w14:paraId="4212696B" w14:textId="77777777" w:rsidR="00ED1509" w:rsidRPr="00F84715" w:rsidDel="008B6AF4" w:rsidRDefault="00ED1509">
            <w:pPr>
              <w:pStyle w:val="Heading1Numbered"/>
              <w:rPr>
                <w:del w:id="13263" w:author="Donovan Goode [2]" w:date="2018-11-09T10:04:00Z"/>
                <w:rFonts w:ascii="Consolas" w:eastAsia="Times New Roman" w:hAnsi="Consolas" w:cs="Times New Roman"/>
                <w:color w:val="D4D4D4"/>
                <w:sz w:val="21"/>
                <w:szCs w:val="21"/>
              </w:rPr>
              <w:pPrChange w:id="13264" w:author="Donovan Goode [2]" w:date="2018-11-09T10:05:00Z">
                <w:pPr>
                  <w:shd w:val="clear" w:color="auto" w:fill="1E1E1E"/>
                  <w:spacing w:line="285" w:lineRule="atLeast"/>
                </w:pPr>
              </w:pPrChange>
            </w:pPr>
            <w:del w:id="13265" w:author="Donovan Goode [2]" w:date="2018-11-09T10:04:00Z">
              <w:r w:rsidRPr="00F84715" w:rsidDel="008B6AF4">
                <w:rPr>
                  <w:rFonts w:ascii="Consolas" w:eastAsia="Times New Roman" w:hAnsi="Consolas" w:cs="Times New Roman"/>
                  <w:color w:val="D7BA7D"/>
                  <w:sz w:val="21"/>
                  <w:szCs w:val="21"/>
                </w:rPr>
                <w:delText>.wc-icon-download</w:delText>
              </w:r>
              <w:r w:rsidRPr="00F84715" w:rsidDel="008B6AF4">
                <w:rPr>
                  <w:rFonts w:ascii="Consolas" w:eastAsia="Times New Roman" w:hAnsi="Consolas" w:cs="Times New Roman"/>
                  <w:color w:val="D4D4D4"/>
                  <w:sz w:val="21"/>
                  <w:szCs w:val="21"/>
                </w:rPr>
                <w:delText xml:space="preserve"> {</w:delText>
              </w:r>
            </w:del>
          </w:p>
          <w:p w14:paraId="5763011E" w14:textId="77777777" w:rsidR="00ED1509" w:rsidRPr="00F84715" w:rsidDel="008B6AF4" w:rsidRDefault="00ED1509">
            <w:pPr>
              <w:pStyle w:val="Heading1Numbered"/>
              <w:rPr>
                <w:del w:id="13266" w:author="Donovan Goode [2]" w:date="2018-11-09T10:04:00Z"/>
                <w:rFonts w:ascii="Consolas" w:eastAsia="Times New Roman" w:hAnsi="Consolas" w:cs="Times New Roman"/>
                <w:color w:val="D4D4D4"/>
                <w:sz w:val="21"/>
                <w:szCs w:val="21"/>
              </w:rPr>
              <w:pPrChange w:id="13267" w:author="Donovan Goode [2]" w:date="2018-11-09T10:05:00Z">
                <w:pPr>
                  <w:shd w:val="clear" w:color="auto" w:fill="1E1E1E"/>
                  <w:spacing w:line="285" w:lineRule="atLeast"/>
                </w:pPr>
              </w:pPrChange>
            </w:pPr>
            <w:del w:id="1326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0C2EAE2C" w14:textId="77777777" w:rsidR="00ED1509" w:rsidRPr="00F84715" w:rsidDel="008B6AF4" w:rsidRDefault="00ED1509">
            <w:pPr>
              <w:pStyle w:val="Heading1Numbered"/>
              <w:rPr>
                <w:del w:id="13269" w:author="Donovan Goode [2]" w:date="2018-11-09T10:04:00Z"/>
                <w:rFonts w:ascii="Consolas" w:eastAsia="Times New Roman" w:hAnsi="Consolas" w:cs="Times New Roman"/>
                <w:color w:val="D4D4D4"/>
                <w:sz w:val="21"/>
                <w:szCs w:val="21"/>
              </w:rPr>
              <w:pPrChange w:id="13270" w:author="Donovan Goode [2]" w:date="2018-11-09T10:05:00Z">
                <w:pPr>
                  <w:shd w:val="clear" w:color="auto" w:fill="1E1E1E"/>
                  <w:spacing w:line="285" w:lineRule="atLeast"/>
                </w:pPr>
              </w:pPrChange>
            </w:pPr>
            <w:del w:id="1327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75DC9264" w14:textId="77777777" w:rsidR="00ED1509" w:rsidRPr="00F84715" w:rsidDel="008B6AF4" w:rsidRDefault="00ED1509">
            <w:pPr>
              <w:pStyle w:val="Heading1Numbered"/>
              <w:rPr>
                <w:del w:id="13272" w:author="Donovan Goode [2]" w:date="2018-11-09T10:04:00Z"/>
                <w:rFonts w:ascii="Consolas" w:eastAsia="Times New Roman" w:hAnsi="Consolas" w:cs="Times New Roman"/>
                <w:color w:val="D4D4D4"/>
                <w:sz w:val="21"/>
                <w:szCs w:val="21"/>
              </w:rPr>
              <w:pPrChange w:id="13273" w:author="Donovan Goode [2]" w:date="2018-11-09T10:05:00Z">
                <w:pPr>
                  <w:shd w:val="clear" w:color="auto" w:fill="1E1E1E"/>
                  <w:spacing w:line="285" w:lineRule="atLeast"/>
                </w:pPr>
              </w:pPrChange>
            </w:pPr>
            <w:del w:id="1327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29E90050" w14:textId="77777777" w:rsidR="00ED1509" w:rsidRPr="00F84715" w:rsidDel="008B6AF4" w:rsidRDefault="00ED1509">
            <w:pPr>
              <w:pStyle w:val="Heading1Numbered"/>
              <w:rPr>
                <w:del w:id="13275" w:author="Donovan Goode [2]" w:date="2018-11-09T10:04:00Z"/>
                <w:rFonts w:ascii="Consolas" w:eastAsia="Times New Roman" w:hAnsi="Consolas" w:cs="Times New Roman"/>
                <w:color w:val="D4D4D4"/>
                <w:sz w:val="21"/>
                <w:szCs w:val="21"/>
              </w:rPr>
              <w:pPrChange w:id="13276" w:author="Donovan Goode [2]" w:date="2018-11-09T10:05:00Z">
                <w:pPr>
                  <w:shd w:val="clear" w:color="auto" w:fill="1E1E1E"/>
                  <w:spacing w:line="285" w:lineRule="atLeast"/>
                </w:pPr>
              </w:pPrChange>
            </w:pPr>
            <w:del w:id="13277"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w:delText>
              </w:r>
            </w:del>
          </w:p>
          <w:p w14:paraId="6ABDCBCF" w14:textId="77777777" w:rsidR="00ED1509" w:rsidRPr="00F84715" w:rsidDel="008B6AF4" w:rsidRDefault="00ED1509">
            <w:pPr>
              <w:pStyle w:val="Heading1Numbered"/>
              <w:rPr>
                <w:del w:id="13278" w:author="Donovan Goode [2]" w:date="2018-11-09T10:04:00Z"/>
                <w:rFonts w:ascii="Consolas" w:eastAsia="Times New Roman" w:hAnsi="Consolas" w:cs="Times New Roman"/>
                <w:color w:val="D4D4D4"/>
                <w:sz w:val="21"/>
                <w:szCs w:val="21"/>
              </w:rPr>
              <w:pPrChange w:id="13279" w:author="Donovan Goode [2]" w:date="2018-11-09T10:05:00Z">
                <w:pPr>
                  <w:shd w:val="clear" w:color="auto" w:fill="1E1E1E"/>
                  <w:spacing w:line="285" w:lineRule="atLeast"/>
                </w:pPr>
              </w:pPrChange>
            </w:pPr>
            <w:del w:id="13280"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 }</w:delText>
              </w:r>
            </w:del>
          </w:p>
          <w:p w14:paraId="0E40C0BC" w14:textId="77777777" w:rsidR="00ED1509" w:rsidRPr="00F84715" w:rsidDel="008B6AF4" w:rsidRDefault="00ED1509">
            <w:pPr>
              <w:pStyle w:val="Heading1Numbered"/>
              <w:rPr>
                <w:del w:id="13281" w:author="Donovan Goode [2]" w:date="2018-11-09T10:04:00Z"/>
                <w:rFonts w:ascii="Consolas" w:eastAsia="Times New Roman" w:hAnsi="Consolas" w:cs="Times New Roman"/>
                <w:color w:val="D4D4D4"/>
                <w:sz w:val="21"/>
                <w:szCs w:val="21"/>
              </w:rPr>
              <w:pPrChange w:id="13282" w:author="Donovan Goode [2]" w:date="2018-11-09T10:05:00Z">
                <w:pPr>
                  <w:shd w:val="clear" w:color="auto" w:fill="1E1E1E"/>
                  <w:spacing w:line="285" w:lineRule="atLeast"/>
                </w:pPr>
              </w:pPrChange>
            </w:pPr>
          </w:p>
          <w:p w14:paraId="652E9B6D" w14:textId="77777777" w:rsidR="00ED1509" w:rsidRPr="00F84715" w:rsidDel="008B6AF4" w:rsidRDefault="00ED1509">
            <w:pPr>
              <w:pStyle w:val="Heading1Numbered"/>
              <w:rPr>
                <w:del w:id="13283" w:author="Donovan Goode [2]" w:date="2018-11-09T10:04:00Z"/>
                <w:rFonts w:ascii="Consolas" w:eastAsia="Times New Roman" w:hAnsi="Consolas" w:cs="Times New Roman"/>
                <w:color w:val="D4D4D4"/>
                <w:sz w:val="21"/>
                <w:szCs w:val="21"/>
              </w:rPr>
              <w:pPrChange w:id="13284" w:author="Donovan Goode [2]" w:date="2018-11-09T10:05:00Z">
                <w:pPr>
                  <w:shd w:val="clear" w:color="auto" w:fill="1E1E1E"/>
                  <w:spacing w:line="285" w:lineRule="atLeast"/>
                </w:pPr>
              </w:pPrChange>
            </w:pPr>
            <w:del w:id="13285" w:author="Donovan Goode [2]" w:date="2018-11-09T10:04:00Z">
              <w:r w:rsidRPr="00F84715" w:rsidDel="008B6AF4">
                <w:rPr>
                  <w:rFonts w:ascii="Consolas" w:eastAsia="Times New Roman" w:hAnsi="Consolas" w:cs="Times New Roman"/>
                  <w:color w:val="D7BA7D"/>
                  <w:sz w:val="21"/>
                  <w:szCs w:val="21"/>
                </w:rPr>
                <w:delText>.wc-text-download</w:delText>
              </w:r>
              <w:r w:rsidRPr="00F84715" w:rsidDel="008B6AF4">
                <w:rPr>
                  <w:rFonts w:ascii="Consolas" w:eastAsia="Times New Roman" w:hAnsi="Consolas" w:cs="Times New Roman"/>
                  <w:color w:val="D4D4D4"/>
                  <w:sz w:val="21"/>
                  <w:szCs w:val="21"/>
                </w:rPr>
                <w:delText xml:space="preserve"> {</w:delText>
              </w:r>
            </w:del>
          </w:p>
          <w:p w14:paraId="480D881A" w14:textId="77777777" w:rsidR="00ED1509" w:rsidRPr="00F84715" w:rsidDel="008B6AF4" w:rsidRDefault="00ED1509">
            <w:pPr>
              <w:pStyle w:val="Heading1Numbered"/>
              <w:rPr>
                <w:del w:id="13286" w:author="Donovan Goode [2]" w:date="2018-11-09T10:04:00Z"/>
                <w:rFonts w:ascii="Consolas" w:eastAsia="Times New Roman" w:hAnsi="Consolas" w:cs="Times New Roman"/>
                <w:color w:val="D4D4D4"/>
                <w:sz w:val="21"/>
                <w:szCs w:val="21"/>
              </w:rPr>
              <w:pPrChange w:id="13287" w:author="Donovan Goode [2]" w:date="2018-11-09T10:05:00Z">
                <w:pPr>
                  <w:shd w:val="clear" w:color="auto" w:fill="1E1E1E"/>
                  <w:spacing w:line="285" w:lineRule="atLeast"/>
                </w:pPr>
              </w:pPrChange>
            </w:pPr>
            <w:del w:id="132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4A2B2FAD" w14:textId="77777777" w:rsidR="00ED1509" w:rsidRPr="00F84715" w:rsidDel="008B6AF4" w:rsidRDefault="00ED1509">
            <w:pPr>
              <w:pStyle w:val="Heading1Numbered"/>
              <w:rPr>
                <w:del w:id="13289" w:author="Donovan Goode [2]" w:date="2018-11-09T10:04:00Z"/>
                <w:rFonts w:ascii="Consolas" w:eastAsia="Times New Roman" w:hAnsi="Consolas" w:cs="Times New Roman"/>
                <w:color w:val="D4D4D4"/>
                <w:sz w:val="21"/>
                <w:szCs w:val="21"/>
              </w:rPr>
              <w:pPrChange w:id="13290" w:author="Donovan Goode [2]" w:date="2018-11-09T10:05:00Z">
                <w:pPr>
                  <w:shd w:val="clear" w:color="auto" w:fill="1E1E1E"/>
                  <w:spacing w:line="285" w:lineRule="atLeast"/>
                </w:pPr>
              </w:pPrChange>
            </w:pPr>
            <w:del w:id="132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75D0DEB4" w14:textId="77777777" w:rsidR="00ED1509" w:rsidRPr="00F84715" w:rsidDel="008B6AF4" w:rsidRDefault="00ED1509">
            <w:pPr>
              <w:pStyle w:val="Heading1Numbered"/>
              <w:rPr>
                <w:del w:id="13292" w:author="Donovan Goode [2]" w:date="2018-11-09T10:04:00Z"/>
                <w:rFonts w:ascii="Consolas" w:eastAsia="Times New Roman" w:hAnsi="Consolas" w:cs="Times New Roman"/>
                <w:color w:val="D4D4D4"/>
                <w:sz w:val="21"/>
                <w:szCs w:val="21"/>
              </w:rPr>
              <w:pPrChange w:id="13293" w:author="Donovan Goode [2]" w:date="2018-11-09T10:05:00Z">
                <w:pPr>
                  <w:shd w:val="clear" w:color="auto" w:fill="1E1E1E"/>
                  <w:spacing w:line="285" w:lineRule="atLeast"/>
                </w:pPr>
              </w:pPrChange>
            </w:pPr>
            <w:del w:id="132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text-decoration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68FC9DF1" w14:textId="77777777" w:rsidR="00ED1509" w:rsidRPr="00F84715" w:rsidDel="008B6AF4" w:rsidRDefault="00ED1509">
            <w:pPr>
              <w:pStyle w:val="Heading1Numbered"/>
              <w:rPr>
                <w:del w:id="13295" w:author="Donovan Goode [2]" w:date="2018-11-09T10:04:00Z"/>
                <w:rFonts w:ascii="Consolas" w:eastAsia="Times New Roman" w:hAnsi="Consolas" w:cs="Times New Roman"/>
                <w:color w:val="D4D4D4"/>
                <w:sz w:val="21"/>
                <w:szCs w:val="21"/>
              </w:rPr>
              <w:pPrChange w:id="13296" w:author="Donovan Goode [2]" w:date="2018-11-09T10:05:00Z">
                <w:pPr>
                  <w:shd w:val="clear" w:color="auto" w:fill="1E1E1E"/>
                  <w:spacing w:line="285" w:lineRule="atLeast"/>
                </w:pPr>
              </w:pPrChange>
            </w:pPr>
          </w:p>
          <w:p w14:paraId="3E441ED0" w14:textId="77777777" w:rsidR="00ED1509" w:rsidRPr="00F84715" w:rsidDel="008B6AF4" w:rsidRDefault="00ED1509">
            <w:pPr>
              <w:pStyle w:val="Heading1Numbered"/>
              <w:rPr>
                <w:del w:id="13297" w:author="Donovan Goode [2]" w:date="2018-11-09T10:04:00Z"/>
                <w:rFonts w:ascii="Consolas" w:eastAsia="Times New Roman" w:hAnsi="Consolas" w:cs="Times New Roman"/>
                <w:color w:val="D4D4D4"/>
                <w:sz w:val="21"/>
                <w:szCs w:val="21"/>
              </w:rPr>
              <w:pPrChange w:id="13298" w:author="Donovan Goode [2]" w:date="2018-11-09T10:05:00Z">
                <w:pPr>
                  <w:shd w:val="clear" w:color="auto" w:fill="1E1E1E"/>
                  <w:spacing w:line="285" w:lineRule="atLeast"/>
                </w:pPr>
              </w:pPrChange>
            </w:pPr>
            <w:del w:id="13299" w:author="Donovan Goode [2]" w:date="2018-11-09T10:04:00Z">
              <w:r w:rsidRPr="00F84715" w:rsidDel="008B6AF4">
                <w:rPr>
                  <w:rFonts w:ascii="Consolas" w:eastAsia="Times New Roman" w:hAnsi="Consolas" w:cs="Times New Roman"/>
                  <w:color w:val="D7BA7D"/>
                  <w:sz w:val="21"/>
                  <w:szCs w:val="21"/>
                </w:rPr>
                <w:delText>.wc-message-from-bot a.wc-link-download:link, .wc-message-from-bot a.wc-link-download:visited</w:delText>
              </w:r>
              <w:r w:rsidRPr="00F84715" w:rsidDel="008B6AF4">
                <w:rPr>
                  <w:rFonts w:ascii="Consolas" w:eastAsia="Times New Roman" w:hAnsi="Consolas" w:cs="Times New Roman"/>
                  <w:color w:val="D4D4D4"/>
                  <w:sz w:val="21"/>
                  <w:szCs w:val="21"/>
                </w:rPr>
                <w:delText xml:space="preserve"> {</w:delText>
              </w:r>
            </w:del>
          </w:p>
          <w:p w14:paraId="565ED97E" w14:textId="77777777" w:rsidR="00ED1509" w:rsidRPr="00F84715" w:rsidDel="008B6AF4" w:rsidRDefault="00ED1509">
            <w:pPr>
              <w:pStyle w:val="Heading1Numbered"/>
              <w:rPr>
                <w:del w:id="13300" w:author="Donovan Goode [2]" w:date="2018-11-09T10:04:00Z"/>
                <w:rFonts w:ascii="Consolas" w:eastAsia="Times New Roman" w:hAnsi="Consolas" w:cs="Times New Roman"/>
                <w:color w:val="D4D4D4"/>
                <w:sz w:val="21"/>
                <w:szCs w:val="21"/>
              </w:rPr>
              <w:pPrChange w:id="13301" w:author="Donovan Goode [2]" w:date="2018-11-09T10:05:00Z">
                <w:pPr>
                  <w:shd w:val="clear" w:color="auto" w:fill="1E1E1E"/>
                  <w:spacing w:line="285" w:lineRule="atLeast"/>
                </w:pPr>
              </w:pPrChange>
            </w:pPr>
            <w:del w:id="133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#000000</w:delText>
              </w:r>
              <w:r w:rsidRPr="00F84715" w:rsidDel="008B6AF4">
                <w:rPr>
                  <w:rFonts w:ascii="Consolas" w:eastAsia="Times New Roman" w:hAnsi="Consolas" w:cs="Times New Roman"/>
                  <w:color w:val="D4D4D4"/>
                  <w:sz w:val="21"/>
                  <w:szCs w:val="21"/>
                </w:rPr>
                <w:delText>;</w:delText>
              </w:r>
            </w:del>
          </w:p>
          <w:p w14:paraId="0FCA9F01" w14:textId="77777777" w:rsidR="00ED1509" w:rsidRPr="00F84715" w:rsidDel="008B6AF4" w:rsidRDefault="00ED1509">
            <w:pPr>
              <w:pStyle w:val="Heading1Numbered"/>
              <w:rPr>
                <w:del w:id="13303" w:author="Donovan Goode [2]" w:date="2018-11-09T10:04:00Z"/>
                <w:rFonts w:ascii="Consolas" w:eastAsia="Times New Roman" w:hAnsi="Consolas" w:cs="Times New Roman"/>
                <w:color w:val="D4D4D4"/>
                <w:sz w:val="21"/>
                <w:szCs w:val="21"/>
              </w:rPr>
              <w:pPrChange w:id="13304" w:author="Donovan Goode [2]" w:date="2018-11-09T10:05:00Z">
                <w:pPr>
                  <w:shd w:val="clear" w:color="auto" w:fill="1E1E1E"/>
                  <w:spacing w:line="285" w:lineRule="atLeast"/>
                </w:pPr>
              </w:pPrChange>
            </w:pPr>
            <w:del w:id="1330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B428FE0" w14:textId="77777777" w:rsidR="00ED1509" w:rsidRPr="00F84715" w:rsidDel="008B6AF4" w:rsidRDefault="00ED1509">
            <w:pPr>
              <w:pStyle w:val="Heading1Numbered"/>
              <w:rPr>
                <w:del w:id="13306" w:author="Donovan Goode [2]" w:date="2018-11-09T10:04:00Z"/>
                <w:rFonts w:ascii="Consolas" w:eastAsia="Times New Roman" w:hAnsi="Consolas" w:cs="Times New Roman"/>
                <w:color w:val="D4D4D4"/>
                <w:sz w:val="21"/>
                <w:szCs w:val="21"/>
              </w:rPr>
              <w:pPrChange w:id="13307" w:author="Donovan Goode [2]" w:date="2018-11-09T10:05:00Z">
                <w:pPr>
                  <w:shd w:val="clear" w:color="auto" w:fill="1E1E1E"/>
                  <w:spacing w:line="285" w:lineRule="atLeast"/>
                </w:pPr>
              </w:pPrChange>
            </w:pPr>
            <w:del w:id="1330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a.wc-link-download:link .wc-icon-download, .wc-message-from-bot a.wc-link-download:visited .wc-icon-download</w:delText>
              </w:r>
              <w:r w:rsidRPr="00F84715" w:rsidDel="008B6AF4">
                <w:rPr>
                  <w:rFonts w:ascii="Consolas" w:eastAsia="Times New Roman" w:hAnsi="Consolas" w:cs="Times New Roman"/>
                  <w:color w:val="D4D4D4"/>
                  <w:sz w:val="21"/>
                  <w:szCs w:val="21"/>
                </w:rPr>
                <w:delText xml:space="preserve"> {</w:delText>
              </w:r>
            </w:del>
          </w:p>
          <w:p w14:paraId="73966C26" w14:textId="77777777" w:rsidR="00ED1509" w:rsidRPr="00F84715" w:rsidDel="008B6AF4" w:rsidRDefault="00ED1509">
            <w:pPr>
              <w:pStyle w:val="Heading1Numbered"/>
              <w:rPr>
                <w:del w:id="13309" w:author="Donovan Goode [2]" w:date="2018-11-09T10:04:00Z"/>
                <w:rFonts w:ascii="Consolas" w:eastAsia="Times New Roman" w:hAnsi="Consolas" w:cs="Times New Roman"/>
                <w:color w:val="D4D4D4"/>
                <w:sz w:val="21"/>
                <w:szCs w:val="21"/>
              </w:rPr>
              <w:pPrChange w:id="13310" w:author="Donovan Goode [2]" w:date="2018-11-09T10:05:00Z">
                <w:pPr>
                  <w:shd w:val="clear" w:color="auto" w:fill="1E1E1E"/>
                  <w:spacing w:line="285" w:lineRule="atLeast"/>
                </w:pPr>
              </w:pPrChange>
            </w:pPr>
            <w:del w:id="1331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fill="#000000" fill-rule="evenodd"/&gt;&lt;/svg&gt;'</w:delText>
              </w:r>
              <w:r w:rsidRPr="00F84715" w:rsidDel="008B6AF4">
                <w:rPr>
                  <w:rFonts w:ascii="Consolas" w:eastAsia="Times New Roman" w:hAnsi="Consolas" w:cs="Times New Roman"/>
                  <w:color w:val="D4D4D4"/>
                  <w:sz w:val="21"/>
                  <w:szCs w:val="21"/>
                </w:rPr>
                <w:delText>);</w:delText>
              </w:r>
            </w:del>
          </w:p>
          <w:p w14:paraId="6CBFDDAC" w14:textId="77777777" w:rsidR="00ED1509" w:rsidRPr="00F84715" w:rsidDel="008B6AF4" w:rsidRDefault="00ED1509">
            <w:pPr>
              <w:pStyle w:val="Heading1Numbered"/>
              <w:rPr>
                <w:del w:id="13312" w:author="Donovan Goode [2]" w:date="2018-11-09T10:04:00Z"/>
                <w:rFonts w:ascii="Consolas" w:eastAsia="Times New Roman" w:hAnsi="Consolas" w:cs="Times New Roman"/>
                <w:color w:val="D4D4D4"/>
                <w:sz w:val="21"/>
                <w:szCs w:val="21"/>
              </w:rPr>
              <w:pPrChange w:id="13313" w:author="Donovan Goode [2]" w:date="2018-11-09T10:05:00Z">
                <w:pPr>
                  <w:shd w:val="clear" w:color="auto" w:fill="1E1E1E"/>
                  <w:spacing w:line="285" w:lineRule="atLeast"/>
                </w:pPr>
              </w:pPrChange>
            </w:pPr>
            <w:del w:id="1331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17A7F0AB" w14:textId="77777777" w:rsidR="00ED1509" w:rsidRPr="00F84715" w:rsidDel="008B6AF4" w:rsidRDefault="00ED1509">
            <w:pPr>
              <w:pStyle w:val="Heading1Numbered"/>
              <w:rPr>
                <w:del w:id="13315" w:author="Donovan Goode [2]" w:date="2018-11-09T10:04:00Z"/>
                <w:rFonts w:ascii="Consolas" w:eastAsia="Times New Roman" w:hAnsi="Consolas" w:cs="Times New Roman"/>
                <w:color w:val="D4D4D4"/>
                <w:sz w:val="21"/>
                <w:szCs w:val="21"/>
              </w:rPr>
              <w:pPrChange w:id="13316" w:author="Donovan Goode [2]" w:date="2018-11-09T10:05:00Z">
                <w:pPr>
                  <w:shd w:val="clear" w:color="auto" w:fill="1E1E1E"/>
                  <w:spacing w:line="285" w:lineRule="atLeast"/>
                </w:pPr>
              </w:pPrChange>
            </w:pPr>
          </w:p>
          <w:p w14:paraId="20C89A3A" w14:textId="77777777" w:rsidR="00ED1509" w:rsidRPr="00F84715" w:rsidDel="008B6AF4" w:rsidRDefault="00ED1509">
            <w:pPr>
              <w:pStyle w:val="Heading1Numbered"/>
              <w:rPr>
                <w:del w:id="13317" w:author="Donovan Goode [2]" w:date="2018-11-09T10:04:00Z"/>
                <w:rFonts w:ascii="Consolas" w:eastAsia="Times New Roman" w:hAnsi="Consolas" w:cs="Times New Roman"/>
                <w:color w:val="D4D4D4"/>
                <w:sz w:val="21"/>
                <w:szCs w:val="21"/>
              </w:rPr>
              <w:pPrChange w:id="13318" w:author="Donovan Goode [2]" w:date="2018-11-09T10:05:00Z">
                <w:pPr>
                  <w:shd w:val="clear" w:color="auto" w:fill="1E1E1E"/>
                  <w:spacing w:line="285" w:lineRule="atLeast"/>
                </w:pPr>
              </w:pPrChange>
            </w:pPr>
            <w:del w:id="13319" w:author="Donovan Goode [2]" w:date="2018-11-09T10:04:00Z">
              <w:r w:rsidRPr="00F84715" w:rsidDel="008B6AF4">
                <w:rPr>
                  <w:rFonts w:ascii="Consolas" w:eastAsia="Times New Roman" w:hAnsi="Consolas" w:cs="Times New Roman"/>
                  <w:color w:val="D7BA7D"/>
                  <w:sz w:val="21"/>
                  <w:szCs w:val="21"/>
                </w:rPr>
                <w:delText>.wc-message-from-bot a.wc-link-download:hover</w:delText>
              </w:r>
              <w:r w:rsidRPr="00F84715" w:rsidDel="008B6AF4">
                <w:rPr>
                  <w:rFonts w:ascii="Consolas" w:eastAsia="Times New Roman" w:hAnsi="Consolas" w:cs="Times New Roman"/>
                  <w:color w:val="D4D4D4"/>
                  <w:sz w:val="21"/>
                  <w:szCs w:val="21"/>
                </w:rPr>
                <w:delText xml:space="preserve"> {</w:delText>
              </w:r>
            </w:del>
          </w:p>
          <w:p w14:paraId="4AD16F32" w14:textId="77777777" w:rsidR="00ED1509" w:rsidRPr="00F84715" w:rsidDel="008B6AF4" w:rsidRDefault="00ED1509">
            <w:pPr>
              <w:pStyle w:val="Heading1Numbered"/>
              <w:rPr>
                <w:del w:id="13320" w:author="Donovan Goode [2]" w:date="2018-11-09T10:04:00Z"/>
                <w:rFonts w:ascii="Consolas" w:eastAsia="Times New Roman" w:hAnsi="Consolas" w:cs="Times New Roman"/>
                <w:color w:val="D4D4D4"/>
                <w:sz w:val="21"/>
                <w:szCs w:val="21"/>
              </w:rPr>
              <w:pPrChange w:id="13321" w:author="Donovan Goode [2]" w:date="2018-11-09T10:05:00Z">
                <w:pPr>
                  <w:shd w:val="clear" w:color="auto" w:fill="1E1E1E"/>
                  <w:spacing w:line="285" w:lineRule="atLeast"/>
                </w:pPr>
              </w:pPrChange>
            </w:pPr>
            <w:del w:id="1332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FA3BFFB" w14:textId="77777777" w:rsidR="00ED1509" w:rsidRPr="00F84715" w:rsidDel="008B6AF4" w:rsidRDefault="00ED1509">
            <w:pPr>
              <w:pStyle w:val="Heading1Numbered"/>
              <w:rPr>
                <w:del w:id="13323" w:author="Donovan Goode [2]" w:date="2018-11-09T10:04:00Z"/>
                <w:rFonts w:ascii="Consolas" w:eastAsia="Times New Roman" w:hAnsi="Consolas" w:cs="Times New Roman"/>
                <w:color w:val="D4D4D4"/>
                <w:sz w:val="21"/>
                <w:szCs w:val="21"/>
              </w:rPr>
              <w:pPrChange w:id="13324" w:author="Donovan Goode [2]" w:date="2018-11-09T10:05:00Z">
                <w:pPr>
                  <w:shd w:val="clear" w:color="auto" w:fill="1E1E1E"/>
                  <w:spacing w:line="285" w:lineRule="atLeast"/>
                </w:pPr>
              </w:pPrChange>
            </w:pPr>
            <w:del w:id="1332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2808F2D3" w14:textId="77777777" w:rsidR="00ED1509" w:rsidRPr="00F84715" w:rsidDel="008B6AF4" w:rsidRDefault="00ED1509">
            <w:pPr>
              <w:pStyle w:val="Heading1Numbered"/>
              <w:rPr>
                <w:del w:id="13326" w:author="Donovan Goode [2]" w:date="2018-11-09T10:04:00Z"/>
                <w:rFonts w:ascii="Consolas" w:eastAsia="Times New Roman" w:hAnsi="Consolas" w:cs="Times New Roman"/>
                <w:color w:val="D4D4D4"/>
                <w:sz w:val="21"/>
                <w:szCs w:val="21"/>
              </w:rPr>
              <w:pPrChange w:id="13327" w:author="Donovan Goode [2]" w:date="2018-11-09T10:05:00Z">
                <w:pPr>
                  <w:shd w:val="clear" w:color="auto" w:fill="1E1E1E"/>
                  <w:spacing w:line="285" w:lineRule="atLeast"/>
                </w:pPr>
              </w:pPrChange>
            </w:pPr>
            <w:del w:id="1332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a.wc-link-download:hover .wc-icon-download</w:delText>
              </w:r>
              <w:r w:rsidRPr="00F84715" w:rsidDel="008B6AF4">
                <w:rPr>
                  <w:rFonts w:ascii="Consolas" w:eastAsia="Times New Roman" w:hAnsi="Consolas" w:cs="Times New Roman"/>
                  <w:color w:val="D4D4D4"/>
                  <w:sz w:val="21"/>
                  <w:szCs w:val="21"/>
                </w:rPr>
                <w:delText xml:space="preserve"> {</w:delText>
              </w:r>
            </w:del>
          </w:p>
          <w:p w14:paraId="7A585F0B" w14:textId="77777777" w:rsidR="00ED1509" w:rsidRPr="00F84715" w:rsidDel="008B6AF4" w:rsidRDefault="00ED1509">
            <w:pPr>
              <w:pStyle w:val="Heading1Numbered"/>
              <w:rPr>
                <w:del w:id="13329" w:author="Donovan Goode [2]" w:date="2018-11-09T10:04:00Z"/>
                <w:rFonts w:ascii="Consolas" w:eastAsia="Times New Roman" w:hAnsi="Consolas" w:cs="Times New Roman"/>
                <w:color w:val="D4D4D4"/>
                <w:sz w:val="21"/>
                <w:szCs w:val="21"/>
              </w:rPr>
              <w:pPrChange w:id="13330" w:author="Donovan Goode [2]" w:date="2018-11-09T10:05:00Z">
                <w:pPr>
                  <w:shd w:val="clear" w:color="auto" w:fill="1E1E1E"/>
                  <w:spacing w:line="285" w:lineRule="atLeast"/>
                </w:pPr>
              </w:pPrChange>
            </w:pPr>
            <w:del w:id="1333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fill="#0078d7" fill-rule="evenodd"/&gt;&lt;/svg&gt;'</w:delText>
              </w:r>
              <w:r w:rsidRPr="00F84715" w:rsidDel="008B6AF4">
                <w:rPr>
                  <w:rFonts w:ascii="Consolas" w:eastAsia="Times New Roman" w:hAnsi="Consolas" w:cs="Times New Roman"/>
                  <w:color w:val="D4D4D4"/>
                  <w:sz w:val="21"/>
                  <w:szCs w:val="21"/>
                </w:rPr>
                <w:delText>);</w:delText>
              </w:r>
            </w:del>
          </w:p>
          <w:p w14:paraId="2B431365" w14:textId="77777777" w:rsidR="00ED1509" w:rsidRPr="00F84715" w:rsidDel="008B6AF4" w:rsidRDefault="00ED1509">
            <w:pPr>
              <w:pStyle w:val="Heading1Numbered"/>
              <w:rPr>
                <w:del w:id="13332" w:author="Donovan Goode [2]" w:date="2018-11-09T10:04:00Z"/>
                <w:rFonts w:ascii="Consolas" w:eastAsia="Times New Roman" w:hAnsi="Consolas" w:cs="Times New Roman"/>
                <w:color w:val="D4D4D4"/>
                <w:sz w:val="21"/>
                <w:szCs w:val="21"/>
              </w:rPr>
              <w:pPrChange w:id="13333" w:author="Donovan Goode [2]" w:date="2018-11-09T10:05:00Z">
                <w:pPr>
                  <w:shd w:val="clear" w:color="auto" w:fill="1E1E1E"/>
                  <w:spacing w:line="285" w:lineRule="atLeast"/>
                </w:pPr>
              </w:pPrChange>
            </w:pPr>
            <w:del w:id="1333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474BE0D5" w14:textId="77777777" w:rsidR="00ED1509" w:rsidRPr="00F84715" w:rsidDel="008B6AF4" w:rsidRDefault="00ED1509">
            <w:pPr>
              <w:pStyle w:val="Heading1Numbered"/>
              <w:rPr>
                <w:del w:id="13335" w:author="Donovan Goode [2]" w:date="2018-11-09T10:04:00Z"/>
                <w:rFonts w:ascii="Consolas" w:eastAsia="Times New Roman" w:hAnsi="Consolas" w:cs="Times New Roman"/>
                <w:color w:val="D4D4D4"/>
                <w:sz w:val="21"/>
                <w:szCs w:val="21"/>
              </w:rPr>
              <w:pPrChange w:id="13336" w:author="Donovan Goode [2]" w:date="2018-11-09T10:05:00Z">
                <w:pPr>
                  <w:shd w:val="clear" w:color="auto" w:fill="1E1E1E"/>
                  <w:spacing w:line="285" w:lineRule="atLeast"/>
                </w:pPr>
              </w:pPrChange>
            </w:pPr>
          </w:p>
          <w:p w14:paraId="44FD2EBC" w14:textId="77777777" w:rsidR="00ED1509" w:rsidRPr="00F84715" w:rsidDel="008B6AF4" w:rsidRDefault="00ED1509">
            <w:pPr>
              <w:pStyle w:val="Heading1Numbered"/>
              <w:rPr>
                <w:del w:id="13337" w:author="Donovan Goode [2]" w:date="2018-11-09T10:04:00Z"/>
                <w:rFonts w:ascii="Consolas" w:eastAsia="Times New Roman" w:hAnsi="Consolas" w:cs="Times New Roman"/>
                <w:color w:val="D4D4D4"/>
                <w:sz w:val="21"/>
                <w:szCs w:val="21"/>
              </w:rPr>
              <w:pPrChange w:id="13338" w:author="Donovan Goode [2]" w:date="2018-11-09T10:05:00Z">
                <w:pPr>
                  <w:shd w:val="clear" w:color="auto" w:fill="1E1E1E"/>
                  <w:spacing w:line="285" w:lineRule="atLeast"/>
                </w:pPr>
              </w:pPrChange>
            </w:pPr>
            <w:del w:id="13339" w:author="Donovan Goode [2]" w:date="2018-11-09T10:04:00Z">
              <w:r w:rsidRPr="00F84715" w:rsidDel="008B6AF4">
                <w:rPr>
                  <w:rFonts w:ascii="Consolas" w:eastAsia="Times New Roman" w:hAnsi="Consolas" w:cs="Times New Roman"/>
                  <w:color w:val="D7BA7D"/>
                  <w:sz w:val="21"/>
                  <w:szCs w:val="21"/>
                </w:rPr>
                <w:delText>.wc-message-from-bot a.wc-link-download:active</w:delText>
              </w:r>
              <w:r w:rsidRPr="00F84715" w:rsidDel="008B6AF4">
                <w:rPr>
                  <w:rFonts w:ascii="Consolas" w:eastAsia="Times New Roman" w:hAnsi="Consolas" w:cs="Times New Roman"/>
                  <w:color w:val="D4D4D4"/>
                  <w:sz w:val="21"/>
                  <w:szCs w:val="21"/>
                </w:rPr>
                <w:delText xml:space="preserve"> {</w:delText>
              </w:r>
            </w:del>
          </w:p>
          <w:p w14:paraId="3FF6B697" w14:textId="77777777" w:rsidR="00ED1509" w:rsidRPr="00F84715" w:rsidDel="008B6AF4" w:rsidRDefault="00ED1509">
            <w:pPr>
              <w:pStyle w:val="Heading1Numbered"/>
              <w:rPr>
                <w:del w:id="13340" w:author="Donovan Goode [2]" w:date="2018-11-09T10:04:00Z"/>
                <w:rFonts w:ascii="Consolas" w:eastAsia="Times New Roman" w:hAnsi="Consolas" w:cs="Times New Roman"/>
                <w:color w:val="D4D4D4"/>
                <w:sz w:val="21"/>
                <w:szCs w:val="21"/>
              </w:rPr>
              <w:pPrChange w:id="13341" w:author="Donovan Goode [2]" w:date="2018-11-09T10:05:00Z">
                <w:pPr>
                  <w:shd w:val="clear" w:color="auto" w:fill="1E1E1E"/>
                  <w:spacing w:line="285" w:lineRule="atLeast"/>
                </w:pPr>
              </w:pPrChange>
            </w:pPr>
            <w:del w:id="1334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76C7A5F4" w14:textId="77777777" w:rsidR="00ED1509" w:rsidRPr="00F84715" w:rsidDel="008B6AF4" w:rsidRDefault="00ED1509">
            <w:pPr>
              <w:pStyle w:val="Heading1Numbered"/>
              <w:rPr>
                <w:del w:id="13343" w:author="Donovan Goode [2]" w:date="2018-11-09T10:04:00Z"/>
                <w:rFonts w:ascii="Consolas" w:eastAsia="Times New Roman" w:hAnsi="Consolas" w:cs="Times New Roman"/>
                <w:color w:val="D4D4D4"/>
                <w:sz w:val="21"/>
                <w:szCs w:val="21"/>
              </w:rPr>
              <w:pPrChange w:id="13344" w:author="Donovan Goode [2]" w:date="2018-11-09T10:05:00Z">
                <w:pPr>
                  <w:shd w:val="clear" w:color="auto" w:fill="1E1E1E"/>
                  <w:spacing w:line="285" w:lineRule="atLeast"/>
                </w:pPr>
              </w:pPrChange>
            </w:pPr>
            <w:del w:id="1334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0.8</w:delText>
              </w:r>
              <w:r w:rsidRPr="00F84715" w:rsidDel="008B6AF4">
                <w:rPr>
                  <w:rFonts w:ascii="Consolas" w:eastAsia="Times New Roman" w:hAnsi="Consolas" w:cs="Times New Roman"/>
                  <w:color w:val="D4D4D4"/>
                  <w:sz w:val="21"/>
                  <w:szCs w:val="21"/>
                </w:rPr>
                <w:delText>; }</w:delText>
              </w:r>
            </w:del>
          </w:p>
          <w:p w14:paraId="64367F71" w14:textId="77777777" w:rsidR="00ED1509" w:rsidRPr="00F84715" w:rsidDel="008B6AF4" w:rsidRDefault="00ED1509">
            <w:pPr>
              <w:pStyle w:val="Heading1Numbered"/>
              <w:rPr>
                <w:del w:id="13346" w:author="Donovan Goode [2]" w:date="2018-11-09T10:04:00Z"/>
                <w:rFonts w:ascii="Consolas" w:eastAsia="Times New Roman" w:hAnsi="Consolas" w:cs="Times New Roman"/>
                <w:color w:val="D4D4D4"/>
                <w:sz w:val="21"/>
                <w:szCs w:val="21"/>
              </w:rPr>
              <w:pPrChange w:id="13347" w:author="Donovan Goode [2]" w:date="2018-11-09T10:05:00Z">
                <w:pPr>
                  <w:shd w:val="clear" w:color="auto" w:fill="1E1E1E"/>
                  <w:spacing w:line="285" w:lineRule="atLeast"/>
                </w:pPr>
              </w:pPrChange>
            </w:pPr>
            <w:del w:id="1334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a.wc-link-download:active .wc-icon-download</w:delText>
              </w:r>
              <w:r w:rsidRPr="00F84715" w:rsidDel="008B6AF4">
                <w:rPr>
                  <w:rFonts w:ascii="Consolas" w:eastAsia="Times New Roman" w:hAnsi="Consolas" w:cs="Times New Roman"/>
                  <w:color w:val="D4D4D4"/>
                  <w:sz w:val="21"/>
                  <w:szCs w:val="21"/>
                </w:rPr>
                <w:delText xml:space="preserve"> {</w:delText>
              </w:r>
            </w:del>
          </w:p>
          <w:p w14:paraId="19C4115B" w14:textId="77777777" w:rsidR="00ED1509" w:rsidRPr="00F84715" w:rsidDel="008B6AF4" w:rsidRDefault="00ED1509">
            <w:pPr>
              <w:pStyle w:val="Heading1Numbered"/>
              <w:rPr>
                <w:del w:id="13349" w:author="Donovan Goode [2]" w:date="2018-11-09T10:04:00Z"/>
                <w:rFonts w:ascii="Consolas" w:eastAsia="Times New Roman" w:hAnsi="Consolas" w:cs="Times New Roman"/>
                <w:color w:val="D4D4D4"/>
                <w:sz w:val="21"/>
                <w:szCs w:val="21"/>
              </w:rPr>
              <w:pPrChange w:id="13350" w:author="Donovan Goode [2]" w:date="2018-11-09T10:05:00Z">
                <w:pPr>
                  <w:shd w:val="clear" w:color="auto" w:fill="1E1E1E"/>
                  <w:spacing w:line="285" w:lineRule="atLeast"/>
                </w:pPr>
              </w:pPrChange>
            </w:pPr>
            <w:del w:id="1335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fill="#0078d7" fill-rule="evenodd"/&gt;&lt;/svg&gt;'</w:delText>
              </w:r>
              <w:r w:rsidRPr="00F84715" w:rsidDel="008B6AF4">
                <w:rPr>
                  <w:rFonts w:ascii="Consolas" w:eastAsia="Times New Roman" w:hAnsi="Consolas" w:cs="Times New Roman"/>
                  <w:color w:val="D4D4D4"/>
                  <w:sz w:val="21"/>
                  <w:szCs w:val="21"/>
                </w:rPr>
                <w:delText>);</w:delText>
              </w:r>
            </w:del>
          </w:p>
          <w:p w14:paraId="11DA9AD7" w14:textId="77777777" w:rsidR="00ED1509" w:rsidRPr="00F84715" w:rsidDel="008B6AF4" w:rsidRDefault="00ED1509">
            <w:pPr>
              <w:pStyle w:val="Heading1Numbered"/>
              <w:rPr>
                <w:del w:id="13352" w:author="Donovan Goode [2]" w:date="2018-11-09T10:04:00Z"/>
                <w:rFonts w:ascii="Consolas" w:eastAsia="Times New Roman" w:hAnsi="Consolas" w:cs="Times New Roman"/>
                <w:color w:val="D4D4D4"/>
                <w:sz w:val="21"/>
                <w:szCs w:val="21"/>
              </w:rPr>
              <w:pPrChange w:id="13353" w:author="Donovan Goode [2]" w:date="2018-11-09T10:05:00Z">
                <w:pPr>
                  <w:shd w:val="clear" w:color="auto" w:fill="1E1E1E"/>
                  <w:spacing w:line="285" w:lineRule="atLeast"/>
                </w:pPr>
              </w:pPrChange>
            </w:pPr>
            <w:del w:id="1335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0A72E83A" w14:textId="77777777" w:rsidR="00ED1509" w:rsidRPr="00F84715" w:rsidDel="008B6AF4" w:rsidRDefault="00ED1509">
            <w:pPr>
              <w:pStyle w:val="Heading1Numbered"/>
              <w:rPr>
                <w:del w:id="13355" w:author="Donovan Goode [2]" w:date="2018-11-09T10:04:00Z"/>
                <w:rFonts w:ascii="Consolas" w:eastAsia="Times New Roman" w:hAnsi="Consolas" w:cs="Times New Roman"/>
                <w:color w:val="D4D4D4"/>
                <w:sz w:val="21"/>
                <w:szCs w:val="21"/>
              </w:rPr>
              <w:pPrChange w:id="13356" w:author="Donovan Goode [2]" w:date="2018-11-09T10:05:00Z">
                <w:pPr>
                  <w:shd w:val="clear" w:color="auto" w:fill="1E1E1E"/>
                  <w:spacing w:line="285" w:lineRule="atLeast"/>
                </w:pPr>
              </w:pPrChange>
            </w:pPr>
          </w:p>
          <w:p w14:paraId="75439C6F" w14:textId="77777777" w:rsidR="00ED1509" w:rsidRPr="00F84715" w:rsidDel="008B6AF4" w:rsidRDefault="00ED1509">
            <w:pPr>
              <w:pStyle w:val="Heading1Numbered"/>
              <w:rPr>
                <w:del w:id="13357" w:author="Donovan Goode [2]" w:date="2018-11-09T10:04:00Z"/>
                <w:rFonts w:ascii="Consolas" w:eastAsia="Times New Roman" w:hAnsi="Consolas" w:cs="Times New Roman"/>
                <w:color w:val="D4D4D4"/>
                <w:sz w:val="21"/>
                <w:szCs w:val="21"/>
              </w:rPr>
              <w:pPrChange w:id="13358" w:author="Donovan Goode [2]" w:date="2018-11-09T10:05:00Z">
                <w:pPr>
                  <w:shd w:val="clear" w:color="auto" w:fill="1E1E1E"/>
                  <w:spacing w:line="285" w:lineRule="atLeast"/>
                </w:pPr>
              </w:pPrChange>
            </w:pPr>
            <w:del w:id="13359" w:author="Donovan Goode [2]" w:date="2018-11-09T10:04:00Z">
              <w:r w:rsidRPr="00F84715" w:rsidDel="008B6AF4">
                <w:rPr>
                  <w:rFonts w:ascii="Consolas" w:eastAsia="Times New Roman" w:hAnsi="Consolas" w:cs="Times New Roman"/>
                  <w:color w:val="D7BA7D"/>
                  <w:sz w:val="21"/>
                  <w:szCs w:val="21"/>
                </w:rPr>
                <w:delText>.wc-message-from-me a.wc-link-download:link, .wc-message-from-me a.wc-link-download:visited</w:delText>
              </w:r>
              <w:r w:rsidRPr="00F84715" w:rsidDel="008B6AF4">
                <w:rPr>
                  <w:rFonts w:ascii="Consolas" w:eastAsia="Times New Roman" w:hAnsi="Consolas" w:cs="Times New Roman"/>
                  <w:color w:val="D4D4D4"/>
                  <w:sz w:val="21"/>
                  <w:szCs w:val="21"/>
                </w:rPr>
                <w:delText xml:space="preserve"> {</w:delText>
              </w:r>
            </w:del>
          </w:p>
          <w:p w14:paraId="3DD54456" w14:textId="77777777" w:rsidR="00ED1509" w:rsidRPr="00F84715" w:rsidDel="008B6AF4" w:rsidRDefault="00ED1509">
            <w:pPr>
              <w:pStyle w:val="Heading1Numbered"/>
              <w:rPr>
                <w:del w:id="13360" w:author="Donovan Goode [2]" w:date="2018-11-09T10:04:00Z"/>
                <w:rFonts w:ascii="Consolas" w:eastAsia="Times New Roman" w:hAnsi="Consolas" w:cs="Times New Roman"/>
                <w:color w:val="D4D4D4"/>
                <w:sz w:val="21"/>
                <w:szCs w:val="21"/>
              </w:rPr>
              <w:pPrChange w:id="13361" w:author="Donovan Goode [2]" w:date="2018-11-09T10:05:00Z">
                <w:pPr>
                  <w:shd w:val="clear" w:color="auto" w:fill="1E1E1E"/>
                  <w:spacing w:line="285" w:lineRule="atLeast"/>
                </w:pPr>
              </w:pPrChange>
            </w:pPr>
            <w:del w:id="1336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39AB7461" w14:textId="77777777" w:rsidR="00ED1509" w:rsidRPr="00F84715" w:rsidDel="008B6AF4" w:rsidRDefault="00ED1509">
            <w:pPr>
              <w:pStyle w:val="Heading1Numbered"/>
              <w:rPr>
                <w:del w:id="13363" w:author="Donovan Goode [2]" w:date="2018-11-09T10:04:00Z"/>
                <w:rFonts w:ascii="Consolas" w:eastAsia="Times New Roman" w:hAnsi="Consolas" w:cs="Times New Roman"/>
                <w:color w:val="D4D4D4"/>
                <w:sz w:val="21"/>
                <w:szCs w:val="21"/>
              </w:rPr>
              <w:pPrChange w:id="13364" w:author="Donovan Goode [2]" w:date="2018-11-09T10:05:00Z">
                <w:pPr>
                  <w:shd w:val="clear" w:color="auto" w:fill="1E1E1E"/>
                  <w:spacing w:line="285" w:lineRule="atLeast"/>
                </w:pPr>
              </w:pPrChange>
            </w:pPr>
            <w:del w:id="1336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019C7E9D" w14:textId="77777777" w:rsidR="00ED1509" w:rsidRPr="00F84715" w:rsidDel="008B6AF4" w:rsidRDefault="00ED1509">
            <w:pPr>
              <w:pStyle w:val="Heading1Numbered"/>
              <w:rPr>
                <w:del w:id="13366" w:author="Donovan Goode [2]" w:date="2018-11-09T10:04:00Z"/>
                <w:rFonts w:ascii="Consolas" w:eastAsia="Times New Roman" w:hAnsi="Consolas" w:cs="Times New Roman"/>
                <w:color w:val="D4D4D4"/>
                <w:sz w:val="21"/>
                <w:szCs w:val="21"/>
              </w:rPr>
              <w:pPrChange w:id="13367" w:author="Donovan Goode [2]" w:date="2018-11-09T10:05:00Z">
                <w:pPr>
                  <w:shd w:val="clear" w:color="auto" w:fill="1E1E1E"/>
                  <w:spacing w:line="285" w:lineRule="atLeast"/>
                </w:pPr>
              </w:pPrChange>
            </w:pPr>
            <w:del w:id="1336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.wc-message-from-me a.wc-link-download:link .wc-icon-download, .wc-message-from-me a.wc-link-download:visited .wc-icon-download</w:delText>
              </w:r>
              <w:r w:rsidRPr="00F84715" w:rsidDel="008B6AF4">
                <w:rPr>
                  <w:rFonts w:ascii="Consolas" w:eastAsia="Times New Roman" w:hAnsi="Consolas" w:cs="Times New Roman"/>
                  <w:color w:val="D4D4D4"/>
                  <w:sz w:val="21"/>
                  <w:szCs w:val="21"/>
                </w:rPr>
                <w:delText xml:space="preserve"> {</w:delText>
              </w:r>
            </w:del>
          </w:p>
          <w:p w14:paraId="6BB20A8D" w14:textId="77777777" w:rsidR="00ED1509" w:rsidRPr="00F84715" w:rsidDel="008B6AF4" w:rsidRDefault="00ED1509">
            <w:pPr>
              <w:pStyle w:val="Heading1Numbered"/>
              <w:rPr>
                <w:del w:id="13369" w:author="Donovan Goode [2]" w:date="2018-11-09T10:04:00Z"/>
                <w:rFonts w:ascii="Consolas" w:eastAsia="Times New Roman" w:hAnsi="Consolas" w:cs="Times New Roman"/>
                <w:color w:val="D4D4D4"/>
                <w:sz w:val="21"/>
                <w:szCs w:val="21"/>
              </w:rPr>
              <w:pPrChange w:id="13370" w:author="Donovan Goode [2]" w:date="2018-11-09T10:05:00Z">
                <w:pPr>
                  <w:shd w:val="clear" w:color="auto" w:fill="1E1E1E"/>
                  <w:spacing w:line="285" w:lineRule="atLeast"/>
                </w:pPr>
              </w:pPrChange>
            </w:pPr>
            <w:del w:id="1337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fill="#ffffff" fill-rule="evenodd"/&gt;&lt;/svg&gt;'</w:delText>
              </w:r>
              <w:r w:rsidRPr="00F84715" w:rsidDel="008B6AF4">
                <w:rPr>
                  <w:rFonts w:ascii="Consolas" w:eastAsia="Times New Roman" w:hAnsi="Consolas" w:cs="Times New Roman"/>
                  <w:color w:val="D4D4D4"/>
                  <w:sz w:val="21"/>
                  <w:szCs w:val="21"/>
                </w:rPr>
                <w:delText>);</w:delText>
              </w:r>
            </w:del>
          </w:p>
          <w:p w14:paraId="284BA1EF" w14:textId="77777777" w:rsidR="00ED1509" w:rsidRPr="00F84715" w:rsidDel="008B6AF4" w:rsidRDefault="00ED1509">
            <w:pPr>
              <w:pStyle w:val="Heading1Numbered"/>
              <w:rPr>
                <w:del w:id="13372" w:author="Donovan Goode [2]" w:date="2018-11-09T10:04:00Z"/>
                <w:rFonts w:ascii="Consolas" w:eastAsia="Times New Roman" w:hAnsi="Consolas" w:cs="Times New Roman"/>
                <w:color w:val="D4D4D4"/>
                <w:sz w:val="21"/>
                <w:szCs w:val="21"/>
              </w:rPr>
              <w:pPrChange w:id="13373" w:author="Donovan Goode [2]" w:date="2018-11-09T10:05:00Z">
                <w:pPr>
                  <w:shd w:val="clear" w:color="auto" w:fill="1E1E1E"/>
                  <w:spacing w:line="285" w:lineRule="atLeast"/>
                </w:pPr>
              </w:pPrChange>
            </w:pPr>
            <w:del w:id="1337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7890239D" w14:textId="77777777" w:rsidR="00ED1509" w:rsidRPr="00F84715" w:rsidDel="008B6AF4" w:rsidRDefault="00ED1509">
            <w:pPr>
              <w:pStyle w:val="Heading1Numbered"/>
              <w:rPr>
                <w:del w:id="13375" w:author="Donovan Goode [2]" w:date="2018-11-09T10:04:00Z"/>
                <w:rFonts w:ascii="Consolas" w:eastAsia="Times New Roman" w:hAnsi="Consolas" w:cs="Times New Roman"/>
                <w:color w:val="D4D4D4"/>
                <w:sz w:val="21"/>
                <w:szCs w:val="21"/>
              </w:rPr>
              <w:pPrChange w:id="13376" w:author="Donovan Goode [2]" w:date="2018-11-09T10:05:00Z">
                <w:pPr>
                  <w:shd w:val="clear" w:color="auto" w:fill="1E1E1E"/>
                  <w:spacing w:line="285" w:lineRule="atLeast"/>
                </w:pPr>
              </w:pPrChange>
            </w:pPr>
          </w:p>
          <w:p w14:paraId="4CB33D6A" w14:textId="77777777" w:rsidR="00ED1509" w:rsidRPr="00F84715" w:rsidDel="008B6AF4" w:rsidRDefault="00ED1509">
            <w:pPr>
              <w:pStyle w:val="Heading1Numbered"/>
              <w:rPr>
                <w:del w:id="13377" w:author="Donovan Goode [2]" w:date="2018-11-09T10:04:00Z"/>
                <w:rFonts w:ascii="Consolas" w:eastAsia="Times New Roman" w:hAnsi="Consolas" w:cs="Times New Roman"/>
                <w:color w:val="D4D4D4"/>
                <w:sz w:val="21"/>
                <w:szCs w:val="21"/>
              </w:rPr>
              <w:pPrChange w:id="13378" w:author="Donovan Goode [2]" w:date="2018-11-09T10:05:00Z">
                <w:pPr>
                  <w:shd w:val="clear" w:color="auto" w:fill="1E1E1E"/>
                  <w:spacing w:line="285" w:lineRule="atLeast"/>
                </w:pPr>
              </w:pPrChange>
            </w:pPr>
            <w:del w:id="13379" w:author="Donovan Goode [2]" w:date="2018-11-09T10:04:00Z">
              <w:r w:rsidRPr="00F84715" w:rsidDel="008B6AF4">
                <w:rPr>
                  <w:rFonts w:ascii="Consolas" w:eastAsia="Times New Roman" w:hAnsi="Consolas" w:cs="Times New Roman"/>
                  <w:color w:val="D7BA7D"/>
                  <w:sz w:val="21"/>
                  <w:szCs w:val="21"/>
                </w:rPr>
                <w:delText>.wc-message-from-me a.wc-link-download:hover</w:delText>
              </w:r>
              <w:r w:rsidRPr="00F84715" w:rsidDel="008B6AF4">
                <w:rPr>
                  <w:rFonts w:ascii="Consolas" w:eastAsia="Times New Roman" w:hAnsi="Consolas" w:cs="Times New Roman"/>
                  <w:color w:val="D4D4D4"/>
                  <w:sz w:val="21"/>
                  <w:szCs w:val="21"/>
                </w:rPr>
                <w:delText xml:space="preserve"> {</w:delText>
              </w:r>
            </w:del>
          </w:p>
          <w:p w14:paraId="1347DD42" w14:textId="77777777" w:rsidR="00ED1509" w:rsidRPr="00F84715" w:rsidDel="008B6AF4" w:rsidRDefault="00ED1509">
            <w:pPr>
              <w:pStyle w:val="Heading1Numbered"/>
              <w:rPr>
                <w:del w:id="13380" w:author="Donovan Goode [2]" w:date="2018-11-09T10:04:00Z"/>
                <w:rFonts w:ascii="Consolas" w:eastAsia="Times New Roman" w:hAnsi="Consolas" w:cs="Times New Roman"/>
                <w:color w:val="D4D4D4"/>
                <w:sz w:val="21"/>
                <w:szCs w:val="21"/>
              </w:rPr>
              <w:pPrChange w:id="13381" w:author="Donovan Goode [2]" w:date="2018-11-09T10:05:00Z">
                <w:pPr>
                  <w:shd w:val="clear" w:color="auto" w:fill="1E1E1E"/>
                  <w:spacing w:line="285" w:lineRule="atLeast"/>
                </w:pPr>
              </w:pPrChange>
            </w:pPr>
            <w:del w:id="1338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46FFE6F9" w14:textId="77777777" w:rsidR="00ED1509" w:rsidRPr="00F84715" w:rsidDel="008B6AF4" w:rsidRDefault="00ED1509">
            <w:pPr>
              <w:pStyle w:val="Heading1Numbered"/>
              <w:rPr>
                <w:del w:id="13383" w:author="Donovan Goode [2]" w:date="2018-11-09T10:04:00Z"/>
                <w:rFonts w:ascii="Consolas" w:eastAsia="Times New Roman" w:hAnsi="Consolas" w:cs="Times New Roman"/>
                <w:color w:val="D4D4D4"/>
                <w:sz w:val="21"/>
                <w:szCs w:val="21"/>
              </w:rPr>
              <w:pPrChange w:id="13384" w:author="Donovan Goode [2]" w:date="2018-11-09T10:05:00Z">
                <w:pPr>
                  <w:shd w:val="clear" w:color="auto" w:fill="1E1E1E"/>
                  <w:spacing w:line="285" w:lineRule="atLeast"/>
                </w:pPr>
              </w:pPrChange>
            </w:pPr>
            <w:del w:id="13385"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0.8</w:delText>
              </w:r>
              <w:r w:rsidRPr="00F84715" w:rsidDel="008B6AF4">
                <w:rPr>
                  <w:rFonts w:ascii="Consolas" w:eastAsia="Times New Roman" w:hAnsi="Consolas" w:cs="Times New Roman"/>
                  <w:color w:val="D4D4D4"/>
                  <w:sz w:val="21"/>
                  <w:szCs w:val="21"/>
                </w:rPr>
                <w:delText>; }</w:delText>
              </w:r>
            </w:del>
          </w:p>
          <w:p w14:paraId="624CA88F" w14:textId="77777777" w:rsidR="00ED1509" w:rsidRPr="00F84715" w:rsidDel="008B6AF4" w:rsidRDefault="00ED1509">
            <w:pPr>
              <w:pStyle w:val="Heading1Numbered"/>
              <w:rPr>
                <w:del w:id="13386" w:author="Donovan Goode [2]" w:date="2018-11-09T10:04:00Z"/>
                <w:rFonts w:ascii="Consolas" w:eastAsia="Times New Roman" w:hAnsi="Consolas" w:cs="Times New Roman"/>
                <w:color w:val="D4D4D4"/>
                <w:sz w:val="21"/>
                <w:szCs w:val="21"/>
              </w:rPr>
              <w:pPrChange w:id="13387" w:author="Donovan Goode [2]" w:date="2018-11-09T10:05:00Z">
                <w:pPr>
                  <w:shd w:val="clear" w:color="auto" w:fill="1E1E1E"/>
                  <w:spacing w:line="285" w:lineRule="atLeast"/>
                </w:pPr>
              </w:pPrChange>
            </w:pPr>
            <w:del w:id="13388"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.wc-message-from-me a.wc-link-download:hover .wc-icon-download</w:delText>
              </w:r>
              <w:r w:rsidRPr="00F84715" w:rsidDel="008B6AF4">
                <w:rPr>
                  <w:rFonts w:ascii="Consolas" w:eastAsia="Times New Roman" w:hAnsi="Consolas" w:cs="Times New Roman"/>
                  <w:color w:val="D4D4D4"/>
                  <w:sz w:val="21"/>
                  <w:szCs w:val="21"/>
                </w:rPr>
                <w:delText xml:space="preserve"> {</w:delText>
              </w:r>
            </w:del>
          </w:p>
          <w:p w14:paraId="31EB6871" w14:textId="77777777" w:rsidR="00ED1509" w:rsidRPr="00F84715" w:rsidDel="008B6AF4" w:rsidRDefault="00ED1509">
            <w:pPr>
              <w:pStyle w:val="Heading1Numbered"/>
              <w:rPr>
                <w:del w:id="13389" w:author="Donovan Goode [2]" w:date="2018-11-09T10:04:00Z"/>
                <w:rFonts w:ascii="Consolas" w:eastAsia="Times New Roman" w:hAnsi="Consolas" w:cs="Times New Roman"/>
                <w:color w:val="D4D4D4"/>
                <w:sz w:val="21"/>
                <w:szCs w:val="21"/>
              </w:rPr>
              <w:pPrChange w:id="13390" w:author="Donovan Goode [2]" w:date="2018-11-09T10:05:00Z">
                <w:pPr>
                  <w:shd w:val="clear" w:color="auto" w:fill="1E1E1E"/>
                  <w:spacing w:line="285" w:lineRule="atLeast"/>
                </w:pPr>
              </w:pPrChange>
            </w:pPr>
            <w:del w:id="13391"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fill="#ffffff" fill-rule="evenodd"/&gt;&lt;/svg&gt;'</w:delText>
              </w:r>
              <w:r w:rsidRPr="00F84715" w:rsidDel="008B6AF4">
                <w:rPr>
                  <w:rFonts w:ascii="Consolas" w:eastAsia="Times New Roman" w:hAnsi="Consolas" w:cs="Times New Roman"/>
                  <w:color w:val="D4D4D4"/>
                  <w:sz w:val="21"/>
                  <w:szCs w:val="21"/>
                </w:rPr>
                <w:delText>);</w:delText>
              </w:r>
            </w:del>
          </w:p>
          <w:p w14:paraId="2F127F82" w14:textId="77777777" w:rsidR="00ED1509" w:rsidRPr="00F84715" w:rsidDel="008B6AF4" w:rsidRDefault="00ED1509">
            <w:pPr>
              <w:pStyle w:val="Heading1Numbered"/>
              <w:rPr>
                <w:del w:id="13392" w:author="Donovan Goode [2]" w:date="2018-11-09T10:04:00Z"/>
                <w:rFonts w:ascii="Consolas" w:eastAsia="Times New Roman" w:hAnsi="Consolas" w:cs="Times New Roman"/>
                <w:color w:val="D4D4D4"/>
                <w:sz w:val="21"/>
                <w:szCs w:val="21"/>
              </w:rPr>
              <w:pPrChange w:id="13393" w:author="Donovan Goode [2]" w:date="2018-11-09T10:05:00Z">
                <w:pPr>
                  <w:shd w:val="clear" w:color="auto" w:fill="1E1E1E"/>
                  <w:spacing w:line="285" w:lineRule="atLeast"/>
                </w:pPr>
              </w:pPrChange>
            </w:pPr>
            <w:del w:id="13394"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73B26A80" w14:textId="77777777" w:rsidR="00ED1509" w:rsidRPr="00F84715" w:rsidDel="008B6AF4" w:rsidRDefault="00ED1509">
            <w:pPr>
              <w:pStyle w:val="Heading1Numbered"/>
              <w:rPr>
                <w:del w:id="13395" w:author="Donovan Goode [2]" w:date="2018-11-09T10:04:00Z"/>
                <w:rFonts w:ascii="Consolas" w:eastAsia="Times New Roman" w:hAnsi="Consolas" w:cs="Times New Roman"/>
                <w:color w:val="D4D4D4"/>
                <w:sz w:val="21"/>
                <w:szCs w:val="21"/>
              </w:rPr>
              <w:pPrChange w:id="13396" w:author="Donovan Goode [2]" w:date="2018-11-09T10:05:00Z">
                <w:pPr>
                  <w:shd w:val="clear" w:color="auto" w:fill="1E1E1E"/>
                  <w:spacing w:line="285" w:lineRule="atLeast"/>
                </w:pPr>
              </w:pPrChange>
            </w:pPr>
          </w:p>
          <w:p w14:paraId="1EACAD42" w14:textId="77777777" w:rsidR="00ED1509" w:rsidRPr="00F84715" w:rsidDel="008B6AF4" w:rsidRDefault="00ED1509">
            <w:pPr>
              <w:pStyle w:val="Heading1Numbered"/>
              <w:rPr>
                <w:del w:id="13397" w:author="Donovan Goode [2]" w:date="2018-11-09T10:04:00Z"/>
                <w:rFonts w:ascii="Consolas" w:eastAsia="Times New Roman" w:hAnsi="Consolas" w:cs="Times New Roman"/>
                <w:color w:val="D4D4D4"/>
                <w:sz w:val="21"/>
                <w:szCs w:val="21"/>
              </w:rPr>
              <w:pPrChange w:id="13398" w:author="Donovan Goode [2]" w:date="2018-11-09T10:05:00Z">
                <w:pPr>
                  <w:shd w:val="clear" w:color="auto" w:fill="1E1E1E"/>
                  <w:spacing w:line="285" w:lineRule="atLeast"/>
                </w:pPr>
              </w:pPrChange>
            </w:pPr>
            <w:del w:id="13399" w:author="Donovan Goode [2]" w:date="2018-11-09T10:04:00Z">
              <w:r w:rsidRPr="00F84715" w:rsidDel="008B6AF4">
                <w:rPr>
                  <w:rFonts w:ascii="Consolas" w:eastAsia="Times New Roman" w:hAnsi="Consolas" w:cs="Times New Roman"/>
                  <w:color w:val="D7BA7D"/>
                  <w:sz w:val="21"/>
                  <w:szCs w:val="21"/>
                </w:rPr>
                <w:delText>.wc-message-from-me a.wc-link-download:active</w:delText>
              </w:r>
              <w:r w:rsidRPr="00F84715" w:rsidDel="008B6AF4">
                <w:rPr>
                  <w:rFonts w:ascii="Consolas" w:eastAsia="Times New Roman" w:hAnsi="Consolas" w:cs="Times New Roman"/>
                  <w:color w:val="D4D4D4"/>
                  <w:sz w:val="21"/>
                  <w:szCs w:val="21"/>
                </w:rPr>
                <w:delText xml:space="preserve"> {</w:delText>
              </w:r>
            </w:del>
          </w:p>
          <w:p w14:paraId="617F8116" w14:textId="77777777" w:rsidR="00ED1509" w:rsidRPr="00F84715" w:rsidDel="008B6AF4" w:rsidRDefault="00ED1509">
            <w:pPr>
              <w:pStyle w:val="Heading1Numbered"/>
              <w:rPr>
                <w:del w:id="13400" w:author="Donovan Goode [2]" w:date="2018-11-09T10:04:00Z"/>
                <w:rFonts w:ascii="Consolas" w:eastAsia="Times New Roman" w:hAnsi="Consolas" w:cs="Times New Roman"/>
                <w:color w:val="D4D4D4"/>
                <w:sz w:val="21"/>
                <w:szCs w:val="21"/>
              </w:rPr>
              <w:pPrChange w:id="13401" w:author="Donovan Goode [2]" w:date="2018-11-09T10:05:00Z">
                <w:pPr>
                  <w:shd w:val="clear" w:color="auto" w:fill="1E1E1E"/>
                  <w:spacing w:line="285" w:lineRule="atLeast"/>
                </w:pPr>
              </w:pPrChange>
            </w:pPr>
            <w:del w:id="13402" w:author="Donovan Goode [2]"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xml:space="preserve">;  </w:delText>
              </w:r>
            </w:del>
          </w:p>
          <w:p w14:paraId="73880719" w14:textId="77777777" w:rsidR="00ED1509" w:rsidRPr="00F84715" w:rsidDel="008B6AF4" w:rsidRDefault="00ED1509">
            <w:pPr>
              <w:pStyle w:val="Heading1Numbered"/>
              <w:rPr>
                <w:del w:id="13403" w:author="Donovan Goode [2]" w:date="2018-11-09T10:04:00Z"/>
                <w:rFonts w:ascii="Consolas" w:eastAsia="Times New Roman" w:hAnsi="Consolas" w:cs="Times New Roman"/>
                <w:color w:val="D4D4D4"/>
                <w:sz w:val="21"/>
                <w:szCs w:val="21"/>
              </w:rPr>
              <w:pPrChange w:id="13404" w:author="Donovan Goode [2]" w:date="2018-11-09T10:05:00Z">
                <w:pPr>
                  <w:shd w:val="clear" w:color="auto" w:fill="1E1E1E"/>
                  <w:spacing w:line="285" w:lineRule="atLeast"/>
                </w:pPr>
              </w:pPrChange>
            </w:pPr>
            <w:del w:id="13405" w:author="Donovan Goode [2]" w:date="2018-11-09T10:04:00Z">
              <w:r w:rsidRPr="00F84715" w:rsidDel="008B6AF4">
                <w:rPr>
                  <w:rFonts w:ascii="Consolas" w:eastAsia="Times New Roman" w:hAnsi="Consolas" w:cs="Times New Roman"/>
                  <w:color w:val="D4D4D4"/>
                  <w:sz w:val="21"/>
                  <w:szCs w:val="21"/>
                </w:rPr>
                <w:delText>&lt;/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&gt;</w:delText>
              </w:r>
            </w:del>
          </w:p>
          <w:p w14:paraId="44854FAE" w14:textId="77777777" w:rsidR="00ED1509" w:rsidDel="008B6AF4" w:rsidRDefault="00ED1509">
            <w:pPr>
              <w:pStyle w:val="Heading1Numbered"/>
              <w:rPr>
                <w:del w:id="13406" w:author="Donovan Goode [2]" w:date="2018-11-09T10:04:00Z"/>
              </w:rPr>
              <w:pPrChange w:id="13407" w:author="Donovan Goode [2]" w:date="2018-11-09T10:05:00Z">
                <w:pPr/>
              </w:pPrChange>
            </w:pPr>
          </w:p>
        </w:tc>
      </w:tr>
    </w:tbl>
    <w:p w14:paraId="679B6D30" w14:textId="77777777" w:rsidR="00ED1509" w:rsidRPr="00765697" w:rsidDel="008B6AF4" w:rsidRDefault="00ED1509">
      <w:pPr>
        <w:pStyle w:val="Heading1Numbered"/>
        <w:rPr>
          <w:del w:id="13408" w:author="Donovan Goode [2]" w:date="2018-11-09T10:04:00Z"/>
        </w:rPr>
        <w:pPrChange w:id="13409" w:author="Donovan Goode [2]" w:date="2018-11-09T10:05:00Z">
          <w:pPr/>
        </w:pPrChange>
      </w:pPr>
    </w:p>
    <w:p w14:paraId="50B8AF84" w14:textId="77777777" w:rsidR="00ED1509" w:rsidDel="008B6AF4" w:rsidRDefault="00ED1509">
      <w:pPr>
        <w:pStyle w:val="Heading1Numbered"/>
        <w:rPr>
          <w:del w:id="13410" w:author="Donovan Goode [2]" w:date="2018-11-09T10:04:00Z"/>
          <w:u w:val="single"/>
        </w:rPr>
        <w:pPrChange w:id="13411" w:author="Donovan Goode [2]" w:date="2018-11-09T10:05:00Z">
          <w:pPr>
            <w:pStyle w:val="Heading2Numbered"/>
            <w:numPr>
              <w:numId w:val="28"/>
            </w:numPr>
            <w:ind w:left="216"/>
          </w:pPr>
        </w:pPrChange>
      </w:pPr>
      <w:del w:id="13412" w:author="Donovan Goode [2]" w:date="2018-11-09T10:04:00Z">
        <w:r w:rsidRPr="009C0436" w:rsidDel="008B6AF4">
          <w:rPr>
            <w:u w:val="single"/>
          </w:rPr>
          <w:delText>Custom HTML</w:delText>
        </w:r>
      </w:del>
    </w:p>
    <w:p w14:paraId="58323611" w14:textId="77777777" w:rsidR="00ED1509" w:rsidDel="008B6AF4" w:rsidRDefault="00ED1509">
      <w:pPr>
        <w:pStyle w:val="Heading1Numbered"/>
        <w:rPr>
          <w:del w:id="13413" w:author="Donovan Goode [2]" w:date="2018-11-09T10:04:00Z"/>
        </w:rPr>
        <w:pPrChange w:id="13414" w:author="Donovan Goode [2]" w:date="2018-11-09T10:05:00Z">
          <w:pPr>
            <w:pStyle w:val="Heading3Numbered"/>
            <w:numPr>
              <w:numId w:val="28"/>
            </w:numPr>
            <w:ind w:left="216"/>
          </w:pPr>
        </w:pPrChange>
      </w:pPr>
      <w:del w:id="13415" w:author="Donovan Goode [2]" w:date="2018-11-09T10:04:00Z">
        <w:r w:rsidDel="008B6AF4">
          <w:delText>Content Snippets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066"/>
        <w:gridCol w:w="8544"/>
      </w:tblGrid>
      <w:tr w:rsidR="00ED1509" w:rsidDel="008B6AF4" w14:paraId="07C92F04" w14:textId="214C5F1B" w:rsidTr="00A52519">
        <w:trPr>
          <w:cnfStyle w:val="100000000000" w:firstRow="1" w:lastRow="0" w:firstColumn="0" w:lastColumn="0" w:oddVBand="0" w:evenVBand="0" w:oddHBand="0" w:evenHBand="0" w:firstRowFirstColumn="0" w:firstRowLastColumn="0" w:lastRowFirstColumn="0" w:lastRowLastColumn="0"/>
          <w:del w:id="13416" w:author="Donovan Goode [2]" w:date="2018-11-09T10:04:00Z"/>
        </w:trPr>
        <w:tc>
          <w:tcPr>
            <w:tcW w:w="1705" w:type="dxa"/>
          </w:tcPr>
          <w:p w14:paraId="1950FF39" w14:textId="77777777" w:rsidR="00ED1509" w:rsidRPr="00D01E6B" w:rsidDel="008B6AF4" w:rsidRDefault="00ED1509">
            <w:pPr>
              <w:pStyle w:val="Heading1Numbered"/>
              <w:rPr>
                <w:del w:id="13417" w:author="Donovan Goode [2]" w:date="2018-11-09T10:04:00Z"/>
                <w:b/>
              </w:rPr>
              <w:pPrChange w:id="13418" w:author="Donovan Goode [2]" w:date="2018-11-09T10:05:00Z">
                <w:pPr>
                  <w:framePr w:hSpace="180" w:wrap="around" w:vAnchor="text" w:hAnchor="margin" w:xAlign="center" w:y="130"/>
                  <w:jc w:val="center"/>
                </w:pPr>
              </w:pPrChange>
            </w:pPr>
            <w:del w:id="13419" w:author="Donovan Goode [2]" w:date="2018-11-09T10:04:00Z">
              <w:r w:rsidDel="008B6AF4">
                <w:rPr>
                  <w:b/>
                </w:rPr>
                <w:delText>Content Snippet name</w:delText>
              </w:r>
            </w:del>
          </w:p>
        </w:tc>
        <w:tc>
          <w:tcPr>
            <w:tcW w:w="9905" w:type="dxa"/>
          </w:tcPr>
          <w:p w14:paraId="535BE767" w14:textId="77777777" w:rsidR="00ED1509" w:rsidRPr="00D01E6B" w:rsidDel="008B6AF4" w:rsidRDefault="00ED1509">
            <w:pPr>
              <w:pStyle w:val="Heading1Numbered"/>
              <w:rPr>
                <w:del w:id="13420" w:author="Donovan Goode [2]" w:date="2018-11-09T10:04:00Z"/>
                <w:b/>
              </w:rPr>
              <w:pPrChange w:id="13421" w:author="Donovan Goode [2]" w:date="2018-11-09T10:05:00Z">
                <w:pPr>
                  <w:framePr w:hSpace="180" w:wrap="around" w:vAnchor="text" w:hAnchor="margin" w:xAlign="center" w:y="130"/>
                  <w:jc w:val="center"/>
                </w:pPr>
              </w:pPrChange>
            </w:pPr>
            <w:del w:id="13422" w:author="Donovan Goode [2]" w:date="2018-11-09T10:04:00Z">
              <w:r w:rsidDel="008B6AF4">
                <w:rPr>
                  <w:b/>
                </w:rPr>
                <w:delText>HTML Code</w:delText>
              </w:r>
            </w:del>
          </w:p>
        </w:tc>
      </w:tr>
      <w:tr w:rsidR="00ED1509" w:rsidDel="008B6AF4" w14:paraId="59660A36" w14:textId="3D360C84" w:rsidTr="00A52519">
        <w:trPr>
          <w:del w:id="13423" w:author="Donovan Goode [2]" w:date="2018-11-09T10:04:00Z"/>
        </w:trPr>
        <w:tc>
          <w:tcPr>
            <w:tcW w:w="1705" w:type="dxa"/>
          </w:tcPr>
          <w:p w14:paraId="4C1D62B3" w14:textId="77777777" w:rsidR="00ED1509" w:rsidRPr="00D01E6B" w:rsidDel="008B6AF4" w:rsidRDefault="00ED1509">
            <w:pPr>
              <w:pStyle w:val="Heading1Numbered"/>
              <w:rPr>
                <w:del w:id="13424" w:author="Donovan Goode [2]" w:date="2018-11-09T10:04:00Z"/>
              </w:rPr>
              <w:pPrChange w:id="13425" w:author="Donovan Goode [2]" w:date="2018-11-09T10:05:00Z">
                <w:pPr>
                  <w:framePr w:hSpace="180" w:wrap="around" w:vAnchor="text" w:hAnchor="margin" w:xAlign="center" w:y="130"/>
                  <w:jc w:val="center"/>
                </w:pPr>
              </w:pPrChange>
            </w:pPr>
            <w:del w:id="13426" w:author="Donovan Goode [2]" w:date="2018-11-09T10:04:00Z">
              <w:r w:rsidRPr="0070789B" w:rsidDel="008B6AF4">
                <w:rPr>
                  <w:highlight w:val="yellow"/>
                </w:rPr>
                <w:delText xml:space="preserve">Step 0 </w:delText>
              </w:r>
              <w:r w:rsidDel="008B6AF4">
                <w:rPr>
                  <w:highlight w:val="yellow"/>
                </w:rPr>
                <w:delText>-</w:delText>
              </w:r>
              <w:r w:rsidRPr="0070789B" w:rsidDel="008B6AF4">
                <w:rPr>
                  <w:highlight w:val="yellow"/>
                </w:rPr>
                <w:delText>Retirement Application Not Started</w:delText>
              </w:r>
            </w:del>
          </w:p>
        </w:tc>
        <w:tc>
          <w:tcPr>
            <w:tcW w:w="9905" w:type="dxa"/>
          </w:tcPr>
          <w:p w14:paraId="1E605A5A" w14:textId="77777777" w:rsidR="00ED1509" w:rsidRPr="00070D44" w:rsidDel="008B6AF4" w:rsidRDefault="00ED1509">
            <w:pPr>
              <w:pStyle w:val="Heading1Numbered"/>
              <w:rPr>
                <w:del w:id="13427" w:author="Donovan Goode [2]" w:date="2018-11-09T10:04:00Z"/>
                <w:rFonts w:ascii="Consolas" w:eastAsia="Times New Roman" w:hAnsi="Consolas" w:cs="Times New Roman"/>
                <w:color w:val="D4D4D4"/>
                <w:sz w:val="21"/>
                <w:szCs w:val="21"/>
              </w:rPr>
              <w:pPrChange w:id="13428" w:author="Donovan Goode [2]" w:date="2018-11-09T10:05:00Z">
                <w:pPr>
                  <w:framePr w:hSpace="180" w:wrap="around" w:vAnchor="text" w:hAnchor="margin" w:xAlign="center" w:y="130"/>
                  <w:shd w:val="clear" w:color="auto" w:fill="1E1E1E"/>
                  <w:spacing w:line="285" w:lineRule="atLeast"/>
                </w:pPr>
              </w:pPrChange>
            </w:pPr>
            <w:del w:id="13429" w:author="Donovan Goode [2]" w:date="2018-11-09T10:04:00Z">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"row bs-wizard"</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style</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"border-bottom:0;"</w:delText>
              </w:r>
              <w:r w:rsidRPr="00070D44" w:rsidDel="008B6AF4">
                <w:rPr>
                  <w:rFonts w:ascii="Consolas" w:eastAsia="Times New Roman" w:hAnsi="Consolas" w:cs="Times New Roman"/>
                  <w:color w:val="808080"/>
                  <w:sz w:val="21"/>
                  <w:szCs w:val="21"/>
                </w:rPr>
                <w:delText>&gt;</w:delText>
              </w:r>
            </w:del>
          </w:p>
          <w:p w14:paraId="7176E2B1" w14:textId="77777777" w:rsidR="00ED1509" w:rsidRPr="00070D44" w:rsidDel="008B6AF4" w:rsidRDefault="00ED1509">
            <w:pPr>
              <w:pStyle w:val="Heading1Numbered"/>
              <w:rPr>
                <w:del w:id="13430" w:author="Donovan Goode [2]" w:date="2018-11-09T10:04:00Z"/>
                <w:rFonts w:ascii="Consolas" w:eastAsia="Times New Roman" w:hAnsi="Consolas" w:cs="Times New Roman"/>
                <w:color w:val="D4D4D4"/>
                <w:sz w:val="21"/>
                <w:szCs w:val="21"/>
              </w:rPr>
              <w:pPrChange w:id="13431" w:author="Donovan Goode [2]" w:date="2018-11-09T10:05:00Z">
                <w:pPr>
                  <w:framePr w:hSpace="180" w:wrap="around" w:vAnchor="text" w:hAnchor="margin" w:xAlign="center" w:y="130"/>
                  <w:shd w:val="clear" w:color="auto" w:fill="1E1E1E"/>
                  <w:spacing w:line="285" w:lineRule="atLeast"/>
                </w:pPr>
              </w:pPrChange>
            </w:pPr>
          </w:p>
          <w:p w14:paraId="78E3A2BF" w14:textId="77777777" w:rsidR="00ED1509" w:rsidRPr="00070D44" w:rsidDel="008B6AF4" w:rsidRDefault="00ED1509">
            <w:pPr>
              <w:pStyle w:val="Heading1Numbered"/>
              <w:rPr>
                <w:del w:id="13432" w:author="Donovan Goode [2]" w:date="2018-11-09T10:04:00Z"/>
                <w:rFonts w:ascii="Consolas" w:eastAsia="Times New Roman" w:hAnsi="Consolas" w:cs="Times New Roman"/>
                <w:color w:val="D4D4D4"/>
                <w:sz w:val="21"/>
                <w:szCs w:val="21"/>
              </w:rPr>
              <w:pPrChange w:id="13433" w:author="Donovan Goode [2]" w:date="2018-11-09T10:05:00Z">
                <w:pPr>
                  <w:framePr w:hSpace="180" w:wrap="around" w:vAnchor="text" w:hAnchor="margin" w:xAlign="center" w:y="130"/>
                  <w:shd w:val="clear" w:color="auto" w:fill="1E1E1E"/>
                  <w:spacing w:line="285" w:lineRule="atLeast"/>
                </w:pPr>
              </w:pPrChange>
            </w:pPr>
            <w:del w:id="13434"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4FE782BB" w14:textId="77777777" w:rsidR="00ED1509" w:rsidRPr="00070D44" w:rsidDel="008B6AF4" w:rsidRDefault="00ED1509">
            <w:pPr>
              <w:pStyle w:val="Heading1Numbered"/>
              <w:rPr>
                <w:del w:id="13435" w:author="Donovan Goode [2]" w:date="2018-11-09T10:04:00Z"/>
                <w:rFonts w:ascii="Consolas" w:eastAsia="Times New Roman" w:hAnsi="Consolas" w:cs="Times New Roman"/>
                <w:color w:val="D4D4D4"/>
                <w:sz w:val="21"/>
                <w:szCs w:val="21"/>
              </w:rPr>
              <w:pPrChange w:id="13436" w:author="Donovan Goode [2]" w:date="2018-11-09T10:05:00Z">
                <w:pPr>
                  <w:framePr w:hSpace="180" w:wrap="around" w:vAnchor="text" w:hAnchor="margin" w:xAlign="center" w:y="130"/>
                  <w:shd w:val="clear" w:color="auto" w:fill="1E1E1E"/>
                  <w:spacing w:line="285" w:lineRule="atLeast"/>
                </w:pPr>
              </w:pPrChange>
            </w:pPr>
            <w:del w:id="13437"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1</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F8F17D2" w14:textId="77777777" w:rsidR="00ED1509" w:rsidRPr="00070D44" w:rsidDel="008B6AF4" w:rsidRDefault="00ED1509">
            <w:pPr>
              <w:pStyle w:val="Heading1Numbered"/>
              <w:rPr>
                <w:del w:id="13438" w:author="Donovan Goode [2]" w:date="2018-11-09T10:04:00Z"/>
                <w:rFonts w:ascii="Consolas" w:eastAsia="Times New Roman" w:hAnsi="Consolas" w:cs="Times New Roman"/>
                <w:color w:val="D4D4D4"/>
                <w:sz w:val="21"/>
                <w:szCs w:val="21"/>
              </w:rPr>
              <w:pPrChange w:id="13439" w:author="Donovan Goode [2]" w:date="2018-11-09T10:05:00Z">
                <w:pPr>
                  <w:framePr w:hSpace="180" w:wrap="around" w:vAnchor="text" w:hAnchor="margin" w:xAlign="center" w:y="130"/>
                  <w:shd w:val="clear" w:color="auto" w:fill="1E1E1E"/>
                  <w:spacing w:line="285" w:lineRule="atLeast"/>
                </w:pPr>
              </w:pPrChange>
            </w:pPr>
            <w:del w:id="13440"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2F91D5F7" w14:textId="77777777" w:rsidR="00ED1509" w:rsidRPr="00070D44" w:rsidDel="008B6AF4" w:rsidRDefault="00ED1509">
            <w:pPr>
              <w:pStyle w:val="Heading1Numbered"/>
              <w:rPr>
                <w:del w:id="13441" w:author="Donovan Goode [2]" w:date="2018-11-09T10:04:00Z"/>
                <w:rFonts w:ascii="Consolas" w:eastAsia="Times New Roman" w:hAnsi="Consolas" w:cs="Times New Roman"/>
                <w:color w:val="D4D4D4"/>
                <w:sz w:val="21"/>
                <w:szCs w:val="21"/>
              </w:rPr>
              <w:pPrChange w:id="13442" w:author="Donovan Goode [2]" w:date="2018-11-09T10:05:00Z">
                <w:pPr>
                  <w:framePr w:hSpace="180" w:wrap="around" w:vAnchor="text" w:hAnchor="margin" w:xAlign="center" w:y="130"/>
                  <w:shd w:val="clear" w:color="auto" w:fill="1E1E1E"/>
                  <w:spacing w:line="285" w:lineRule="atLeast"/>
                </w:pPr>
              </w:pPrChange>
            </w:pPr>
            <w:del w:id="13443"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08CA362E" w14:textId="77777777" w:rsidR="00ED1509" w:rsidRPr="00070D44" w:rsidDel="008B6AF4" w:rsidRDefault="00ED1509">
            <w:pPr>
              <w:pStyle w:val="Heading1Numbered"/>
              <w:rPr>
                <w:del w:id="13444" w:author="Donovan Goode [2]" w:date="2018-11-09T10:04:00Z"/>
                <w:rFonts w:ascii="Consolas" w:eastAsia="Times New Roman" w:hAnsi="Consolas" w:cs="Times New Roman"/>
                <w:color w:val="D4D4D4"/>
                <w:sz w:val="21"/>
                <w:szCs w:val="21"/>
              </w:rPr>
              <w:pPrChange w:id="13445" w:author="Donovan Goode [2]" w:date="2018-11-09T10:05:00Z">
                <w:pPr>
                  <w:framePr w:hSpace="180" w:wrap="around" w:vAnchor="text" w:hAnchor="margin" w:xAlign="center" w:y="130"/>
                  <w:shd w:val="clear" w:color="auto" w:fill="1E1E1E"/>
                  <w:spacing w:line="285" w:lineRule="atLeast"/>
                </w:pPr>
              </w:pPrChange>
            </w:pPr>
            <w:del w:id="13446"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08D4732" w14:textId="77777777" w:rsidR="00ED1509" w:rsidRPr="00070D44" w:rsidDel="008B6AF4" w:rsidRDefault="00ED1509">
            <w:pPr>
              <w:pStyle w:val="Heading1Numbered"/>
              <w:rPr>
                <w:del w:id="13447" w:author="Donovan Goode [2]" w:date="2018-11-09T10:04:00Z"/>
                <w:rFonts w:ascii="Consolas" w:eastAsia="Times New Roman" w:hAnsi="Consolas" w:cs="Times New Roman"/>
                <w:color w:val="D4D4D4"/>
                <w:sz w:val="21"/>
                <w:szCs w:val="21"/>
              </w:rPr>
              <w:pPrChange w:id="13448" w:author="Donovan Goode [2]" w:date="2018-11-09T10:05:00Z">
                <w:pPr>
                  <w:framePr w:hSpace="180" w:wrap="around" w:vAnchor="text" w:hAnchor="margin" w:xAlign="center" w:y="130"/>
                  <w:shd w:val="clear" w:color="auto" w:fill="1E1E1E"/>
                  <w:spacing w:line="285" w:lineRule="atLeast"/>
                </w:pPr>
              </w:pPrChange>
            </w:pPr>
            <w:del w:id="13449"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56F123C0" w14:textId="77777777" w:rsidR="00ED1509" w:rsidRPr="00070D44" w:rsidDel="008B6AF4" w:rsidRDefault="00ED1509">
            <w:pPr>
              <w:pStyle w:val="Heading1Numbered"/>
              <w:rPr>
                <w:del w:id="13450" w:author="Donovan Goode [2]" w:date="2018-11-09T10:04:00Z"/>
                <w:rFonts w:ascii="Consolas" w:eastAsia="Times New Roman" w:hAnsi="Consolas" w:cs="Times New Roman"/>
                <w:color w:val="D4D4D4"/>
                <w:sz w:val="21"/>
                <w:szCs w:val="21"/>
              </w:rPr>
              <w:pPrChange w:id="13451" w:author="Donovan Goode [2]" w:date="2018-11-09T10:05:00Z">
                <w:pPr>
                  <w:framePr w:hSpace="180" w:wrap="around" w:vAnchor="text" w:hAnchor="margin" w:xAlign="center" w:y="130"/>
                  <w:shd w:val="clear" w:color="auto" w:fill="1E1E1E"/>
                  <w:spacing w:line="285" w:lineRule="atLeast"/>
                </w:pPr>
              </w:pPrChange>
            </w:pPr>
            <w:del w:id="13452"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Retirement Application</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BF56DBD" w14:textId="77777777" w:rsidR="00ED1509" w:rsidRPr="00070D44" w:rsidDel="008B6AF4" w:rsidRDefault="00ED1509">
            <w:pPr>
              <w:pStyle w:val="Heading1Numbered"/>
              <w:rPr>
                <w:del w:id="13453" w:author="Donovan Goode [2]" w:date="2018-11-09T10:04:00Z"/>
                <w:rFonts w:ascii="Consolas" w:eastAsia="Times New Roman" w:hAnsi="Consolas" w:cs="Times New Roman"/>
                <w:color w:val="D4D4D4"/>
                <w:sz w:val="21"/>
                <w:szCs w:val="21"/>
              </w:rPr>
              <w:pPrChange w:id="13454" w:author="Donovan Goode [2]" w:date="2018-11-09T10:05:00Z">
                <w:pPr>
                  <w:framePr w:hSpace="180" w:wrap="around" w:vAnchor="text" w:hAnchor="margin" w:xAlign="center" w:y="130"/>
                  <w:shd w:val="clear" w:color="auto" w:fill="1E1E1E"/>
                  <w:spacing w:line="285" w:lineRule="atLeast"/>
                </w:pPr>
              </w:pPrChange>
            </w:pPr>
            <w:del w:id="13455"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117FE892" w14:textId="77777777" w:rsidR="00ED1509" w:rsidRPr="00070D44" w:rsidDel="008B6AF4" w:rsidRDefault="00ED1509">
            <w:pPr>
              <w:pStyle w:val="Heading1Numbered"/>
              <w:rPr>
                <w:del w:id="13456" w:author="Donovan Goode [2]" w:date="2018-11-09T10:04:00Z"/>
                <w:rFonts w:ascii="Consolas" w:eastAsia="Times New Roman" w:hAnsi="Consolas" w:cs="Times New Roman"/>
                <w:color w:val="D4D4D4"/>
                <w:sz w:val="21"/>
                <w:szCs w:val="21"/>
              </w:rPr>
              <w:pPrChange w:id="13457" w:author="Donovan Goode [2]" w:date="2018-11-09T10:05:00Z">
                <w:pPr>
                  <w:framePr w:hSpace="180" w:wrap="around" w:vAnchor="text" w:hAnchor="margin" w:xAlign="center" w:y="130"/>
                  <w:shd w:val="clear" w:color="auto" w:fill="1E1E1E"/>
                  <w:spacing w:line="285" w:lineRule="atLeast"/>
                </w:pPr>
              </w:pPrChange>
            </w:pPr>
          </w:p>
          <w:p w14:paraId="7309D4B8" w14:textId="77777777" w:rsidR="00ED1509" w:rsidRPr="00070D44" w:rsidDel="008B6AF4" w:rsidRDefault="00ED1509">
            <w:pPr>
              <w:pStyle w:val="Heading1Numbered"/>
              <w:rPr>
                <w:del w:id="13458" w:author="Donovan Goode [2]" w:date="2018-11-09T10:04:00Z"/>
                <w:rFonts w:ascii="Consolas" w:eastAsia="Times New Roman" w:hAnsi="Consolas" w:cs="Times New Roman"/>
                <w:color w:val="D4D4D4"/>
                <w:sz w:val="21"/>
                <w:szCs w:val="21"/>
              </w:rPr>
              <w:pPrChange w:id="13459" w:author="Donovan Goode [2]" w:date="2018-11-09T10:05:00Z">
                <w:pPr>
                  <w:framePr w:hSpace="180" w:wrap="around" w:vAnchor="text" w:hAnchor="margin" w:xAlign="center" w:y="130"/>
                  <w:shd w:val="clear" w:color="auto" w:fill="1E1E1E"/>
                  <w:spacing w:line="285" w:lineRule="atLeast"/>
                </w:pPr>
              </w:pPrChange>
            </w:pPr>
            <w:del w:id="13460"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5B329313" w14:textId="77777777" w:rsidR="00ED1509" w:rsidRPr="00070D44" w:rsidDel="008B6AF4" w:rsidRDefault="00ED1509">
            <w:pPr>
              <w:pStyle w:val="Heading1Numbered"/>
              <w:rPr>
                <w:del w:id="13461" w:author="Donovan Goode [2]" w:date="2018-11-09T10:04:00Z"/>
                <w:rFonts w:ascii="Consolas" w:eastAsia="Times New Roman" w:hAnsi="Consolas" w:cs="Times New Roman"/>
                <w:color w:val="D4D4D4"/>
                <w:sz w:val="21"/>
                <w:szCs w:val="21"/>
              </w:rPr>
              <w:pPrChange w:id="13462" w:author="Donovan Goode [2]" w:date="2018-11-09T10:05:00Z">
                <w:pPr>
                  <w:framePr w:hSpace="180" w:wrap="around" w:vAnchor="text" w:hAnchor="margin" w:xAlign="center" w:y="130"/>
                  <w:shd w:val="clear" w:color="auto" w:fill="1E1E1E"/>
                  <w:spacing w:line="285" w:lineRule="atLeast"/>
                </w:pPr>
              </w:pPrChange>
            </w:pPr>
            <w:del w:id="13463"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3E412009" w14:textId="77777777" w:rsidR="00ED1509" w:rsidRPr="00070D44" w:rsidDel="008B6AF4" w:rsidRDefault="00ED1509">
            <w:pPr>
              <w:pStyle w:val="Heading1Numbered"/>
              <w:rPr>
                <w:del w:id="13464" w:author="Donovan Goode [2]" w:date="2018-11-09T10:04:00Z"/>
                <w:rFonts w:ascii="Consolas" w:eastAsia="Times New Roman" w:hAnsi="Consolas" w:cs="Times New Roman"/>
                <w:color w:val="D4D4D4"/>
                <w:sz w:val="21"/>
                <w:szCs w:val="21"/>
              </w:rPr>
              <w:pPrChange w:id="13465" w:author="Donovan Goode [2]" w:date="2018-11-09T10:05:00Z">
                <w:pPr>
                  <w:framePr w:hSpace="180" w:wrap="around" w:vAnchor="text" w:hAnchor="margin" w:xAlign="center" w:y="130"/>
                  <w:shd w:val="clear" w:color="auto" w:fill="1E1E1E"/>
                  <w:spacing w:line="285" w:lineRule="atLeast"/>
                </w:pPr>
              </w:pPrChange>
            </w:pPr>
            <w:del w:id="13466"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2</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6376D4D4" w14:textId="77777777" w:rsidR="00ED1509" w:rsidRPr="00070D44" w:rsidDel="008B6AF4" w:rsidRDefault="00ED1509">
            <w:pPr>
              <w:pStyle w:val="Heading1Numbered"/>
              <w:rPr>
                <w:del w:id="13467" w:author="Donovan Goode [2]" w:date="2018-11-09T10:04:00Z"/>
                <w:rFonts w:ascii="Consolas" w:eastAsia="Times New Roman" w:hAnsi="Consolas" w:cs="Times New Roman"/>
                <w:color w:val="D4D4D4"/>
                <w:sz w:val="21"/>
                <w:szCs w:val="21"/>
              </w:rPr>
              <w:pPrChange w:id="13468" w:author="Donovan Goode [2]" w:date="2018-11-09T10:05:00Z">
                <w:pPr>
                  <w:framePr w:hSpace="180" w:wrap="around" w:vAnchor="text" w:hAnchor="margin" w:xAlign="center" w:y="130"/>
                  <w:shd w:val="clear" w:color="auto" w:fill="1E1E1E"/>
                  <w:spacing w:line="285" w:lineRule="atLeast"/>
                </w:pPr>
              </w:pPrChange>
            </w:pPr>
            <w:del w:id="13469"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60CFC7DE" w14:textId="77777777" w:rsidR="00ED1509" w:rsidRPr="00070D44" w:rsidDel="008B6AF4" w:rsidRDefault="00ED1509">
            <w:pPr>
              <w:pStyle w:val="Heading1Numbered"/>
              <w:rPr>
                <w:del w:id="13470" w:author="Donovan Goode [2]" w:date="2018-11-09T10:04:00Z"/>
                <w:rFonts w:ascii="Consolas" w:eastAsia="Times New Roman" w:hAnsi="Consolas" w:cs="Times New Roman"/>
                <w:color w:val="D4D4D4"/>
                <w:sz w:val="21"/>
                <w:szCs w:val="21"/>
              </w:rPr>
              <w:pPrChange w:id="13471" w:author="Donovan Goode [2]" w:date="2018-11-09T10:05:00Z">
                <w:pPr>
                  <w:framePr w:hSpace="180" w:wrap="around" w:vAnchor="text" w:hAnchor="margin" w:xAlign="center" w:y="130"/>
                  <w:shd w:val="clear" w:color="auto" w:fill="1E1E1E"/>
                  <w:spacing w:line="285" w:lineRule="atLeast"/>
                </w:pPr>
              </w:pPrChange>
            </w:pPr>
            <w:del w:id="13472"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1E337D59" w14:textId="77777777" w:rsidR="00ED1509" w:rsidRPr="00070D44" w:rsidDel="008B6AF4" w:rsidRDefault="00ED1509">
            <w:pPr>
              <w:pStyle w:val="Heading1Numbered"/>
              <w:rPr>
                <w:del w:id="13473" w:author="Donovan Goode [2]" w:date="2018-11-09T10:04:00Z"/>
                <w:rFonts w:ascii="Consolas" w:eastAsia="Times New Roman" w:hAnsi="Consolas" w:cs="Times New Roman"/>
                <w:color w:val="D4D4D4"/>
                <w:sz w:val="21"/>
                <w:szCs w:val="21"/>
              </w:rPr>
              <w:pPrChange w:id="13474" w:author="Donovan Goode [2]" w:date="2018-11-09T10:05:00Z">
                <w:pPr>
                  <w:framePr w:hSpace="180" w:wrap="around" w:vAnchor="text" w:hAnchor="margin" w:xAlign="center" w:y="130"/>
                  <w:shd w:val="clear" w:color="auto" w:fill="1E1E1E"/>
                  <w:spacing w:line="285" w:lineRule="atLeast"/>
                </w:pPr>
              </w:pPrChange>
            </w:pPr>
            <w:del w:id="13475"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85C6FD0" w14:textId="77777777" w:rsidR="00ED1509" w:rsidRPr="00070D44" w:rsidDel="008B6AF4" w:rsidRDefault="00ED1509">
            <w:pPr>
              <w:pStyle w:val="Heading1Numbered"/>
              <w:rPr>
                <w:del w:id="13476" w:author="Donovan Goode [2]" w:date="2018-11-09T10:04:00Z"/>
                <w:rFonts w:ascii="Consolas" w:eastAsia="Times New Roman" w:hAnsi="Consolas" w:cs="Times New Roman"/>
                <w:color w:val="D4D4D4"/>
                <w:sz w:val="21"/>
                <w:szCs w:val="21"/>
              </w:rPr>
              <w:pPrChange w:id="13477" w:author="Donovan Goode [2]" w:date="2018-11-09T10:05:00Z">
                <w:pPr>
                  <w:framePr w:hSpace="180" w:wrap="around" w:vAnchor="text" w:hAnchor="margin" w:xAlign="center" w:y="130"/>
                  <w:shd w:val="clear" w:color="auto" w:fill="1E1E1E"/>
                  <w:spacing w:line="285" w:lineRule="atLeast"/>
                </w:pPr>
              </w:pPrChange>
            </w:pPr>
            <w:del w:id="13478"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4D3A460B" w14:textId="77777777" w:rsidR="00ED1509" w:rsidRPr="00070D44" w:rsidDel="008B6AF4" w:rsidRDefault="00ED1509">
            <w:pPr>
              <w:pStyle w:val="Heading1Numbered"/>
              <w:rPr>
                <w:del w:id="13479" w:author="Donovan Goode [2]" w:date="2018-11-09T10:04:00Z"/>
                <w:rFonts w:ascii="Consolas" w:eastAsia="Times New Roman" w:hAnsi="Consolas" w:cs="Times New Roman"/>
                <w:color w:val="D4D4D4"/>
                <w:sz w:val="21"/>
                <w:szCs w:val="21"/>
              </w:rPr>
              <w:pPrChange w:id="13480" w:author="Donovan Goode [2]" w:date="2018-11-09T10:05:00Z">
                <w:pPr>
                  <w:framePr w:hSpace="180" w:wrap="around" w:vAnchor="text" w:hAnchor="margin" w:xAlign="center" w:y="130"/>
                  <w:shd w:val="clear" w:color="auto" w:fill="1E1E1E"/>
                  <w:spacing w:line="285" w:lineRule="atLeast"/>
                </w:pPr>
              </w:pPrChange>
            </w:pPr>
            <w:del w:id="13481"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Summary of Service</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F9DF8C6" w14:textId="77777777" w:rsidR="00ED1509" w:rsidRPr="00070D44" w:rsidDel="008B6AF4" w:rsidRDefault="00ED1509">
            <w:pPr>
              <w:pStyle w:val="Heading1Numbered"/>
              <w:rPr>
                <w:del w:id="13482" w:author="Donovan Goode [2]" w:date="2018-11-09T10:04:00Z"/>
                <w:rFonts w:ascii="Consolas" w:eastAsia="Times New Roman" w:hAnsi="Consolas" w:cs="Times New Roman"/>
                <w:color w:val="D4D4D4"/>
                <w:sz w:val="21"/>
                <w:szCs w:val="21"/>
              </w:rPr>
              <w:pPrChange w:id="13483" w:author="Donovan Goode [2]" w:date="2018-11-09T10:05:00Z">
                <w:pPr>
                  <w:framePr w:hSpace="180" w:wrap="around" w:vAnchor="text" w:hAnchor="margin" w:xAlign="center" w:y="130"/>
                  <w:shd w:val="clear" w:color="auto" w:fill="1E1E1E"/>
                  <w:spacing w:line="285" w:lineRule="atLeast"/>
                </w:pPr>
              </w:pPrChange>
            </w:pPr>
            <w:del w:id="13484"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A5DA987" w14:textId="77777777" w:rsidR="00ED1509" w:rsidRPr="00070D44" w:rsidDel="008B6AF4" w:rsidRDefault="00ED1509">
            <w:pPr>
              <w:pStyle w:val="Heading1Numbered"/>
              <w:rPr>
                <w:del w:id="13485" w:author="Donovan Goode [2]" w:date="2018-11-09T10:04:00Z"/>
                <w:rFonts w:ascii="Consolas" w:eastAsia="Times New Roman" w:hAnsi="Consolas" w:cs="Times New Roman"/>
                <w:color w:val="D4D4D4"/>
                <w:sz w:val="21"/>
                <w:szCs w:val="21"/>
              </w:rPr>
              <w:pPrChange w:id="13486" w:author="Donovan Goode [2]" w:date="2018-11-09T10:05:00Z">
                <w:pPr>
                  <w:framePr w:hSpace="180" w:wrap="around" w:vAnchor="text" w:hAnchor="margin" w:xAlign="center" w:y="130"/>
                  <w:shd w:val="clear" w:color="auto" w:fill="1E1E1E"/>
                  <w:spacing w:line="285" w:lineRule="atLeast"/>
                </w:pPr>
              </w:pPrChange>
            </w:pPr>
          </w:p>
          <w:p w14:paraId="763DABEE" w14:textId="77777777" w:rsidR="00ED1509" w:rsidRPr="00070D44" w:rsidDel="008B6AF4" w:rsidRDefault="00ED1509">
            <w:pPr>
              <w:pStyle w:val="Heading1Numbered"/>
              <w:rPr>
                <w:del w:id="13487" w:author="Donovan Goode [2]" w:date="2018-11-09T10:04:00Z"/>
                <w:rFonts w:ascii="Consolas" w:eastAsia="Times New Roman" w:hAnsi="Consolas" w:cs="Times New Roman"/>
                <w:color w:val="D4D4D4"/>
                <w:sz w:val="21"/>
                <w:szCs w:val="21"/>
              </w:rPr>
              <w:pPrChange w:id="13488" w:author="Donovan Goode [2]" w:date="2018-11-09T10:05:00Z">
                <w:pPr>
                  <w:framePr w:hSpace="180" w:wrap="around" w:vAnchor="text" w:hAnchor="margin" w:xAlign="center" w:y="130"/>
                  <w:shd w:val="clear" w:color="auto" w:fill="1E1E1E"/>
                  <w:spacing w:line="285" w:lineRule="atLeast"/>
                </w:pPr>
              </w:pPrChange>
            </w:pPr>
            <w:del w:id="13489"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36F9CE76" w14:textId="77777777" w:rsidR="00ED1509" w:rsidRPr="00070D44" w:rsidDel="008B6AF4" w:rsidRDefault="00ED1509">
            <w:pPr>
              <w:pStyle w:val="Heading1Numbered"/>
              <w:rPr>
                <w:del w:id="13490" w:author="Donovan Goode [2]" w:date="2018-11-09T10:04:00Z"/>
                <w:rFonts w:ascii="Consolas" w:eastAsia="Times New Roman" w:hAnsi="Consolas" w:cs="Times New Roman"/>
                <w:color w:val="D4D4D4"/>
                <w:sz w:val="21"/>
                <w:szCs w:val="21"/>
              </w:rPr>
              <w:pPrChange w:id="13491" w:author="Donovan Goode [2]" w:date="2018-11-09T10:05:00Z">
                <w:pPr>
                  <w:framePr w:hSpace="180" w:wrap="around" w:vAnchor="text" w:hAnchor="margin" w:xAlign="center" w:y="130"/>
                  <w:shd w:val="clear" w:color="auto" w:fill="1E1E1E"/>
                  <w:spacing w:line="285" w:lineRule="atLeast"/>
                </w:pPr>
              </w:pPrChange>
            </w:pPr>
            <w:del w:id="13492"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2872483B" w14:textId="77777777" w:rsidR="00ED1509" w:rsidRPr="00070D44" w:rsidDel="008B6AF4" w:rsidRDefault="00ED1509">
            <w:pPr>
              <w:pStyle w:val="Heading1Numbered"/>
              <w:rPr>
                <w:del w:id="13493" w:author="Donovan Goode [2]" w:date="2018-11-09T10:04:00Z"/>
                <w:rFonts w:ascii="Consolas" w:eastAsia="Times New Roman" w:hAnsi="Consolas" w:cs="Times New Roman"/>
                <w:color w:val="D4D4D4"/>
                <w:sz w:val="21"/>
                <w:szCs w:val="21"/>
              </w:rPr>
              <w:pPrChange w:id="13494" w:author="Donovan Goode [2]" w:date="2018-11-09T10:05:00Z">
                <w:pPr>
                  <w:framePr w:hSpace="180" w:wrap="around" w:vAnchor="text" w:hAnchor="margin" w:xAlign="center" w:y="130"/>
                  <w:shd w:val="clear" w:color="auto" w:fill="1E1E1E"/>
                  <w:spacing w:line="285" w:lineRule="atLeast"/>
                </w:pPr>
              </w:pPrChange>
            </w:pPr>
            <w:del w:id="13495"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3</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349BE39" w14:textId="77777777" w:rsidR="00ED1509" w:rsidRPr="00070D44" w:rsidDel="008B6AF4" w:rsidRDefault="00ED1509">
            <w:pPr>
              <w:pStyle w:val="Heading1Numbered"/>
              <w:rPr>
                <w:del w:id="13496" w:author="Donovan Goode [2]" w:date="2018-11-09T10:04:00Z"/>
                <w:rFonts w:ascii="Consolas" w:eastAsia="Times New Roman" w:hAnsi="Consolas" w:cs="Times New Roman"/>
                <w:color w:val="D4D4D4"/>
                <w:sz w:val="21"/>
                <w:szCs w:val="21"/>
              </w:rPr>
              <w:pPrChange w:id="13497" w:author="Donovan Goode [2]" w:date="2018-11-09T10:05:00Z">
                <w:pPr>
                  <w:framePr w:hSpace="180" w:wrap="around" w:vAnchor="text" w:hAnchor="margin" w:xAlign="center" w:y="130"/>
                  <w:shd w:val="clear" w:color="auto" w:fill="1E1E1E"/>
                  <w:spacing w:line="285" w:lineRule="atLeast"/>
                </w:pPr>
              </w:pPrChange>
            </w:pPr>
            <w:del w:id="13498"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7F1372C9" w14:textId="77777777" w:rsidR="00ED1509" w:rsidRPr="00070D44" w:rsidDel="008B6AF4" w:rsidRDefault="00ED1509">
            <w:pPr>
              <w:pStyle w:val="Heading1Numbered"/>
              <w:rPr>
                <w:del w:id="13499" w:author="Donovan Goode [2]" w:date="2018-11-09T10:04:00Z"/>
                <w:rFonts w:ascii="Consolas" w:eastAsia="Times New Roman" w:hAnsi="Consolas" w:cs="Times New Roman"/>
                <w:color w:val="D4D4D4"/>
                <w:sz w:val="21"/>
                <w:szCs w:val="21"/>
              </w:rPr>
              <w:pPrChange w:id="13500" w:author="Donovan Goode [2]" w:date="2018-11-09T10:05:00Z">
                <w:pPr>
                  <w:framePr w:hSpace="180" w:wrap="around" w:vAnchor="text" w:hAnchor="margin" w:xAlign="center" w:y="130"/>
                  <w:shd w:val="clear" w:color="auto" w:fill="1E1E1E"/>
                  <w:spacing w:line="285" w:lineRule="atLeast"/>
                </w:pPr>
              </w:pPrChange>
            </w:pPr>
            <w:del w:id="13501"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2827804F" w14:textId="77777777" w:rsidR="00ED1509" w:rsidRPr="00070D44" w:rsidDel="008B6AF4" w:rsidRDefault="00ED1509">
            <w:pPr>
              <w:pStyle w:val="Heading1Numbered"/>
              <w:rPr>
                <w:del w:id="13502" w:author="Donovan Goode [2]" w:date="2018-11-09T10:04:00Z"/>
                <w:rFonts w:ascii="Consolas" w:eastAsia="Times New Roman" w:hAnsi="Consolas" w:cs="Times New Roman"/>
                <w:color w:val="D4D4D4"/>
                <w:sz w:val="21"/>
                <w:szCs w:val="21"/>
              </w:rPr>
              <w:pPrChange w:id="13503" w:author="Donovan Goode [2]" w:date="2018-11-09T10:05:00Z">
                <w:pPr>
                  <w:framePr w:hSpace="180" w:wrap="around" w:vAnchor="text" w:hAnchor="margin" w:xAlign="center" w:y="130"/>
                  <w:shd w:val="clear" w:color="auto" w:fill="1E1E1E"/>
                  <w:spacing w:line="285" w:lineRule="atLeast"/>
                </w:pPr>
              </w:pPrChange>
            </w:pPr>
            <w:del w:id="13504"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0E7210C6" w14:textId="77777777" w:rsidR="00ED1509" w:rsidRPr="00070D44" w:rsidDel="008B6AF4" w:rsidRDefault="00ED1509">
            <w:pPr>
              <w:pStyle w:val="Heading1Numbered"/>
              <w:rPr>
                <w:del w:id="13505" w:author="Donovan Goode [2]" w:date="2018-11-09T10:04:00Z"/>
                <w:rFonts w:ascii="Consolas" w:eastAsia="Times New Roman" w:hAnsi="Consolas" w:cs="Times New Roman"/>
                <w:color w:val="D4D4D4"/>
                <w:sz w:val="21"/>
                <w:szCs w:val="21"/>
              </w:rPr>
              <w:pPrChange w:id="13506" w:author="Donovan Goode [2]" w:date="2018-11-09T10:05:00Z">
                <w:pPr>
                  <w:framePr w:hSpace="180" w:wrap="around" w:vAnchor="text" w:hAnchor="margin" w:xAlign="center" w:y="130"/>
                  <w:shd w:val="clear" w:color="auto" w:fill="1E1E1E"/>
                  <w:spacing w:line="285" w:lineRule="atLeast"/>
                </w:pPr>
              </w:pPrChange>
            </w:pPr>
            <w:del w:id="13507"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48FA26A3" w14:textId="77777777" w:rsidR="00ED1509" w:rsidRPr="00070D44" w:rsidDel="008B6AF4" w:rsidRDefault="00ED1509">
            <w:pPr>
              <w:pStyle w:val="Heading1Numbered"/>
              <w:rPr>
                <w:del w:id="13508" w:author="Donovan Goode [2]" w:date="2018-11-09T10:04:00Z"/>
                <w:rFonts w:ascii="Consolas" w:eastAsia="Times New Roman" w:hAnsi="Consolas" w:cs="Times New Roman"/>
                <w:color w:val="D4D4D4"/>
                <w:sz w:val="21"/>
                <w:szCs w:val="21"/>
              </w:rPr>
              <w:pPrChange w:id="13509" w:author="Donovan Goode [2]" w:date="2018-11-09T10:05:00Z">
                <w:pPr>
                  <w:framePr w:hSpace="180" w:wrap="around" w:vAnchor="text" w:hAnchor="margin" w:xAlign="center" w:y="130"/>
                  <w:shd w:val="clear" w:color="auto" w:fill="1E1E1E"/>
                  <w:spacing w:line="285" w:lineRule="atLeast"/>
                </w:pPr>
              </w:pPrChange>
            </w:pPr>
            <w:del w:id="13510"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HR and Payroll Checklist</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FA92996" w14:textId="77777777" w:rsidR="00ED1509" w:rsidRPr="00070D44" w:rsidDel="008B6AF4" w:rsidRDefault="00ED1509">
            <w:pPr>
              <w:pStyle w:val="Heading1Numbered"/>
              <w:rPr>
                <w:del w:id="13511" w:author="Donovan Goode [2]" w:date="2018-11-09T10:04:00Z"/>
                <w:rFonts w:ascii="Consolas" w:eastAsia="Times New Roman" w:hAnsi="Consolas" w:cs="Times New Roman"/>
                <w:color w:val="D4D4D4"/>
                <w:sz w:val="21"/>
                <w:szCs w:val="21"/>
              </w:rPr>
              <w:pPrChange w:id="13512" w:author="Donovan Goode [2]" w:date="2018-11-09T10:05:00Z">
                <w:pPr>
                  <w:framePr w:hSpace="180" w:wrap="around" w:vAnchor="text" w:hAnchor="margin" w:xAlign="center" w:y="130"/>
                  <w:shd w:val="clear" w:color="auto" w:fill="1E1E1E"/>
                  <w:spacing w:line="285" w:lineRule="atLeast"/>
                </w:pPr>
              </w:pPrChange>
            </w:pPr>
            <w:del w:id="13513"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7AD2852" w14:textId="77777777" w:rsidR="00ED1509" w:rsidRPr="00070D44" w:rsidDel="008B6AF4" w:rsidRDefault="00ED1509">
            <w:pPr>
              <w:pStyle w:val="Heading1Numbered"/>
              <w:rPr>
                <w:del w:id="13514" w:author="Donovan Goode [2]" w:date="2018-11-09T10:04:00Z"/>
                <w:rFonts w:ascii="Consolas" w:eastAsia="Times New Roman" w:hAnsi="Consolas" w:cs="Times New Roman"/>
                <w:color w:val="D4D4D4"/>
                <w:sz w:val="21"/>
                <w:szCs w:val="21"/>
              </w:rPr>
              <w:pPrChange w:id="13515" w:author="Donovan Goode [2]" w:date="2018-11-09T10:05:00Z">
                <w:pPr>
                  <w:framePr w:hSpace="180" w:wrap="around" w:vAnchor="text" w:hAnchor="margin" w:xAlign="center" w:y="130"/>
                  <w:shd w:val="clear" w:color="auto" w:fill="1E1E1E"/>
                  <w:spacing w:line="285" w:lineRule="atLeast"/>
                </w:pPr>
              </w:pPrChange>
            </w:pPr>
          </w:p>
          <w:p w14:paraId="28F0C0E9" w14:textId="77777777" w:rsidR="00ED1509" w:rsidRPr="00070D44" w:rsidDel="008B6AF4" w:rsidRDefault="00ED1509">
            <w:pPr>
              <w:pStyle w:val="Heading1Numbered"/>
              <w:rPr>
                <w:del w:id="13516" w:author="Donovan Goode [2]" w:date="2018-11-09T10:04:00Z"/>
                <w:rFonts w:ascii="Consolas" w:eastAsia="Times New Roman" w:hAnsi="Consolas" w:cs="Times New Roman"/>
                <w:color w:val="D4D4D4"/>
                <w:sz w:val="21"/>
                <w:szCs w:val="21"/>
              </w:rPr>
              <w:pPrChange w:id="13517" w:author="Donovan Goode [2]" w:date="2018-11-09T10:05:00Z">
                <w:pPr>
                  <w:framePr w:hSpace="180" w:wrap="around" w:vAnchor="text" w:hAnchor="margin" w:xAlign="center" w:y="130"/>
                  <w:shd w:val="clear" w:color="auto" w:fill="1E1E1E"/>
                  <w:spacing w:line="285" w:lineRule="atLeast"/>
                </w:pPr>
              </w:pPrChange>
            </w:pPr>
            <w:del w:id="13518"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37256C6F" w14:textId="77777777" w:rsidR="00ED1509" w:rsidRPr="00070D44" w:rsidDel="008B6AF4" w:rsidRDefault="00ED1509">
            <w:pPr>
              <w:pStyle w:val="Heading1Numbered"/>
              <w:rPr>
                <w:del w:id="13519" w:author="Donovan Goode [2]" w:date="2018-11-09T10:04:00Z"/>
                <w:rFonts w:ascii="Consolas" w:eastAsia="Times New Roman" w:hAnsi="Consolas" w:cs="Times New Roman"/>
                <w:color w:val="D4D4D4"/>
                <w:sz w:val="21"/>
                <w:szCs w:val="21"/>
              </w:rPr>
              <w:pPrChange w:id="13520" w:author="Donovan Goode [2]" w:date="2018-11-09T10:05:00Z">
                <w:pPr>
                  <w:framePr w:hSpace="180" w:wrap="around" w:vAnchor="text" w:hAnchor="margin" w:xAlign="center" w:y="130"/>
                  <w:shd w:val="clear" w:color="auto" w:fill="1E1E1E"/>
                  <w:spacing w:line="285" w:lineRule="atLeast"/>
                </w:pPr>
              </w:pPrChange>
            </w:pPr>
            <w:del w:id="13521"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31BDA43C" w14:textId="77777777" w:rsidR="00ED1509" w:rsidRPr="00070D44" w:rsidDel="008B6AF4" w:rsidRDefault="00ED1509">
            <w:pPr>
              <w:pStyle w:val="Heading1Numbered"/>
              <w:rPr>
                <w:del w:id="13522" w:author="Donovan Goode [2]" w:date="2018-11-09T10:04:00Z"/>
                <w:rFonts w:ascii="Consolas" w:eastAsia="Times New Roman" w:hAnsi="Consolas" w:cs="Times New Roman"/>
                <w:color w:val="D4D4D4"/>
                <w:sz w:val="21"/>
                <w:szCs w:val="21"/>
              </w:rPr>
              <w:pPrChange w:id="13523" w:author="Donovan Goode [2]" w:date="2018-11-09T10:05:00Z">
                <w:pPr>
                  <w:framePr w:hSpace="180" w:wrap="around" w:vAnchor="text" w:hAnchor="margin" w:xAlign="center" w:y="130"/>
                  <w:shd w:val="clear" w:color="auto" w:fill="1E1E1E"/>
                  <w:spacing w:line="285" w:lineRule="atLeast"/>
                </w:pPr>
              </w:pPrChange>
            </w:pPr>
            <w:del w:id="13524"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4</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3525754" w14:textId="77777777" w:rsidR="00ED1509" w:rsidRPr="00070D44" w:rsidDel="008B6AF4" w:rsidRDefault="00ED1509">
            <w:pPr>
              <w:pStyle w:val="Heading1Numbered"/>
              <w:rPr>
                <w:del w:id="13525" w:author="Donovan Goode [2]" w:date="2018-11-09T10:04:00Z"/>
                <w:rFonts w:ascii="Consolas" w:eastAsia="Times New Roman" w:hAnsi="Consolas" w:cs="Times New Roman"/>
                <w:color w:val="D4D4D4"/>
                <w:sz w:val="21"/>
                <w:szCs w:val="21"/>
              </w:rPr>
              <w:pPrChange w:id="13526" w:author="Donovan Goode [2]" w:date="2018-11-09T10:05:00Z">
                <w:pPr>
                  <w:framePr w:hSpace="180" w:wrap="around" w:vAnchor="text" w:hAnchor="margin" w:xAlign="center" w:y="130"/>
                  <w:shd w:val="clear" w:color="auto" w:fill="1E1E1E"/>
                  <w:spacing w:line="285" w:lineRule="atLeast"/>
                </w:pPr>
              </w:pPrChange>
            </w:pPr>
            <w:del w:id="13527"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18ED20F0" w14:textId="77777777" w:rsidR="00ED1509" w:rsidRPr="00070D44" w:rsidDel="008B6AF4" w:rsidRDefault="00ED1509">
            <w:pPr>
              <w:pStyle w:val="Heading1Numbered"/>
              <w:rPr>
                <w:del w:id="13528" w:author="Donovan Goode [2]" w:date="2018-11-09T10:04:00Z"/>
                <w:rFonts w:ascii="Consolas" w:eastAsia="Times New Roman" w:hAnsi="Consolas" w:cs="Times New Roman"/>
                <w:color w:val="D4D4D4"/>
                <w:sz w:val="21"/>
                <w:szCs w:val="21"/>
              </w:rPr>
              <w:pPrChange w:id="13529" w:author="Donovan Goode [2]" w:date="2018-11-09T10:05:00Z">
                <w:pPr>
                  <w:framePr w:hSpace="180" w:wrap="around" w:vAnchor="text" w:hAnchor="margin" w:xAlign="center" w:y="130"/>
                  <w:shd w:val="clear" w:color="auto" w:fill="1E1E1E"/>
                  <w:spacing w:line="285" w:lineRule="atLeast"/>
                </w:pPr>
              </w:pPrChange>
            </w:pPr>
            <w:del w:id="13530"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C154E7C" w14:textId="77777777" w:rsidR="00ED1509" w:rsidRPr="00070D44" w:rsidDel="008B6AF4" w:rsidRDefault="00ED1509">
            <w:pPr>
              <w:pStyle w:val="Heading1Numbered"/>
              <w:rPr>
                <w:del w:id="13531" w:author="Donovan Goode [2]" w:date="2018-11-09T10:04:00Z"/>
                <w:rFonts w:ascii="Consolas" w:eastAsia="Times New Roman" w:hAnsi="Consolas" w:cs="Times New Roman"/>
                <w:color w:val="D4D4D4"/>
                <w:sz w:val="21"/>
                <w:szCs w:val="21"/>
              </w:rPr>
              <w:pPrChange w:id="13532" w:author="Donovan Goode [2]" w:date="2018-11-09T10:05:00Z">
                <w:pPr>
                  <w:framePr w:hSpace="180" w:wrap="around" w:vAnchor="text" w:hAnchor="margin" w:xAlign="center" w:y="130"/>
                  <w:shd w:val="clear" w:color="auto" w:fill="1E1E1E"/>
                  <w:spacing w:line="285" w:lineRule="atLeast"/>
                </w:pPr>
              </w:pPrChange>
            </w:pPr>
            <w:del w:id="13533"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870C6D6" w14:textId="77777777" w:rsidR="00ED1509" w:rsidRPr="00070D44" w:rsidDel="008B6AF4" w:rsidRDefault="00ED1509">
            <w:pPr>
              <w:pStyle w:val="Heading1Numbered"/>
              <w:rPr>
                <w:del w:id="13534" w:author="Donovan Goode [2]" w:date="2018-11-09T10:04:00Z"/>
                <w:rFonts w:ascii="Consolas" w:eastAsia="Times New Roman" w:hAnsi="Consolas" w:cs="Times New Roman"/>
                <w:color w:val="D4D4D4"/>
                <w:sz w:val="21"/>
                <w:szCs w:val="21"/>
              </w:rPr>
              <w:pPrChange w:id="13535" w:author="Donovan Goode [2]" w:date="2018-11-09T10:05:00Z">
                <w:pPr>
                  <w:framePr w:hSpace="180" w:wrap="around" w:vAnchor="text" w:hAnchor="margin" w:xAlign="center" w:y="130"/>
                  <w:shd w:val="clear" w:color="auto" w:fill="1E1E1E"/>
                  <w:spacing w:line="285" w:lineRule="atLeast"/>
                </w:pPr>
              </w:pPrChange>
            </w:pPr>
            <w:del w:id="13536"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5988C6C6" w14:textId="77777777" w:rsidR="00ED1509" w:rsidRPr="00070D44" w:rsidDel="008B6AF4" w:rsidRDefault="00ED1509">
            <w:pPr>
              <w:pStyle w:val="Heading1Numbered"/>
              <w:rPr>
                <w:del w:id="13537" w:author="Donovan Goode [2]" w:date="2018-11-09T10:04:00Z"/>
                <w:rFonts w:ascii="Consolas" w:eastAsia="Times New Roman" w:hAnsi="Consolas" w:cs="Times New Roman"/>
                <w:color w:val="D4D4D4"/>
                <w:sz w:val="21"/>
                <w:szCs w:val="21"/>
              </w:rPr>
              <w:pPrChange w:id="13538" w:author="Donovan Goode [2]" w:date="2018-11-09T10:05:00Z">
                <w:pPr>
                  <w:framePr w:hSpace="180" w:wrap="around" w:vAnchor="text" w:hAnchor="margin" w:xAlign="center" w:y="130"/>
                  <w:shd w:val="clear" w:color="auto" w:fill="1E1E1E"/>
                  <w:spacing w:line="285" w:lineRule="atLeast"/>
                </w:pPr>
              </w:pPrChange>
            </w:pPr>
            <w:del w:id="13539"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Package Submitted to OPM</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6F3E7B42" w14:textId="77777777" w:rsidR="00ED1509" w:rsidRPr="00070D44" w:rsidDel="008B6AF4" w:rsidRDefault="00ED1509">
            <w:pPr>
              <w:pStyle w:val="Heading1Numbered"/>
              <w:rPr>
                <w:del w:id="13540" w:author="Donovan Goode [2]" w:date="2018-11-09T10:04:00Z"/>
                <w:rFonts w:ascii="Consolas" w:eastAsia="Times New Roman" w:hAnsi="Consolas" w:cs="Times New Roman"/>
                <w:color w:val="D4D4D4"/>
                <w:sz w:val="21"/>
                <w:szCs w:val="21"/>
              </w:rPr>
              <w:pPrChange w:id="13541" w:author="Donovan Goode [2]" w:date="2018-11-09T10:05:00Z">
                <w:pPr>
                  <w:framePr w:hSpace="180" w:wrap="around" w:vAnchor="text" w:hAnchor="margin" w:xAlign="center" w:y="130"/>
                  <w:shd w:val="clear" w:color="auto" w:fill="1E1E1E"/>
                  <w:spacing w:line="285" w:lineRule="atLeast"/>
                </w:pPr>
              </w:pPrChange>
            </w:pPr>
            <w:del w:id="13542" w:author="Donovan Goode [2]"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B0B914E" w14:textId="77777777" w:rsidR="00ED1509" w:rsidRPr="00070D44" w:rsidDel="008B6AF4" w:rsidRDefault="00ED1509">
            <w:pPr>
              <w:pStyle w:val="Heading1Numbered"/>
              <w:rPr>
                <w:del w:id="13543" w:author="Donovan Goode [2]" w:date="2018-11-09T10:04:00Z"/>
                <w:rFonts w:ascii="Consolas" w:eastAsia="Times New Roman" w:hAnsi="Consolas" w:cs="Times New Roman"/>
                <w:color w:val="D4D4D4"/>
                <w:sz w:val="21"/>
                <w:szCs w:val="21"/>
              </w:rPr>
              <w:pPrChange w:id="13544" w:author="Donovan Goode [2]" w:date="2018-11-09T10:05:00Z">
                <w:pPr>
                  <w:framePr w:hSpace="180" w:wrap="around" w:vAnchor="text" w:hAnchor="margin" w:xAlign="center" w:y="130"/>
                  <w:shd w:val="clear" w:color="auto" w:fill="1E1E1E"/>
                  <w:spacing w:line="285" w:lineRule="atLeast"/>
                </w:pPr>
              </w:pPrChange>
            </w:pPr>
          </w:p>
          <w:p w14:paraId="15D240C5" w14:textId="77777777" w:rsidR="00ED1509" w:rsidRPr="00070D44" w:rsidDel="008B6AF4" w:rsidRDefault="00ED1509">
            <w:pPr>
              <w:pStyle w:val="Heading1Numbered"/>
              <w:rPr>
                <w:del w:id="13545" w:author="Donovan Goode [2]" w:date="2018-11-09T10:04:00Z"/>
                <w:rFonts w:ascii="Consolas" w:eastAsia="Times New Roman" w:hAnsi="Consolas" w:cs="Times New Roman"/>
                <w:color w:val="D4D4D4"/>
                <w:sz w:val="21"/>
                <w:szCs w:val="21"/>
              </w:rPr>
              <w:pPrChange w:id="13546" w:author="Donovan Goode [2]" w:date="2018-11-09T10:05:00Z">
                <w:pPr>
                  <w:framePr w:hSpace="180" w:wrap="around" w:vAnchor="text" w:hAnchor="margin" w:xAlign="center" w:y="130"/>
                  <w:shd w:val="clear" w:color="auto" w:fill="1E1E1E"/>
                  <w:spacing w:line="285" w:lineRule="atLeast"/>
                </w:pPr>
              </w:pPrChange>
            </w:pPr>
            <w:del w:id="13547" w:author="Donovan Goode [2]" w:date="2018-11-09T10:04:00Z">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E0B7A77" w14:textId="77777777" w:rsidR="00ED1509" w:rsidRPr="00D01E6B" w:rsidDel="008B6AF4" w:rsidRDefault="00ED1509">
            <w:pPr>
              <w:pStyle w:val="Heading1Numbered"/>
              <w:rPr>
                <w:del w:id="13548" w:author="Donovan Goode [2]" w:date="2018-11-09T10:04:00Z"/>
              </w:rPr>
              <w:pPrChange w:id="13549" w:author="Donovan Goode [2]" w:date="2018-11-09T10:05:00Z">
                <w:pPr>
                  <w:framePr w:hSpace="180" w:wrap="around" w:vAnchor="text" w:hAnchor="margin" w:xAlign="center" w:y="130"/>
                </w:pPr>
              </w:pPrChange>
            </w:pPr>
          </w:p>
        </w:tc>
      </w:tr>
      <w:tr w:rsidR="00ED1509" w:rsidDel="008B6AF4" w14:paraId="5B535B0C" w14:textId="18FF99EF" w:rsidTr="00A52519">
        <w:trPr>
          <w:del w:id="13550" w:author="Donovan Goode [2]" w:date="2018-11-09T10:04:00Z"/>
        </w:trPr>
        <w:tc>
          <w:tcPr>
            <w:tcW w:w="1705" w:type="dxa"/>
          </w:tcPr>
          <w:p w14:paraId="3AA2916F" w14:textId="77777777" w:rsidR="00ED1509" w:rsidRPr="007E2674" w:rsidDel="008B6AF4" w:rsidRDefault="00ED1509">
            <w:pPr>
              <w:pStyle w:val="Heading1Numbered"/>
              <w:rPr>
                <w:del w:id="13551" w:author="Donovan Goode [2]" w:date="2018-11-09T10:04:00Z"/>
                <w:highlight w:val="yellow"/>
              </w:rPr>
              <w:pPrChange w:id="13552" w:author="Donovan Goode [2]" w:date="2018-11-09T10:05:00Z">
                <w:pPr>
                  <w:framePr w:hSpace="180" w:wrap="around" w:vAnchor="text" w:hAnchor="margin" w:xAlign="center" w:y="130"/>
                  <w:jc w:val="center"/>
                </w:pPr>
              </w:pPrChange>
            </w:pPr>
            <w:del w:id="13553" w:author="Donovan Goode [2]" w:date="2018-11-09T10:04:00Z">
              <w:r w:rsidRPr="007E2674" w:rsidDel="008B6AF4">
                <w:rPr>
                  <w:highlight w:val="yellow"/>
                </w:rPr>
                <w:delText>Step 1 - Retirement Application Started</w:delText>
              </w:r>
            </w:del>
          </w:p>
        </w:tc>
        <w:tc>
          <w:tcPr>
            <w:tcW w:w="9905" w:type="dxa"/>
          </w:tcPr>
          <w:p w14:paraId="09B224AC" w14:textId="77777777" w:rsidR="00ED1509" w:rsidRPr="00423177" w:rsidDel="008B6AF4" w:rsidRDefault="00ED1509">
            <w:pPr>
              <w:pStyle w:val="Heading1Numbered"/>
              <w:rPr>
                <w:del w:id="13554" w:author="Donovan Goode [2]" w:date="2018-11-09T10:04:00Z"/>
                <w:rFonts w:ascii="Consolas" w:eastAsia="Times New Roman" w:hAnsi="Consolas" w:cs="Times New Roman"/>
                <w:color w:val="D4D4D4"/>
                <w:sz w:val="21"/>
                <w:szCs w:val="21"/>
              </w:rPr>
              <w:pPrChange w:id="13555" w:author="Donovan Goode [2]" w:date="2018-11-09T10:05:00Z">
                <w:pPr>
                  <w:framePr w:hSpace="180" w:wrap="around" w:vAnchor="text" w:hAnchor="margin" w:xAlign="center" w:y="130"/>
                  <w:shd w:val="clear" w:color="auto" w:fill="1E1E1E"/>
                  <w:spacing w:line="285" w:lineRule="atLeast"/>
                </w:pPr>
              </w:pPrChange>
            </w:pPr>
            <w:del w:id="13556"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123589B1" w14:textId="77777777" w:rsidR="00ED1509" w:rsidRPr="00423177" w:rsidDel="008B6AF4" w:rsidRDefault="00ED1509">
            <w:pPr>
              <w:pStyle w:val="Heading1Numbered"/>
              <w:rPr>
                <w:del w:id="13557" w:author="Donovan Goode [2]" w:date="2018-11-09T10:04:00Z"/>
                <w:rFonts w:ascii="Consolas" w:eastAsia="Times New Roman" w:hAnsi="Consolas" w:cs="Times New Roman"/>
                <w:color w:val="D4D4D4"/>
                <w:sz w:val="21"/>
                <w:szCs w:val="21"/>
              </w:rPr>
              <w:pPrChange w:id="13558" w:author="Donovan Goode [2]" w:date="2018-11-09T10:05:00Z">
                <w:pPr>
                  <w:framePr w:hSpace="180" w:wrap="around" w:vAnchor="text" w:hAnchor="margin" w:xAlign="center" w:y="130"/>
                  <w:shd w:val="clear" w:color="auto" w:fill="1E1E1E"/>
                  <w:spacing w:line="285" w:lineRule="atLeast"/>
                </w:pPr>
              </w:pPrChange>
            </w:pPr>
          </w:p>
          <w:p w14:paraId="2AF00F6A" w14:textId="77777777" w:rsidR="00ED1509" w:rsidRPr="00423177" w:rsidDel="008B6AF4" w:rsidRDefault="00ED1509">
            <w:pPr>
              <w:pStyle w:val="Heading1Numbered"/>
              <w:rPr>
                <w:del w:id="13559" w:author="Donovan Goode [2]" w:date="2018-11-09T10:04:00Z"/>
                <w:rFonts w:ascii="Consolas" w:eastAsia="Times New Roman" w:hAnsi="Consolas" w:cs="Times New Roman"/>
                <w:color w:val="D4D4D4"/>
                <w:sz w:val="21"/>
                <w:szCs w:val="21"/>
              </w:rPr>
              <w:pPrChange w:id="13560" w:author="Donovan Goode [2]" w:date="2018-11-09T10:05:00Z">
                <w:pPr>
                  <w:framePr w:hSpace="180" w:wrap="around" w:vAnchor="text" w:hAnchor="margin" w:xAlign="center" w:y="130"/>
                  <w:shd w:val="clear" w:color="auto" w:fill="1E1E1E"/>
                  <w:spacing w:line="285" w:lineRule="atLeast"/>
                </w:pPr>
              </w:pPrChange>
            </w:pPr>
            <w:del w:id="1356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568C0D41" w14:textId="77777777" w:rsidR="00ED1509" w:rsidRPr="00423177" w:rsidDel="008B6AF4" w:rsidRDefault="00ED1509">
            <w:pPr>
              <w:pStyle w:val="Heading1Numbered"/>
              <w:rPr>
                <w:del w:id="13562" w:author="Donovan Goode [2]" w:date="2018-11-09T10:04:00Z"/>
                <w:rFonts w:ascii="Consolas" w:eastAsia="Times New Roman" w:hAnsi="Consolas" w:cs="Times New Roman"/>
                <w:color w:val="D4D4D4"/>
                <w:sz w:val="21"/>
                <w:szCs w:val="21"/>
              </w:rPr>
              <w:pPrChange w:id="13563" w:author="Donovan Goode [2]" w:date="2018-11-09T10:05:00Z">
                <w:pPr>
                  <w:framePr w:hSpace="180" w:wrap="around" w:vAnchor="text" w:hAnchor="margin" w:xAlign="center" w:y="130"/>
                  <w:shd w:val="clear" w:color="auto" w:fill="1E1E1E"/>
                  <w:spacing w:line="285" w:lineRule="atLeast"/>
                </w:pPr>
              </w:pPrChange>
            </w:pPr>
            <w:del w:id="1356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5E555D9" w14:textId="77777777" w:rsidR="00ED1509" w:rsidRPr="00423177" w:rsidDel="008B6AF4" w:rsidRDefault="00ED1509">
            <w:pPr>
              <w:pStyle w:val="Heading1Numbered"/>
              <w:rPr>
                <w:del w:id="13565" w:author="Donovan Goode [2]" w:date="2018-11-09T10:04:00Z"/>
                <w:rFonts w:ascii="Consolas" w:eastAsia="Times New Roman" w:hAnsi="Consolas" w:cs="Times New Roman"/>
                <w:color w:val="D4D4D4"/>
                <w:sz w:val="21"/>
                <w:szCs w:val="21"/>
              </w:rPr>
              <w:pPrChange w:id="13566" w:author="Donovan Goode [2]" w:date="2018-11-09T10:05:00Z">
                <w:pPr>
                  <w:framePr w:hSpace="180" w:wrap="around" w:vAnchor="text" w:hAnchor="margin" w:xAlign="center" w:y="130"/>
                  <w:shd w:val="clear" w:color="auto" w:fill="1E1E1E"/>
                  <w:spacing w:line="285" w:lineRule="atLeast"/>
                </w:pPr>
              </w:pPrChange>
            </w:pPr>
            <w:del w:id="1356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A1B3A80" w14:textId="77777777" w:rsidR="00ED1509" w:rsidRPr="00423177" w:rsidDel="008B6AF4" w:rsidRDefault="00ED1509">
            <w:pPr>
              <w:pStyle w:val="Heading1Numbered"/>
              <w:rPr>
                <w:del w:id="13568" w:author="Donovan Goode [2]" w:date="2018-11-09T10:04:00Z"/>
                <w:rFonts w:ascii="Consolas" w:eastAsia="Times New Roman" w:hAnsi="Consolas" w:cs="Times New Roman"/>
                <w:color w:val="D4D4D4"/>
                <w:sz w:val="21"/>
                <w:szCs w:val="21"/>
              </w:rPr>
              <w:pPrChange w:id="13569" w:author="Donovan Goode [2]" w:date="2018-11-09T10:05:00Z">
                <w:pPr>
                  <w:framePr w:hSpace="180" w:wrap="around" w:vAnchor="text" w:hAnchor="margin" w:xAlign="center" w:y="130"/>
                  <w:shd w:val="clear" w:color="auto" w:fill="1E1E1E"/>
                  <w:spacing w:line="285" w:lineRule="atLeast"/>
                </w:pPr>
              </w:pPrChange>
            </w:pPr>
            <w:del w:id="1357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1A02414" w14:textId="77777777" w:rsidR="00ED1509" w:rsidRPr="00423177" w:rsidDel="008B6AF4" w:rsidRDefault="00ED1509">
            <w:pPr>
              <w:pStyle w:val="Heading1Numbered"/>
              <w:rPr>
                <w:del w:id="13571" w:author="Donovan Goode [2]" w:date="2018-11-09T10:04:00Z"/>
                <w:rFonts w:ascii="Consolas" w:eastAsia="Times New Roman" w:hAnsi="Consolas" w:cs="Times New Roman"/>
                <w:color w:val="D4D4D4"/>
                <w:sz w:val="21"/>
                <w:szCs w:val="21"/>
              </w:rPr>
              <w:pPrChange w:id="13572" w:author="Donovan Goode [2]" w:date="2018-11-09T10:05:00Z">
                <w:pPr>
                  <w:framePr w:hSpace="180" w:wrap="around" w:vAnchor="text" w:hAnchor="margin" w:xAlign="center" w:y="130"/>
                  <w:shd w:val="clear" w:color="auto" w:fill="1E1E1E"/>
                  <w:spacing w:line="285" w:lineRule="atLeast"/>
                </w:pPr>
              </w:pPrChange>
            </w:pPr>
            <w:del w:id="1357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94FC77" w14:textId="77777777" w:rsidR="00ED1509" w:rsidRPr="00423177" w:rsidDel="008B6AF4" w:rsidRDefault="00ED1509">
            <w:pPr>
              <w:pStyle w:val="Heading1Numbered"/>
              <w:rPr>
                <w:del w:id="13574" w:author="Donovan Goode [2]" w:date="2018-11-09T10:04:00Z"/>
                <w:rFonts w:ascii="Consolas" w:eastAsia="Times New Roman" w:hAnsi="Consolas" w:cs="Times New Roman"/>
                <w:color w:val="D4D4D4"/>
                <w:sz w:val="21"/>
                <w:szCs w:val="21"/>
              </w:rPr>
              <w:pPrChange w:id="13575" w:author="Donovan Goode [2]" w:date="2018-11-09T10:05:00Z">
                <w:pPr>
                  <w:framePr w:hSpace="180" w:wrap="around" w:vAnchor="text" w:hAnchor="margin" w:xAlign="center" w:y="130"/>
                  <w:shd w:val="clear" w:color="auto" w:fill="1E1E1E"/>
                  <w:spacing w:line="285" w:lineRule="atLeast"/>
                </w:pPr>
              </w:pPrChange>
            </w:pPr>
            <w:del w:id="1357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9A63BF9" w14:textId="77777777" w:rsidR="00ED1509" w:rsidRPr="00423177" w:rsidDel="008B6AF4" w:rsidRDefault="00ED1509">
            <w:pPr>
              <w:pStyle w:val="Heading1Numbered"/>
              <w:rPr>
                <w:del w:id="13577" w:author="Donovan Goode [2]" w:date="2018-11-09T10:04:00Z"/>
                <w:rFonts w:ascii="Consolas" w:eastAsia="Times New Roman" w:hAnsi="Consolas" w:cs="Times New Roman"/>
                <w:color w:val="D4D4D4"/>
                <w:sz w:val="21"/>
                <w:szCs w:val="21"/>
              </w:rPr>
              <w:pPrChange w:id="13578" w:author="Donovan Goode [2]" w:date="2018-11-09T10:05:00Z">
                <w:pPr>
                  <w:framePr w:hSpace="180" w:wrap="around" w:vAnchor="text" w:hAnchor="margin" w:xAlign="center" w:y="130"/>
                  <w:shd w:val="clear" w:color="auto" w:fill="1E1E1E"/>
                  <w:spacing w:line="285" w:lineRule="atLeast"/>
                </w:pPr>
              </w:pPrChange>
            </w:pPr>
            <w:del w:id="1357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95771A9" w14:textId="77777777" w:rsidR="00ED1509" w:rsidRPr="00423177" w:rsidDel="008B6AF4" w:rsidRDefault="00ED1509">
            <w:pPr>
              <w:pStyle w:val="Heading1Numbered"/>
              <w:rPr>
                <w:del w:id="13580" w:author="Donovan Goode [2]" w:date="2018-11-09T10:04:00Z"/>
                <w:rFonts w:ascii="Consolas" w:eastAsia="Times New Roman" w:hAnsi="Consolas" w:cs="Times New Roman"/>
                <w:color w:val="D4D4D4"/>
                <w:sz w:val="21"/>
                <w:szCs w:val="21"/>
              </w:rPr>
              <w:pPrChange w:id="13581" w:author="Donovan Goode [2]" w:date="2018-11-09T10:05:00Z">
                <w:pPr>
                  <w:framePr w:hSpace="180" w:wrap="around" w:vAnchor="text" w:hAnchor="margin" w:xAlign="center" w:y="130"/>
                  <w:shd w:val="clear" w:color="auto" w:fill="1E1E1E"/>
                  <w:spacing w:line="285" w:lineRule="atLeast"/>
                </w:pPr>
              </w:pPrChange>
            </w:pPr>
            <w:del w:id="1358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AB02EB2" w14:textId="77777777" w:rsidR="00ED1509" w:rsidRPr="00423177" w:rsidDel="008B6AF4" w:rsidRDefault="00ED1509">
            <w:pPr>
              <w:pStyle w:val="Heading1Numbered"/>
              <w:rPr>
                <w:del w:id="13583" w:author="Donovan Goode [2]" w:date="2018-11-09T10:04:00Z"/>
                <w:rFonts w:ascii="Consolas" w:eastAsia="Times New Roman" w:hAnsi="Consolas" w:cs="Times New Roman"/>
                <w:color w:val="D4D4D4"/>
                <w:sz w:val="21"/>
                <w:szCs w:val="21"/>
              </w:rPr>
              <w:pPrChange w:id="13584" w:author="Donovan Goode [2]" w:date="2018-11-09T10:05:00Z">
                <w:pPr>
                  <w:framePr w:hSpace="180" w:wrap="around" w:vAnchor="text" w:hAnchor="margin" w:xAlign="center" w:y="130"/>
                  <w:shd w:val="clear" w:color="auto" w:fill="1E1E1E"/>
                  <w:spacing w:line="285" w:lineRule="atLeast"/>
                </w:pPr>
              </w:pPrChange>
            </w:pPr>
          </w:p>
          <w:p w14:paraId="13FC3563" w14:textId="77777777" w:rsidR="00ED1509" w:rsidRPr="00423177" w:rsidDel="008B6AF4" w:rsidRDefault="00ED1509">
            <w:pPr>
              <w:pStyle w:val="Heading1Numbered"/>
              <w:rPr>
                <w:del w:id="13585" w:author="Donovan Goode [2]" w:date="2018-11-09T10:04:00Z"/>
                <w:rFonts w:ascii="Consolas" w:eastAsia="Times New Roman" w:hAnsi="Consolas" w:cs="Times New Roman"/>
                <w:color w:val="D4D4D4"/>
                <w:sz w:val="21"/>
                <w:szCs w:val="21"/>
              </w:rPr>
              <w:pPrChange w:id="13586" w:author="Donovan Goode [2]" w:date="2018-11-09T10:05:00Z">
                <w:pPr>
                  <w:framePr w:hSpace="180" w:wrap="around" w:vAnchor="text" w:hAnchor="margin" w:xAlign="center" w:y="130"/>
                  <w:shd w:val="clear" w:color="auto" w:fill="1E1E1E"/>
                  <w:spacing w:line="285" w:lineRule="atLeast"/>
                </w:pPr>
              </w:pPrChange>
            </w:pPr>
            <w:del w:id="1358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4D98DED2" w14:textId="77777777" w:rsidR="00ED1509" w:rsidRPr="00423177" w:rsidDel="008B6AF4" w:rsidRDefault="00ED1509">
            <w:pPr>
              <w:pStyle w:val="Heading1Numbered"/>
              <w:rPr>
                <w:del w:id="13588" w:author="Donovan Goode [2]" w:date="2018-11-09T10:04:00Z"/>
                <w:rFonts w:ascii="Consolas" w:eastAsia="Times New Roman" w:hAnsi="Consolas" w:cs="Times New Roman"/>
                <w:color w:val="D4D4D4"/>
                <w:sz w:val="21"/>
                <w:szCs w:val="21"/>
              </w:rPr>
              <w:pPrChange w:id="13589" w:author="Donovan Goode [2]" w:date="2018-11-09T10:05:00Z">
                <w:pPr>
                  <w:framePr w:hSpace="180" w:wrap="around" w:vAnchor="text" w:hAnchor="margin" w:xAlign="center" w:y="130"/>
                  <w:shd w:val="clear" w:color="auto" w:fill="1E1E1E"/>
                  <w:spacing w:line="285" w:lineRule="atLeast"/>
                </w:pPr>
              </w:pPrChange>
            </w:pPr>
            <w:del w:id="1359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CA8FF8B" w14:textId="77777777" w:rsidR="00ED1509" w:rsidRPr="00423177" w:rsidDel="008B6AF4" w:rsidRDefault="00ED1509">
            <w:pPr>
              <w:pStyle w:val="Heading1Numbered"/>
              <w:rPr>
                <w:del w:id="13591" w:author="Donovan Goode [2]" w:date="2018-11-09T10:04:00Z"/>
                <w:rFonts w:ascii="Consolas" w:eastAsia="Times New Roman" w:hAnsi="Consolas" w:cs="Times New Roman"/>
                <w:color w:val="D4D4D4"/>
                <w:sz w:val="21"/>
                <w:szCs w:val="21"/>
              </w:rPr>
              <w:pPrChange w:id="13592" w:author="Donovan Goode [2]" w:date="2018-11-09T10:05:00Z">
                <w:pPr>
                  <w:framePr w:hSpace="180" w:wrap="around" w:vAnchor="text" w:hAnchor="margin" w:xAlign="center" w:y="130"/>
                  <w:shd w:val="clear" w:color="auto" w:fill="1E1E1E"/>
                  <w:spacing w:line="285" w:lineRule="atLeast"/>
                </w:pPr>
              </w:pPrChange>
            </w:pPr>
            <w:del w:id="1359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606EDB" w14:textId="77777777" w:rsidR="00ED1509" w:rsidRPr="00423177" w:rsidDel="008B6AF4" w:rsidRDefault="00ED1509">
            <w:pPr>
              <w:pStyle w:val="Heading1Numbered"/>
              <w:rPr>
                <w:del w:id="13594" w:author="Donovan Goode [2]" w:date="2018-11-09T10:04:00Z"/>
                <w:rFonts w:ascii="Consolas" w:eastAsia="Times New Roman" w:hAnsi="Consolas" w:cs="Times New Roman"/>
                <w:color w:val="D4D4D4"/>
                <w:sz w:val="21"/>
                <w:szCs w:val="21"/>
              </w:rPr>
              <w:pPrChange w:id="13595" w:author="Donovan Goode [2]" w:date="2018-11-09T10:05:00Z">
                <w:pPr>
                  <w:framePr w:hSpace="180" w:wrap="around" w:vAnchor="text" w:hAnchor="margin" w:xAlign="center" w:y="130"/>
                  <w:shd w:val="clear" w:color="auto" w:fill="1E1E1E"/>
                  <w:spacing w:line="285" w:lineRule="atLeast"/>
                </w:pPr>
              </w:pPrChange>
            </w:pPr>
            <w:del w:id="1359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089AF08" w14:textId="77777777" w:rsidR="00ED1509" w:rsidRPr="00423177" w:rsidDel="008B6AF4" w:rsidRDefault="00ED1509">
            <w:pPr>
              <w:pStyle w:val="Heading1Numbered"/>
              <w:rPr>
                <w:del w:id="13597" w:author="Donovan Goode [2]" w:date="2018-11-09T10:04:00Z"/>
                <w:rFonts w:ascii="Consolas" w:eastAsia="Times New Roman" w:hAnsi="Consolas" w:cs="Times New Roman"/>
                <w:color w:val="D4D4D4"/>
                <w:sz w:val="21"/>
                <w:szCs w:val="21"/>
              </w:rPr>
              <w:pPrChange w:id="13598" w:author="Donovan Goode [2]" w:date="2018-11-09T10:05:00Z">
                <w:pPr>
                  <w:framePr w:hSpace="180" w:wrap="around" w:vAnchor="text" w:hAnchor="margin" w:xAlign="center" w:y="130"/>
                  <w:shd w:val="clear" w:color="auto" w:fill="1E1E1E"/>
                  <w:spacing w:line="285" w:lineRule="atLeast"/>
                </w:pPr>
              </w:pPrChange>
            </w:pPr>
            <w:del w:id="1359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D0CC044" w14:textId="77777777" w:rsidR="00ED1509" w:rsidRPr="00423177" w:rsidDel="008B6AF4" w:rsidRDefault="00ED1509">
            <w:pPr>
              <w:pStyle w:val="Heading1Numbered"/>
              <w:rPr>
                <w:del w:id="13600" w:author="Donovan Goode [2]" w:date="2018-11-09T10:04:00Z"/>
                <w:rFonts w:ascii="Consolas" w:eastAsia="Times New Roman" w:hAnsi="Consolas" w:cs="Times New Roman"/>
                <w:color w:val="D4D4D4"/>
                <w:sz w:val="21"/>
                <w:szCs w:val="21"/>
              </w:rPr>
              <w:pPrChange w:id="13601" w:author="Donovan Goode [2]" w:date="2018-11-09T10:05:00Z">
                <w:pPr>
                  <w:framePr w:hSpace="180" w:wrap="around" w:vAnchor="text" w:hAnchor="margin" w:xAlign="center" w:y="130"/>
                  <w:shd w:val="clear" w:color="auto" w:fill="1E1E1E"/>
                  <w:spacing w:line="285" w:lineRule="atLeast"/>
                </w:pPr>
              </w:pPrChange>
            </w:pPr>
            <w:del w:id="1360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D38BBEF" w14:textId="77777777" w:rsidR="00ED1509" w:rsidRPr="00423177" w:rsidDel="008B6AF4" w:rsidRDefault="00ED1509">
            <w:pPr>
              <w:pStyle w:val="Heading1Numbered"/>
              <w:rPr>
                <w:del w:id="13603" w:author="Donovan Goode [2]" w:date="2018-11-09T10:04:00Z"/>
                <w:rFonts w:ascii="Consolas" w:eastAsia="Times New Roman" w:hAnsi="Consolas" w:cs="Times New Roman"/>
                <w:color w:val="D4D4D4"/>
                <w:sz w:val="21"/>
                <w:szCs w:val="21"/>
              </w:rPr>
              <w:pPrChange w:id="13604" w:author="Donovan Goode [2]" w:date="2018-11-09T10:05:00Z">
                <w:pPr>
                  <w:framePr w:hSpace="180" w:wrap="around" w:vAnchor="text" w:hAnchor="margin" w:xAlign="center" w:y="130"/>
                  <w:shd w:val="clear" w:color="auto" w:fill="1E1E1E"/>
                  <w:spacing w:line="285" w:lineRule="atLeast"/>
                </w:pPr>
              </w:pPrChange>
            </w:pPr>
            <w:del w:id="1360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48E8163" w14:textId="77777777" w:rsidR="00ED1509" w:rsidRPr="00423177" w:rsidDel="008B6AF4" w:rsidRDefault="00ED1509">
            <w:pPr>
              <w:pStyle w:val="Heading1Numbered"/>
              <w:rPr>
                <w:del w:id="13606" w:author="Donovan Goode [2]" w:date="2018-11-09T10:04:00Z"/>
                <w:rFonts w:ascii="Consolas" w:eastAsia="Times New Roman" w:hAnsi="Consolas" w:cs="Times New Roman"/>
                <w:color w:val="D4D4D4"/>
                <w:sz w:val="21"/>
                <w:szCs w:val="21"/>
              </w:rPr>
              <w:pPrChange w:id="13607" w:author="Donovan Goode [2]" w:date="2018-11-09T10:05:00Z">
                <w:pPr>
                  <w:framePr w:hSpace="180" w:wrap="around" w:vAnchor="text" w:hAnchor="margin" w:xAlign="center" w:y="130"/>
                  <w:shd w:val="clear" w:color="auto" w:fill="1E1E1E"/>
                  <w:spacing w:line="285" w:lineRule="atLeast"/>
                </w:pPr>
              </w:pPrChange>
            </w:pPr>
            <w:del w:id="1360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068A54" w14:textId="77777777" w:rsidR="00ED1509" w:rsidRPr="00423177" w:rsidDel="008B6AF4" w:rsidRDefault="00ED1509">
            <w:pPr>
              <w:pStyle w:val="Heading1Numbered"/>
              <w:rPr>
                <w:del w:id="13609" w:author="Donovan Goode [2]" w:date="2018-11-09T10:04:00Z"/>
                <w:rFonts w:ascii="Consolas" w:eastAsia="Times New Roman" w:hAnsi="Consolas" w:cs="Times New Roman"/>
                <w:color w:val="D4D4D4"/>
                <w:sz w:val="21"/>
                <w:szCs w:val="21"/>
              </w:rPr>
              <w:pPrChange w:id="13610" w:author="Donovan Goode [2]" w:date="2018-11-09T10:05:00Z">
                <w:pPr>
                  <w:framePr w:hSpace="180" w:wrap="around" w:vAnchor="text" w:hAnchor="margin" w:xAlign="center" w:y="130"/>
                  <w:shd w:val="clear" w:color="auto" w:fill="1E1E1E"/>
                  <w:spacing w:line="285" w:lineRule="atLeast"/>
                </w:pPr>
              </w:pPrChange>
            </w:pPr>
            <w:del w:id="1361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7F5B0C6" w14:textId="77777777" w:rsidR="00ED1509" w:rsidRPr="00423177" w:rsidDel="008B6AF4" w:rsidRDefault="00ED1509">
            <w:pPr>
              <w:pStyle w:val="Heading1Numbered"/>
              <w:rPr>
                <w:del w:id="13612" w:author="Donovan Goode [2]" w:date="2018-11-09T10:04:00Z"/>
                <w:rFonts w:ascii="Consolas" w:eastAsia="Times New Roman" w:hAnsi="Consolas" w:cs="Times New Roman"/>
                <w:color w:val="D4D4D4"/>
                <w:sz w:val="21"/>
                <w:szCs w:val="21"/>
              </w:rPr>
              <w:pPrChange w:id="13613" w:author="Donovan Goode [2]" w:date="2018-11-09T10:05:00Z">
                <w:pPr>
                  <w:framePr w:hSpace="180" w:wrap="around" w:vAnchor="text" w:hAnchor="margin" w:xAlign="center" w:y="130"/>
                  <w:shd w:val="clear" w:color="auto" w:fill="1E1E1E"/>
                  <w:spacing w:line="285" w:lineRule="atLeast"/>
                </w:pPr>
              </w:pPrChange>
            </w:pPr>
          </w:p>
          <w:p w14:paraId="578B8A4C" w14:textId="77777777" w:rsidR="00ED1509" w:rsidRPr="00423177" w:rsidDel="008B6AF4" w:rsidRDefault="00ED1509">
            <w:pPr>
              <w:pStyle w:val="Heading1Numbered"/>
              <w:rPr>
                <w:del w:id="13614" w:author="Donovan Goode [2]" w:date="2018-11-09T10:04:00Z"/>
                <w:rFonts w:ascii="Consolas" w:eastAsia="Times New Roman" w:hAnsi="Consolas" w:cs="Times New Roman"/>
                <w:color w:val="D4D4D4"/>
                <w:sz w:val="21"/>
                <w:szCs w:val="21"/>
              </w:rPr>
              <w:pPrChange w:id="13615" w:author="Donovan Goode [2]" w:date="2018-11-09T10:05:00Z">
                <w:pPr>
                  <w:framePr w:hSpace="180" w:wrap="around" w:vAnchor="text" w:hAnchor="margin" w:xAlign="center" w:y="130"/>
                  <w:shd w:val="clear" w:color="auto" w:fill="1E1E1E"/>
                  <w:spacing w:line="285" w:lineRule="atLeast"/>
                </w:pPr>
              </w:pPrChange>
            </w:pPr>
            <w:del w:id="1361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1F4574CE" w14:textId="77777777" w:rsidR="00ED1509" w:rsidRPr="00423177" w:rsidDel="008B6AF4" w:rsidRDefault="00ED1509">
            <w:pPr>
              <w:pStyle w:val="Heading1Numbered"/>
              <w:rPr>
                <w:del w:id="13617" w:author="Donovan Goode [2]" w:date="2018-11-09T10:04:00Z"/>
                <w:rFonts w:ascii="Consolas" w:eastAsia="Times New Roman" w:hAnsi="Consolas" w:cs="Times New Roman"/>
                <w:color w:val="D4D4D4"/>
                <w:sz w:val="21"/>
                <w:szCs w:val="21"/>
              </w:rPr>
              <w:pPrChange w:id="13618" w:author="Donovan Goode [2]" w:date="2018-11-09T10:05:00Z">
                <w:pPr>
                  <w:framePr w:hSpace="180" w:wrap="around" w:vAnchor="text" w:hAnchor="margin" w:xAlign="center" w:y="130"/>
                  <w:shd w:val="clear" w:color="auto" w:fill="1E1E1E"/>
                  <w:spacing w:line="285" w:lineRule="atLeast"/>
                </w:pPr>
              </w:pPrChange>
            </w:pPr>
            <w:del w:id="1361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69ECB97" w14:textId="77777777" w:rsidR="00ED1509" w:rsidRPr="00423177" w:rsidDel="008B6AF4" w:rsidRDefault="00ED1509">
            <w:pPr>
              <w:pStyle w:val="Heading1Numbered"/>
              <w:rPr>
                <w:del w:id="13620" w:author="Donovan Goode [2]" w:date="2018-11-09T10:04:00Z"/>
                <w:rFonts w:ascii="Consolas" w:eastAsia="Times New Roman" w:hAnsi="Consolas" w:cs="Times New Roman"/>
                <w:color w:val="D4D4D4"/>
                <w:sz w:val="21"/>
                <w:szCs w:val="21"/>
              </w:rPr>
              <w:pPrChange w:id="13621" w:author="Donovan Goode [2]" w:date="2018-11-09T10:05:00Z">
                <w:pPr>
                  <w:framePr w:hSpace="180" w:wrap="around" w:vAnchor="text" w:hAnchor="margin" w:xAlign="center" w:y="130"/>
                  <w:shd w:val="clear" w:color="auto" w:fill="1E1E1E"/>
                  <w:spacing w:line="285" w:lineRule="atLeast"/>
                </w:pPr>
              </w:pPrChange>
            </w:pPr>
            <w:del w:id="1362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F54801" w14:textId="77777777" w:rsidR="00ED1509" w:rsidRPr="00423177" w:rsidDel="008B6AF4" w:rsidRDefault="00ED1509">
            <w:pPr>
              <w:pStyle w:val="Heading1Numbered"/>
              <w:rPr>
                <w:del w:id="13623" w:author="Donovan Goode [2]" w:date="2018-11-09T10:04:00Z"/>
                <w:rFonts w:ascii="Consolas" w:eastAsia="Times New Roman" w:hAnsi="Consolas" w:cs="Times New Roman"/>
                <w:color w:val="D4D4D4"/>
                <w:sz w:val="21"/>
                <w:szCs w:val="21"/>
              </w:rPr>
              <w:pPrChange w:id="13624" w:author="Donovan Goode [2]" w:date="2018-11-09T10:05:00Z">
                <w:pPr>
                  <w:framePr w:hSpace="180" w:wrap="around" w:vAnchor="text" w:hAnchor="margin" w:xAlign="center" w:y="130"/>
                  <w:shd w:val="clear" w:color="auto" w:fill="1E1E1E"/>
                  <w:spacing w:line="285" w:lineRule="atLeast"/>
                </w:pPr>
              </w:pPrChange>
            </w:pPr>
            <w:del w:id="1362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0D83AA2" w14:textId="77777777" w:rsidR="00ED1509" w:rsidRPr="00423177" w:rsidDel="008B6AF4" w:rsidRDefault="00ED1509">
            <w:pPr>
              <w:pStyle w:val="Heading1Numbered"/>
              <w:rPr>
                <w:del w:id="13626" w:author="Donovan Goode [2]" w:date="2018-11-09T10:04:00Z"/>
                <w:rFonts w:ascii="Consolas" w:eastAsia="Times New Roman" w:hAnsi="Consolas" w:cs="Times New Roman"/>
                <w:color w:val="D4D4D4"/>
                <w:sz w:val="21"/>
                <w:szCs w:val="21"/>
              </w:rPr>
              <w:pPrChange w:id="13627" w:author="Donovan Goode [2]" w:date="2018-11-09T10:05:00Z">
                <w:pPr>
                  <w:framePr w:hSpace="180" w:wrap="around" w:vAnchor="text" w:hAnchor="margin" w:xAlign="center" w:y="130"/>
                  <w:shd w:val="clear" w:color="auto" w:fill="1E1E1E"/>
                  <w:spacing w:line="285" w:lineRule="atLeast"/>
                </w:pPr>
              </w:pPrChange>
            </w:pPr>
            <w:del w:id="1362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24E44BF" w14:textId="77777777" w:rsidR="00ED1509" w:rsidRPr="00423177" w:rsidDel="008B6AF4" w:rsidRDefault="00ED1509">
            <w:pPr>
              <w:pStyle w:val="Heading1Numbered"/>
              <w:rPr>
                <w:del w:id="13629" w:author="Donovan Goode [2]" w:date="2018-11-09T10:04:00Z"/>
                <w:rFonts w:ascii="Consolas" w:eastAsia="Times New Roman" w:hAnsi="Consolas" w:cs="Times New Roman"/>
                <w:color w:val="D4D4D4"/>
                <w:sz w:val="21"/>
                <w:szCs w:val="21"/>
              </w:rPr>
              <w:pPrChange w:id="13630" w:author="Donovan Goode [2]" w:date="2018-11-09T10:05:00Z">
                <w:pPr>
                  <w:framePr w:hSpace="180" w:wrap="around" w:vAnchor="text" w:hAnchor="margin" w:xAlign="center" w:y="130"/>
                  <w:shd w:val="clear" w:color="auto" w:fill="1E1E1E"/>
                  <w:spacing w:line="285" w:lineRule="atLeast"/>
                </w:pPr>
              </w:pPrChange>
            </w:pPr>
            <w:del w:id="1363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B042CD" w14:textId="77777777" w:rsidR="00ED1509" w:rsidRPr="00423177" w:rsidDel="008B6AF4" w:rsidRDefault="00ED1509">
            <w:pPr>
              <w:pStyle w:val="Heading1Numbered"/>
              <w:rPr>
                <w:del w:id="13632" w:author="Donovan Goode [2]" w:date="2018-11-09T10:04:00Z"/>
                <w:rFonts w:ascii="Consolas" w:eastAsia="Times New Roman" w:hAnsi="Consolas" w:cs="Times New Roman"/>
                <w:color w:val="D4D4D4"/>
                <w:sz w:val="21"/>
                <w:szCs w:val="21"/>
              </w:rPr>
              <w:pPrChange w:id="13633" w:author="Donovan Goode [2]" w:date="2018-11-09T10:05:00Z">
                <w:pPr>
                  <w:framePr w:hSpace="180" w:wrap="around" w:vAnchor="text" w:hAnchor="margin" w:xAlign="center" w:y="130"/>
                  <w:shd w:val="clear" w:color="auto" w:fill="1E1E1E"/>
                  <w:spacing w:line="285" w:lineRule="atLeast"/>
                </w:pPr>
              </w:pPrChange>
            </w:pPr>
            <w:del w:id="1363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7FFB67F" w14:textId="77777777" w:rsidR="00ED1509" w:rsidRPr="00423177" w:rsidDel="008B6AF4" w:rsidRDefault="00ED1509">
            <w:pPr>
              <w:pStyle w:val="Heading1Numbered"/>
              <w:rPr>
                <w:del w:id="13635" w:author="Donovan Goode [2]" w:date="2018-11-09T10:04:00Z"/>
                <w:rFonts w:ascii="Consolas" w:eastAsia="Times New Roman" w:hAnsi="Consolas" w:cs="Times New Roman"/>
                <w:color w:val="D4D4D4"/>
                <w:sz w:val="21"/>
                <w:szCs w:val="21"/>
              </w:rPr>
              <w:pPrChange w:id="13636" w:author="Donovan Goode [2]" w:date="2018-11-09T10:05:00Z">
                <w:pPr>
                  <w:framePr w:hSpace="180" w:wrap="around" w:vAnchor="text" w:hAnchor="margin" w:xAlign="center" w:y="130"/>
                  <w:shd w:val="clear" w:color="auto" w:fill="1E1E1E"/>
                  <w:spacing w:line="285" w:lineRule="atLeast"/>
                </w:pPr>
              </w:pPrChange>
            </w:pPr>
            <w:del w:id="1363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8090214" w14:textId="77777777" w:rsidR="00ED1509" w:rsidRPr="00423177" w:rsidDel="008B6AF4" w:rsidRDefault="00ED1509">
            <w:pPr>
              <w:pStyle w:val="Heading1Numbered"/>
              <w:rPr>
                <w:del w:id="13638" w:author="Donovan Goode [2]" w:date="2018-11-09T10:04:00Z"/>
                <w:rFonts w:ascii="Consolas" w:eastAsia="Times New Roman" w:hAnsi="Consolas" w:cs="Times New Roman"/>
                <w:color w:val="D4D4D4"/>
                <w:sz w:val="21"/>
                <w:szCs w:val="21"/>
              </w:rPr>
              <w:pPrChange w:id="13639" w:author="Donovan Goode [2]" w:date="2018-11-09T10:05:00Z">
                <w:pPr>
                  <w:framePr w:hSpace="180" w:wrap="around" w:vAnchor="text" w:hAnchor="margin" w:xAlign="center" w:y="130"/>
                  <w:shd w:val="clear" w:color="auto" w:fill="1E1E1E"/>
                  <w:spacing w:line="285" w:lineRule="atLeast"/>
                </w:pPr>
              </w:pPrChange>
            </w:pPr>
            <w:del w:id="1364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CA167DF" w14:textId="77777777" w:rsidR="00ED1509" w:rsidRPr="00423177" w:rsidDel="008B6AF4" w:rsidRDefault="00ED1509">
            <w:pPr>
              <w:pStyle w:val="Heading1Numbered"/>
              <w:rPr>
                <w:del w:id="13641" w:author="Donovan Goode [2]" w:date="2018-11-09T10:04:00Z"/>
                <w:rFonts w:ascii="Consolas" w:eastAsia="Times New Roman" w:hAnsi="Consolas" w:cs="Times New Roman"/>
                <w:color w:val="D4D4D4"/>
                <w:sz w:val="21"/>
                <w:szCs w:val="21"/>
              </w:rPr>
              <w:pPrChange w:id="13642" w:author="Donovan Goode [2]" w:date="2018-11-09T10:05:00Z">
                <w:pPr>
                  <w:framePr w:hSpace="180" w:wrap="around" w:vAnchor="text" w:hAnchor="margin" w:xAlign="center" w:y="130"/>
                  <w:shd w:val="clear" w:color="auto" w:fill="1E1E1E"/>
                  <w:spacing w:line="285" w:lineRule="atLeast"/>
                </w:pPr>
              </w:pPrChange>
            </w:pPr>
          </w:p>
          <w:p w14:paraId="371AAF1A" w14:textId="77777777" w:rsidR="00ED1509" w:rsidRPr="00423177" w:rsidDel="008B6AF4" w:rsidRDefault="00ED1509">
            <w:pPr>
              <w:pStyle w:val="Heading1Numbered"/>
              <w:rPr>
                <w:del w:id="13643" w:author="Donovan Goode [2]" w:date="2018-11-09T10:04:00Z"/>
                <w:rFonts w:ascii="Consolas" w:eastAsia="Times New Roman" w:hAnsi="Consolas" w:cs="Times New Roman"/>
                <w:color w:val="D4D4D4"/>
                <w:sz w:val="21"/>
                <w:szCs w:val="21"/>
              </w:rPr>
              <w:pPrChange w:id="13644" w:author="Donovan Goode [2]" w:date="2018-11-09T10:05:00Z">
                <w:pPr>
                  <w:framePr w:hSpace="180" w:wrap="around" w:vAnchor="text" w:hAnchor="margin" w:xAlign="center" w:y="130"/>
                  <w:shd w:val="clear" w:color="auto" w:fill="1E1E1E"/>
                  <w:spacing w:line="285" w:lineRule="atLeast"/>
                </w:pPr>
              </w:pPrChange>
            </w:pPr>
            <w:del w:id="1364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15BC512A" w14:textId="77777777" w:rsidR="00ED1509" w:rsidRPr="00423177" w:rsidDel="008B6AF4" w:rsidRDefault="00ED1509">
            <w:pPr>
              <w:pStyle w:val="Heading1Numbered"/>
              <w:rPr>
                <w:del w:id="13646" w:author="Donovan Goode [2]" w:date="2018-11-09T10:04:00Z"/>
                <w:rFonts w:ascii="Consolas" w:eastAsia="Times New Roman" w:hAnsi="Consolas" w:cs="Times New Roman"/>
                <w:color w:val="D4D4D4"/>
                <w:sz w:val="21"/>
                <w:szCs w:val="21"/>
              </w:rPr>
              <w:pPrChange w:id="13647" w:author="Donovan Goode [2]" w:date="2018-11-09T10:05:00Z">
                <w:pPr>
                  <w:framePr w:hSpace="180" w:wrap="around" w:vAnchor="text" w:hAnchor="margin" w:xAlign="center" w:y="130"/>
                  <w:shd w:val="clear" w:color="auto" w:fill="1E1E1E"/>
                  <w:spacing w:line="285" w:lineRule="atLeast"/>
                </w:pPr>
              </w:pPrChange>
            </w:pPr>
            <w:del w:id="1364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4826E21" w14:textId="77777777" w:rsidR="00ED1509" w:rsidRPr="00423177" w:rsidDel="008B6AF4" w:rsidRDefault="00ED1509">
            <w:pPr>
              <w:pStyle w:val="Heading1Numbered"/>
              <w:rPr>
                <w:del w:id="13649" w:author="Donovan Goode [2]" w:date="2018-11-09T10:04:00Z"/>
                <w:rFonts w:ascii="Consolas" w:eastAsia="Times New Roman" w:hAnsi="Consolas" w:cs="Times New Roman"/>
                <w:color w:val="D4D4D4"/>
                <w:sz w:val="21"/>
                <w:szCs w:val="21"/>
              </w:rPr>
              <w:pPrChange w:id="13650" w:author="Donovan Goode [2]" w:date="2018-11-09T10:05:00Z">
                <w:pPr>
                  <w:framePr w:hSpace="180" w:wrap="around" w:vAnchor="text" w:hAnchor="margin" w:xAlign="center" w:y="130"/>
                  <w:shd w:val="clear" w:color="auto" w:fill="1E1E1E"/>
                  <w:spacing w:line="285" w:lineRule="atLeast"/>
                </w:pPr>
              </w:pPrChange>
            </w:pPr>
            <w:del w:id="1365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AC7D8D4" w14:textId="77777777" w:rsidR="00ED1509" w:rsidRPr="00423177" w:rsidDel="008B6AF4" w:rsidRDefault="00ED1509">
            <w:pPr>
              <w:pStyle w:val="Heading1Numbered"/>
              <w:rPr>
                <w:del w:id="13652" w:author="Donovan Goode [2]" w:date="2018-11-09T10:04:00Z"/>
                <w:rFonts w:ascii="Consolas" w:eastAsia="Times New Roman" w:hAnsi="Consolas" w:cs="Times New Roman"/>
                <w:color w:val="D4D4D4"/>
                <w:sz w:val="21"/>
                <w:szCs w:val="21"/>
              </w:rPr>
              <w:pPrChange w:id="13653" w:author="Donovan Goode [2]" w:date="2018-11-09T10:05:00Z">
                <w:pPr>
                  <w:framePr w:hSpace="180" w:wrap="around" w:vAnchor="text" w:hAnchor="margin" w:xAlign="center" w:y="130"/>
                  <w:shd w:val="clear" w:color="auto" w:fill="1E1E1E"/>
                  <w:spacing w:line="285" w:lineRule="atLeast"/>
                </w:pPr>
              </w:pPrChange>
            </w:pPr>
            <w:del w:id="1365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FD62C22" w14:textId="77777777" w:rsidR="00ED1509" w:rsidRPr="00423177" w:rsidDel="008B6AF4" w:rsidRDefault="00ED1509">
            <w:pPr>
              <w:pStyle w:val="Heading1Numbered"/>
              <w:rPr>
                <w:del w:id="13655" w:author="Donovan Goode [2]" w:date="2018-11-09T10:04:00Z"/>
                <w:rFonts w:ascii="Consolas" w:eastAsia="Times New Roman" w:hAnsi="Consolas" w:cs="Times New Roman"/>
                <w:color w:val="D4D4D4"/>
                <w:sz w:val="21"/>
                <w:szCs w:val="21"/>
              </w:rPr>
              <w:pPrChange w:id="13656" w:author="Donovan Goode [2]" w:date="2018-11-09T10:05:00Z">
                <w:pPr>
                  <w:framePr w:hSpace="180" w:wrap="around" w:vAnchor="text" w:hAnchor="margin" w:xAlign="center" w:y="130"/>
                  <w:shd w:val="clear" w:color="auto" w:fill="1E1E1E"/>
                  <w:spacing w:line="285" w:lineRule="atLeast"/>
                </w:pPr>
              </w:pPrChange>
            </w:pPr>
            <w:del w:id="1365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667FC81" w14:textId="77777777" w:rsidR="00ED1509" w:rsidRPr="00423177" w:rsidDel="008B6AF4" w:rsidRDefault="00ED1509">
            <w:pPr>
              <w:pStyle w:val="Heading1Numbered"/>
              <w:rPr>
                <w:del w:id="13658" w:author="Donovan Goode [2]" w:date="2018-11-09T10:04:00Z"/>
                <w:rFonts w:ascii="Consolas" w:eastAsia="Times New Roman" w:hAnsi="Consolas" w:cs="Times New Roman"/>
                <w:color w:val="D4D4D4"/>
                <w:sz w:val="21"/>
                <w:szCs w:val="21"/>
              </w:rPr>
              <w:pPrChange w:id="13659" w:author="Donovan Goode [2]" w:date="2018-11-09T10:05:00Z">
                <w:pPr>
                  <w:framePr w:hSpace="180" w:wrap="around" w:vAnchor="text" w:hAnchor="margin" w:xAlign="center" w:y="130"/>
                  <w:shd w:val="clear" w:color="auto" w:fill="1E1E1E"/>
                  <w:spacing w:line="285" w:lineRule="atLeast"/>
                </w:pPr>
              </w:pPrChange>
            </w:pPr>
            <w:del w:id="1366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E4EA6EB" w14:textId="77777777" w:rsidR="00ED1509" w:rsidRPr="00423177" w:rsidDel="008B6AF4" w:rsidRDefault="00ED1509">
            <w:pPr>
              <w:pStyle w:val="Heading1Numbered"/>
              <w:rPr>
                <w:del w:id="13661" w:author="Donovan Goode [2]" w:date="2018-11-09T10:04:00Z"/>
                <w:rFonts w:ascii="Consolas" w:eastAsia="Times New Roman" w:hAnsi="Consolas" w:cs="Times New Roman"/>
                <w:color w:val="D4D4D4"/>
                <w:sz w:val="21"/>
                <w:szCs w:val="21"/>
              </w:rPr>
              <w:pPrChange w:id="13662" w:author="Donovan Goode [2]" w:date="2018-11-09T10:05:00Z">
                <w:pPr>
                  <w:framePr w:hSpace="180" w:wrap="around" w:vAnchor="text" w:hAnchor="margin" w:xAlign="center" w:y="130"/>
                  <w:shd w:val="clear" w:color="auto" w:fill="1E1E1E"/>
                  <w:spacing w:line="285" w:lineRule="atLeast"/>
                </w:pPr>
              </w:pPrChange>
            </w:pPr>
            <w:del w:id="1366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A667F35" w14:textId="77777777" w:rsidR="00ED1509" w:rsidRPr="00423177" w:rsidDel="008B6AF4" w:rsidRDefault="00ED1509">
            <w:pPr>
              <w:pStyle w:val="Heading1Numbered"/>
              <w:rPr>
                <w:del w:id="13664" w:author="Donovan Goode [2]" w:date="2018-11-09T10:04:00Z"/>
                <w:rFonts w:ascii="Consolas" w:eastAsia="Times New Roman" w:hAnsi="Consolas" w:cs="Times New Roman"/>
                <w:color w:val="D4D4D4"/>
                <w:sz w:val="21"/>
                <w:szCs w:val="21"/>
              </w:rPr>
              <w:pPrChange w:id="13665" w:author="Donovan Goode [2]" w:date="2018-11-09T10:05:00Z">
                <w:pPr>
                  <w:framePr w:hSpace="180" w:wrap="around" w:vAnchor="text" w:hAnchor="margin" w:xAlign="center" w:y="130"/>
                  <w:shd w:val="clear" w:color="auto" w:fill="1E1E1E"/>
                  <w:spacing w:line="285" w:lineRule="atLeast"/>
                </w:pPr>
              </w:pPrChange>
            </w:pPr>
            <w:del w:id="1366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92AD512" w14:textId="77777777" w:rsidR="00ED1509" w:rsidRPr="00423177" w:rsidDel="008B6AF4" w:rsidRDefault="00ED1509">
            <w:pPr>
              <w:pStyle w:val="Heading1Numbered"/>
              <w:rPr>
                <w:del w:id="13667" w:author="Donovan Goode [2]" w:date="2018-11-09T10:04:00Z"/>
                <w:rFonts w:ascii="Consolas" w:eastAsia="Times New Roman" w:hAnsi="Consolas" w:cs="Times New Roman"/>
                <w:color w:val="D4D4D4"/>
                <w:sz w:val="21"/>
                <w:szCs w:val="21"/>
              </w:rPr>
              <w:pPrChange w:id="13668" w:author="Donovan Goode [2]" w:date="2018-11-09T10:05:00Z">
                <w:pPr>
                  <w:framePr w:hSpace="180" w:wrap="around" w:vAnchor="text" w:hAnchor="margin" w:xAlign="center" w:y="130"/>
                  <w:shd w:val="clear" w:color="auto" w:fill="1E1E1E"/>
                  <w:spacing w:line="285" w:lineRule="atLeast"/>
                </w:pPr>
              </w:pPrChange>
            </w:pPr>
            <w:del w:id="1366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B3CCB97" w14:textId="77777777" w:rsidR="00ED1509" w:rsidRPr="00423177" w:rsidDel="008B6AF4" w:rsidRDefault="00ED1509">
            <w:pPr>
              <w:pStyle w:val="Heading1Numbered"/>
              <w:rPr>
                <w:del w:id="13670" w:author="Donovan Goode [2]" w:date="2018-11-09T10:04:00Z"/>
                <w:rFonts w:ascii="Consolas" w:eastAsia="Times New Roman" w:hAnsi="Consolas" w:cs="Times New Roman"/>
                <w:color w:val="D4D4D4"/>
                <w:sz w:val="21"/>
                <w:szCs w:val="21"/>
              </w:rPr>
              <w:pPrChange w:id="13671" w:author="Donovan Goode [2]" w:date="2018-11-09T10:05:00Z">
                <w:pPr>
                  <w:framePr w:hSpace="180" w:wrap="around" w:vAnchor="text" w:hAnchor="margin" w:xAlign="center" w:y="130"/>
                  <w:shd w:val="clear" w:color="auto" w:fill="1E1E1E"/>
                  <w:spacing w:line="285" w:lineRule="atLeast"/>
                </w:pPr>
              </w:pPrChange>
            </w:pPr>
          </w:p>
          <w:p w14:paraId="065B0E3D" w14:textId="77777777" w:rsidR="00ED1509" w:rsidRPr="00423177" w:rsidDel="008B6AF4" w:rsidRDefault="00ED1509">
            <w:pPr>
              <w:pStyle w:val="Heading1Numbered"/>
              <w:rPr>
                <w:del w:id="13672" w:author="Donovan Goode [2]" w:date="2018-11-09T10:04:00Z"/>
                <w:rFonts w:ascii="Consolas" w:eastAsia="Times New Roman" w:hAnsi="Consolas" w:cs="Times New Roman"/>
                <w:color w:val="D4D4D4"/>
                <w:sz w:val="21"/>
                <w:szCs w:val="21"/>
              </w:rPr>
              <w:pPrChange w:id="13673" w:author="Donovan Goode [2]" w:date="2018-11-09T10:05:00Z">
                <w:pPr>
                  <w:framePr w:hSpace="180" w:wrap="around" w:vAnchor="text" w:hAnchor="margin" w:xAlign="center" w:y="130"/>
                  <w:shd w:val="clear" w:color="auto" w:fill="1E1E1E"/>
                  <w:spacing w:line="285" w:lineRule="atLeast"/>
                </w:pPr>
              </w:pPrChange>
            </w:pPr>
            <w:del w:id="13674"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E3DFE58" w14:textId="77777777" w:rsidR="00ED1509" w:rsidRPr="00070D44" w:rsidDel="008B6AF4" w:rsidRDefault="00ED1509">
            <w:pPr>
              <w:pStyle w:val="Heading1Numbered"/>
              <w:rPr>
                <w:del w:id="13675" w:author="Donovan Goode [2]" w:date="2018-11-09T10:04:00Z"/>
                <w:rFonts w:ascii="Consolas" w:eastAsia="Times New Roman" w:hAnsi="Consolas" w:cs="Times New Roman"/>
                <w:color w:val="808080"/>
                <w:sz w:val="21"/>
                <w:szCs w:val="21"/>
              </w:rPr>
              <w:pPrChange w:id="13676"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33CF9F9B" w14:textId="5FECA68E" w:rsidTr="00A52519">
        <w:trPr>
          <w:del w:id="13677" w:author="Donovan Goode [2]" w:date="2018-11-09T10:04:00Z"/>
        </w:trPr>
        <w:tc>
          <w:tcPr>
            <w:tcW w:w="1705" w:type="dxa"/>
          </w:tcPr>
          <w:p w14:paraId="27D8B68D" w14:textId="77777777" w:rsidR="00ED1509" w:rsidRPr="009373DD" w:rsidDel="008B6AF4" w:rsidRDefault="00ED1509">
            <w:pPr>
              <w:pStyle w:val="Heading1Numbered"/>
              <w:rPr>
                <w:del w:id="13678" w:author="Donovan Goode [2]" w:date="2018-11-09T10:04:00Z"/>
                <w:highlight w:val="yellow"/>
              </w:rPr>
              <w:pPrChange w:id="13679" w:author="Donovan Goode [2]" w:date="2018-11-09T10:05:00Z">
                <w:pPr>
                  <w:framePr w:hSpace="180" w:wrap="around" w:vAnchor="text" w:hAnchor="margin" w:xAlign="center" w:y="130"/>
                  <w:jc w:val="center"/>
                </w:pPr>
              </w:pPrChange>
            </w:pPr>
            <w:del w:id="13680" w:author="Donovan Goode [2]" w:date="2018-11-09T10:04:00Z">
              <w:r w:rsidRPr="009373DD" w:rsidDel="008B6AF4">
                <w:rPr>
                  <w:highlight w:val="yellow"/>
                </w:rPr>
                <w:delText>Step 2 - Retirement Application Completed</w:delText>
              </w:r>
            </w:del>
          </w:p>
        </w:tc>
        <w:tc>
          <w:tcPr>
            <w:tcW w:w="9905" w:type="dxa"/>
          </w:tcPr>
          <w:p w14:paraId="3FDFF4DF" w14:textId="77777777" w:rsidR="00ED1509" w:rsidRPr="00423177" w:rsidDel="008B6AF4" w:rsidRDefault="00ED1509">
            <w:pPr>
              <w:pStyle w:val="Heading1Numbered"/>
              <w:rPr>
                <w:del w:id="13681" w:author="Donovan Goode [2]" w:date="2018-11-09T10:04:00Z"/>
                <w:rFonts w:ascii="Consolas" w:eastAsia="Times New Roman" w:hAnsi="Consolas" w:cs="Times New Roman"/>
                <w:color w:val="D4D4D4"/>
                <w:sz w:val="21"/>
                <w:szCs w:val="21"/>
              </w:rPr>
              <w:pPrChange w:id="13682" w:author="Donovan Goode [2]" w:date="2018-11-09T10:05:00Z">
                <w:pPr>
                  <w:framePr w:hSpace="180" w:wrap="around" w:vAnchor="text" w:hAnchor="margin" w:xAlign="center" w:y="130"/>
                  <w:shd w:val="clear" w:color="auto" w:fill="1E1E1E"/>
                  <w:spacing w:line="285" w:lineRule="atLeast"/>
                </w:pPr>
              </w:pPrChange>
            </w:pPr>
            <w:del w:id="13683"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0DC1EAF4" w14:textId="77777777" w:rsidR="00ED1509" w:rsidRPr="00423177" w:rsidDel="008B6AF4" w:rsidRDefault="00ED1509">
            <w:pPr>
              <w:pStyle w:val="Heading1Numbered"/>
              <w:rPr>
                <w:del w:id="13684" w:author="Donovan Goode [2]" w:date="2018-11-09T10:04:00Z"/>
                <w:rFonts w:ascii="Consolas" w:eastAsia="Times New Roman" w:hAnsi="Consolas" w:cs="Times New Roman"/>
                <w:color w:val="D4D4D4"/>
                <w:sz w:val="21"/>
                <w:szCs w:val="21"/>
              </w:rPr>
              <w:pPrChange w:id="13685" w:author="Donovan Goode [2]" w:date="2018-11-09T10:05:00Z">
                <w:pPr>
                  <w:framePr w:hSpace="180" w:wrap="around" w:vAnchor="text" w:hAnchor="margin" w:xAlign="center" w:y="130"/>
                  <w:shd w:val="clear" w:color="auto" w:fill="1E1E1E"/>
                  <w:spacing w:line="285" w:lineRule="atLeast"/>
                </w:pPr>
              </w:pPrChange>
            </w:pPr>
          </w:p>
          <w:p w14:paraId="635F413F" w14:textId="77777777" w:rsidR="00ED1509" w:rsidRPr="00423177" w:rsidDel="008B6AF4" w:rsidRDefault="00ED1509">
            <w:pPr>
              <w:pStyle w:val="Heading1Numbered"/>
              <w:rPr>
                <w:del w:id="13686" w:author="Donovan Goode [2]" w:date="2018-11-09T10:04:00Z"/>
                <w:rFonts w:ascii="Consolas" w:eastAsia="Times New Roman" w:hAnsi="Consolas" w:cs="Times New Roman"/>
                <w:color w:val="D4D4D4"/>
                <w:sz w:val="21"/>
                <w:szCs w:val="21"/>
              </w:rPr>
              <w:pPrChange w:id="13687" w:author="Donovan Goode [2]" w:date="2018-11-09T10:05:00Z">
                <w:pPr>
                  <w:framePr w:hSpace="180" w:wrap="around" w:vAnchor="text" w:hAnchor="margin" w:xAlign="center" w:y="130"/>
                  <w:shd w:val="clear" w:color="auto" w:fill="1E1E1E"/>
                  <w:spacing w:line="285" w:lineRule="atLeast"/>
                </w:pPr>
              </w:pPrChange>
            </w:pPr>
            <w:del w:id="1368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5856E6FA" w14:textId="77777777" w:rsidR="00ED1509" w:rsidRPr="00423177" w:rsidDel="008B6AF4" w:rsidRDefault="00ED1509">
            <w:pPr>
              <w:pStyle w:val="Heading1Numbered"/>
              <w:rPr>
                <w:del w:id="13689" w:author="Donovan Goode [2]" w:date="2018-11-09T10:04:00Z"/>
                <w:rFonts w:ascii="Consolas" w:eastAsia="Times New Roman" w:hAnsi="Consolas" w:cs="Times New Roman"/>
                <w:color w:val="D4D4D4"/>
                <w:sz w:val="21"/>
                <w:szCs w:val="21"/>
              </w:rPr>
              <w:pPrChange w:id="13690" w:author="Donovan Goode [2]" w:date="2018-11-09T10:05:00Z">
                <w:pPr>
                  <w:framePr w:hSpace="180" w:wrap="around" w:vAnchor="text" w:hAnchor="margin" w:xAlign="center" w:y="130"/>
                  <w:shd w:val="clear" w:color="auto" w:fill="1E1E1E"/>
                  <w:spacing w:line="285" w:lineRule="atLeast"/>
                </w:pPr>
              </w:pPrChange>
            </w:pPr>
            <w:del w:id="1369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8E7DD8A" w14:textId="77777777" w:rsidR="00ED1509" w:rsidRPr="00423177" w:rsidDel="008B6AF4" w:rsidRDefault="00ED1509">
            <w:pPr>
              <w:pStyle w:val="Heading1Numbered"/>
              <w:rPr>
                <w:del w:id="13692" w:author="Donovan Goode [2]" w:date="2018-11-09T10:04:00Z"/>
                <w:rFonts w:ascii="Consolas" w:eastAsia="Times New Roman" w:hAnsi="Consolas" w:cs="Times New Roman"/>
                <w:color w:val="D4D4D4"/>
                <w:sz w:val="21"/>
                <w:szCs w:val="21"/>
              </w:rPr>
              <w:pPrChange w:id="13693" w:author="Donovan Goode [2]" w:date="2018-11-09T10:05:00Z">
                <w:pPr>
                  <w:framePr w:hSpace="180" w:wrap="around" w:vAnchor="text" w:hAnchor="margin" w:xAlign="center" w:y="130"/>
                  <w:shd w:val="clear" w:color="auto" w:fill="1E1E1E"/>
                  <w:spacing w:line="285" w:lineRule="atLeast"/>
                </w:pPr>
              </w:pPrChange>
            </w:pPr>
            <w:del w:id="1369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122AAD02" w14:textId="77777777" w:rsidR="00ED1509" w:rsidRPr="00423177" w:rsidDel="008B6AF4" w:rsidRDefault="00ED1509">
            <w:pPr>
              <w:pStyle w:val="Heading1Numbered"/>
              <w:rPr>
                <w:del w:id="13695" w:author="Donovan Goode [2]" w:date="2018-11-09T10:04:00Z"/>
                <w:rFonts w:ascii="Consolas" w:eastAsia="Times New Roman" w:hAnsi="Consolas" w:cs="Times New Roman"/>
                <w:color w:val="D4D4D4"/>
                <w:sz w:val="21"/>
                <w:szCs w:val="21"/>
              </w:rPr>
              <w:pPrChange w:id="13696" w:author="Donovan Goode [2]" w:date="2018-11-09T10:05:00Z">
                <w:pPr>
                  <w:framePr w:hSpace="180" w:wrap="around" w:vAnchor="text" w:hAnchor="margin" w:xAlign="center" w:y="130"/>
                  <w:shd w:val="clear" w:color="auto" w:fill="1E1E1E"/>
                  <w:spacing w:line="285" w:lineRule="atLeast"/>
                </w:pPr>
              </w:pPrChange>
            </w:pPr>
            <w:del w:id="1369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A3BF035" w14:textId="77777777" w:rsidR="00ED1509" w:rsidRPr="00423177" w:rsidDel="008B6AF4" w:rsidRDefault="00ED1509">
            <w:pPr>
              <w:pStyle w:val="Heading1Numbered"/>
              <w:rPr>
                <w:del w:id="13698" w:author="Donovan Goode [2]" w:date="2018-11-09T10:04:00Z"/>
                <w:rFonts w:ascii="Consolas" w:eastAsia="Times New Roman" w:hAnsi="Consolas" w:cs="Times New Roman"/>
                <w:color w:val="D4D4D4"/>
                <w:sz w:val="21"/>
                <w:szCs w:val="21"/>
              </w:rPr>
              <w:pPrChange w:id="13699" w:author="Donovan Goode [2]" w:date="2018-11-09T10:05:00Z">
                <w:pPr>
                  <w:framePr w:hSpace="180" w:wrap="around" w:vAnchor="text" w:hAnchor="margin" w:xAlign="center" w:y="130"/>
                  <w:shd w:val="clear" w:color="auto" w:fill="1E1E1E"/>
                  <w:spacing w:line="285" w:lineRule="atLeast"/>
                </w:pPr>
              </w:pPrChange>
            </w:pPr>
            <w:del w:id="1370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87AE9DC" w14:textId="77777777" w:rsidR="00ED1509" w:rsidRPr="00423177" w:rsidDel="008B6AF4" w:rsidRDefault="00ED1509">
            <w:pPr>
              <w:pStyle w:val="Heading1Numbered"/>
              <w:rPr>
                <w:del w:id="13701" w:author="Donovan Goode [2]" w:date="2018-11-09T10:04:00Z"/>
                <w:rFonts w:ascii="Consolas" w:eastAsia="Times New Roman" w:hAnsi="Consolas" w:cs="Times New Roman"/>
                <w:color w:val="D4D4D4"/>
                <w:sz w:val="21"/>
                <w:szCs w:val="21"/>
              </w:rPr>
              <w:pPrChange w:id="13702" w:author="Donovan Goode [2]" w:date="2018-11-09T10:05:00Z">
                <w:pPr>
                  <w:framePr w:hSpace="180" w:wrap="around" w:vAnchor="text" w:hAnchor="margin" w:xAlign="center" w:y="130"/>
                  <w:shd w:val="clear" w:color="auto" w:fill="1E1E1E"/>
                  <w:spacing w:line="285" w:lineRule="atLeast"/>
                </w:pPr>
              </w:pPrChange>
            </w:pPr>
            <w:del w:id="1370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E6A7722" w14:textId="77777777" w:rsidR="00ED1509" w:rsidRPr="00423177" w:rsidDel="008B6AF4" w:rsidRDefault="00ED1509">
            <w:pPr>
              <w:pStyle w:val="Heading1Numbered"/>
              <w:rPr>
                <w:del w:id="13704" w:author="Donovan Goode [2]" w:date="2018-11-09T10:04:00Z"/>
                <w:rFonts w:ascii="Consolas" w:eastAsia="Times New Roman" w:hAnsi="Consolas" w:cs="Times New Roman"/>
                <w:color w:val="D4D4D4"/>
                <w:sz w:val="21"/>
                <w:szCs w:val="21"/>
              </w:rPr>
              <w:pPrChange w:id="13705" w:author="Donovan Goode [2]" w:date="2018-11-09T10:05:00Z">
                <w:pPr>
                  <w:framePr w:hSpace="180" w:wrap="around" w:vAnchor="text" w:hAnchor="margin" w:xAlign="center" w:y="130"/>
                  <w:shd w:val="clear" w:color="auto" w:fill="1E1E1E"/>
                  <w:spacing w:line="285" w:lineRule="atLeast"/>
                </w:pPr>
              </w:pPrChange>
            </w:pPr>
            <w:del w:id="1370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56947DE" w14:textId="77777777" w:rsidR="00ED1509" w:rsidRPr="00423177" w:rsidDel="008B6AF4" w:rsidRDefault="00ED1509">
            <w:pPr>
              <w:pStyle w:val="Heading1Numbered"/>
              <w:rPr>
                <w:del w:id="13707" w:author="Donovan Goode [2]" w:date="2018-11-09T10:04:00Z"/>
                <w:rFonts w:ascii="Consolas" w:eastAsia="Times New Roman" w:hAnsi="Consolas" w:cs="Times New Roman"/>
                <w:color w:val="D4D4D4"/>
                <w:sz w:val="21"/>
                <w:szCs w:val="21"/>
              </w:rPr>
              <w:pPrChange w:id="13708" w:author="Donovan Goode [2]" w:date="2018-11-09T10:05:00Z">
                <w:pPr>
                  <w:framePr w:hSpace="180" w:wrap="around" w:vAnchor="text" w:hAnchor="margin" w:xAlign="center" w:y="130"/>
                  <w:shd w:val="clear" w:color="auto" w:fill="1E1E1E"/>
                  <w:spacing w:line="285" w:lineRule="atLeast"/>
                </w:pPr>
              </w:pPrChange>
            </w:pPr>
            <w:del w:id="1370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2F6D46F" w14:textId="77777777" w:rsidR="00ED1509" w:rsidRPr="00423177" w:rsidDel="008B6AF4" w:rsidRDefault="00ED1509">
            <w:pPr>
              <w:pStyle w:val="Heading1Numbered"/>
              <w:rPr>
                <w:del w:id="13710" w:author="Donovan Goode [2]" w:date="2018-11-09T10:04:00Z"/>
                <w:rFonts w:ascii="Consolas" w:eastAsia="Times New Roman" w:hAnsi="Consolas" w:cs="Times New Roman"/>
                <w:color w:val="D4D4D4"/>
                <w:sz w:val="21"/>
                <w:szCs w:val="21"/>
              </w:rPr>
              <w:pPrChange w:id="13711" w:author="Donovan Goode [2]" w:date="2018-11-09T10:05:00Z">
                <w:pPr>
                  <w:framePr w:hSpace="180" w:wrap="around" w:vAnchor="text" w:hAnchor="margin" w:xAlign="center" w:y="130"/>
                  <w:shd w:val="clear" w:color="auto" w:fill="1E1E1E"/>
                  <w:spacing w:line="285" w:lineRule="atLeast"/>
                </w:pPr>
              </w:pPrChange>
            </w:pPr>
          </w:p>
          <w:p w14:paraId="7240766B" w14:textId="77777777" w:rsidR="00ED1509" w:rsidRPr="00423177" w:rsidDel="008B6AF4" w:rsidRDefault="00ED1509">
            <w:pPr>
              <w:pStyle w:val="Heading1Numbered"/>
              <w:rPr>
                <w:del w:id="13712" w:author="Donovan Goode [2]" w:date="2018-11-09T10:04:00Z"/>
                <w:rFonts w:ascii="Consolas" w:eastAsia="Times New Roman" w:hAnsi="Consolas" w:cs="Times New Roman"/>
                <w:color w:val="D4D4D4"/>
                <w:sz w:val="21"/>
                <w:szCs w:val="21"/>
              </w:rPr>
              <w:pPrChange w:id="13713" w:author="Donovan Goode [2]" w:date="2018-11-09T10:05:00Z">
                <w:pPr>
                  <w:framePr w:hSpace="180" w:wrap="around" w:vAnchor="text" w:hAnchor="margin" w:xAlign="center" w:y="130"/>
                  <w:shd w:val="clear" w:color="auto" w:fill="1E1E1E"/>
                  <w:spacing w:line="285" w:lineRule="atLeast"/>
                </w:pPr>
              </w:pPrChange>
            </w:pPr>
            <w:del w:id="1371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2E0BEDBE" w14:textId="77777777" w:rsidR="00ED1509" w:rsidRPr="00423177" w:rsidDel="008B6AF4" w:rsidRDefault="00ED1509">
            <w:pPr>
              <w:pStyle w:val="Heading1Numbered"/>
              <w:rPr>
                <w:del w:id="13715" w:author="Donovan Goode [2]" w:date="2018-11-09T10:04:00Z"/>
                <w:rFonts w:ascii="Consolas" w:eastAsia="Times New Roman" w:hAnsi="Consolas" w:cs="Times New Roman"/>
                <w:color w:val="D4D4D4"/>
                <w:sz w:val="21"/>
                <w:szCs w:val="21"/>
              </w:rPr>
              <w:pPrChange w:id="13716" w:author="Donovan Goode [2]" w:date="2018-11-09T10:05:00Z">
                <w:pPr>
                  <w:framePr w:hSpace="180" w:wrap="around" w:vAnchor="text" w:hAnchor="margin" w:xAlign="center" w:y="130"/>
                  <w:shd w:val="clear" w:color="auto" w:fill="1E1E1E"/>
                  <w:spacing w:line="285" w:lineRule="atLeast"/>
                </w:pPr>
              </w:pPrChange>
            </w:pPr>
            <w:del w:id="1371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1AAC6A11" w14:textId="77777777" w:rsidR="00ED1509" w:rsidRPr="00423177" w:rsidDel="008B6AF4" w:rsidRDefault="00ED1509">
            <w:pPr>
              <w:pStyle w:val="Heading1Numbered"/>
              <w:rPr>
                <w:del w:id="13718" w:author="Donovan Goode [2]" w:date="2018-11-09T10:04:00Z"/>
                <w:rFonts w:ascii="Consolas" w:eastAsia="Times New Roman" w:hAnsi="Consolas" w:cs="Times New Roman"/>
                <w:color w:val="D4D4D4"/>
                <w:sz w:val="21"/>
                <w:szCs w:val="21"/>
              </w:rPr>
              <w:pPrChange w:id="13719" w:author="Donovan Goode [2]" w:date="2018-11-09T10:05:00Z">
                <w:pPr>
                  <w:framePr w:hSpace="180" w:wrap="around" w:vAnchor="text" w:hAnchor="margin" w:xAlign="center" w:y="130"/>
                  <w:shd w:val="clear" w:color="auto" w:fill="1E1E1E"/>
                  <w:spacing w:line="285" w:lineRule="atLeast"/>
                </w:pPr>
              </w:pPrChange>
            </w:pPr>
            <w:del w:id="1372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36DD20F" w14:textId="77777777" w:rsidR="00ED1509" w:rsidRPr="00423177" w:rsidDel="008B6AF4" w:rsidRDefault="00ED1509">
            <w:pPr>
              <w:pStyle w:val="Heading1Numbered"/>
              <w:rPr>
                <w:del w:id="13721" w:author="Donovan Goode [2]" w:date="2018-11-09T10:04:00Z"/>
                <w:rFonts w:ascii="Consolas" w:eastAsia="Times New Roman" w:hAnsi="Consolas" w:cs="Times New Roman"/>
                <w:color w:val="D4D4D4"/>
                <w:sz w:val="21"/>
                <w:szCs w:val="21"/>
              </w:rPr>
              <w:pPrChange w:id="13722" w:author="Donovan Goode [2]" w:date="2018-11-09T10:05:00Z">
                <w:pPr>
                  <w:framePr w:hSpace="180" w:wrap="around" w:vAnchor="text" w:hAnchor="margin" w:xAlign="center" w:y="130"/>
                  <w:shd w:val="clear" w:color="auto" w:fill="1E1E1E"/>
                  <w:spacing w:line="285" w:lineRule="atLeast"/>
                </w:pPr>
              </w:pPrChange>
            </w:pPr>
            <w:del w:id="1372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7207905" w14:textId="77777777" w:rsidR="00ED1509" w:rsidRPr="00423177" w:rsidDel="008B6AF4" w:rsidRDefault="00ED1509">
            <w:pPr>
              <w:pStyle w:val="Heading1Numbered"/>
              <w:rPr>
                <w:del w:id="13724" w:author="Donovan Goode [2]" w:date="2018-11-09T10:04:00Z"/>
                <w:rFonts w:ascii="Consolas" w:eastAsia="Times New Roman" w:hAnsi="Consolas" w:cs="Times New Roman"/>
                <w:color w:val="D4D4D4"/>
                <w:sz w:val="21"/>
                <w:szCs w:val="21"/>
              </w:rPr>
              <w:pPrChange w:id="13725" w:author="Donovan Goode [2]" w:date="2018-11-09T10:05:00Z">
                <w:pPr>
                  <w:framePr w:hSpace="180" w:wrap="around" w:vAnchor="text" w:hAnchor="margin" w:xAlign="center" w:y="130"/>
                  <w:shd w:val="clear" w:color="auto" w:fill="1E1E1E"/>
                  <w:spacing w:line="285" w:lineRule="atLeast"/>
                </w:pPr>
              </w:pPrChange>
            </w:pPr>
            <w:del w:id="1372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3CF7A0E" w14:textId="77777777" w:rsidR="00ED1509" w:rsidRPr="00423177" w:rsidDel="008B6AF4" w:rsidRDefault="00ED1509">
            <w:pPr>
              <w:pStyle w:val="Heading1Numbered"/>
              <w:rPr>
                <w:del w:id="13727" w:author="Donovan Goode [2]" w:date="2018-11-09T10:04:00Z"/>
                <w:rFonts w:ascii="Consolas" w:eastAsia="Times New Roman" w:hAnsi="Consolas" w:cs="Times New Roman"/>
                <w:color w:val="D4D4D4"/>
                <w:sz w:val="21"/>
                <w:szCs w:val="21"/>
              </w:rPr>
              <w:pPrChange w:id="13728" w:author="Donovan Goode [2]" w:date="2018-11-09T10:05:00Z">
                <w:pPr>
                  <w:framePr w:hSpace="180" w:wrap="around" w:vAnchor="text" w:hAnchor="margin" w:xAlign="center" w:y="130"/>
                  <w:shd w:val="clear" w:color="auto" w:fill="1E1E1E"/>
                  <w:spacing w:line="285" w:lineRule="atLeast"/>
                </w:pPr>
              </w:pPrChange>
            </w:pPr>
            <w:del w:id="1372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98A1844" w14:textId="77777777" w:rsidR="00ED1509" w:rsidRPr="00423177" w:rsidDel="008B6AF4" w:rsidRDefault="00ED1509">
            <w:pPr>
              <w:pStyle w:val="Heading1Numbered"/>
              <w:rPr>
                <w:del w:id="13730" w:author="Donovan Goode [2]" w:date="2018-11-09T10:04:00Z"/>
                <w:rFonts w:ascii="Consolas" w:eastAsia="Times New Roman" w:hAnsi="Consolas" w:cs="Times New Roman"/>
                <w:color w:val="D4D4D4"/>
                <w:sz w:val="21"/>
                <w:szCs w:val="21"/>
              </w:rPr>
              <w:pPrChange w:id="13731" w:author="Donovan Goode [2]" w:date="2018-11-09T10:05:00Z">
                <w:pPr>
                  <w:framePr w:hSpace="180" w:wrap="around" w:vAnchor="text" w:hAnchor="margin" w:xAlign="center" w:y="130"/>
                  <w:shd w:val="clear" w:color="auto" w:fill="1E1E1E"/>
                  <w:spacing w:line="285" w:lineRule="atLeast"/>
                </w:pPr>
              </w:pPrChange>
            </w:pPr>
            <w:del w:id="1373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1D1D6D9" w14:textId="77777777" w:rsidR="00ED1509" w:rsidRPr="00423177" w:rsidDel="008B6AF4" w:rsidRDefault="00ED1509">
            <w:pPr>
              <w:pStyle w:val="Heading1Numbered"/>
              <w:rPr>
                <w:del w:id="13733" w:author="Donovan Goode [2]" w:date="2018-11-09T10:04:00Z"/>
                <w:rFonts w:ascii="Consolas" w:eastAsia="Times New Roman" w:hAnsi="Consolas" w:cs="Times New Roman"/>
                <w:color w:val="D4D4D4"/>
                <w:sz w:val="21"/>
                <w:szCs w:val="21"/>
              </w:rPr>
              <w:pPrChange w:id="13734" w:author="Donovan Goode [2]" w:date="2018-11-09T10:05:00Z">
                <w:pPr>
                  <w:framePr w:hSpace="180" w:wrap="around" w:vAnchor="text" w:hAnchor="margin" w:xAlign="center" w:y="130"/>
                  <w:shd w:val="clear" w:color="auto" w:fill="1E1E1E"/>
                  <w:spacing w:line="285" w:lineRule="atLeast"/>
                </w:pPr>
              </w:pPrChange>
            </w:pPr>
            <w:del w:id="1373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2C1D1E" w14:textId="77777777" w:rsidR="00ED1509" w:rsidRPr="00423177" w:rsidDel="008B6AF4" w:rsidRDefault="00ED1509">
            <w:pPr>
              <w:pStyle w:val="Heading1Numbered"/>
              <w:rPr>
                <w:del w:id="13736" w:author="Donovan Goode [2]" w:date="2018-11-09T10:04:00Z"/>
                <w:rFonts w:ascii="Consolas" w:eastAsia="Times New Roman" w:hAnsi="Consolas" w:cs="Times New Roman"/>
                <w:color w:val="D4D4D4"/>
                <w:sz w:val="21"/>
                <w:szCs w:val="21"/>
              </w:rPr>
              <w:pPrChange w:id="13737" w:author="Donovan Goode [2]" w:date="2018-11-09T10:05:00Z">
                <w:pPr>
                  <w:framePr w:hSpace="180" w:wrap="around" w:vAnchor="text" w:hAnchor="margin" w:xAlign="center" w:y="130"/>
                  <w:shd w:val="clear" w:color="auto" w:fill="1E1E1E"/>
                  <w:spacing w:line="285" w:lineRule="atLeast"/>
                </w:pPr>
              </w:pPrChange>
            </w:pPr>
            <w:del w:id="1373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9660362" w14:textId="77777777" w:rsidR="00ED1509" w:rsidRPr="00423177" w:rsidDel="008B6AF4" w:rsidRDefault="00ED1509">
            <w:pPr>
              <w:pStyle w:val="Heading1Numbered"/>
              <w:rPr>
                <w:del w:id="13739" w:author="Donovan Goode [2]" w:date="2018-11-09T10:04:00Z"/>
                <w:rFonts w:ascii="Consolas" w:eastAsia="Times New Roman" w:hAnsi="Consolas" w:cs="Times New Roman"/>
                <w:color w:val="D4D4D4"/>
                <w:sz w:val="21"/>
                <w:szCs w:val="21"/>
              </w:rPr>
              <w:pPrChange w:id="13740" w:author="Donovan Goode [2]" w:date="2018-11-09T10:05:00Z">
                <w:pPr>
                  <w:framePr w:hSpace="180" w:wrap="around" w:vAnchor="text" w:hAnchor="margin" w:xAlign="center" w:y="130"/>
                  <w:shd w:val="clear" w:color="auto" w:fill="1E1E1E"/>
                  <w:spacing w:line="285" w:lineRule="atLeast"/>
                </w:pPr>
              </w:pPrChange>
            </w:pPr>
          </w:p>
          <w:p w14:paraId="299C8744" w14:textId="77777777" w:rsidR="00ED1509" w:rsidRPr="00423177" w:rsidDel="008B6AF4" w:rsidRDefault="00ED1509">
            <w:pPr>
              <w:pStyle w:val="Heading1Numbered"/>
              <w:rPr>
                <w:del w:id="13741" w:author="Donovan Goode [2]" w:date="2018-11-09T10:04:00Z"/>
                <w:rFonts w:ascii="Consolas" w:eastAsia="Times New Roman" w:hAnsi="Consolas" w:cs="Times New Roman"/>
                <w:color w:val="D4D4D4"/>
                <w:sz w:val="21"/>
                <w:szCs w:val="21"/>
              </w:rPr>
              <w:pPrChange w:id="13742" w:author="Donovan Goode [2]" w:date="2018-11-09T10:05:00Z">
                <w:pPr>
                  <w:framePr w:hSpace="180" w:wrap="around" w:vAnchor="text" w:hAnchor="margin" w:xAlign="center" w:y="130"/>
                  <w:shd w:val="clear" w:color="auto" w:fill="1E1E1E"/>
                  <w:spacing w:line="285" w:lineRule="atLeast"/>
                </w:pPr>
              </w:pPrChange>
            </w:pPr>
            <w:del w:id="1374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74FE0C2C" w14:textId="77777777" w:rsidR="00ED1509" w:rsidRPr="00423177" w:rsidDel="008B6AF4" w:rsidRDefault="00ED1509">
            <w:pPr>
              <w:pStyle w:val="Heading1Numbered"/>
              <w:rPr>
                <w:del w:id="13744" w:author="Donovan Goode [2]" w:date="2018-11-09T10:04:00Z"/>
                <w:rFonts w:ascii="Consolas" w:eastAsia="Times New Roman" w:hAnsi="Consolas" w:cs="Times New Roman"/>
                <w:color w:val="D4D4D4"/>
                <w:sz w:val="21"/>
                <w:szCs w:val="21"/>
              </w:rPr>
              <w:pPrChange w:id="13745" w:author="Donovan Goode [2]" w:date="2018-11-09T10:05:00Z">
                <w:pPr>
                  <w:framePr w:hSpace="180" w:wrap="around" w:vAnchor="text" w:hAnchor="margin" w:xAlign="center" w:y="130"/>
                  <w:shd w:val="clear" w:color="auto" w:fill="1E1E1E"/>
                  <w:spacing w:line="285" w:lineRule="atLeast"/>
                </w:pPr>
              </w:pPrChange>
            </w:pPr>
            <w:del w:id="1374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5125F755" w14:textId="77777777" w:rsidR="00ED1509" w:rsidRPr="00423177" w:rsidDel="008B6AF4" w:rsidRDefault="00ED1509">
            <w:pPr>
              <w:pStyle w:val="Heading1Numbered"/>
              <w:rPr>
                <w:del w:id="13747" w:author="Donovan Goode [2]" w:date="2018-11-09T10:04:00Z"/>
                <w:rFonts w:ascii="Consolas" w:eastAsia="Times New Roman" w:hAnsi="Consolas" w:cs="Times New Roman"/>
                <w:color w:val="D4D4D4"/>
                <w:sz w:val="21"/>
                <w:szCs w:val="21"/>
              </w:rPr>
              <w:pPrChange w:id="13748" w:author="Donovan Goode [2]" w:date="2018-11-09T10:05:00Z">
                <w:pPr>
                  <w:framePr w:hSpace="180" w:wrap="around" w:vAnchor="text" w:hAnchor="margin" w:xAlign="center" w:y="130"/>
                  <w:shd w:val="clear" w:color="auto" w:fill="1E1E1E"/>
                  <w:spacing w:line="285" w:lineRule="atLeast"/>
                </w:pPr>
              </w:pPrChange>
            </w:pPr>
            <w:del w:id="1374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88E61C1" w14:textId="77777777" w:rsidR="00ED1509" w:rsidRPr="00423177" w:rsidDel="008B6AF4" w:rsidRDefault="00ED1509">
            <w:pPr>
              <w:pStyle w:val="Heading1Numbered"/>
              <w:rPr>
                <w:del w:id="13750" w:author="Donovan Goode [2]" w:date="2018-11-09T10:04:00Z"/>
                <w:rFonts w:ascii="Consolas" w:eastAsia="Times New Roman" w:hAnsi="Consolas" w:cs="Times New Roman"/>
                <w:color w:val="D4D4D4"/>
                <w:sz w:val="21"/>
                <w:szCs w:val="21"/>
              </w:rPr>
              <w:pPrChange w:id="13751" w:author="Donovan Goode [2]" w:date="2018-11-09T10:05:00Z">
                <w:pPr>
                  <w:framePr w:hSpace="180" w:wrap="around" w:vAnchor="text" w:hAnchor="margin" w:xAlign="center" w:y="130"/>
                  <w:shd w:val="clear" w:color="auto" w:fill="1E1E1E"/>
                  <w:spacing w:line="285" w:lineRule="atLeast"/>
                </w:pPr>
              </w:pPrChange>
            </w:pPr>
            <w:del w:id="1375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4948F5D7" w14:textId="77777777" w:rsidR="00ED1509" w:rsidRPr="00423177" w:rsidDel="008B6AF4" w:rsidRDefault="00ED1509">
            <w:pPr>
              <w:pStyle w:val="Heading1Numbered"/>
              <w:rPr>
                <w:del w:id="13753" w:author="Donovan Goode [2]" w:date="2018-11-09T10:04:00Z"/>
                <w:rFonts w:ascii="Consolas" w:eastAsia="Times New Roman" w:hAnsi="Consolas" w:cs="Times New Roman"/>
                <w:color w:val="D4D4D4"/>
                <w:sz w:val="21"/>
                <w:szCs w:val="21"/>
              </w:rPr>
              <w:pPrChange w:id="13754" w:author="Donovan Goode [2]" w:date="2018-11-09T10:05:00Z">
                <w:pPr>
                  <w:framePr w:hSpace="180" w:wrap="around" w:vAnchor="text" w:hAnchor="margin" w:xAlign="center" w:y="130"/>
                  <w:shd w:val="clear" w:color="auto" w:fill="1E1E1E"/>
                  <w:spacing w:line="285" w:lineRule="atLeast"/>
                </w:pPr>
              </w:pPrChange>
            </w:pPr>
            <w:del w:id="1375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F0C12F3" w14:textId="77777777" w:rsidR="00ED1509" w:rsidRPr="00423177" w:rsidDel="008B6AF4" w:rsidRDefault="00ED1509">
            <w:pPr>
              <w:pStyle w:val="Heading1Numbered"/>
              <w:rPr>
                <w:del w:id="13756" w:author="Donovan Goode [2]" w:date="2018-11-09T10:04:00Z"/>
                <w:rFonts w:ascii="Consolas" w:eastAsia="Times New Roman" w:hAnsi="Consolas" w:cs="Times New Roman"/>
                <w:color w:val="D4D4D4"/>
                <w:sz w:val="21"/>
                <w:szCs w:val="21"/>
              </w:rPr>
              <w:pPrChange w:id="13757" w:author="Donovan Goode [2]" w:date="2018-11-09T10:05:00Z">
                <w:pPr>
                  <w:framePr w:hSpace="180" w:wrap="around" w:vAnchor="text" w:hAnchor="margin" w:xAlign="center" w:y="130"/>
                  <w:shd w:val="clear" w:color="auto" w:fill="1E1E1E"/>
                  <w:spacing w:line="285" w:lineRule="atLeast"/>
                </w:pPr>
              </w:pPrChange>
            </w:pPr>
            <w:del w:id="1375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3F9F96" w14:textId="77777777" w:rsidR="00ED1509" w:rsidRPr="00423177" w:rsidDel="008B6AF4" w:rsidRDefault="00ED1509">
            <w:pPr>
              <w:pStyle w:val="Heading1Numbered"/>
              <w:rPr>
                <w:del w:id="13759" w:author="Donovan Goode [2]" w:date="2018-11-09T10:04:00Z"/>
                <w:rFonts w:ascii="Consolas" w:eastAsia="Times New Roman" w:hAnsi="Consolas" w:cs="Times New Roman"/>
                <w:color w:val="D4D4D4"/>
                <w:sz w:val="21"/>
                <w:szCs w:val="21"/>
              </w:rPr>
              <w:pPrChange w:id="13760" w:author="Donovan Goode [2]" w:date="2018-11-09T10:05:00Z">
                <w:pPr>
                  <w:framePr w:hSpace="180" w:wrap="around" w:vAnchor="text" w:hAnchor="margin" w:xAlign="center" w:y="130"/>
                  <w:shd w:val="clear" w:color="auto" w:fill="1E1E1E"/>
                  <w:spacing w:line="285" w:lineRule="atLeast"/>
                </w:pPr>
              </w:pPrChange>
            </w:pPr>
            <w:del w:id="1376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CDA16E1" w14:textId="77777777" w:rsidR="00ED1509" w:rsidRPr="00423177" w:rsidDel="008B6AF4" w:rsidRDefault="00ED1509">
            <w:pPr>
              <w:pStyle w:val="Heading1Numbered"/>
              <w:rPr>
                <w:del w:id="13762" w:author="Donovan Goode [2]" w:date="2018-11-09T10:04:00Z"/>
                <w:rFonts w:ascii="Consolas" w:eastAsia="Times New Roman" w:hAnsi="Consolas" w:cs="Times New Roman"/>
                <w:color w:val="D4D4D4"/>
                <w:sz w:val="21"/>
                <w:szCs w:val="21"/>
              </w:rPr>
              <w:pPrChange w:id="13763" w:author="Donovan Goode [2]" w:date="2018-11-09T10:05:00Z">
                <w:pPr>
                  <w:framePr w:hSpace="180" w:wrap="around" w:vAnchor="text" w:hAnchor="margin" w:xAlign="center" w:y="130"/>
                  <w:shd w:val="clear" w:color="auto" w:fill="1E1E1E"/>
                  <w:spacing w:line="285" w:lineRule="atLeast"/>
                </w:pPr>
              </w:pPrChange>
            </w:pPr>
            <w:del w:id="1376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5ACAA55" w14:textId="77777777" w:rsidR="00ED1509" w:rsidRPr="00423177" w:rsidDel="008B6AF4" w:rsidRDefault="00ED1509">
            <w:pPr>
              <w:pStyle w:val="Heading1Numbered"/>
              <w:rPr>
                <w:del w:id="13765" w:author="Donovan Goode [2]" w:date="2018-11-09T10:04:00Z"/>
                <w:rFonts w:ascii="Consolas" w:eastAsia="Times New Roman" w:hAnsi="Consolas" w:cs="Times New Roman"/>
                <w:color w:val="D4D4D4"/>
                <w:sz w:val="21"/>
                <w:szCs w:val="21"/>
              </w:rPr>
              <w:pPrChange w:id="13766" w:author="Donovan Goode [2]" w:date="2018-11-09T10:05:00Z">
                <w:pPr>
                  <w:framePr w:hSpace="180" w:wrap="around" w:vAnchor="text" w:hAnchor="margin" w:xAlign="center" w:y="130"/>
                  <w:shd w:val="clear" w:color="auto" w:fill="1E1E1E"/>
                  <w:spacing w:line="285" w:lineRule="atLeast"/>
                </w:pPr>
              </w:pPrChange>
            </w:pPr>
            <w:del w:id="1376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C0F2445" w14:textId="77777777" w:rsidR="00ED1509" w:rsidRPr="00423177" w:rsidDel="008B6AF4" w:rsidRDefault="00ED1509">
            <w:pPr>
              <w:pStyle w:val="Heading1Numbered"/>
              <w:rPr>
                <w:del w:id="13768" w:author="Donovan Goode [2]" w:date="2018-11-09T10:04:00Z"/>
                <w:rFonts w:ascii="Consolas" w:eastAsia="Times New Roman" w:hAnsi="Consolas" w:cs="Times New Roman"/>
                <w:color w:val="D4D4D4"/>
                <w:sz w:val="21"/>
                <w:szCs w:val="21"/>
              </w:rPr>
              <w:pPrChange w:id="13769" w:author="Donovan Goode [2]" w:date="2018-11-09T10:05:00Z">
                <w:pPr>
                  <w:framePr w:hSpace="180" w:wrap="around" w:vAnchor="text" w:hAnchor="margin" w:xAlign="center" w:y="130"/>
                  <w:shd w:val="clear" w:color="auto" w:fill="1E1E1E"/>
                  <w:spacing w:line="285" w:lineRule="atLeast"/>
                </w:pPr>
              </w:pPrChange>
            </w:pPr>
          </w:p>
          <w:p w14:paraId="7BEF370A" w14:textId="77777777" w:rsidR="00ED1509" w:rsidRPr="00423177" w:rsidDel="008B6AF4" w:rsidRDefault="00ED1509">
            <w:pPr>
              <w:pStyle w:val="Heading1Numbered"/>
              <w:rPr>
                <w:del w:id="13770" w:author="Donovan Goode [2]" w:date="2018-11-09T10:04:00Z"/>
                <w:rFonts w:ascii="Consolas" w:eastAsia="Times New Roman" w:hAnsi="Consolas" w:cs="Times New Roman"/>
                <w:color w:val="D4D4D4"/>
                <w:sz w:val="21"/>
                <w:szCs w:val="21"/>
              </w:rPr>
              <w:pPrChange w:id="13771" w:author="Donovan Goode [2]" w:date="2018-11-09T10:05:00Z">
                <w:pPr>
                  <w:framePr w:hSpace="180" w:wrap="around" w:vAnchor="text" w:hAnchor="margin" w:xAlign="center" w:y="130"/>
                  <w:shd w:val="clear" w:color="auto" w:fill="1E1E1E"/>
                  <w:spacing w:line="285" w:lineRule="atLeast"/>
                </w:pPr>
              </w:pPrChange>
            </w:pPr>
            <w:del w:id="1377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231F81E1" w14:textId="77777777" w:rsidR="00ED1509" w:rsidRPr="00423177" w:rsidDel="008B6AF4" w:rsidRDefault="00ED1509">
            <w:pPr>
              <w:pStyle w:val="Heading1Numbered"/>
              <w:rPr>
                <w:del w:id="13773" w:author="Donovan Goode [2]" w:date="2018-11-09T10:04:00Z"/>
                <w:rFonts w:ascii="Consolas" w:eastAsia="Times New Roman" w:hAnsi="Consolas" w:cs="Times New Roman"/>
                <w:color w:val="D4D4D4"/>
                <w:sz w:val="21"/>
                <w:szCs w:val="21"/>
              </w:rPr>
              <w:pPrChange w:id="13774" w:author="Donovan Goode [2]" w:date="2018-11-09T10:05:00Z">
                <w:pPr>
                  <w:framePr w:hSpace="180" w:wrap="around" w:vAnchor="text" w:hAnchor="margin" w:xAlign="center" w:y="130"/>
                  <w:shd w:val="clear" w:color="auto" w:fill="1E1E1E"/>
                  <w:spacing w:line="285" w:lineRule="atLeast"/>
                </w:pPr>
              </w:pPrChange>
            </w:pPr>
            <w:del w:id="1377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AC66956" w14:textId="77777777" w:rsidR="00ED1509" w:rsidRPr="00423177" w:rsidDel="008B6AF4" w:rsidRDefault="00ED1509">
            <w:pPr>
              <w:pStyle w:val="Heading1Numbered"/>
              <w:rPr>
                <w:del w:id="13776" w:author="Donovan Goode [2]" w:date="2018-11-09T10:04:00Z"/>
                <w:rFonts w:ascii="Consolas" w:eastAsia="Times New Roman" w:hAnsi="Consolas" w:cs="Times New Roman"/>
                <w:color w:val="D4D4D4"/>
                <w:sz w:val="21"/>
                <w:szCs w:val="21"/>
              </w:rPr>
              <w:pPrChange w:id="13777" w:author="Donovan Goode [2]" w:date="2018-11-09T10:05:00Z">
                <w:pPr>
                  <w:framePr w:hSpace="180" w:wrap="around" w:vAnchor="text" w:hAnchor="margin" w:xAlign="center" w:y="130"/>
                  <w:shd w:val="clear" w:color="auto" w:fill="1E1E1E"/>
                  <w:spacing w:line="285" w:lineRule="atLeast"/>
                </w:pPr>
              </w:pPrChange>
            </w:pPr>
            <w:del w:id="1377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8C3BE7D" w14:textId="77777777" w:rsidR="00ED1509" w:rsidRPr="00423177" w:rsidDel="008B6AF4" w:rsidRDefault="00ED1509">
            <w:pPr>
              <w:pStyle w:val="Heading1Numbered"/>
              <w:rPr>
                <w:del w:id="13779" w:author="Donovan Goode [2]" w:date="2018-11-09T10:04:00Z"/>
                <w:rFonts w:ascii="Consolas" w:eastAsia="Times New Roman" w:hAnsi="Consolas" w:cs="Times New Roman"/>
                <w:color w:val="D4D4D4"/>
                <w:sz w:val="21"/>
                <w:szCs w:val="21"/>
              </w:rPr>
              <w:pPrChange w:id="13780" w:author="Donovan Goode [2]" w:date="2018-11-09T10:05:00Z">
                <w:pPr>
                  <w:framePr w:hSpace="180" w:wrap="around" w:vAnchor="text" w:hAnchor="margin" w:xAlign="center" w:y="130"/>
                  <w:shd w:val="clear" w:color="auto" w:fill="1E1E1E"/>
                  <w:spacing w:line="285" w:lineRule="atLeast"/>
                </w:pPr>
              </w:pPrChange>
            </w:pPr>
            <w:del w:id="1378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86FAEBC" w14:textId="77777777" w:rsidR="00ED1509" w:rsidRPr="00423177" w:rsidDel="008B6AF4" w:rsidRDefault="00ED1509">
            <w:pPr>
              <w:pStyle w:val="Heading1Numbered"/>
              <w:rPr>
                <w:del w:id="13782" w:author="Donovan Goode [2]" w:date="2018-11-09T10:04:00Z"/>
                <w:rFonts w:ascii="Consolas" w:eastAsia="Times New Roman" w:hAnsi="Consolas" w:cs="Times New Roman"/>
                <w:color w:val="D4D4D4"/>
                <w:sz w:val="21"/>
                <w:szCs w:val="21"/>
              </w:rPr>
              <w:pPrChange w:id="13783" w:author="Donovan Goode [2]" w:date="2018-11-09T10:05:00Z">
                <w:pPr>
                  <w:framePr w:hSpace="180" w:wrap="around" w:vAnchor="text" w:hAnchor="margin" w:xAlign="center" w:y="130"/>
                  <w:shd w:val="clear" w:color="auto" w:fill="1E1E1E"/>
                  <w:spacing w:line="285" w:lineRule="atLeast"/>
                </w:pPr>
              </w:pPrChange>
            </w:pPr>
            <w:del w:id="1378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F8F165F" w14:textId="77777777" w:rsidR="00ED1509" w:rsidRPr="00423177" w:rsidDel="008B6AF4" w:rsidRDefault="00ED1509">
            <w:pPr>
              <w:pStyle w:val="Heading1Numbered"/>
              <w:rPr>
                <w:del w:id="13785" w:author="Donovan Goode [2]" w:date="2018-11-09T10:04:00Z"/>
                <w:rFonts w:ascii="Consolas" w:eastAsia="Times New Roman" w:hAnsi="Consolas" w:cs="Times New Roman"/>
                <w:color w:val="D4D4D4"/>
                <w:sz w:val="21"/>
                <w:szCs w:val="21"/>
              </w:rPr>
              <w:pPrChange w:id="13786" w:author="Donovan Goode [2]" w:date="2018-11-09T10:05:00Z">
                <w:pPr>
                  <w:framePr w:hSpace="180" w:wrap="around" w:vAnchor="text" w:hAnchor="margin" w:xAlign="center" w:y="130"/>
                  <w:shd w:val="clear" w:color="auto" w:fill="1E1E1E"/>
                  <w:spacing w:line="285" w:lineRule="atLeast"/>
                </w:pPr>
              </w:pPrChange>
            </w:pPr>
            <w:del w:id="1378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5A1D90" w14:textId="77777777" w:rsidR="00ED1509" w:rsidRPr="00423177" w:rsidDel="008B6AF4" w:rsidRDefault="00ED1509">
            <w:pPr>
              <w:pStyle w:val="Heading1Numbered"/>
              <w:rPr>
                <w:del w:id="13788" w:author="Donovan Goode [2]" w:date="2018-11-09T10:04:00Z"/>
                <w:rFonts w:ascii="Consolas" w:eastAsia="Times New Roman" w:hAnsi="Consolas" w:cs="Times New Roman"/>
                <w:color w:val="D4D4D4"/>
                <w:sz w:val="21"/>
                <w:szCs w:val="21"/>
              </w:rPr>
              <w:pPrChange w:id="13789" w:author="Donovan Goode [2]" w:date="2018-11-09T10:05:00Z">
                <w:pPr>
                  <w:framePr w:hSpace="180" w:wrap="around" w:vAnchor="text" w:hAnchor="margin" w:xAlign="center" w:y="130"/>
                  <w:shd w:val="clear" w:color="auto" w:fill="1E1E1E"/>
                  <w:spacing w:line="285" w:lineRule="atLeast"/>
                </w:pPr>
              </w:pPrChange>
            </w:pPr>
            <w:del w:id="1379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F2D2275" w14:textId="77777777" w:rsidR="00ED1509" w:rsidRPr="00423177" w:rsidDel="008B6AF4" w:rsidRDefault="00ED1509">
            <w:pPr>
              <w:pStyle w:val="Heading1Numbered"/>
              <w:rPr>
                <w:del w:id="13791" w:author="Donovan Goode [2]" w:date="2018-11-09T10:04:00Z"/>
                <w:rFonts w:ascii="Consolas" w:eastAsia="Times New Roman" w:hAnsi="Consolas" w:cs="Times New Roman"/>
                <w:color w:val="D4D4D4"/>
                <w:sz w:val="21"/>
                <w:szCs w:val="21"/>
              </w:rPr>
              <w:pPrChange w:id="13792" w:author="Donovan Goode [2]" w:date="2018-11-09T10:05:00Z">
                <w:pPr>
                  <w:framePr w:hSpace="180" w:wrap="around" w:vAnchor="text" w:hAnchor="margin" w:xAlign="center" w:y="130"/>
                  <w:shd w:val="clear" w:color="auto" w:fill="1E1E1E"/>
                  <w:spacing w:line="285" w:lineRule="atLeast"/>
                </w:pPr>
              </w:pPrChange>
            </w:pPr>
            <w:del w:id="1379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18FDA2A" w14:textId="77777777" w:rsidR="00ED1509" w:rsidRPr="00423177" w:rsidDel="008B6AF4" w:rsidRDefault="00ED1509">
            <w:pPr>
              <w:pStyle w:val="Heading1Numbered"/>
              <w:rPr>
                <w:del w:id="13794" w:author="Donovan Goode [2]" w:date="2018-11-09T10:04:00Z"/>
                <w:rFonts w:ascii="Consolas" w:eastAsia="Times New Roman" w:hAnsi="Consolas" w:cs="Times New Roman"/>
                <w:color w:val="D4D4D4"/>
                <w:sz w:val="21"/>
                <w:szCs w:val="21"/>
              </w:rPr>
              <w:pPrChange w:id="13795" w:author="Donovan Goode [2]" w:date="2018-11-09T10:05:00Z">
                <w:pPr>
                  <w:framePr w:hSpace="180" w:wrap="around" w:vAnchor="text" w:hAnchor="margin" w:xAlign="center" w:y="130"/>
                  <w:shd w:val="clear" w:color="auto" w:fill="1E1E1E"/>
                  <w:spacing w:line="285" w:lineRule="atLeast"/>
                </w:pPr>
              </w:pPrChange>
            </w:pPr>
            <w:del w:id="1379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6B15A3E" w14:textId="77777777" w:rsidR="00ED1509" w:rsidRPr="00423177" w:rsidDel="008B6AF4" w:rsidRDefault="00ED1509">
            <w:pPr>
              <w:pStyle w:val="Heading1Numbered"/>
              <w:rPr>
                <w:del w:id="13797" w:author="Donovan Goode [2]" w:date="2018-11-09T10:04:00Z"/>
                <w:rFonts w:ascii="Consolas" w:eastAsia="Times New Roman" w:hAnsi="Consolas" w:cs="Times New Roman"/>
                <w:color w:val="D4D4D4"/>
                <w:sz w:val="21"/>
                <w:szCs w:val="21"/>
              </w:rPr>
              <w:pPrChange w:id="13798" w:author="Donovan Goode [2]" w:date="2018-11-09T10:05:00Z">
                <w:pPr>
                  <w:framePr w:hSpace="180" w:wrap="around" w:vAnchor="text" w:hAnchor="margin" w:xAlign="center" w:y="130"/>
                  <w:shd w:val="clear" w:color="auto" w:fill="1E1E1E"/>
                  <w:spacing w:line="285" w:lineRule="atLeast"/>
                </w:pPr>
              </w:pPrChange>
            </w:pPr>
          </w:p>
          <w:p w14:paraId="0CDFE653" w14:textId="77777777" w:rsidR="00ED1509" w:rsidRPr="00423177" w:rsidDel="008B6AF4" w:rsidRDefault="00ED1509">
            <w:pPr>
              <w:pStyle w:val="Heading1Numbered"/>
              <w:rPr>
                <w:del w:id="13799" w:author="Donovan Goode [2]" w:date="2018-11-09T10:04:00Z"/>
                <w:rFonts w:ascii="Consolas" w:eastAsia="Times New Roman" w:hAnsi="Consolas" w:cs="Times New Roman"/>
                <w:color w:val="D4D4D4"/>
                <w:sz w:val="21"/>
                <w:szCs w:val="21"/>
              </w:rPr>
              <w:pPrChange w:id="13800" w:author="Donovan Goode [2]" w:date="2018-11-09T10:05:00Z">
                <w:pPr>
                  <w:framePr w:hSpace="180" w:wrap="around" w:vAnchor="text" w:hAnchor="margin" w:xAlign="center" w:y="130"/>
                  <w:shd w:val="clear" w:color="auto" w:fill="1E1E1E"/>
                  <w:spacing w:line="285" w:lineRule="atLeast"/>
                </w:pPr>
              </w:pPrChange>
            </w:pPr>
            <w:del w:id="13801"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493C3EA" w14:textId="77777777" w:rsidR="00ED1509" w:rsidRPr="00070D44" w:rsidDel="008B6AF4" w:rsidRDefault="00ED1509">
            <w:pPr>
              <w:pStyle w:val="Heading1Numbered"/>
              <w:rPr>
                <w:del w:id="13802" w:author="Donovan Goode [2]" w:date="2018-11-09T10:04:00Z"/>
                <w:rFonts w:ascii="Consolas" w:eastAsia="Times New Roman" w:hAnsi="Consolas" w:cs="Times New Roman"/>
                <w:color w:val="808080"/>
                <w:sz w:val="21"/>
                <w:szCs w:val="21"/>
              </w:rPr>
              <w:pPrChange w:id="13803"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B216AF6" w14:textId="35894DA6" w:rsidTr="00A52519">
        <w:trPr>
          <w:del w:id="13804" w:author="Donovan Goode [2]" w:date="2018-11-09T10:04:00Z"/>
        </w:trPr>
        <w:tc>
          <w:tcPr>
            <w:tcW w:w="1705" w:type="dxa"/>
          </w:tcPr>
          <w:p w14:paraId="3F2ACE9B" w14:textId="77777777" w:rsidR="00ED1509" w:rsidRPr="009373DD" w:rsidDel="008B6AF4" w:rsidRDefault="00ED1509">
            <w:pPr>
              <w:pStyle w:val="Heading1Numbered"/>
              <w:rPr>
                <w:del w:id="13805" w:author="Donovan Goode [2]" w:date="2018-11-09T10:04:00Z"/>
                <w:highlight w:val="yellow"/>
              </w:rPr>
              <w:pPrChange w:id="13806" w:author="Donovan Goode [2]" w:date="2018-11-09T10:05:00Z">
                <w:pPr>
                  <w:framePr w:hSpace="180" w:wrap="around" w:vAnchor="text" w:hAnchor="margin" w:xAlign="center" w:y="130"/>
                  <w:jc w:val="center"/>
                </w:pPr>
              </w:pPrChange>
            </w:pPr>
            <w:del w:id="13807" w:author="Donovan Goode [2]" w:date="2018-11-09T10:04:00Z">
              <w:r w:rsidRPr="009373DD" w:rsidDel="008B6AF4">
                <w:rPr>
                  <w:highlight w:val="yellow"/>
                </w:rPr>
                <w:delText>Step 3 - Summary of Service</w:delText>
              </w:r>
            </w:del>
          </w:p>
        </w:tc>
        <w:tc>
          <w:tcPr>
            <w:tcW w:w="9905" w:type="dxa"/>
          </w:tcPr>
          <w:p w14:paraId="6844ED38" w14:textId="77777777" w:rsidR="00ED1509" w:rsidRPr="00423177" w:rsidDel="008B6AF4" w:rsidRDefault="00ED1509">
            <w:pPr>
              <w:pStyle w:val="Heading1Numbered"/>
              <w:rPr>
                <w:del w:id="13808" w:author="Donovan Goode [2]" w:date="2018-11-09T10:04:00Z"/>
                <w:rFonts w:ascii="Consolas" w:eastAsia="Times New Roman" w:hAnsi="Consolas" w:cs="Times New Roman"/>
                <w:color w:val="D4D4D4"/>
                <w:sz w:val="21"/>
                <w:szCs w:val="21"/>
              </w:rPr>
              <w:pPrChange w:id="13809" w:author="Donovan Goode [2]" w:date="2018-11-09T10:05:00Z">
                <w:pPr>
                  <w:framePr w:hSpace="180" w:wrap="around" w:vAnchor="text" w:hAnchor="margin" w:xAlign="center" w:y="130"/>
                  <w:shd w:val="clear" w:color="auto" w:fill="1E1E1E"/>
                  <w:spacing w:line="285" w:lineRule="atLeast"/>
                </w:pPr>
              </w:pPrChange>
            </w:pPr>
            <w:del w:id="13810"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374D602D" w14:textId="77777777" w:rsidR="00ED1509" w:rsidRPr="00423177" w:rsidDel="008B6AF4" w:rsidRDefault="00ED1509">
            <w:pPr>
              <w:pStyle w:val="Heading1Numbered"/>
              <w:rPr>
                <w:del w:id="13811" w:author="Donovan Goode [2]" w:date="2018-11-09T10:04:00Z"/>
                <w:rFonts w:ascii="Consolas" w:eastAsia="Times New Roman" w:hAnsi="Consolas" w:cs="Times New Roman"/>
                <w:color w:val="D4D4D4"/>
                <w:sz w:val="21"/>
                <w:szCs w:val="21"/>
              </w:rPr>
              <w:pPrChange w:id="13812" w:author="Donovan Goode [2]" w:date="2018-11-09T10:05:00Z">
                <w:pPr>
                  <w:framePr w:hSpace="180" w:wrap="around" w:vAnchor="text" w:hAnchor="margin" w:xAlign="center" w:y="130"/>
                  <w:shd w:val="clear" w:color="auto" w:fill="1E1E1E"/>
                  <w:spacing w:line="285" w:lineRule="atLeast"/>
                </w:pPr>
              </w:pPrChange>
            </w:pPr>
          </w:p>
          <w:p w14:paraId="2E6F683A" w14:textId="77777777" w:rsidR="00ED1509" w:rsidRPr="00423177" w:rsidDel="008B6AF4" w:rsidRDefault="00ED1509">
            <w:pPr>
              <w:pStyle w:val="Heading1Numbered"/>
              <w:rPr>
                <w:del w:id="13813" w:author="Donovan Goode [2]" w:date="2018-11-09T10:04:00Z"/>
                <w:rFonts w:ascii="Consolas" w:eastAsia="Times New Roman" w:hAnsi="Consolas" w:cs="Times New Roman"/>
                <w:color w:val="D4D4D4"/>
                <w:sz w:val="21"/>
                <w:szCs w:val="21"/>
              </w:rPr>
              <w:pPrChange w:id="13814" w:author="Donovan Goode [2]" w:date="2018-11-09T10:05:00Z">
                <w:pPr>
                  <w:framePr w:hSpace="180" w:wrap="around" w:vAnchor="text" w:hAnchor="margin" w:xAlign="center" w:y="130"/>
                  <w:shd w:val="clear" w:color="auto" w:fill="1E1E1E"/>
                  <w:spacing w:line="285" w:lineRule="atLeast"/>
                </w:pPr>
              </w:pPrChange>
            </w:pPr>
            <w:del w:id="1381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02FE56A9" w14:textId="77777777" w:rsidR="00ED1509" w:rsidRPr="00423177" w:rsidDel="008B6AF4" w:rsidRDefault="00ED1509">
            <w:pPr>
              <w:pStyle w:val="Heading1Numbered"/>
              <w:rPr>
                <w:del w:id="13816" w:author="Donovan Goode [2]" w:date="2018-11-09T10:04:00Z"/>
                <w:rFonts w:ascii="Consolas" w:eastAsia="Times New Roman" w:hAnsi="Consolas" w:cs="Times New Roman"/>
                <w:color w:val="D4D4D4"/>
                <w:sz w:val="21"/>
                <w:szCs w:val="21"/>
              </w:rPr>
              <w:pPrChange w:id="13817" w:author="Donovan Goode [2]" w:date="2018-11-09T10:05:00Z">
                <w:pPr>
                  <w:framePr w:hSpace="180" w:wrap="around" w:vAnchor="text" w:hAnchor="margin" w:xAlign="center" w:y="130"/>
                  <w:shd w:val="clear" w:color="auto" w:fill="1E1E1E"/>
                  <w:spacing w:line="285" w:lineRule="atLeast"/>
                </w:pPr>
              </w:pPrChange>
            </w:pPr>
            <w:del w:id="1381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24F3FD9" w14:textId="77777777" w:rsidR="00ED1509" w:rsidRPr="00423177" w:rsidDel="008B6AF4" w:rsidRDefault="00ED1509">
            <w:pPr>
              <w:pStyle w:val="Heading1Numbered"/>
              <w:rPr>
                <w:del w:id="13819" w:author="Donovan Goode [2]" w:date="2018-11-09T10:04:00Z"/>
                <w:rFonts w:ascii="Consolas" w:eastAsia="Times New Roman" w:hAnsi="Consolas" w:cs="Times New Roman"/>
                <w:color w:val="D4D4D4"/>
                <w:sz w:val="21"/>
                <w:szCs w:val="21"/>
              </w:rPr>
              <w:pPrChange w:id="13820" w:author="Donovan Goode [2]" w:date="2018-11-09T10:05:00Z">
                <w:pPr>
                  <w:framePr w:hSpace="180" w:wrap="around" w:vAnchor="text" w:hAnchor="margin" w:xAlign="center" w:y="130"/>
                  <w:shd w:val="clear" w:color="auto" w:fill="1E1E1E"/>
                  <w:spacing w:line="285" w:lineRule="atLeast"/>
                </w:pPr>
              </w:pPrChange>
            </w:pPr>
            <w:del w:id="1382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5515959" w14:textId="77777777" w:rsidR="00ED1509" w:rsidRPr="00423177" w:rsidDel="008B6AF4" w:rsidRDefault="00ED1509">
            <w:pPr>
              <w:pStyle w:val="Heading1Numbered"/>
              <w:rPr>
                <w:del w:id="13822" w:author="Donovan Goode [2]" w:date="2018-11-09T10:04:00Z"/>
                <w:rFonts w:ascii="Consolas" w:eastAsia="Times New Roman" w:hAnsi="Consolas" w:cs="Times New Roman"/>
                <w:color w:val="D4D4D4"/>
                <w:sz w:val="21"/>
                <w:szCs w:val="21"/>
              </w:rPr>
              <w:pPrChange w:id="13823" w:author="Donovan Goode [2]" w:date="2018-11-09T10:05:00Z">
                <w:pPr>
                  <w:framePr w:hSpace="180" w:wrap="around" w:vAnchor="text" w:hAnchor="margin" w:xAlign="center" w:y="130"/>
                  <w:shd w:val="clear" w:color="auto" w:fill="1E1E1E"/>
                  <w:spacing w:line="285" w:lineRule="atLeast"/>
                </w:pPr>
              </w:pPrChange>
            </w:pPr>
            <w:del w:id="1382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CDDA34A" w14:textId="77777777" w:rsidR="00ED1509" w:rsidRPr="00423177" w:rsidDel="008B6AF4" w:rsidRDefault="00ED1509">
            <w:pPr>
              <w:pStyle w:val="Heading1Numbered"/>
              <w:rPr>
                <w:del w:id="13825" w:author="Donovan Goode [2]" w:date="2018-11-09T10:04:00Z"/>
                <w:rFonts w:ascii="Consolas" w:eastAsia="Times New Roman" w:hAnsi="Consolas" w:cs="Times New Roman"/>
                <w:color w:val="D4D4D4"/>
                <w:sz w:val="21"/>
                <w:szCs w:val="21"/>
              </w:rPr>
              <w:pPrChange w:id="13826" w:author="Donovan Goode [2]" w:date="2018-11-09T10:05:00Z">
                <w:pPr>
                  <w:framePr w:hSpace="180" w:wrap="around" w:vAnchor="text" w:hAnchor="margin" w:xAlign="center" w:y="130"/>
                  <w:shd w:val="clear" w:color="auto" w:fill="1E1E1E"/>
                  <w:spacing w:line="285" w:lineRule="atLeast"/>
                </w:pPr>
              </w:pPrChange>
            </w:pPr>
            <w:del w:id="1382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CE46AA" w14:textId="77777777" w:rsidR="00ED1509" w:rsidRPr="00423177" w:rsidDel="008B6AF4" w:rsidRDefault="00ED1509">
            <w:pPr>
              <w:pStyle w:val="Heading1Numbered"/>
              <w:rPr>
                <w:del w:id="13828" w:author="Donovan Goode [2]" w:date="2018-11-09T10:04:00Z"/>
                <w:rFonts w:ascii="Consolas" w:eastAsia="Times New Roman" w:hAnsi="Consolas" w:cs="Times New Roman"/>
                <w:color w:val="D4D4D4"/>
                <w:sz w:val="21"/>
                <w:szCs w:val="21"/>
              </w:rPr>
              <w:pPrChange w:id="13829" w:author="Donovan Goode [2]" w:date="2018-11-09T10:05:00Z">
                <w:pPr>
                  <w:framePr w:hSpace="180" w:wrap="around" w:vAnchor="text" w:hAnchor="margin" w:xAlign="center" w:y="130"/>
                  <w:shd w:val="clear" w:color="auto" w:fill="1E1E1E"/>
                  <w:spacing w:line="285" w:lineRule="atLeast"/>
                </w:pPr>
              </w:pPrChange>
            </w:pPr>
            <w:del w:id="1383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4D79E077" w14:textId="77777777" w:rsidR="00ED1509" w:rsidRPr="00423177" w:rsidDel="008B6AF4" w:rsidRDefault="00ED1509">
            <w:pPr>
              <w:pStyle w:val="Heading1Numbered"/>
              <w:rPr>
                <w:del w:id="13831" w:author="Donovan Goode [2]" w:date="2018-11-09T10:04:00Z"/>
                <w:rFonts w:ascii="Consolas" w:eastAsia="Times New Roman" w:hAnsi="Consolas" w:cs="Times New Roman"/>
                <w:color w:val="D4D4D4"/>
                <w:sz w:val="21"/>
                <w:szCs w:val="21"/>
              </w:rPr>
              <w:pPrChange w:id="13832" w:author="Donovan Goode [2]" w:date="2018-11-09T10:05:00Z">
                <w:pPr>
                  <w:framePr w:hSpace="180" w:wrap="around" w:vAnchor="text" w:hAnchor="margin" w:xAlign="center" w:y="130"/>
                  <w:shd w:val="clear" w:color="auto" w:fill="1E1E1E"/>
                  <w:spacing w:line="285" w:lineRule="atLeast"/>
                </w:pPr>
              </w:pPrChange>
            </w:pPr>
            <w:del w:id="1383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A526F8" w14:textId="77777777" w:rsidR="00ED1509" w:rsidRPr="00423177" w:rsidDel="008B6AF4" w:rsidRDefault="00ED1509">
            <w:pPr>
              <w:pStyle w:val="Heading1Numbered"/>
              <w:rPr>
                <w:del w:id="13834" w:author="Donovan Goode [2]" w:date="2018-11-09T10:04:00Z"/>
                <w:rFonts w:ascii="Consolas" w:eastAsia="Times New Roman" w:hAnsi="Consolas" w:cs="Times New Roman"/>
                <w:color w:val="D4D4D4"/>
                <w:sz w:val="21"/>
                <w:szCs w:val="21"/>
              </w:rPr>
              <w:pPrChange w:id="13835" w:author="Donovan Goode [2]" w:date="2018-11-09T10:05:00Z">
                <w:pPr>
                  <w:framePr w:hSpace="180" w:wrap="around" w:vAnchor="text" w:hAnchor="margin" w:xAlign="center" w:y="130"/>
                  <w:shd w:val="clear" w:color="auto" w:fill="1E1E1E"/>
                  <w:spacing w:line="285" w:lineRule="atLeast"/>
                </w:pPr>
              </w:pPrChange>
            </w:pPr>
            <w:del w:id="1383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D4EDF4" w14:textId="77777777" w:rsidR="00ED1509" w:rsidRPr="00423177" w:rsidDel="008B6AF4" w:rsidRDefault="00ED1509">
            <w:pPr>
              <w:pStyle w:val="Heading1Numbered"/>
              <w:rPr>
                <w:del w:id="13837" w:author="Donovan Goode [2]" w:date="2018-11-09T10:04:00Z"/>
                <w:rFonts w:ascii="Consolas" w:eastAsia="Times New Roman" w:hAnsi="Consolas" w:cs="Times New Roman"/>
                <w:color w:val="D4D4D4"/>
                <w:sz w:val="21"/>
                <w:szCs w:val="21"/>
              </w:rPr>
              <w:pPrChange w:id="13838" w:author="Donovan Goode [2]" w:date="2018-11-09T10:05:00Z">
                <w:pPr>
                  <w:framePr w:hSpace="180" w:wrap="around" w:vAnchor="text" w:hAnchor="margin" w:xAlign="center" w:y="130"/>
                  <w:shd w:val="clear" w:color="auto" w:fill="1E1E1E"/>
                  <w:spacing w:line="285" w:lineRule="atLeast"/>
                </w:pPr>
              </w:pPrChange>
            </w:pPr>
          </w:p>
          <w:p w14:paraId="04B99F22" w14:textId="77777777" w:rsidR="00ED1509" w:rsidRPr="00423177" w:rsidDel="008B6AF4" w:rsidRDefault="00ED1509">
            <w:pPr>
              <w:pStyle w:val="Heading1Numbered"/>
              <w:rPr>
                <w:del w:id="13839" w:author="Donovan Goode [2]" w:date="2018-11-09T10:04:00Z"/>
                <w:rFonts w:ascii="Consolas" w:eastAsia="Times New Roman" w:hAnsi="Consolas" w:cs="Times New Roman"/>
                <w:color w:val="D4D4D4"/>
                <w:sz w:val="21"/>
                <w:szCs w:val="21"/>
              </w:rPr>
              <w:pPrChange w:id="13840" w:author="Donovan Goode [2]" w:date="2018-11-09T10:05:00Z">
                <w:pPr>
                  <w:framePr w:hSpace="180" w:wrap="around" w:vAnchor="text" w:hAnchor="margin" w:xAlign="center" w:y="130"/>
                  <w:shd w:val="clear" w:color="auto" w:fill="1E1E1E"/>
                  <w:spacing w:line="285" w:lineRule="atLeast"/>
                </w:pPr>
              </w:pPrChange>
            </w:pPr>
            <w:del w:id="1384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601A87A2" w14:textId="77777777" w:rsidR="00ED1509" w:rsidRPr="00423177" w:rsidDel="008B6AF4" w:rsidRDefault="00ED1509">
            <w:pPr>
              <w:pStyle w:val="Heading1Numbered"/>
              <w:rPr>
                <w:del w:id="13842" w:author="Donovan Goode [2]" w:date="2018-11-09T10:04:00Z"/>
                <w:rFonts w:ascii="Consolas" w:eastAsia="Times New Roman" w:hAnsi="Consolas" w:cs="Times New Roman"/>
                <w:color w:val="D4D4D4"/>
                <w:sz w:val="21"/>
                <w:szCs w:val="21"/>
              </w:rPr>
              <w:pPrChange w:id="13843" w:author="Donovan Goode [2]" w:date="2018-11-09T10:05:00Z">
                <w:pPr>
                  <w:framePr w:hSpace="180" w:wrap="around" w:vAnchor="text" w:hAnchor="margin" w:xAlign="center" w:y="130"/>
                  <w:shd w:val="clear" w:color="auto" w:fill="1E1E1E"/>
                  <w:spacing w:line="285" w:lineRule="atLeast"/>
                </w:pPr>
              </w:pPrChange>
            </w:pPr>
            <w:del w:id="1384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4D2391A" w14:textId="77777777" w:rsidR="00ED1509" w:rsidRPr="00423177" w:rsidDel="008B6AF4" w:rsidRDefault="00ED1509">
            <w:pPr>
              <w:pStyle w:val="Heading1Numbered"/>
              <w:rPr>
                <w:del w:id="13845" w:author="Donovan Goode [2]" w:date="2018-11-09T10:04:00Z"/>
                <w:rFonts w:ascii="Consolas" w:eastAsia="Times New Roman" w:hAnsi="Consolas" w:cs="Times New Roman"/>
                <w:color w:val="D4D4D4"/>
                <w:sz w:val="21"/>
                <w:szCs w:val="21"/>
              </w:rPr>
              <w:pPrChange w:id="13846" w:author="Donovan Goode [2]" w:date="2018-11-09T10:05:00Z">
                <w:pPr>
                  <w:framePr w:hSpace="180" w:wrap="around" w:vAnchor="text" w:hAnchor="margin" w:xAlign="center" w:y="130"/>
                  <w:shd w:val="clear" w:color="auto" w:fill="1E1E1E"/>
                  <w:spacing w:line="285" w:lineRule="atLeast"/>
                </w:pPr>
              </w:pPrChange>
            </w:pPr>
            <w:del w:id="1384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FE57FD3" w14:textId="77777777" w:rsidR="00ED1509" w:rsidRPr="00423177" w:rsidDel="008B6AF4" w:rsidRDefault="00ED1509">
            <w:pPr>
              <w:pStyle w:val="Heading1Numbered"/>
              <w:rPr>
                <w:del w:id="13848" w:author="Donovan Goode [2]" w:date="2018-11-09T10:04:00Z"/>
                <w:rFonts w:ascii="Consolas" w:eastAsia="Times New Roman" w:hAnsi="Consolas" w:cs="Times New Roman"/>
                <w:color w:val="D4D4D4"/>
                <w:sz w:val="21"/>
                <w:szCs w:val="21"/>
              </w:rPr>
              <w:pPrChange w:id="13849" w:author="Donovan Goode [2]" w:date="2018-11-09T10:05:00Z">
                <w:pPr>
                  <w:framePr w:hSpace="180" w:wrap="around" w:vAnchor="text" w:hAnchor="margin" w:xAlign="center" w:y="130"/>
                  <w:shd w:val="clear" w:color="auto" w:fill="1E1E1E"/>
                  <w:spacing w:line="285" w:lineRule="atLeast"/>
                </w:pPr>
              </w:pPrChange>
            </w:pPr>
            <w:del w:id="1385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2659259" w14:textId="77777777" w:rsidR="00ED1509" w:rsidRPr="00423177" w:rsidDel="008B6AF4" w:rsidRDefault="00ED1509">
            <w:pPr>
              <w:pStyle w:val="Heading1Numbered"/>
              <w:rPr>
                <w:del w:id="13851" w:author="Donovan Goode [2]" w:date="2018-11-09T10:04:00Z"/>
                <w:rFonts w:ascii="Consolas" w:eastAsia="Times New Roman" w:hAnsi="Consolas" w:cs="Times New Roman"/>
                <w:color w:val="D4D4D4"/>
                <w:sz w:val="21"/>
                <w:szCs w:val="21"/>
              </w:rPr>
              <w:pPrChange w:id="13852" w:author="Donovan Goode [2]" w:date="2018-11-09T10:05:00Z">
                <w:pPr>
                  <w:framePr w:hSpace="180" w:wrap="around" w:vAnchor="text" w:hAnchor="margin" w:xAlign="center" w:y="130"/>
                  <w:shd w:val="clear" w:color="auto" w:fill="1E1E1E"/>
                  <w:spacing w:line="285" w:lineRule="atLeast"/>
                </w:pPr>
              </w:pPrChange>
            </w:pPr>
            <w:del w:id="1385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DAC5238" w14:textId="77777777" w:rsidR="00ED1509" w:rsidRPr="00423177" w:rsidDel="008B6AF4" w:rsidRDefault="00ED1509">
            <w:pPr>
              <w:pStyle w:val="Heading1Numbered"/>
              <w:rPr>
                <w:del w:id="13854" w:author="Donovan Goode [2]" w:date="2018-11-09T10:04:00Z"/>
                <w:rFonts w:ascii="Consolas" w:eastAsia="Times New Roman" w:hAnsi="Consolas" w:cs="Times New Roman"/>
                <w:color w:val="D4D4D4"/>
                <w:sz w:val="21"/>
                <w:szCs w:val="21"/>
              </w:rPr>
              <w:pPrChange w:id="13855" w:author="Donovan Goode [2]" w:date="2018-11-09T10:05:00Z">
                <w:pPr>
                  <w:framePr w:hSpace="180" w:wrap="around" w:vAnchor="text" w:hAnchor="margin" w:xAlign="center" w:y="130"/>
                  <w:shd w:val="clear" w:color="auto" w:fill="1E1E1E"/>
                  <w:spacing w:line="285" w:lineRule="atLeast"/>
                </w:pPr>
              </w:pPrChange>
            </w:pPr>
            <w:del w:id="1385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6DB3225" w14:textId="77777777" w:rsidR="00ED1509" w:rsidRPr="00423177" w:rsidDel="008B6AF4" w:rsidRDefault="00ED1509">
            <w:pPr>
              <w:pStyle w:val="Heading1Numbered"/>
              <w:rPr>
                <w:del w:id="13857" w:author="Donovan Goode [2]" w:date="2018-11-09T10:04:00Z"/>
                <w:rFonts w:ascii="Consolas" w:eastAsia="Times New Roman" w:hAnsi="Consolas" w:cs="Times New Roman"/>
                <w:color w:val="D4D4D4"/>
                <w:sz w:val="21"/>
                <w:szCs w:val="21"/>
              </w:rPr>
              <w:pPrChange w:id="13858" w:author="Donovan Goode [2]" w:date="2018-11-09T10:05:00Z">
                <w:pPr>
                  <w:framePr w:hSpace="180" w:wrap="around" w:vAnchor="text" w:hAnchor="margin" w:xAlign="center" w:y="130"/>
                  <w:shd w:val="clear" w:color="auto" w:fill="1E1E1E"/>
                  <w:spacing w:line="285" w:lineRule="atLeast"/>
                </w:pPr>
              </w:pPrChange>
            </w:pPr>
            <w:del w:id="1385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21F7C67" w14:textId="77777777" w:rsidR="00ED1509" w:rsidRPr="00423177" w:rsidDel="008B6AF4" w:rsidRDefault="00ED1509">
            <w:pPr>
              <w:pStyle w:val="Heading1Numbered"/>
              <w:rPr>
                <w:del w:id="13860" w:author="Donovan Goode [2]" w:date="2018-11-09T10:04:00Z"/>
                <w:rFonts w:ascii="Consolas" w:eastAsia="Times New Roman" w:hAnsi="Consolas" w:cs="Times New Roman"/>
                <w:color w:val="D4D4D4"/>
                <w:sz w:val="21"/>
                <w:szCs w:val="21"/>
              </w:rPr>
              <w:pPrChange w:id="13861" w:author="Donovan Goode [2]" w:date="2018-11-09T10:05:00Z">
                <w:pPr>
                  <w:framePr w:hSpace="180" w:wrap="around" w:vAnchor="text" w:hAnchor="margin" w:xAlign="center" w:y="130"/>
                  <w:shd w:val="clear" w:color="auto" w:fill="1E1E1E"/>
                  <w:spacing w:line="285" w:lineRule="atLeast"/>
                </w:pPr>
              </w:pPrChange>
            </w:pPr>
            <w:del w:id="1386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CF42F6B" w14:textId="77777777" w:rsidR="00ED1509" w:rsidRPr="00423177" w:rsidDel="008B6AF4" w:rsidRDefault="00ED1509">
            <w:pPr>
              <w:pStyle w:val="Heading1Numbered"/>
              <w:rPr>
                <w:del w:id="13863" w:author="Donovan Goode [2]" w:date="2018-11-09T10:04:00Z"/>
                <w:rFonts w:ascii="Consolas" w:eastAsia="Times New Roman" w:hAnsi="Consolas" w:cs="Times New Roman"/>
                <w:color w:val="D4D4D4"/>
                <w:sz w:val="21"/>
                <w:szCs w:val="21"/>
              </w:rPr>
              <w:pPrChange w:id="13864" w:author="Donovan Goode [2]" w:date="2018-11-09T10:05:00Z">
                <w:pPr>
                  <w:framePr w:hSpace="180" w:wrap="around" w:vAnchor="text" w:hAnchor="margin" w:xAlign="center" w:y="130"/>
                  <w:shd w:val="clear" w:color="auto" w:fill="1E1E1E"/>
                  <w:spacing w:line="285" w:lineRule="atLeast"/>
                </w:pPr>
              </w:pPrChange>
            </w:pPr>
            <w:del w:id="1386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ECBF7F6" w14:textId="77777777" w:rsidR="00ED1509" w:rsidRPr="00423177" w:rsidDel="008B6AF4" w:rsidRDefault="00ED1509">
            <w:pPr>
              <w:pStyle w:val="Heading1Numbered"/>
              <w:rPr>
                <w:del w:id="13866" w:author="Donovan Goode [2]" w:date="2018-11-09T10:04:00Z"/>
                <w:rFonts w:ascii="Consolas" w:eastAsia="Times New Roman" w:hAnsi="Consolas" w:cs="Times New Roman"/>
                <w:color w:val="D4D4D4"/>
                <w:sz w:val="21"/>
                <w:szCs w:val="21"/>
              </w:rPr>
              <w:pPrChange w:id="13867" w:author="Donovan Goode [2]" w:date="2018-11-09T10:05:00Z">
                <w:pPr>
                  <w:framePr w:hSpace="180" w:wrap="around" w:vAnchor="text" w:hAnchor="margin" w:xAlign="center" w:y="130"/>
                  <w:shd w:val="clear" w:color="auto" w:fill="1E1E1E"/>
                  <w:spacing w:line="285" w:lineRule="atLeast"/>
                </w:pPr>
              </w:pPrChange>
            </w:pPr>
          </w:p>
          <w:p w14:paraId="61F454E8" w14:textId="77777777" w:rsidR="00ED1509" w:rsidRPr="00423177" w:rsidDel="008B6AF4" w:rsidRDefault="00ED1509">
            <w:pPr>
              <w:pStyle w:val="Heading1Numbered"/>
              <w:rPr>
                <w:del w:id="13868" w:author="Donovan Goode [2]" w:date="2018-11-09T10:04:00Z"/>
                <w:rFonts w:ascii="Consolas" w:eastAsia="Times New Roman" w:hAnsi="Consolas" w:cs="Times New Roman"/>
                <w:color w:val="D4D4D4"/>
                <w:sz w:val="21"/>
                <w:szCs w:val="21"/>
              </w:rPr>
              <w:pPrChange w:id="13869" w:author="Donovan Goode [2]" w:date="2018-11-09T10:05:00Z">
                <w:pPr>
                  <w:framePr w:hSpace="180" w:wrap="around" w:vAnchor="text" w:hAnchor="margin" w:xAlign="center" w:y="130"/>
                  <w:shd w:val="clear" w:color="auto" w:fill="1E1E1E"/>
                  <w:spacing w:line="285" w:lineRule="atLeast"/>
                </w:pPr>
              </w:pPrChange>
            </w:pPr>
            <w:del w:id="1387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756A3F7D" w14:textId="77777777" w:rsidR="00ED1509" w:rsidRPr="00423177" w:rsidDel="008B6AF4" w:rsidRDefault="00ED1509">
            <w:pPr>
              <w:pStyle w:val="Heading1Numbered"/>
              <w:rPr>
                <w:del w:id="13871" w:author="Donovan Goode [2]" w:date="2018-11-09T10:04:00Z"/>
                <w:rFonts w:ascii="Consolas" w:eastAsia="Times New Roman" w:hAnsi="Consolas" w:cs="Times New Roman"/>
                <w:color w:val="D4D4D4"/>
                <w:sz w:val="21"/>
                <w:szCs w:val="21"/>
              </w:rPr>
              <w:pPrChange w:id="13872" w:author="Donovan Goode [2]" w:date="2018-11-09T10:05:00Z">
                <w:pPr>
                  <w:framePr w:hSpace="180" w:wrap="around" w:vAnchor="text" w:hAnchor="margin" w:xAlign="center" w:y="130"/>
                  <w:shd w:val="clear" w:color="auto" w:fill="1E1E1E"/>
                  <w:spacing w:line="285" w:lineRule="atLeast"/>
                </w:pPr>
              </w:pPrChange>
            </w:pPr>
            <w:del w:id="1387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8129E3E" w14:textId="77777777" w:rsidR="00ED1509" w:rsidRPr="00423177" w:rsidDel="008B6AF4" w:rsidRDefault="00ED1509">
            <w:pPr>
              <w:pStyle w:val="Heading1Numbered"/>
              <w:rPr>
                <w:del w:id="13874" w:author="Donovan Goode [2]" w:date="2018-11-09T10:04:00Z"/>
                <w:rFonts w:ascii="Consolas" w:eastAsia="Times New Roman" w:hAnsi="Consolas" w:cs="Times New Roman"/>
                <w:color w:val="D4D4D4"/>
                <w:sz w:val="21"/>
                <w:szCs w:val="21"/>
              </w:rPr>
              <w:pPrChange w:id="13875" w:author="Donovan Goode [2]" w:date="2018-11-09T10:05:00Z">
                <w:pPr>
                  <w:framePr w:hSpace="180" w:wrap="around" w:vAnchor="text" w:hAnchor="margin" w:xAlign="center" w:y="130"/>
                  <w:shd w:val="clear" w:color="auto" w:fill="1E1E1E"/>
                  <w:spacing w:line="285" w:lineRule="atLeast"/>
                </w:pPr>
              </w:pPrChange>
            </w:pPr>
            <w:del w:id="1387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D4D5F81" w14:textId="77777777" w:rsidR="00ED1509" w:rsidRPr="00423177" w:rsidDel="008B6AF4" w:rsidRDefault="00ED1509">
            <w:pPr>
              <w:pStyle w:val="Heading1Numbered"/>
              <w:rPr>
                <w:del w:id="13877" w:author="Donovan Goode [2]" w:date="2018-11-09T10:04:00Z"/>
                <w:rFonts w:ascii="Consolas" w:eastAsia="Times New Roman" w:hAnsi="Consolas" w:cs="Times New Roman"/>
                <w:color w:val="D4D4D4"/>
                <w:sz w:val="21"/>
                <w:szCs w:val="21"/>
              </w:rPr>
              <w:pPrChange w:id="13878" w:author="Donovan Goode [2]" w:date="2018-11-09T10:05:00Z">
                <w:pPr>
                  <w:framePr w:hSpace="180" w:wrap="around" w:vAnchor="text" w:hAnchor="margin" w:xAlign="center" w:y="130"/>
                  <w:shd w:val="clear" w:color="auto" w:fill="1E1E1E"/>
                  <w:spacing w:line="285" w:lineRule="atLeast"/>
                </w:pPr>
              </w:pPrChange>
            </w:pPr>
            <w:del w:id="1387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C55AD6F" w14:textId="77777777" w:rsidR="00ED1509" w:rsidRPr="00423177" w:rsidDel="008B6AF4" w:rsidRDefault="00ED1509">
            <w:pPr>
              <w:pStyle w:val="Heading1Numbered"/>
              <w:rPr>
                <w:del w:id="13880" w:author="Donovan Goode [2]" w:date="2018-11-09T10:04:00Z"/>
                <w:rFonts w:ascii="Consolas" w:eastAsia="Times New Roman" w:hAnsi="Consolas" w:cs="Times New Roman"/>
                <w:color w:val="D4D4D4"/>
                <w:sz w:val="21"/>
                <w:szCs w:val="21"/>
              </w:rPr>
              <w:pPrChange w:id="13881" w:author="Donovan Goode [2]" w:date="2018-11-09T10:05:00Z">
                <w:pPr>
                  <w:framePr w:hSpace="180" w:wrap="around" w:vAnchor="text" w:hAnchor="margin" w:xAlign="center" w:y="130"/>
                  <w:shd w:val="clear" w:color="auto" w:fill="1E1E1E"/>
                  <w:spacing w:line="285" w:lineRule="atLeast"/>
                </w:pPr>
              </w:pPrChange>
            </w:pPr>
            <w:del w:id="1388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DEB3F6E" w14:textId="77777777" w:rsidR="00ED1509" w:rsidRPr="00423177" w:rsidDel="008B6AF4" w:rsidRDefault="00ED1509">
            <w:pPr>
              <w:pStyle w:val="Heading1Numbered"/>
              <w:rPr>
                <w:del w:id="13883" w:author="Donovan Goode [2]" w:date="2018-11-09T10:04:00Z"/>
                <w:rFonts w:ascii="Consolas" w:eastAsia="Times New Roman" w:hAnsi="Consolas" w:cs="Times New Roman"/>
                <w:color w:val="D4D4D4"/>
                <w:sz w:val="21"/>
                <w:szCs w:val="21"/>
              </w:rPr>
              <w:pPrChange w:id="13884" w:author="Donovan Goode [2]" w:date="2018-11-09T10:05:00Z">
                <w:pPr>
                  <w:framePr w:hSpace="180" w:wrap="around" w:vAnchor="text" w:hAnchor="margin" w:xAlign="center" w:y="130"/>
                  <w:shd w:val="clear" w:color="auto" w:fill="1E1E1E"/>
                  <w:spacing w:line="285" w:lineRule="atLeast"/>
                </w:pPr>
              </w:pPrChange>
            </w:pPr>
            <w:del w:id="1388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4ED636E" w14:textId="77777777" w:rsidR="00ED1509" w:rsidRPr="00423177" w:rsidDel="008B6AF4" w:rsidRDefault="00ED1509">
            <w:pPr>
              <w:pStyle w:val="Heading1Numbered"/>
              <w:rPr>
                <w:del w:id="13886" w:author="Donovan Goode [2]" w:date="2018-11-09T10:04:00Z"/>
                <w:rFonts w:ascii="Consolas" w:eastAsia="Times New Roman" w:hAnsi="Consolas" w:cs="Times New Roman"/>
                <w:color w:val="D4D4D4"/>
                <w:sz w:val="21"/>
                <w:szCs w:val="21"/>
              </w:rPr>
              <w:pPrChange w:id="13887" w:author="Donovan Goode [2]" w:date="2018-11-09T10:05:00Z">
                <w:pPr>
                  <w:framePr w:hSpace="180" w:wrap="around" w:vAnchor="text" w:hAnchor="margin" w:xAlign="center" w:y="130"/>
                  <w:shd w:val="clear" w:color="auto" w:fill="1E1E1E"/>
                  <w:spacing w:line="285" w:lineRule="atLeast"/>
                </w:pPr>
              </w:pPrChange>
            </w:pPr>
            <w:del w:id="1388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20C788F" w14:textId="77777777" w:rsidR="00ED1509" w:rsidRPr="00423177" w:rsidDel="008B6AF4" w:rsidRDefault="00ED1509">
            <w:pPr>
              <w:pStyle w:val="Heading1Numbered"/>
              <w:rPr>
                <w:del w:id="13889" w:author="Donovan Goode [2]" w:date="2018-11-09T10:04:00Z"/>
                <w:rFonts w:ascii="Consolas" w:eastAsia="Times New Roman" w:hAnsi="Consolas" w:cs="Times New Roman"/>
                <w:color w:val="D4D4D4"/>
                <w:sz w:val="21"/>
                <w:szCs w:val="21"/>
              </w:rPr>
              <w:pPrChange w:id="13890" w:author="Donovan Goode [2]" w:date="2018-11-09T10:05:00Z">
                <w:pPr>
                  <w:framePr w:hSpace="180" w:wrap="around" w:vAnchor="text" w:hAnchor="margin" w:xAlign="center" w:y="130"/>
                  <w:shd w:val="clear" w:color="auto" w:fill="1E1E1E"/>
                  <w:spacing w:line="285" w:lineRule="atLeast"/>
                </w:pPr>
              </w:pPrChange>
            </w:pPr>
            <w:del w:id="1389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379DAB1" w14:textId="77777777" w:rsidR="00ED1509" w:rsidRPr="00423177" w:rsidDel="008B6AF4" w:rsidRDefault="00ED1509">
            <w:pPr>
              <w:pStyle w:val="Heading1Numbered"/>
              <w:rPr>
                <w:del w:id="13892" w:author="Donovan Goode [2]" w:date="2018-11-09T10:04:00Z"/>
                <w:rFonts w:ascii="Consolas" w:eastAsia="Times New Roman" w:hAnsi="Consolas" w:cs="Times New Roman"/>
                <w:color w:val="D4D4D4"/>
                <w:sz w:val="21"/>
                <w:szCs w:val="21"/>
              </w:rPr>
              <w:pPrChange w:id="13893" w:author="Donovan Goode [2]" w:date="2018-11-09T10:05:00Z">
                <w:pPr>
                  <w:framePr w:hSpace="180" w:wrap="around" w:vAnchor="text" w:hAnchor="margin" w:xAlign="center" w:y="130"/>
                  <w:shd w:val="clear" w:color="auto" w:fill="1E1E1E"/>
                  <w:spacing w:line="285" w:lineRule="atLeast"/>
                </w:pPr>
              </w:pPrChange>
            </w:pPr>
            <w:del w:id="1389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4C7A2DA" w14:textId="77777777" w:rsidR="00ED1509" w:rsidRPr="00423177" w:rsidDel="008B6AF4" w:rsidRDefault="00ED1509">
            <w:pPr>
              <w:pStyle w:val="Heading1Numbered"/>
              <w:rPr>
                <w:del w:id="13895" w:author="Donovan Goode [2]" w:date="2018-11-09T10:04:00Z"/>
                <w:rFonts w:ascii="Consolas" w:eastAsia="Times New Roman" w:hAnsi="Consolas" w:cs="Times New Roman"/>
                <w:color w:val="D4D4D4"/>
                <w:sz w:val="21"/>
                <w:szCs w:val="21"/>
              </w:rPr>
              <w:pPrChange w:id="13896" w:author="Donovan Goode [2]" w:date="2018-11-09T10:05:00Z">
                <w:pPr>
                  <w:framePr w:hSpace="180" w:wrap="around" w:vAnchor="text" w:hAnchor="margin" w:xAlign="center" w:y="130"/>
                  <w:shd w:val="clear" w:color="auto" w:fill="1E1E1E"/>
                  <w:spacing w:line="285" w:lineRule="atLeast"/>
                </w:pPr>
              </w:pPrChange>
            </w:pPr>
          </w:p>
          <w:p w14:paraId="69BF43E8" w14:textId="77777777" w:rsidR="00ED1509" w:rsidRPr="00423177" w:rsidDel="008B6AF4" w:rsidRDefault="00ED1509">
            <w:pPr>
              <w:pStyle w:val="Heading1Numbered"/>
              <w:rPr>
                <w:del w:id="13897" w:author="Donovan Goode [2]" w:date="2018-11-09T10:04:00Z"/>
                <w:rFonts w:ascii="Consolas" w:eastAsia="Times New Roman" w:hAnsi="Consolas" w:cs="Times New Roman"/>
                <w:color w:val="D4D4D4"/>
                <w:sz w:val="21"/>
                <w:szCs w:val="21"/>
              </w:rPr>
              <w:pPrChange w:id="13898" w:author="Donovan Goode [2]" w:date="2018-11-09T10:05:00Z">
                <w:pPr>
                  <w:framePr w:hSpace="180" w:wrap="around" w:vAnchor="text" w:hAnchor="margin" w:xAlign="center" w:y="130"/>
                  <w:shd w:val="clear" w:color="auto" w:fill="1E1E1E"/>
                  <w:spacing w:line="285" w:lineRule="atLeast"/>
                </w:pPr>
              </w:pPrChange>
            </w:pPr>
            <w:del w:id="1389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699D1CC1" w14:textId="77777777" w:rsidR="00ED1509" w:rsidRPr="00423177" w:rsidDel="008B6AF4" w:rsidRDefault="00ED1509">
            <w:pPr>
              <w:pStyle w:val="Heading1Numbered"/>
              <w:rPr>
                <w:del w:id="13900" w:author="Donovan Goode [2]" w:date="2018-11-09T10:04:00Z"/>
                <w:rFonts w:ascii="Consolas" w:eastAsia="Times New Roman" w:hAnsi="Consolas" w:cs="Times New Roman"/>
                <w:color w:val="D4D4D4"/>
                <w:sz w:val="21"/>
                <w:szCs w:val="21"/>
              </w:rPr>
              <w:pPrChange w:id="13901" w:author="Donovan Goode [2]" w:date="2018-11-09T10:05:00Z">
                <w:pPr>
                  <w:framePr w:hSpace="180" w:wrap="around" w:vAnchor="text" w:hAnchor="margin" w:xAlign="center" w:y="130"/>
                  <w:shd w:val="clear" w:color="auto" w:fill="1E1E1E"/>
                  <w:spacing w:line="285" w:lineRule="atLeast"/>
                </w:pPr>
              </w:pPrChange>
            </w:pPr>
            <w:del w:id="1390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B651385" w14:textId="77777777" w:rsidR="00ED1509" w:rsidRPr="00423177" w:rsidDel="008B6AF4" w:rsidRDefault="00ED1509">
            <w:pPr>
              <w:pStyle w:val="Heading1Numbered"/>
              <w:rPr>
                <w:del w:id="13903" w:author="Donovan Goode [2]" w:date="2018-11-09T10:04:00Z"/>
                <w:rFonts w:ascii="Consolas" w:eastAsia="Times New Roman" w:hAnsi="Consolas" w:cs="Times New Roman"/>
                <w:color w:val="D4D4D4"/>
                <w:sz w:val="21"/>
                <w:szCs w:val="21"/>
              </w:rPr>
              <w:pPrChange w:id="13904" w:author="Donovan Goode [2]" w:date="2018-11-09T10:05:00Z">
                <w:pPr>
                  <w:framePr w:hSpace="180" w:wrap="around" w:vAnchor="text" w:hAnchor="margin" w:xAlign="center" w:y="130"/>
                  <w:shd w:val="clear" w:color="auto" w:fill="1E1E1E"/>
                  <w:spacing w:line="285" w:lineRule="atLeast"/>
                </w:pPr>
              </w:pPrChange>
            </w:pPr>
            <w:del w:id="1390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FAAB55F" w14:textId="77777777" w:rsidR="00ED1509" w:rsidRPr="00423177" w:rsidDel="008B6AF4" w:rsidRDefault="00ED1509">
            <w:pPr>
              <w:pStyle w:val="Heading1Numbered"/>
              <w:rPr>
                <w:del w:id="13906" w:author="Donovan Goode [2]" w:date="2018-11-09T10:04:00Z"/>
                <w:rFonts w:ascii="Consolas" w:eastAsia="Times New Roman" w:hAnsi="Consolas" w:cs="Times New Roman"/>
                <w:color w:val="D4D4D4"/>
                <w:sz w:val="21"/>
                <w:szCs w:val="21"/>
              </w:rPr>
              <w:pPrChange w:id="13907" w:author="Donovan Goode [2]" w:date="2018-11-09T10:05:00Z">
                <w:pPr>
                  <w:framePr w:hSpace="180" w:wrap="around" w:vAnchor="text" w:hAnchor="margin" w:xAlign="center" w:y="130"/>
                  <w:shd w:val="clear" w:color="auto" w:fill="1E1E1E"/>
                  <w:spacing w:line="285" w:lineRule="atLeast"/>
                </w:pPr>
              </w:pPrChange>
            </w:pPr>
            <w:del w:id="1390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2FCF878" w14:textId="77777777" w:rsidR="00ED1509" w:rsidRPr="00423177" w:rsidDel="008B6AF4" w:rsidRDefault="00ED1509">
            <w:pPr>
              <w:pStyle w:val="Heading1Numbered"/>
              <w:rPr>
                <w:del w:id="13909" w:author="Donovan Goode [2]" w:date="2018-11-09T10:04:00Z"/>
                <w:rFonts w:ascii="Consolas" w:eastAsia="Times New Roman" w:hAnsi="Consolas" w:cs="Times New Roman"/>
                <w:color w:val="D4D4D4"/>
                <w:sz w:val="21"/>
                <w:szCs w:val="21"/>
              </w:rPr>
              <w:pPrChange w:id="13910" w:author="Donovan Goode [2]" w:date="2018-11-09T10:05:00Z">
                <w:pPr>
                  <w:framePr w:hSpace="180" w:wrap="around" w:vAnchor="text" w:hAnchor="margin" w:xAlign="center" w:y="130"/>
                  <w:shd w:val="clear" w:color="auto" w:fill="1E1E1E"/>
                  <w:spacing w:line="285" w:lineRule="atLeast"/>
                </w:pPr>
              </w:pPrChange>
            </w:pPr>
            <w:del w:id="1391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DD4F048" w14:textId="77777777" w:rsidR="00ED1509" w:rsidRPr="00423177" w:rsidDel="008B6AF4" w:rsidRDefault="00ED1509">
            <w:pPr>
              <w:pStyle w:val="Heading1Numbered"/>
              <w:rPr>
                <w:del w:id="13912" w:author="Donovan Goode [2]" w:date="2018-11-09T10:04:00Z"/>
                <w:rFonts w:ascii="Consolas" w:eastAsia="Times New Roman" w:hAnsi="Consolas" w:cs="Times New Roman"/>
                <w:color w:val="D4D4D4"/>
                <w:sz w:val="21"/>
                <w:szCs w:val="21"/>
              </w:rPr>
              <w:pPrChange w:id="13913" w:author="Donovan Goode [2]" w:date="2018-11-09T10:05:00Z">
                <w:pPr>
                  <w:framePr w:hSpace="180" w:wrap="around" w:vAnchor="text" w:hAnchor="margin" w:xAlign="center" w:y="130"/>
                  <w:shd w:val="clear" w:color="auto" w:fill="1E1E1E"/>
                  <w:spacing w:line="285" w:lineRule="atLeast"/>
                </w:pPr>
              </w:pPrChange>
            </w:pPr>
            <w:del w:id="1391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D12C814" w14:textId="77777777" w:rsidR="00ED1509" w:rsidRPr="00423177" w:rsidDel="008B6AF4" w:rsidRDefault="00ED1509">
            <w:pPr>
              <w:pStyle w:val="Heading1Numbered"/>
              <w:rPr>
                <w:del w:id="13915" w:author="Donovan Goode [2]" w:date="2018-11-09T10:04:00Z"/>
                <w:rFonts w:ascii="Consolas" w:eastAsia="Times New Roman" w:hAnsi="Consolas" w:cs="Times New Roman"/>
                <w:color w:val="D4D4D4"/>
                <w:sz w:val="21"/>
                <w:szCs w:val="21"/>
              </w:rPr>
              <w:pPrChange w:id="13916" w:author="Donovan Goode [2]" w:date="2018-11-09T10:05:00Z">
                <w:pPr>
                  <w:framePr w:hSpace="180" w:wrap="around" w:vAnchor="text" w:hAnchor="margin" w:xAlign="center" w:y="130"/>
                  <w:shd w:val="clear" w:color="auto" w:fill="1E1E1E"/>
                  <w:spacing w:line="285" w:lineRule="atLeast"/>
                </w:pPr>
              </w:pPrChange>
            </w:pPr>
            <w:del w:id="1391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492A3DF" w14:textId="77777777" w:rsidR="00ED1509" w:rsidRPr="00423177" w:rsidDel="008B6AF4" w:rsidRDefault="00ED1509">
            <w:pPr>
              <w:pStyle w:val="Heading1Numbered"/>
              <w:rPr>
                <w:del w:id="13918" w:author="Donovan Goode [2]" w:date="2018-11-09T10:04:00Z"/>
                <w:rFonts w:ascii="Consolas" w:eastAsia="Times New Roman" w:hAnsi="Consolas" w:cs="Times New Roman"/>
                <w:color w:val="D4D4D4"/>
                <w:sz w:val="21"/>
                <w:szCs w:val="21"/>
              </w:rPr>
              <w:pPrChange w:id="13919" w:author="Donovan Goode [2]" w:date="2018-11-09T10:05:00Z">
                <w:pPr>
                  <w:framePr w:hSpace="180" w:wrap="around" w:vAnchor="text" w:hAnchor="margin" w:xAlign="center" w:y="130"/>
                  <w:shd w:val="clear" w:color="auto" w:fill="1E1E1E"/>
                  <w:spacing w:line="285" w:lineRule="atLeast"/>
                </w:pPr>
              </w:pPrChange>
            </w:pPr>
            <w:del w:id="1392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8A57E8D" w14:textId="77777777" w:rsidR="00ED1509" w:rsidRPr="00423177" w:rsidDel="008B6AF4" w:rsidRDefault="00ED1509">
            <w:pPr>
              <w:pStyle w:val="Heading1Numbered"/>
              <w:rPr>
                <w:del w:id="13921" w:author="Donovan Goode [2]" w:date="2018-11-09T10:04:00Z"/>
                <w:rFonts w:ascii="Consolas" w:eastAsia="Times New Roman" w:hAnsi="Consolas" w:cs="Times New Roman"/>
                <w:color w:val="D4D4D4"/>
                <w:sz w:val="21"/>
                <w:szCs w:val="21"/>
              </w:rPr>
              <w:pPrChange w:id="13922" w:author="Donovan Goode [2]" w:date="2018-11-09T10:05:00Z">
                <w:pPr>
                  <w:framePr w:hSpace="180" w:wrap="around" w:vAnchor="text" w:hAnchor="margin" w:xAlign="center" w:y="130"/>
                  <w:shd w:val="clear" w:color="auto" w:fill="1E1E1E"/>
                  <w:spacing w:line="285" w:lineRule="atLeast"/>
                </w:pPr>
              </w:pPrChange>
            </w:pPr>
            <w:del w:id="1392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FF4A737" w14:textId="77777777" w:rsidR="00ED1509" w:rsidRPr="00423177" w:rsidDel="008B6AF4" w:rsidRDefault="00ED1509">
            <w:pPr>
              <w:pStyle w:val="Heading1Numbered"/>
              <w:rPr>
                <w:del w:id="13924" w:author="Donovan Goode [2]" w:date="2018-11-09T10:04:00Z"/>
                <w:rFonts w:ascii="Consolas" w:eastAsia="Times New Roman" w:hAnsi="Consolas" w:cs="Times New Roman"/>
                <w:color w:val="D4D4D4"/>
                <w:sz w:val="21"/>
                <w:szCs w:val="21"/>
              </w:rPr>
              <w:pPrChange w:id="13925" w:author="Donovan Goode [2]" w:date="2018-11-09T10:05:00Z">
                <w:pPr>
                  <w:framePr w:hSpace="180" w:wrap="around" w:vAnchor="text" w:hAnchor="margin" w:xAlign="center" w:y="130"/>
                  <w:shd w:val="clear" w:color="auto" w:fill="1E1E1E"/>
                  <w:spacing w:line="285" w:lineRule="atLeast"/>
                </w:pPr>
              </w:pPrChange>
            </w:pPr>
          </w:p>
          <w:p w14:paraId="07BFA11B" w14:textId="77777777" w:rsidR="00ED1509" w:rsidRPr="00423177" w:rsidDel="008B6AF4" w:rsidRDefault="00ED1509">
            <w:pPr>
              <w:pStyle w:val="Heading1Numbered"/>
              <w:rPr>
                <w:del w:id="13926" w:author="Donovan Goode [2]" w:date="2018-11-09T10:04:00Z"/>
                <w:rFonts w:ascii="Consolas" w:eastAsia="Times New Roman" w:hAnsi="Consolas" w:cs="Times New Roman"/>
                <w:color w:val="D4D4D4"/>
                <w:sz w:val="21"/>
                <w:szCs w:val="21"/>
              </w:rPr>
              <w:pPrChange w:id="13927" w:author="Donovan Goode [2]" w:date="2018-11-09T10:05:00Z">
                <w:pPr>
                  <w:framePr w:hSpace="180" w:wrap="around" w:vAnchor="text" w:hAnchor="margin" w:xAlign="center" w:y="130"/>
                  <w:shd w:val="clear" w:color="auto" w:fill="1E1E1E"/>
                  <w:spacing w:line="285" w:lineRule="atLeast"/>
                </w:pPr>
              </w:pPrChange>
            </w:pPr>
            <w:del w:id="13928"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943E28" w14:textId="77777777" w:rsidR="00ED1509" w:rsidRPr="00070D44" w:rsidDel="008B6AF4" w:rsidRDefault="00ED1509">
            <w:pPr>
              <w:pStyle w:val="Heading1Numbered"/>
              <w:rPr>
                <w:del w:id="13929" w:author="Donovan Goode [2]" w:date="2018-11-09T10:04:00Z"/>
                <w:rFonts w:ascii="Consolas" w:eastAsia="Times New Roman" w:hAnsi="Consolas" w:cs="Times New Roman"/>
                <w:color w:val="808080"/>
                <w:sz w:val="21"/>
                <w:szCs w:val="21"/>
              </w:rPr>
              <w:pPrChange w:id="13930"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0F29801F" w14:textId="150CDCFF" w:rsidTr="00A52519">
        <w:trPr>
          <w:del w:id="13931" w:author="Donovan Goode [2]" w:date="2018-11-09T10:04:00Z"/>
        </w:trPr>
        <w:tc>
          <w:tcPr>
            <w:tcW w:w="1705" w:type="dxa"/>
          </w:tcPr>
          <w:p w14:paraId="6C111E74" w14:textId="77777777" w:rsidR="00ED1509" w:rsidRPr="009373DD" w:rsidDel="008B6AF4" w:rsidRDefault="00ED1509">
            <w:pPr>
              <w:pStyle w:val="Heading1Numbered"/>
              <w:rPr>
                <w:del w:id="13932" w:author="Donovan Goode [2]" w:date="2018-11-09T10:04:00Z"/>
                <w:highlight w:val="yellow"/>
              </w:rPr>
              <w:pPrChange w:id="13933" w:author="Donovan Goode [2]" w:date="2018-11-09T10:05:00Z">
                <w:pPr>
                  <w:framePr w:hSpace="180" w:wrap="around" w:vAnchor="text" w:hAnchor="margin" w:xAlign="center" w:y="130"/>
                  <w:jc w:val="center"/>
                </w:pPr>
              </w:pPrChange>
            </w:pPr>
            <w:del w:id="13934" w:author="Donovan Goode [2]" w:date="2018-11-09T10:04:00Z">
              <w:r w:rsidRPr="009373DD" w:rsidDel="008B6AF4">
                <w:rPr>
                  <w:highlight w:val="yellow"/>
                </w:rPr>
                <w:delText>Step 4 - HR Checklist</w:delText>
              </w:r>
            </w:del>
          </w:p>
        </w:tc>
        <w:tc>
          <w:tcPr>
            <w:tcW w:w="9905" w:type="dxa"/>
          </w:tcPr>
          <w:p w14:paraId="67CA4618" w14:textId="77777777" w:rsidR="00ED1509" w:rsidRPr="00423177" w:rsidDel="008B6AF4" w:rsidRDefault="00ED1509">
            <w:pPr>
              <w:pStyle w:val="Heading1Numbered"/>
              <w:rPr>
                <w:del w:id="13935" w:author="Donovan Goode [2]" w:date="2018-11-09T10:04:00Z"/>
                <w:rFonts w:ascii="Consolas" w:eastAsia="Times New Roman" w:hAnsi="Consolas" w:cs="Times New Roman"/>
                <w:color w:val="D4D4D4"/>
                <w:sz w:val="21"/>
                <w:szCs w:val="21"/>
              </w:rPr>
              <w:pPrChange w:id="13936" w:author="Donovan Goode [2]" w:date="2018-11-09T10:05:00Z">
                <w:pPr>
                  <w:framePr w:hSpace="180" w:wrap="around" w:vAnchor="text" w:hAnchor="margin" w:xAlign="center" w:y="130"/>
                  <w:shd w:val="clear" w:color="auto" w:fill="1E1E1E"/>
                  <w:spacing w:line="285" w:lineRule="atLeast"/>
                </w:pPr>
              </w:pPrChange>
            </w:pPr>
            <w:del w:id="13937"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55EFED98" w14:textId="77777777" w:rsidR="00ED1509" w:rsidRPr="00423177" w:rsidDel="008B6AF4" w:rsidRDefault="00ED1509">
            <w:pPr>
              <w:pStyle w:val="Heading1Numbered"/>
              <w:rPr>
                <w:del w:id="13938" w:author="Donovan Goode [2]" w:date="2018-11-09T10:04:00Z"/>
                <w:rFonts w:ascii="Consolas" w:eastAsia="Times New Roman" w:hAnsi="Consolas" w:cs="Times New Roman"/>
                <w:color w:val="D4D4D4"/>
                <w:sz w:val="21"/>
                <w:szCs w:val="21"/>
              </w:rPr>
              <w:pPrChange w:id="13939" w:author="Donovan Goode [2]" w:date="2018-11-09T10:05:00Z">
                <w:pPr>
                  <w:framePr w:hSpace="180" w:wrap="around" w:vAnchor="text" w:hAnchor="margin" w:xAlign="center" w:y="130"/>
                  <w:shd w:val="clear" w:color="auto" w:fill="1E1E1E"/>
                  <w:spacing w:line="285" w:lineRule="atLeast"/>
                </w:pPr>
              </w:pPrChange>
            </w:pPr>
          </w:p>
          <w:p w14:paraId="707AC91E" w14:textId="77777777" w:rsidR="00ED1509" w:rsidRPr="00423177" w:rsidDel="008B6AF4" w:rsidRDefault="00ED1509">
            <w:pPr>
              <w:pStyle w:val="Heading1Numbered"/>
              <w:rPr>
                <w:del w:id="13940" w:author="Donovan Goode [2]" w:date="2018-11-09T10:04:00Z"/>
                <w:rFonts w:ascii="Consolas" w:eastAsia="Times New Roman" w:hAnsi="Consolas" w:cs="Times New Roman"/>
                <w:color w:val="D4D4D4"/>
                <w:sz w:val="21"/>
                <w:szCs w:val="21"/>
              </w:rPr>
              <w:pPrChange w:id="13941" w:author="Donovan Goode [2]" w:date="2018-11-09T10:05:00Z">
                <w:pPr>
                  <w:framePr w:hSpace="180" w:wrap="around" w:vAnchor="text" w:hAnchor="margin" w:xAlign="center" w:y="130"/>
                  <w:shd w:val="clear" w:color="auto" w:fill="1E1E1E"/>
                  <w:spacing w:line="285" w:lineRule="atLeast"/>
                </w:pPr>
              </w:pPrChange>
            </w:pPr>
            <w:del w:id="1394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31826921" w14:textId="77777777" w:rsidR="00ED1509" w:rsidRPr="00423177" w:rsidDel="008B6AF4" w:rsidRDefault="00ED1509">
            <w:pPr>
              <w:pStyle w:val="Heading1Numbered"/>
              <w:rPr>
                <w:del w:id="13943" w:author="Donovan Goode [2]" w:date="2018-11-09T10:04:00Z"/>
                <w:rFonts w:ascii="Consolas" w:eastAsia="Times New Roman" w:hAnsi="Consolas" w:cs="Times New Roman"/>
                <w:color w:val="D4D4D4"/>
                <w:sz w:val="21"/>
                <w:szCs w:val="21"/>
              </w:rPr>
              <w:pPrChange w:id="13944" w:author="Donovan Goode [2]" w:date="2018-11-09T10:05:00Z">
                <w:pPr>
                  <w:framePr w:hSpace="180" w:wrap="around" w:vAnchor="text" w:hAnchor="margin" w:xAlign="center" w:y="130"/>
                  <w:shd w:val="clear" w:color="auto" w:fill="1E1E1E"/>
                  <w:spacing w:line="285" w:lineRule="atLeast"/>
                </w:pPr>
              </w:pPrChange>
            </w:pPr>
            <w:del w:id="1394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307D9BF" w14:textId="77777777" w:rsidR="00ED1509" w:rsidRPr="00423177" w:rsidDel="008B6AF4" w:rsidRDefault="00ED1509">
            <w:pPr>
              <w:pStyle w:val="Heading1Numbered"/>
              <w:rPr>
                <w:del w:id="13946" w:author="Donovan Goode [2]" w:date="2018-11-09T10:04:00Z"/>
                <w:rFonts w:ascii="Consolas" w:eastAsia="Times New Roman" w:hAnsi="Consolas" w:cs="Times New Roman"/>
                <w:color w:val="D4D4D4"/>
                <w:sz w:val="21"/>
                <w:szCs w:val="21"/>
              </w:rPr>
              <w:pPrChange w:id="13947" w:author="Donovan Goode [2]" w:date="2018-11-09T10:05:00Z">
                <w:pPr>
                  <w:framePr w:hSpace="180" w:wrap="around" w:vAnchor="text" w:hAnchor="margin" w:xAlign="center" w:y="130"/>
                  <w:shd w:val="clear" w:color="auto" w:fill="1E1E1E"/>
                  <w:spacing w:line="285" w:lineRule="atLeast"/>
                </w:pPr>
              </w:pPrChange>
            </w:pPr>
            <w:del w:id="1394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F396E86" w14:textId="77777777" w:rsidR="00ED1509" w:rsidRPr="00423177" w:rsidDel="008B6AF4" w:rsidRDefault="00ED1509">
            <w:pPr>
              <w:pStyle w:val="Heading1Numbered"/>
              <w:rPr>
                <w:del w:id="13949" w:author="Donovan Goode [2]" w:date="2018-11-09T10:04:00Z"/>
                <w:rFonts w:ascii="Consolas" w:eastAsia="Times New Roman" w:hAnsi="Consolas" w:cs="Times New Roman"/>
                <w:color w:val="D4D4D4"/>
                <w:sz w:val="21"/>
                <w:szCs w:val="21"/>
              </w:rPr>
              <w:pPrChange w:id="13950" w:author="Donovan Goode [2]" w:date="2018-11-09T10:05:00Z">
                <w:pPr>
                  <w:framePr w:hSpace="180" w:wrap="around" w:vAnchor="text" w:hAnchor="margin" w:xAlign="center" w:y="130"/>
                  <w:shd w:val="clear" w:color="auto" w:fill="1E1E1E"/>
                  <w:spacing w:line="285" w:lineRule="atLeast"/>
                </w:pPr>
              </w:pPrChange>
            </w:pPr>
            <w:del w:id="1395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951C127" w14:textId="77777777" w:rsidR="00ED1509" w:rsidRPr="00423177" w:rsidDel="008B6AF4" w:rsidRDefault="00ED1509">
            <w:pPr>
              <w:pStyle w:val="Heading1Numbered"/>
              <w:rPr>
                <w:del w:id="13952" w:author="Donovan Goode [2]" w:date="2018-11-09T10:04:00Z"/>
                <w:rFonts w:ascii="Consolas" w:eastAsia="Times New Roman" w:hAnsi="Consolas" w:cs="Times New Roman"/>
                <w:color w:val="D4D4D4"/>
                <w:sz w:val="21"/>
                <w:szCs w:val="21"/>
              </w:rPr>
              <w:pPrChange w:id="13953" w:author="Donovan Goode [2]" w:date="2018-11-09T10:05:00Z">
                <w:pPr>
                  <w:framePr w:hSpace="180" w:wrap="around" w:vAnchor="text" w:hAnchor="margin" w:xAlign="center" w:y="130"/>
                  <w:shd w:val="clear" w:color="auto" w:fill="1E1E1E"/>
                  <w:spacing w:line="285" w:lineRule="atLeast"/>
                </w:pPr>
              </w:pPrChange>
            </w:pPr>
            <w:del w:id="1395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06BD108" w14:textId="77777777" w:rsidR="00ED1509" w:rsidRPr="00423177" w:rsidDel="008B6AF4" w:rsidRDefault="00ED1509">
            <w:pPr>
              <w:pStyle w:val="Heading1Numbered"/>
              <w:rPr>
                <w:del w:id="13955" w:author="Donovan Goode [2]" w:date="2018-11-09T10:04:00Z"/>
                <w:rFonts w:ascii="Consolas" w:eastAsia="Times New Roman" w:hAnsi="Consolas" w:cs="Times New Roman"/>
                <w:color w:val="D4D4D4"/>
                <w:sz w:val="21"/>
                <w:szCs w:val="21"/>
              </w:rPr>
              <w:pPrChange w:id="13956" w:author="Donovan Goode [2]" w:date="2018-11-09T10:05:00Z">
                <w:pPr>
                  <w:framePr w:hSpace="180" w:wrap="around" w:vAnchor="text" w:hAnchor="margin" w:xAlign="center" w:y="130"/>
                  <w:shd w:val="clear" w:color="auto" w:fill="1E1E1E"/>
                  <w:spacing w:line="285" w:lineRule="atLeast"/>
                </w:pPr>
              </w:pPrChange>
            </w:pPr>
            <w:del w:id="1395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33EEDE9" w14:textId="77777777" w:rsidR="00ED1509" w:rsidRPr="00423177" w:rsidDel="008B6AF4" w:rsidRDefault="00ED1509">
            <w:pPr>
              <w:pStyle w:val="Heading1Numbered"/>
              <w:rPr>
                <w:del w:id="13958" w:author="Donovan Goode [2]" w:date="2018-11-09T10:04:00Z"/>
                <w:rFonts w:ascii="Consolas" w:eastAsia="Times New Roman" w:hAnsi="Consolas" w:cs="Times New Roman"/>
                <w:color w:val="D4D4D4"/>
                <w:sz w:val="21"/>
                <w:szCs w:val="21"/>
              </w:rPr>
              <w:pPrChange w:id="13959" w:author="Donovan Goode [2]" w:date="2018-11-09T10:05:00Z">
                <w:pPr>
                  <w:framePr w:hSpace="180" w:wrap="around" w:vAnchor="text" w:hAnchor="margin" w:xAlign="center" w:y="130"/>
                  <w:shd w:val="clear" w:color="auto" w:fill="1E1E1E"/>
                  <w:spacing w:line="285" w:lineRule="atLeast"/>
                </w:pPr>
              </w:pPrChange>
            </w:pPr>
            <w:del w:id="1396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039BA7F" w14:textId="77777777" w:rsidR="00ED1509" w:rsidRPr="00423177" w:rsidDel="008B6AF4" w:rsidRDefault="00ED1509">
            <w:pPr>
              <w:pStyle w:val="Heading1Numbered"/>
              <w:rPr>
                <w:del w:id="13961" w:author="Donovan Goode [2]" w:date="2018-11-09T10:04:00Z"/>
                <w:rFonts w:ascii="Consolas" w:eastAsia="Times New Roman" w:hAnsi="Consolas" w:cs="Times New Roman"/>
                <w:color w:val="D4D4D4"/>
                <w:sz w:val="21"/>
                <w:szCs w:val="21"/>
              </w:rPr>
              <w:pPrChange w:id="13962" w:author="Donovan Goode [2]" w:date="2018-11-09T10:05:00Z">
                <w:pPr>
                  <w:framePr w:hSpace="180" w:wrap="around" w:vAnchor="text" w:hAnchor="margin" w:xAlign="center" w:y="130"/>
                  <w:shd w:val="clear" w:color="auto" w:fill="1E1E1E"/>
                  <w:spacing w:line="285" w:lineRule="atLeast"/>
                </w:pPr>
              </w:pPrChange>
            </w:pPr>
            <w:del w:id="1396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1B44C1D" w14:textId="77777777" w:rsidR="00ED1509" w:rsidRPr="00423177" w:rsidDel="008B6AF4" w:rsidRDefault="00ED1509">
            <w:pPr>
              <w:pStyle w:val="Heading1Numbered"/>
              <w:rPr>
                <w:del w:id="13964" w:author="Donovan Goode [2]" w:date="2018-11-09T10:04:00Z"/>
                <w:rFonts w:ascii="Consolas" w:eastAsia="Times New Roman" w:hAnsi="Consolas" w:cs="Times New Roman"/>
                <w:color w:val="D4D4D4"/>
                <w:sz w:val="21"/>
                <w:szCs w:val="21"/>
              </w:rPr>
              <w:pPrChange w:id="13965" w:author="Donovan Goode [2]" w:date="2018-11-09T10:05:00Z">
                <w:pPr>
                  <w:framePr w:hSpace="180" w:wrap="around" w:vAnchor="text" w:hAnchor="margin" w:xAlign="center" w:y="130"/>
                  <w:shd w:val="clear" w:color="auto" w:fill="1E1E1E"/>
                  <w:spacing w:line="285" w:lineRule="atLeast"/>
                </w:pPr>
              </w:pPrChange>
            </w:pPr>
          </w:p>
          <w:p w14:paraId="5CD8EB4C" w14:textId="77777777" w:rsidR="00ED1509" w:rsidRPr="00423177" w:rsidDel="008B6AF4" w:rsidRDefault="00ED1509">
            <w:pPr>
              <w:pStyle w:val="Heading1Numbered"/>
              <w:rPr>
                <w:del w:id="13966" w:author="Donovan Goode [2]" w:date="2018-11-09T10:04:00Z"/>
                <w:rFonts w:ascii="Consolas" w:eastAsia="Times New Roman" w:hAnsi="Consolas" w:cs="Times New Roman"/>
                <w:color w:val="D4D4D4"/>
                <w:sz w:val="21"/>
                <w:szCs w:val="21"/>
              </w:rPr>
              <w:pPrChange w:id="13967" w:author="Donovan Goode [2]" w:date="2018-11-09T10:05:00Z">
                <w:pPr>
                  <w:framePr w:hSpace="180" w:wrap="around" w:vAnchor="text" w:hAnchor="margin" w:xAlign="center" w:y="130"/>
                  <w:shd w:val="clear" w:color="auto" w:fill="1E1E1E"/>
                  <w:spacing w:line="285" w:lineRule="atLeast"/>
                </w:pPr>
              </w:pPrChange>
            </w:pPr>
            <w:del w:id="1396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08C798A1" w14:textId="77777777" w:rsidR="00ED1509" w:rsidRPr="00423177" w:rsidDel="008B6AF4" w:rsidRDefault="00ED1509">
            <w:pPr>
              <w:pStyle w:val="Heading1Numbered"/>
              <w:rPr>
                <w:del w:id="13969" w:author="Donovan Goode [2]" w:date="2018-11-09T10:04:00Z"/>
                <w:rFonts w:ascii="Consolas" w:eastAsia="Times New Roman" w:hAnsi="Consolas" w:cs="Times New Roman"/>
                <w:color w:val="D4D4D4"/>
                <w:sz w:val="21"/>
                <w:szCs w:val="21"/>
              </w:rPr>
              <w:pPrChange w:id="13970" w:author="Donovan Goode [2]" w:date="2018-11-09T10:05:00Z">
                <w:pPr>
                  <w:framePr w:hSpace="180" w:wrap="around" w:vAnchor="text" w:hAnchor="margin" w:xAlign="center" w:y="130"/>
                  <w:shd w:val="clear" w:color="auto" w:fill="1E1E1E"/>
                  <w:spacing w:line="285" w:lineRule="atLeast"/>
                </w:pPr>
              </w:pPrChange>
            </w:pPr>
            <w:del w:id="1397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6C37200B" w14:textId="77777777" w:rsidR="00ED1509" w:rsidRPr="00423177" w:rsidDel="008B6AF4" w:rsidRDefault="00ED1509">
            <w:pPr>
              <w:pStyle w:val="Heading1Numbered"/>
              <w:rPr>
                <w:del w:id="13972" w:author="Donovan Goode [2]" w:date="2018-11-09T10:04:00Z"/>
                <w:rFonts w:ascii="Consolas" w:eastAsia="Times New Roman" w:hAnsi="Consolas" w:cs="Times New Roman"/>
                <w:color w:val="D4D4D4"/>
                <w:sz w:val="21"/>
                <w:szCs w:val="21"/>
              </w:rPr>
              <w:pPrChange w:id="13973" w:author="Donovan Goode [2]" w:date="2018-11-09T10:05:00Z">
                <w:pPr>
                  <w:framePr w:hSpace="180" w:wrap="around" w:vAnchor="text" w:hAnchor="margin" w:xAlign="center" w:y="130"/>
                  <w:shd w:val="clear" w:color="auto" w:fill="1E1E1E"/>
                  <w:spacing w:line="285" w:lineRule="atLeast"/>
                </w:pPr>
              </w:pPrChange>
            </w:pPr>
            <w:del w:id="1397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9D531BF" w14:textId="77777777" w:rsidR="00ED1509" w:rsidRPr="00423177" w:rsidDel="008B6AF4" w:rsidRDefault="00ED1509">
            <w:pPr>
              <w:pStyle w:val="Heading1Numbered"/>
              <w:rPr>
                <w:del w:id="13975" w:author="Donovan Goode [2]" w:date="2018-11-09T10:04:00Z"/>
                <w:rFonts w:ascii="Consolas" w:eastAsia="Times New Roman" w:hAnsi="Consolas" w:cs="Times New Roman"/>
                <w:color w:val="D4D4D4"/>
                <w:sz w:val="21"/>
                <w:szCs w:val="21"/>
              </w:rPr>
              <w:pPrChange w:id="13976" w:author="Donovan Goode [2]" w:date="2018-11-09T10:05:00Z">
                <w:pPr>
                  <w:framePr w:hSpace="180" w:wrap="around" w:vAnchor="text" w:hAnchor="margin" w:xAlign="center" w:y="130"/>
                  <w:shd w:val="clear" w:color="auto" w:fill="1E1E1E"/>
                  <w:spacing w:line="285" w:lineRule="atLeast"/>
                </w:pPr>
              </w:pPrChange>
            </w:pPr>
            <w:del w:id="1397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2E227A8" w14:textId="77777777" w:rsidR="00ED1509" w:rsidRPr="00423177" w:rsidDel="008B6AF4" w:rsidRDefault="00ED1509">
            <w:pPr>
              <w:pStyle w:val="Heading1Numbered"/>
              <w:rPr>
                <w:del w:id="13978" w:author="Donovan Goode [2]" w:date="2018-11-09T10:04:00Z"/>
                <w:rFonts w:ascii="Consolas" w:eastAsia="Times New Roman" w:hAnsi="Consolas" w:cs="Times New Roman"/>
                <w:color w:val="D4D4D4"/>
                <w:sz w:val="21"/>
                <w:szCs w:val="21"/>
              </w:rPr>
              <w:pPrChange w:id="13979" w:author="Donovan Goode [2]" w:date="2018-11-09T10:05:00Z">
                <w:pPr>
                  <w:framePr w:hSpace="180" w:wrap="around" w:vAnchor="text" w:hAnchor="margin" w:xAlign="center" w:y="130"/>
                  <w:shd w:val="clear" w:color="auto" w:fill="1E1E1E"/>
                  <w:spacing w:line="285" w:lineRule="atLeast"/>
                </w:pPr>
              </w:pPrChange>
            </w:pPr>
            <w:del w:id="1398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9182582" w14:textId="77777777" w:rsidR="00ED1509" w:rsidRPr="00423177" w:rsidDel="008B6AF4" w:rsidRDefault="00ED1509">
            <w:pPr>
              <w:pStyle w:val="Heading1Numbered"/>
              <w:rPr>
                <w:del w:id="13981" w:author="Donovan Goode [2]" w:date="2018-11-09T10:04:00Z"/>
                <w:rFonts w:ascii="Consolas" w:eastAsia="Times New Roman" w:hAnsi="Consolas" w:cs="Times New Roman"/>
                <w:color w:val="D4D4D4"/>
                <w:sz w:val="21"/>
                <w:szCs w:val="21"/>
              </w:rPr>
              <w:pPrChange w:id="13982" w:author="Donovan Goode [2]" w:date="2018-11-09T10:05:00Z">
                <w:pPr>
                  <w:framePr w:hSpace="180" w:wrap="around" w:vAnchor="text" w:hAnchor="margin" w:xAlign="center" w:y="130"/>
                  <w:shd w:val="clear" w:color="auto" w:fill="1E1E1E"/>
                  <w:spacing w:line="285" w:lineRule="atLeast"/>
                </w:pPr>
              </w:pPrChange>
            </w:pPr>
            <w:del w:id="1398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E63BF07" w14:textId="77777777" w:rsidR="00ED1509" w:rsidRPr="00423177" w:rsidDel="008B6AF4" w:rsidRDefault="00ED1509">
            <w:pPr>
              <w:pStyle w:val="Heading1Numbered"/>
              <w:rPr>
                <w:del w:id="13984" w:author="Donovan Goode [2]" w:date="2018-11-09T10:04:00Z"/>
                <w:rFonts w:ascii="Consolas" w:eastAsia="Times New Roman" w:hAnsi="Consolas" w:cs="Times New Roman"/>
                <w:color w:val="D4D4D4"/>
                <w:sz w:val="21"/>
                <w:szCs w:val="21"/>
              </w:rPr>
              <w:pPrChange w:id="13985" w:author="Donovan Goode [2]" w:date="2018-11-09T10:05:00Z">
                <w:pPr>
                  <w:framePr w:hSpace="180" w:wrap="around" w:vAnchor="text" w:hAnchor="margin" w:xAlign="center" w:y="130"/>
                  <w:shd w:val="clear" w:color="auto" w:fill="1E1E1E"/>
                  <w:spacing w:line="285" w:lineRule="atLeast"/>
                </w:pPr>
              </w:pPrChange>
            </w:pPr>
            <w:del w:id="1398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3A41802" w14:textId="77777777" w:rsidR="00ED1509" w:rsidRPr="00423177" w:rsidDel="008B6AF4" w:rsidRDefault="00ED1509">
            <w:pPr>
              <w:pStyle w:val="Heading1Numbered"/>
              <w:rPr>
                <w:del w:id="13987" w:author="Donovan Goode [2]" w:date="2018-11-09T10:04:00Z"/>
                <w:rFonts w:ascii="Consolas" w:eastAsia="Times New Roman" w:hAnsi="Consolas" w:cs="Times New Roman"/>
                <w:color w:val="D4D4D4"/>
                <w:sz w:val="21"/>
                <w:szCs w:val="21"/>
              </w:rPr>
              <w:pPrChange w:id="13988" w:author="Donovan Goode [2]" w:date="2018-11-09T10:05:00Z">
                <w:pPr>
                  <w:framePr w:hSpace="180" w:wrap="around" w:vAnchor="text" w:hAnchor="margin" w:xAlign="center" w:y="130"/>
                  <w:shd w:val="clear" w:color="auto" w:fill="1E1E1E"/>
                  <w:spacing w:line="285" w:lineRule="atLeast"/>
                </w:pPr>
              </w:pPrChange>
            </w:pPr>
            <w:del w:id="1398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939BB7F" w14:textId="77777777" w:rsidR="00ED1509" w:rsidRPr="00423177" w:rsidDel="008B6AF4" w:rsidRDefault="00ED1509">
            <w:pPr>
              <w:pStyle w:val="Heading1Numbered"/>
              <w:rPr>
                <w:del w:id="13990" w:author="Donovan Goode [2]" w:date="2018-11-09T10:04:00Z"/>
                <w:rFonts w:ascii="Consolas" w:eastAsia="Times New Roman" w:hAnsi="Consolas" w:cs="Times New Roman"/>
                <w:color w:val="D4D4D4"/>
                <w:sz w:val="21"/>
                <w:szCs w:val="21"/>
              </w:rPr>
              <w:pPrChange w:id="13991" w:author="Donovan Goode [2]" w:date="2018-11-09T10:05:00Z">
                <w:pPr>
                  <w:framePr w:hSpace="180" w:wrap="around" w:vAnchor="text" w:hAnchor="margin" w:xAlign="center" w:y="130"/>
                  <w:shd w:val="clear" w:color="auto" w:fill="1E1E1E"/>
                  <w:spacing w:line="285" w:lineRule="atLeast"/>
                </w:pPr>
              </w:pPrChange>
            </w:pPr>
            <w:del w:id="1399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6DAEEDF" w14:textId="77777777" w:rsidR="00ED1509" w:rsidRPr="00423177" w:rsidDel="008B6AF4" w:rsidRDefault="00ED1509">
            <w:pPr>
              <w:pStyle w:val="Heading1Numbered"/>
              <w:rPr>
                <w:del w:id="13993" w:author="Donovan Goode [2]" w:date="2018-11-09T10:04:00Z"/>
                <w:rFonts w:ascii="Consolas" w:eastAsia="Times New Roman" w:hAnsi="Consolas" w:cs="Times New Roman"/>
                <w:color w:val="D4D4D4"/>
                <w:sz w:val="21"/>
                <w:szCs w:val="21"/>
              </w:rPr>
              <w:pPrChange w:id="13994" w:author="Donovan Goode [2]" w:date="2018-11-09T10:05:00Z">
                <w:pPr>
                  <w:framePr w:hSpace="180" w:wrap="around" w:vAnchor="text" w:hAnchor="margin" w:xAlign="center" w:y="130"/>
                  <w:shd w:val="clear" w:color="auto" w:fill="1E1E1E"/>
                  <w:spacing w:line="285" w:lineRule="atLeast"/>
                </w:pPr>
              </w:pPrChange>
            </w:pPr>
          </w:p>
          <w:p w14:paraId="780AC4E3" w14:textId="77777777" w:rsidR="00ED1509" w:rsidRPr="00423177" w:rsidDel="008B6AF4" w:rsidRDefault="00ED1509">
            <w:pPr>
              <w:pStyle w:val="Heading1Numbered"/>
              <w:rPr>
                <w:del w:id="13995" w:author="Donovan Goode [2]" w:date="2018-11-09T10:04:00Z"/>
                <w:rFonts w:ascii="Consolas" w:eastAsia="Times New Roman" w:hAnsi="Consolas" w:cs="Times New Roman"/>
                <w:color w:val="D4D4D4"/>
                <w:sz w:val="21"/>
                <w:szCs w:val="21"/>
              </w:rPr>
              <w:pPrChange w:id="13996" w:author="Donovan Goode [2]" w:date="2018-11-09T10:05:00Z">
                <w:pPr>
                  <w:framePr w:hSpace="180" w:wrap="around" w:vAnchor="text" w:hAnchor="margin" w:xAlign="center" w:y="130"/>
                  <w:shd w:val="clear" w:color="auto" w:fill="1E1E1E"/>
                  <w:spacing w:line="285" w:lineRule="atLeast"/>
                </w:pPr>
              </w:pPrChange>
            </w:pPr>
            <w:del w:id="1399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50303D89" w14:textId="77777777" w:rsidR="00ED1509" w:rsidRPr="00423177" w:rsidDel="008B6AF4" w:rsidRDefault="00ED1509">
            <w:pPr>
              <w:pStyle w:val="Heading1Numbered"/>
              <w:rPr>
                <w:del w:id="13998" w:author="Donovan Goode [2]" w:date="2018-11-09T10:04:00Z"/>
                <w:rFonts w:ascii="Consolas" w:eastAsia="Times New Roman" w:hAnsi="Consolas" w:cs="Times New Roman"/>
                <w:color w:val="D4D4D4"/>
                <w:sz w:val="21"/>
                <w:szCs w:val="21"/>
              </w:rPr>
              <w:pPrChange w:id="13999" w:author="Donovan Goode [2]" w:date="2018-11-09T10:05:00Z">
                <w:pPr>
                  <w:framePr w:hSpace="180" w:wrap="around" w:vAnchor="text" w:hAnchor="margin" w:xAlign="center" w:y="130"/>
                  <w:shd w:val="clear" w:color="auto" w:fill="1E1E1E"/>
                  <w:spacing w:line="285" w:lineRule="atLeast"/>
                </w:pPr>
              </w:pPrChange>
            </w:pPr>
            <w:del w:id="1400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65B5A163" w14:textId="77777777" w:rsidR="00ED1509" w:rsidRPr="00423177" w:rsidDel="008B6AF4" w:rsidRDefault="00ED1509">
            <w:pPr>
              <w:pStyle w:val="Heading1Numbered"/>
              <w:rPr>
                <w:del w:id="14001" w:author="Donovan Goode [2]" w:date="2018-11-09T10:04:00Z"/>
                <w:rFonts w:ascii="Consolas" w:eastAsia="Times New Roman" w:hAnsi="Consolas" w:cs="Times New Roman"/>
                <w:color w:val="D4D4D4"/>
                <w:sz w:val="21"/>
                <w:szCs w:val="21"/>
              </w:rPr>
              <w:pPrChange w:id="14002" w:author="Donovan Goode [2]" w:date="2018-11-09T10:05:00Z">
                <w:pPr>
                  <w:framePr w:hSpace="180" w:wrap="around" w:vAnchor="text" w:hAnchor="margin" w:xAlign="center" w:y="130"/>
                  <w:shd w:val="clear" w:color="auto" w:fill="1E1E1E"/>
                  <w:spacing w:line="285" w:lineRule="atLeast"/>
                </w:pPr>
              </w:pPrChange>
            </w:pPr>
            <w:del w:id="1400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3FD2D08" w14:textId="77777777" w:rsidR="00ED1509" w:rsidRPr="00423177" w:rsidDel="008B6AF4" w:rsidRDefault="00ED1509">
            <w:pPr>
              <w:pStyle w:val="Heading1Numbered"/>
              <w:rPr>
                <w:del w:id="14004" w:author="Donovan Goode [2]" w:date="2018-11-09T10:04:00Z"/>
                <w:rFonts w:ascii="Consolas" w:eastAsia="Times New Roman" w:hAnsi="Consolas" w:cs="Times New Roman"/>
                <w:color w:val="D4D4D4"/>
                <w:sz w:val="21"/>
                <w:szCs w:val="21"/>
              </w:rPr>
              <w:pPrChange w:id="14005" w:author="Donovan Goode [2]" w:date="2018-11-09T10:05:00Z">
                <w:pPr>
                  <w:framePr w:hSpace="180" w:wrap="around" w:vAnchor="text" w:hAnchor="margin" w:xAlign="center" w:y="130"/>
                  <w:shd w:val="clear" w:color="auto" w:fill="1E1E1E"/>
                  <w:spacing w:line="285" w:lineRule="atLeast"/>
                </w:pPr>
              </w:pPrChange>
            </w:pPr>
            <w:del w:id="1400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2B54C1F" w14:textId="77777777" w:rsidR="00ED1509" w:rsidRPr="00423177" w:rsidDel="008B6AF4" w:rsidRDefault="00ED1509">
            <w:pPr>
              <w:pStyle w:val="Heading1Numbered"/>
              <w:rPr>
                <w:del w:id="14007" w:author="Donovan Goode [2]" w:date="2018-11-09T10:04:00Z"/>
                <w:rFonts w:ascii="Consolas" w:eastAsia="Times New Roman" w:hAnsi="Consolas" w:cs="Times New Roman"/>
                <w:color w:val="D4D4D4"/>
                <w:sz w:val="21"/>
                <w:szCs w:val="21"/>
              </w:rPr>
              <w:pPrChange w:id="14008" w:author="Donovan Goode [2]" w:date="2018-11-09T10:05:00Z">
                <w:pPr>
                  <w:framePr w:hSpace="180" w:wrap="around" w:vAnchor="text" w:hAnchor="margin" w:xAlign="center" w:y="130"/>
                  <w:shd w:val="clear" w:color="auto" w:fill="1E1E1E"/>
                  <w:spacing w:line="285" w:lineRule="atLeast"/>
                </w:pPr>
              </w:pPrChange>
            </w:pPr>
            <w:del w:id="1400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0360E4A" w14:textId="77777777" w:rsidR="00ED1509" w:rsidRPr="00423177" w:rsidDel="008B6AF4" w:rsidRDefault="00ED1509">
            <w:pPr>
              <w:pStyle w:val="Heading1Numbered"/>
              <w:rPr>
                <w:del w:id="14010" w:author="Donovan Goode [2]" w:date="2018-11-09T10:04:00Z"/>
                <w:rFonts w:ascii="Consolas" w:eastAsia="Times New Roman" w:hAnsi="Consolas" w:cs="Times New Roman"/>
                <w:color w:val="D4D4D4"/>
                <w:sz w:val="21"/>
                <w:szCs w:val="21"/>
              </w:rPr>
              <w:pPrChange w:id="14011" w:author="Donovan Goode [2]" w:date="2018-11-09T10:05:00Z">
                <w:pPr>
                  <w:framePr w:hSpace="180" w:wrap="around" w:vAnchor="text" w:hAnchor="margin" w:xAlign="center" w:y="130"/>
                  <w:shd w:val="clear" w:color="auto" w:fill="1E1E1E"/>
                  <w:spacing w:line="285" w:lineRule="atLeast"/>
                </w:pPr>
              </w:pPrChange>
            </w:pPr>
            <w:del w:id="1401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CEFC3B" w14:textId="77777777" w:rsidR="00ED1509" w:rsidRPr="00423177" w:rsidDel="008B6AF4" w:rsidRDefault="00ED1509">
            <w:pPr>
              <w:pStyle w:val="Heading1Numbered"/>
              <w:rPr>
                <w:del w:id="14013" w:author="Donovan Goode [2]" w:date="2018-11-09T10:04:00Z"/>
                <w:rFonts w:ascii="Consolas" w:eastAsia="Times New Roman" w:hAnsi="Consolas" w:cs="Times New Roman"/>
                <w:color w:val="D4D4D4"/>
                <w:sz w:val="21"/>
                <w:szCs w:val="21"/>
              </w:rPr>
              <w:pPrChange w:id="14014" w:author="Donovan Goode [2]" w:date="2018-11-09T10:05:00Z">
                <w:pPr>
                  <w:framePr w:hSpace="180" w:wrap="around" w:vAnchor="text" w:hAnchor="margin" w:xAlign="center" w:y="130"/>
                  <w:shd w:val="clear" w:color="auto" w:fill="1E1E1E"/>
                  <w:spacing w:line="285" w:lineRule="atLeast"/>
                </w:pPr>
              </w:pPrChange>
            </w:pPr>
            <w:del w:id="1401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3AF4AFD" w14:textId="77777777" w:rsidR="00ED1509" w:rsidRPr="00423177" w:rsidDel="008B6AF4" w:rsidRDefault="00ED1509">
            <w:pPr>
              <w:pStyle w:val="Heading1Numbered"/>
              <w:rPr>
                <w:del w:id="14016" w:author="Donovan Goode [2]" w:date="2018-11-09T10:04:00Z"/>
                <w:rFonts w:ascii="Consolas" w:eastAsia="Times New Roman" w:hAnsi="Consolas" w:cs="Times New Roman"/>
                <w:color w:val="D4D4D4"/>
                <w:sz w:val="21"/>
                <w:szCs w:val="21"/>
              </w:rPr>
              <w:pPrChange w:id="14017" w:author="Donovan Goode [2]" w:date="2018-11-09T10:05:00Z">
                <w:pPr>
                  <w:framePr w:hSpace="180" w:wrap="around" w:vAnchor="text" w:hAnchor="margin" w:xAlign="center" w:y="130"/>
                  <w:shd w:val="clear" w:color="auto" w:fill="1E1E1E"/>
                  <w:spacing w:line="285" w:lineRule="atLeast"/>
                </w:pPr>
              </w:pPrChange>
            </w:pPr>
            <w:del w:id="1401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6DC8070" w14:textId="77777777" w:rsidR="00ED1509" w:rsidRPr="00423177" w:rsidDel="008B6AF4" w:rsidRDefault="00ED1509">
            <w:pPr>
              <w:pStyle w:val="Heading1Numbered"/>
              <w:rPr>
                <w:del w:id="14019" w:author="Donovan Goode [2]" w:date="2018-11-09T10:04:00Z"/>
                <w:rFonts w:ascii="Consolas" w:eastAsia="Times New Roman" w:hAnsi="Consolas" w:cs="Times New Roman"/>
                <w:color w:val="D4D4D4"/>
                <w:sz w:val="21"/>
                <w:szCs w:val="21"/>
              </w:rPr>
              <w:pPrChange w:id="14020" w:author="Donovan Goode [2]" w:date="2018-11-09T10:05:00Z">
                <w:pPr>
                  <w:framePr w:hSpace="180" w:wrap="around" w:vAnchor="text" w:hAnchor="margin" w:xAlign="center" w:y="130"/>
                  <w:shd w:val="clear" w:color="auto" w:fill="1E1E1E"/>
                  <w:spacing w:line="285" w:lineRule="atLeast"/>
                </w:pPr>
              </w:pPrChange>
            </w:pPr>
            <w:del w:id="1402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43808D4" w14:textId="77777777" w:rsidR="00ED1509" w:rsidRPr="00423177" w:rsidDel="008B6AF4" w:rsidRDefault="00ED1509">
            <w:pPr>
              <w:pStyle w:val="Heading1Numbered"/>
              <w:rPr>
                <w:del w:id="14022" w:author="Donovan Goode [2]" w:date="2018-11-09T10:04:00Z"/>
                <w:rFonts w:ascii="Consolas" w:eastAsia="Times New Roman" w:hAnsi="Consolas" w:cs="Times New Roman"/>
                <w:color w:val="D4D4D4"/>
                <w:sz w:val="21"/>
                <w:szCs w:val="21"/>
              </w:rPr>
              <w:pPrChange w:id="14023" w:author="Donovan Goode [2]" w:date="2018-11-09T10:05:00Z">
                <w:pPr>
                  <w:framePr w:hSpace="180" w:wrap="around" w:vAnchor="text" w:hAnchor="margin" w:xAlign="center" w:y="130"/>
                  <w:shd w:val="clear" w:color="auto" w:fill="1E1E1E"/>
                  <w:spacing w:line="285" w:lineRule="atLeast"/>
                </w:pPr>
              </w:pPrChange>
            </w:pPr>
          </w:p>
          <w:p w14:paraId="14B77314" w14:textId="77777777" w:rsidR="00ED1509" w:rsidRPr="00423177" w:rsidDel="008B6AF4" w:rsidRDefault="00ED1509">
            <w:pPr>
              <w:pStyle w:val="Heading1Numbered"/>
              <w:rPr>
                <w:del w:id="14024" w:author="Donovan Goode [2]" w:date="2018-11-09T10:04:00Z"/>
                <w:rFonts w:ascii="Consolas" w:eastAsia="Times New Roman" w:hAnsi="Consolas" w:cs="Times New Roman"/>
                <w:color w:val="D4D4D4"/>
                <w:sz w:val="21"/>
                <w:szCs w:val="21"/>
              </w:rPr>
              <w:pPrChange w:id="14025" w:author="Donovan Goode [2]" w:date="2018-11-09T10:05:00Z">
                <w:pPr>
                  <w:framePr w:hSpace="180" w:wrap="around" w:vAnchor="text" w:hAnchor="margin" w:xAlign="center" w:y="130"/>
                  <w:shd w:val="clear" w:color="auto" w:fill="1E1E1E"/>
                  <w:spacing w:line="285" w:lineRule="atLeast"/>
                </w:pPr>
              </w:pPrChange>
            </w:pPr>
            <w:del w:id="1402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5CC6735F" w14:textId="77777777" w:rsidR="00ED1509" w:rsidRPr="00423177" w:rsidDel="008B6AF4" w:rsidRDefault="00ED1509">
            <w:pPr>
              <w:pStyle w:val="Heading1Numbered"/>
              <w:rPr>
                <w:del w:id="14027" w:author="Donovan Goode [2]" w:date="2018-11-09T10:04:00Z"/>
                <w:rFonts w:ascii="Consolas" w:eastAsia="Times New Roman" w:hAnsi="Consolas" w:cs="Times New Roman"/>
                <w:color w:val="D4D4D4"/>
                <w:sz w:val="21"/>
                <w:szCs w:val="21"/>
              </w:rPr>
              <w:pPrChange w:id="14028" w:author="Donovan Goode [2]" w:date="2018-11-09T10:05:00Z">
                <w:pPr>
                  <w:framePr w:hSpace="180" w:wrap="around" w:vAnchor="text" w:hAnchor="margin" w:xAlign="center" w:y="130"/>
                  <w:shd w:val="clear" w:color="auto" w:fill="1E1E1E"/>
                  <w:spacing w:line="285" w:lineRule="atLeast"/>
                </w:pPr>
              </w:pPrChange>
            </w:pPr>
            <w:del w:id="1402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444EAB0" w14:textId="77777777" w:rsidR="00ED1509" w:rsidRPr="00423177" w:rsidDel="008B6AF4" w:rsidRDefault="00ED1509">
            <w:pPr>
              <w:pStyle w:val="Heading1Numbered"/>
              <w:rPr>
                <w:del w:id="14030" w:author="Donovan Goode [2]" w:date="2018-11-09T10:04:00Z"/>
                <w:rFonts w:ascii="Consolas" w:eastAsia="Times New Roman" w:hAnsi="Consolas" w:cs="Times New Roman"/>
                <w:color w:val="D4D4D4"/>
                <w:sz w:val="21"/>
                <w:szCs w:val="21"/>
              </w:rPr>
              <w:pPrChange w:id="14031" w:author="Donovan Goode [2]" w:date="2018-11-09T10:05:00Z">
                <w:pPr>
                  <w:framePr w:hSpace="180" w:wrap="around" w:vAnchor="text" w:hAnchor="margin" w:xAlign="center" w:y="130"/>
                  <w:shd w:val="clear" w:color="auto" w:fill="1E1E1E"/>
                  <w:spacing w:line="285" w:lineRule="atLeast"/>
                </w:pPr>
              </w:pPrChange>
            </w:pPr>
            <w:del w:id="1403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2EC4059" w14:textId="77777777" w:rsidR="00ED1509" w:rsidRPr="00423177" w:rsidDel="008B6AF4" w:rsidRDefault="00ED1509">
            <w:pPr>
              <w:pStyle w:val="Heading1Numbered"/>
              <w:rPr>
                <w:del w:id="14033" w:author="Donovan Goode [2]" w:date="2018-11-09T10:04:00Z"/>
                <w:rFonts w:ascii="Consolas" w:eastAsia="Times New Roman" w:hAnsi="Consolas" w:cs="Times New Roman"/>
                <w:color w:val="D4D4D4"/>
                <w:sz w:val="21"/>
                <w:szCs w:val="21"/>
              </w:rPr>
              <w:pPrChange w:id="14034" w:author="Donovan Goode [2]" w:date="2018-11-09T10:05:00Z">
                <w:pPr>
                  <w:framePr w:hSpace="180" w:wrap="around" w:vAnchor="text" w:hAnchor="margin" w:xAlign="center" w:y="130"/>
                  <w:shd w:val="clear" w:color="auto" w:fill="1E1E1E"/>
                  <w:spacing w:line="285" w:lineRule="atLeast"/>
                </w:pPr>
              </w:pPrChange>
            </w:pPr>
            <w:del w:id="1403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C6D6B13" w14:textId="77777777" w:rsidR="00ED1509" w:rsidRPr="00423177" w:rsidDel="008B6AF4" w:rsidRDefault="00ED1509">
            <w:pPr>
              <w:pStyle w:val="Heading1Numbered"/>
              <w:rPr>
                <w:del w:id="14036" w:author="Donovan Goode [2]" w:date="2018-11-09T10:04:00Z"/>
                <w:rFonts w:ascii="Consolas" w:eastAsia="Times New Roman" w:hAnsi="Consolas" w:cs="Times New Roman"/>
                <w:color w:val="D4D4D4"/>
                <w:sz w:val="21"/>
                <w:szCs w:val="21"/>
              </w:rPr>
              <w:pPrChange w:id="14037" w:author="Donovan Goode [2]" w:date="2018-11-09T10:05:00Z">
                <w:pPr>
                  <w:framePr w:hSpace="180" w:wrap="around" w:vAnchor="text" w:hAnchor="margin" w:xAlign="center" w:y="130"/>
                  <w:shd w:val="clear" w:color="auto" w:fill="1E1E1E"/>
                  <w:spacing w:line="285" w:lineRule="atLeast"/>
                </w:pPr>
              </w:pPrChange>
            </w:pPr>
            <w:del w:id="1403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CB1A273" w14:textId="77777777" w:rsidR="00ED1509" w:rsidRPr="00423177" w:rsidDel="008B6AF4" w:rsidRDefault="00ED1509">
            <w:pPr>
              <w:pStyle w:val="Heading1Numbered"/>
              <w:rPr>
                <w:del w:id="14039" w:author="Donovan Goode [2]" w:date="2018-11-09T10:04:00Z"/>
                <w:rFonts w:ascii="Consolas" w:eastAsia="Times New Roman" w:hAnsi="Consolas" w:cs="Times New Roman"/>
                <w:color w:val="D4D4D4"/>
                <w:sz w:val="21"/>
                <w:szCs w:val="21"/>
              </w:rPr>
              <w:pPrChange w:id="14040" w:author="Donovan Goode [2]" w:date="2018-11-09T10:05:00Z">
                <w:pPr>
                  <w:framePr w:hSpace="180" w:wrap="around" w:vAnchor="text" w:hAnchor="margin" w:xAlign="center" w:y="130"/>
                  <w:shd w:val="clear" w:color="auto" w:fill="1E1E1E"/>
                  <w:spacing w:line="285" w:lineRule="atLeast"/>
                </w:pPr>
              </w:pPrChange>
            </w:pPr>
            <w:del w:id="1404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B1FADA" w14:textId="77777777" w:rsidR="00ED1509" w:rsidRPr="00423177" w:rsidDel="008B6AF4" w:rsidRDefault="00ED1509">
            <w:pPr>
              <w:pStyle w:val="Heading1Numbered"/>
              <w:rPr>
                <w:del w:id="14042" w:author="Donovan Goode [2]" w:date="2018-11-09T10:04:00Z"/>
                <w:rFonts w:ascii="Consolas" w:eastAsia="Times New Roman" w:hAnsi="Consolas" w:cs="Times New Roman"/>
                <w:color w:val="D4D4D4"/>
                <w:sz w:val="21"/>
                <w:szCs w:val="21"/>
              </w:rPr>
              <w:pPrChange w:id="14043" w:author="Donovan Goode [2]" w:date="2018-11-09T10:05:00Z">
                <w:pPr>
                  <w:framePr w:hSpace="180" w:wrap="around" w:vAnchor="text" w:hAnchor="margin" w:xAlign="center" w:y="130"/>
                  <w:shd w:val="clear" w:color="auto" w:fill="1E1E1E"/>
                  <w:spacing w:line="285" w:lineRule="atLeast"/>
                </w:pPr>
              </w:pPrChange>
            </w:pPr>
            <w:del w:id="1404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47F17EBF" w14:textId="77777777" w:rsidR="00ED1509" w:rsidRPr="00423177" w:rsidDel="008B6AF4" w:rsidRDefault="00ED1509">
            <w:pPr>
              <w:pStyle w:val="Heading1Numbered"/>
              <w:rPr>
                <w:del w:id="14045" w:author="Donovan Goode [2]" w:date="2018-11-09T10:04:00Z"/>
                <w:rFonts w:ascii="Consolas" w:eastAsia="Times New Roman" w:hAnsi="Consolas" w:cs="Times New Roman"/>
                <w:color w:val="D4D4D4"/>
                <w:sz w:val="21"/>
                <w:szCs w:val="21"/>
              </w:rPr>
              <w:pPrChange w:id="14046" w:author="Donovan Goode [2]" w:date="2018-11-09T10:05:00Z">
                <w:pPr>
                  <w:framePr w:hSpace="180" w:wrap="around" w:vAnchor="text" w:hAnchor="margin" w:xAlign="center" w:y="130"/>
                  <w:shd w:val="clear" w:color="auto" w:fill="1E1E1E"/>
                  <w:spacing w:line="285" w:lineRule="atLeast"/>
                </w:pPr>
              </w:pPrChange>
            </w:pPr>
            <w:del w:id="1404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698417A" w14:textId="77777777" w:rsidR="00ED1509" w:rsidRPr="00423177" w:rsidDel="008B6AF4" w:rsidRDefault="00ED1509">
            <w:pPr>
              <w:pStyle w:val="Heading1Numbered"/>
              <w:rPr>
                <w:del w:id="14048" w:author="Donovan Goode [2]" w:date="2018-11-09T10:04:00Z"/>
                <w:rFonts w:ascii="Consolas" w:eastAsia="Times New Roman" w:hAnsi="Consolas" w:cs="Times New Roman"/>
                <w:color w:val="D4D4D4"/>
                <w:sz w:val="21"/>
                <w:szCs w:val="21"/>
              </w:rPr>
              <w:pPrChange w:id="14049" w:author="Donovan Goode [2]" w:date="2018-11-09T10:05:00Z">
                <w:pPr>
                  <w:framePr w:hSpace="180" w:wrap="around" w:vAnchor="text" w:hAnchor="margin" w:xAlign="center" w:y="130"/>
                  <w:shd w:val="clear" w:color="auto" w:fill="1E1E1E"/>
                  <w:spacing w:line="285" w:lineRule="atLeast"/>
                </w:pPr>
              </w:pPrChange>
            </w:pPr>
            <w:del w:id="1405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A14A1DC" w14:textId="77777777" w:rsidR="00ED1509" w:rsidRPr="00423177" w:rsidDel="008B6AF4" w:rsidRDefault="00ED1509">
            <w:pPr>
              <w:pStyle w:val="Heading1Numbered"/>
              <w:rPr>
                <w:del w:id="14051" w:author="Donovan Goode [2]" w:date="2018-11-09T10:04:00Z"/>
                <w:rFonts w:ascii="Consolas" w:eastAsia="Times New Roman" w:hAnsi="Consolas" w:cs="Times New Roman"/>
                <w:color w:val="D4D4D4"/>
                <w:sz w:val="21"/>
                <w:szCs w:val="21"/>
              </w:rPr>
              <w:pPrChange w:id="14052" w:author="Donovan Goode [2]" w:date="2018-11-09T10:05:00Z">
                <w:pPr>
                  <w:framePr w:hSpace="180" w:wrap="around" w:vAnchor="text" w:hAnchor="margin" w:xAlign="center" w:y="130"/>
                  <w:shd w:val="clear" w:color="auto" w:fill="1E1E1E"/>
                  <w:spacing w:line="285" w:lineRule="atLeast"/>
                </w:pPr>
              </w:pPrChange>
            </w:pPr>
          </w:p>
          <w:p w14:paraId="34926C22" w14:textId="77777777" w:rsidR="00ED1509" w:rsidRPr="00423177" w:rsidDel="008B6AF4" w:rsidRDefault="00ED1509">
            <w:pPr>
              <w:pStyle w:val="Heading1Numbered"/>
              <w:rPr>
                <w:del w:id="14053" w:author="Donovan Goode [2]" w:date="2018-11-09T10:04:00Z"/>
                <w:rFonts w:ascii="Consolas" w:eastAsia="Times New Roman" w:hAnsi="Consolas" w:cs="Times New Roman"/>
                <w:color w:val="D4D4D4"/>
                <w:sz w:val="21"/>
                <w:szCs w:val="21"/>
              </w:rPr>
              <w:pPrChange w:id="14054" w:author="Donovan Goode [2]" w:date="2018-11-09T10:05:00Z">
                <w:pPr>
                  <w:framePr w:hSpace="180" w:wrap="around" w:vAnchor="text" w:hAnchor="margin" w:xAlign="center" w:y="130"/>
                  <w:shd w:val="clear" w:color="auto" w:fill="1E1E1E"/>
                  <w:spacing w:line="285" w:lineRule="atLeast"/>
                </w:pPr>
              </w:pPrChange>
            </w:pPr>
            <w:del w:id="14055"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04B2DD0" w14:textId="77777777" w:rsidR="00ED1509" w:rsidRPr="00070D44" w:rsidDel="008B6AF4" w:rsidRDefault="00ED1509">
            <w:pPr>
              <w:pStyle w:val="Heading1Numbered"/>
              <w:rPr>
                <w:del w:id="14056" w:author="Donovan Goode [2]" w:date="2018-11-09T10:04:00Z"/>
                <w:rFonts w:ascii="Consolas" w:eastAsia="Times New Roman" w:hAnsi="Consolas" w:cs="Times New Roman"/>
                <w:color w:val="808080"/>
                <w:sz w:val="21"/>
                <w:szCs w:val="21"/>
              </w:rPr>
              <w:pPrChange w:id="14057"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6C6B8C43" w14:textId="7DFE40E6" w:rsidTr="00A52519">
        <w:trPr>
          <w:del w:id="14058" w:author="Donovan Goode [2]" w:date="2018-11-09T10:04:00Z"/>
        </w:trPr>
        <w:tc>
          <w:tcPr>
            <w:tcW w:w="1705" w:type="dxa"/>
          </w:tcPr>
          <w:p w14:paraId="4624ECF8" w14:textId="77777777" w:rsidR="00ED1509" w:rsidRPr="009373DD" w:rsidDel="008B6AF4" w:rsidRDefault="00ED1509">
            <w:pPr>
              <w:pStyle w:val="Heading1Numbered"/>
              <w:rPr>
                <w:del w:id="14059" w:author="Donovan Goode [2]" w:date="2018-11-09T10:04:00Z"/>
                <w:highlight w:val="yellow"/>
              </w:rPr>
              <w:pPrChange w:id="14060" w:author="Donovan Goode [2]" w:date="2018-11-09T10:05:00Z">
                <w:pPr>
                  <w:framePr w:hSpace="180" w:wrap="around" w:vAnchor="text" w:hAnchor="margin" w:xAlign="center" w:y="130"/>
                  <w:jc w:val="center"/>
                </w:pPr>
              </w:pPrChange>
            </w:pPr>
            <w:del w:id="14061" w:author="Donovan Goode [2]" w:date="2018-11-09T10:04:00Z">
              <w:r w:rsidRPr="009373DD" w:rsidDel="008B6AF4">
                <w:rPr>
                  <w:highlight w:val="yellow"/>
                </w:rPr>
                <w:delText>Step 5 - Payroll Checklist</w:delText>
              </w:r>
            </w:del>
          </w:p>
        </w:tc>
        <w:tc>
          <w:tcPr>
            <w:tcW w:w="9905" w:type="dxa"/>
          </w:tcPr>
          <w:p w14:paraId="11A3B96B" w14:textId="77777777" w:rsidR="00ED1509" w:rsidRPr="00423177" w:rsidDel="008B6AF4" w:rsidRDefault="00ED1509">
            <w:pPr>
              <w:pStyle w:val="Heading1Numbered"/>
              <w:rPr>
                <w:del w:id="14062" w:author="Donovan Goode [2]" w:date="2018-11-09T10:04:00Z"/>
                <w:rFonts w:ascii="Consolas" w:eastAsia="Times New Roman" w:hAnsi="Consolas" w:cs="Times New Roman"/>
                <w:color w:val="D4D4D4"/>
                <w:sz w:val="21"/>
                <w:szCs w:val="21"/>
              </w:rPr>
              <w:pPrChange w:id="14063" w:author="Donovan Goode [2]" w:date="2018-11-09T10:05:00Z">
                <w:pPr>
                  <w:framePr w:hSpace="180" w:wrap="around" w:vAnchor="text" w:hAnchor="margin" w:xAlign="center" w:y="130"/>
                  <w:shd w:val="clear" w:color="auto" w:fill="1E1E1E"/>
                  <w:spacing w:line="285" w:lineRule="atLeast"/>
                </w:pPr>
              </w:pPrChange>
            </w:pPr>
            <w:del w:id="14064"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510CF0BF" w14:textId="77777777" w:rsidR="00ED1509" w:rsidRPr="00423177" w:rsidDel="008B6AF4" w:rsidRDefault="00ED1509">
            <w:pPr>
              <w:pStyle w:val="Heading1Numbered"/>
              <w:rPr>
                <w:del w:id="14065" w:author="Donovan Goode [2]" w:date="2018-11-09T10:04:00Z"/>
                <w:rFonts w:ascii="Consolas" w:eastAsia="Times New Roman" w:hAnsi="Consolas" w:cs="Times New Roman"/>
                <w:color w:val="D4D4D4"/>
                <w:sz w:val="21"/>
                <w:szCs w:val="21"/>
              </w:rPr>
              <w:pPrChange w:id="14066" w:author="Donovan Goode [2]" w:date="2018-11-09T10:05:00Z">
                <w:pPr>
                  <w:framePr w:hSpace="180" w:wrap="around" w:vAnchor="text" w:hAnchor="margin" w:xAlign="center" w:y="130"/>
                  <w:shd w:val="clear" w:color="auto" w:fill="1E1E1E"/>
                  <w:spacing w:line="285" w:lineRule="atLeast"/>
                </w:pPr>
              </w:pPrChange>
            </w:pPr>
          </w:p>
          <w:p w14:paraId="787CB609" w14:textId="77777777" w:rsidR="00ED1509" w:rsidRPr="00423177" w:rsidDel="008B6AF4" w:rsidRDefault="00ED1509">
            <w:pPr>
              <w:pStyle w:val="Heading1Numbered"/>
              <w:rPr>
                <w:del w:id="14067" w:author="Donovan Goode [2]" w:date="2018-11-09T10:04:00Z"/>
                <w:rFonts w:ascii="Consolas" w:eastAsia="Times New Roman" w:hAnsi="Consolas" w:cs="Times New Roman"/>
                <w:color w:val="D4D4D4"/>
                <w:sz w:val="21"/>
                <w:szCs w:val="21"/>
              </w:rPr>
              <w:pPrChange w:id="14068" w:author="Donovan Goode [2]" w:date="2018-11-09T10:05:00Z">
                <w:pPr>
                  <w:framePr w:hSpace="180" w:wrap="around" w:vAnchor="text" w:hAnchor="margin" w:xAlign="center" w:y="130"/>
                  <w:shd w:val="clear" w:color="auto" w:fill="1E1E1E"/>
                  <w:spacing w:line="285" w:lineRule="atLeast"/>
                </w:pPr>
              </w:pPrChange>
            </w:pPr>
            <w:del w:id="1406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636071A0" w14:textId="77777777" w:rsidR="00ED1509" w:rsidRPr="00423177" w:rsidDel="008B6AF4" w:rsidRDefault="00ED1509">
            <w:pPr>
              <w:pStyle w:val="Heading1Numbered"/>
              <w:rPr>
                <w:del w:id="14070" w:author="Donovan Goode [2]" w:date="2018-11-09T10:04:00Z"/>
                <w:rFonts w:ascii="Consolas" w:eastAsia="Times New Roman" w:hAnsi="Consolas" w:cs="Times New Roman"/>
                <w:color w:val="D4D4D4"/>
                <w:sz w:val="21"/>
                <w:szCs w:val="21"/>
              </w:rPr>
              <w:pPrChange w:id="14071" w:author="Donovan Goode [2]" w:date="2018-11-09T10:05:00Z">
                <w:pPr>
                  <w:framePr w:hSpace="180" w:wrap="around" w:vAnchor="text" w:hAnchor="margin" w:xAlign="center" w:y="130"/>
                  <w:shd w:val="clear" w:color="auto" w:fill="1E1E1E"/>
                  <w:spacing w:line="285" w:lineRule="atLeast"/>
                </w:pPr>
              </w:pPrChange>
            </w:pPr>
            <w:del w:id="1407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5F3F8CC" w14:textId="77777777" w:rsidR="00ED1509" w:rsidRPr="00423177" w:rsidDel="008B6AF4" w:rsidRDefault="00ED1509">
            <w:pPr>
              <w:pStyle w:val="Heading1Numbered"/>
              <w:rPr>
                <w:del w:id="14073" w:author="Donovan Goode [2]" w:date="2018-11-09T10:04:00Z"/>
                <w:rFonts w:ascii="Consolas" w:eastAsia="Times New Roman" w:hAnsi="Consolas" w:cs="Times New Roman"/>
                <w:color w:val="D4D4D4"/>
                <w:sz w:val="21"/>
                <w:szCs w:val="21"/>
              </w:rPr>
              <w:pPrChange w:id="14074" w:author="Donovan Goode [2]" w:date="2018-11-09T10:05:00Z">
                <w:pPr>
                  <w:framePr w:hSpace="180" w:wrap="around" w:vAnchor="text" w:hAnchor="margin" w:xAlign="center" w:y="130"/>
                  <w:shd w:val="clear" w:color="auto" w:fill="1E1E1E"/>
                  <w:spacing w:line="285" w:lineRule="atLeast"/>
                </w:pPr>
              </w:pPrChange>
            </w:pPr>
            <w:del w:id="1407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7B9C4C46" w14:textId="77777777" w:rsidR="00ED1509" w:rsidRPr="00423177" w:rsidDel="008B6AF4" w:rsidRDefault="00ED1509">
            <w:pPr>
              <w:pStyle w:val="Heading1Numbered"/>
              <w:rPr>
                <w:del w:id="14076" w:author="Donovan Goode [2]" w:date="2018-11-09T10:04:00Z"/>
                <w:rFonts w:ascii="Consolas" w:eastAsia="Times New Roman" w:hAnsi="Consolas" w:cs="Times New Roman"/>
                <w:color w:val="D4D4D4"/>
                <w:sz w:val="21"/>
                <w:szCs w:val="21"/>
              </w:rPr>
              <w:pPrChange w:id="14077" w:author="Donovan Goode [2]" w:date="2018-11-09T10:05:00Z">
                <w:pPr>
                  <w:framePr w:hSpace="180" w:wrap="around" w:vAnchor="text" w:hAnchor="margin" w:xAlign="center" w:y="130"/>
                  <w:shd w:val="clear" w:color="auto" w:fill="1E1E1E"/>
                  <w:spacing w:line="285" w:lineRule="atLeast"/>
                </w:pPr>
              </w:pPrChange>
            </w:pPr>
            <w:del w:id="1407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627130A" w14:textId="77777777" w:rsidR="00ED1509" w:rsidRPr="00423177" w:rsidDel="008B6AF4" w:rsidRDefault="00ED1509">
            <w:pPr>
              <w:pStyle w:val="Heading1Numbered"/>
              <w:rPr>
                <w:del w:id="14079" w:author="Donovan Goode [2]" w:date="2018-11-09T10:04:00Z"/>
                <w:rFonts w:ascii="Consolas" w:eastAsia="Times New Roman" w:hAnsi="Consolas" w:cs="Times New Roman"/>
                <w:color w:val="D4D4D4"/>
                <w:sz w:val="21"/>
                <w:szCs w:val="21"/>
              </w:rPr>
              <w:pPrChange w:id="14080" w:author="Donovan Goode [2]" w:date="2018-11-09T10:05:00Z">
                <w:pPr>
                  <w:framePr w:hSpace="180" w:wrap="around" w:vAnchor="text" w:hAnchor="margin" w:xAlign="center" w:y="130"/>
                  <w:shd w:val="clear" w:color="auto" w:fill="1E1E1E"/>
                  <w:spacing w:line="285" w:lineRule="atLeast"/>
                </w:pPr>
              </w:pPrChange>
            </w:pPr>
            <w:del w:id="1408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41238FB" w14:textId="77777777" w:rsidR="00ED1509" w:rsidRPr="00423177" w:rsidDel="008B6AF4" w:rsidRDefault="00ED1509">
            <w:pPr>
              <w:pStyle w:val="Heading1Numbered"/>
              <w:rPr>
                <w:del w:id="14082" w:author="Donovan Goode [2]" w:date="2018-11-09T10:04:00Z"/>
                <w:rFonts w:ascii="Consolas" w:eastAsia="Times New Roman" w:hAnsi="Consolas" w:cs="Times New Roman"/>
                <w:color w:val="D4D4D4"/>
                <w:sz w:val="21"/>
                <w:szCs w:val="21"/>
              </w:rPr>
              <w:pPrChange w:id="14083" w:author="Donovan Goode [2]" w:date="2018-11-09T10:05:00Z">
                <w:pPr>
                  <w:framePr w:hSpace="180" w:wrap="around" w:vAnchor="text" w:hAnchor="margin" w:xAlign="center" w:y="130"/>
                  <w:shd w:val="clear" w:color="auto" w:fill="1E1E1E"/>
                  <w:spacing w:line="285" w:lineRule="atLeast"/>
                </w:pPr>
              </w:pPrChange>
            </w:pPr>
            <w:del w:id="1408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1A20C090" w14:textId="77777777" w:rsidR="00ED1509" w:rsidRPr="00423177" w:rsidDel="008B6AF4" w:rsidRDefault="00ED1509">
            <w:pPr>
              <w:pStyle w:val="Heading1Numbered"/>
              <w:rPr>
                <w:del w:id="14085" w:author="Donovan Goode [2]" w:date="2018-11-09T10:04:00Z"/>
                <w:rFonts w:ascii="Consolas" w:eastAsia="Times New Roman" w:hAnsi="Consolas" w:cs="Times New Roman"/>
                <w:color w:val="D4D4D4"/>
                <w:sz w:val="21"/>
                <w:szCs w:val="21"/>
              </w:rPr>
              <w:pPrChange w:id="14086" w:author="Donovan Goode [2]" w:date="2018-11-09T10:05:00Z">
                <w:pPr>
                  <w:framePr w:hSpace="180" w:wrap="around" w:vAnchor="text" w:hAnchor="margin" w:xAlign="center" w:y="130"/>
                  <w:shd w:val="clear" w:color="auto" w:fill="1E1E1E"/>
                  <w:spacing w:line="285" w:lineRule="atLeast"/>
                </w:pPr>
              </w:pPrChange>
            </w:pPr>
            <w:del w:id="1408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8823CF" w14:textId="77777777" w:rsidR="00ED1509" w:rsidRPr="00423177" w:rsidDel="008B6AF4" w:rsidRDefault="00ED1509">
            <w:pPr>
              <w:pStyle w:val="Heading1Numbered"/>
              <w:rPr>
                <w:del w:id="14088" w:author="Donovan Goode [2]" w:date="2018-11-09T10:04:00Z"/>
                <w:rFonts w:ascii="Consolas" w:eastAsia="Times New Roman" w:hAnsi="Consolas" w:cs="Times New Roman"/>
                <w:color w:val="D4D4D4"/>
                <w:sz w:val="21"/>
                <w:szCs w:val="21"/>
              </w:rPr>
              <w:pPrChange w:id="14089" w:author="Donovan Goode [2]" w:date="2018-11-09T10:05:00Z">
                <w:pPr>
                  <w:framePr w:hSpace="180" w:wrap="around" w:vAnchor="text" w:hAnchor="margin" w:xAlign="center" w:y="130"/>
                  <w:shd w:val="clear" w:color="auto" w:fill="1E1E1E"/>
                  <w:spacing w:line="285" w:lineRule="atLeast"/>
                </w:pPr>
              </w:pPrChange>
            </w:pPr>
            <w:del w:id="1409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2D2B1B1" w14:textId="77777777" w:rsidR="00ED1509" w:rsidRPr="00423177" w:rsidDel="008B6AF4" w:rsidRDefault="00ED1509">
            <w:pPr>
              <w:pStyle w:val="Heading1Numbered"/>
              <w:rPr>
                <w:del w:id="14091" w:author="Donovan Goode [2]" w:date="2018-11-09T10:04:00Z"/>
                <w:rFonts w:ascii="Consolas" w:eastAsia="Times New Roman" w:hAnsi="Consolas" w:cs="Times New Roman"/>
                <w:color w:val="D4D4D4"/>
                <w:sz w:val="21"/>
                <w:szCs w:val="21"/>
              </w:rPr>
              <w:pPrChange w:id="14092" w:author="Donovan Goode [2]" w:date="2018-11-09T10:05:00Z">
                <w:pPr>
                  <w:framePr w:hSpace="180" w:wrap="around" w:vAnchor="text" w:hAnchor="margin" w:xAlign="center" w:y="130"/>
                  <w:shd w:val="clear" w:color="auto" w:fill="1E1E1E"/>
                  <w:spacing w:line="285" w:lineRule="atLeast"/>
                </w:pPr>
              </w:pPrChange>
            </w:pPr>
          </w:p>
          <w:p w14:paraId="67F77F95" w14:textId="77777777" w:rsidR="00ED1509" w:rsidRPr="00423177" w:rsidDel="008B6AF4" w:rsidRDefault="00ED1509">
            <w:pPr>
              <w:pStyle w:val="Heading1Numbered"/>
              <w:rPr>
                <w:del w:id="14093" w:author="Donovan Goode [2]" w:date="2018-11-09T10:04:00Z"/>
                <w:rFonts w:ascii="Consolas" w:eastAsia="Times New Roman" w:hAnsi="Consolas" w:cs="Times New Roman"/>
                <w:color w:val="D4D4D4"/>
                <w:sz w:val="21"/>
                <w:szCs w:val="21"/>
              </w:rPr>
              <w:pPrChange w:id="14094" w:author="Donovan Goode [2]" w:date="2018-11-09T10:05:00Z">
                <w:pPr>
                  <w:framePr w:hSpace="180" w:wrap="around" w:vAnchor="text" w:hAnchor="margin" w:xAlign="center" w:y="130"/>
                  <w:shd w:val="clear" w:color="auto" w:fill="1E1E1E"/>
                  <w:spacing w:line="285" w:lineRule="atLeast"/>
                </w:pPr>
              </w:pPrChange>
            </w:pPr>
            <w:del w:id="1409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1CE65E63" w14:textId="77777777" w:rsidR="00ED1509" w:rsidRPr="00423177" w:rsidDel="008B6AF4" w:rsidRDefault="00ED1509">
            <w:pPr>
              <w:pStyle w:val="Heading1Numbered"/>
              <w:rPr>
                <w:del w:id="14096" w:author="Donovan Goode [2]" w:date="2018-11-09T10:04:00Z"/>
                <w:rFonts w:ascii="Consolas" w:eastAsia="Times New Roman" w:hAnsi="Consolas" w:cs="Times New Roman"/>
                <w:color w:val="D4D4D4"/>
                <w:sz w:val="21"/>
                <w:szCs w:val="21"/>
              </w:rPr>
              <w:pPrChange w:id="14097" w:author="Donovan Goode [2]" w:date="2018-11-09T10:05:00Z">
                <w:pPr>
                  <w:framePr w:hSpace="180" w:wrap="around" w:vAnchor="text" w:hAnchor="margin" w:xAlign="center" w:y="130"/>
                  <w:shd w:val="clear" w:color="auto" w:fill="1E1E1E"/>
                  <w:spacing w:line="285" w:lineRule="atLeast"/>
                </w:pPr>
              </w:pPrChange>
            </w:pPr>
            <w:del w:id="1409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CBFAB9E" w14:textId="77777777" w:rsidR="00ED1509" w:rsidRPr="00423177" w:rsidDel="008B6AF4" w:rsidRDefault="00ED1509">
            <w:pPr>
              <w:pStyle w:val="Heading1Numbered"/>
              <w:rPr>
                <w:del w:id="14099" w:author="Donovan Goode [2]" w:date="2018-11-09T10:04:00Z"/>
                <w:rFonts w:ascii="Consolas" w:eastAsia="Times New Roman" w:hAnsi="Consolas" w:cs="Times New Roman"/>
                <w:color w:val="D4D4D4"/>
                <w:sz w:val="21"/>
                <w:szCs w:val="21"/>
              </w:rPr>
              <w:pPrChange w:id="14100" w:author="Donovan Goode [2]" w:date="2018-11-09T10:05:00Z">
                <w:pPr>
                  <w:framePr w:hSpace="180" w:wrap="around" w:vAnchor="text" w:hAnchor="margin" w:xAlign="center" w:y="130"/>
                  <w:shd w:val="clear" w:color="auto" w:fill="1E1E1E"/>
                  <w:spacing w:line="285" w:lineRule="atLeast"/>
                </w:pPr>
              </w:pPrChange>
            </w:pPr>
            <w:del w:id="1410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027BA51" w14:textId="77777777" w:rsidR="00ED1509" w:rsidRPr="00423177" w:rsidDel="008B6AF4" w:rsidRDefault="00ED1509">
            <w:pPr>
              <w:pStyle w:val="Heading1Numbered"/>
              <w:rPr>
                <w:del w:id="14102" w:author="Donovan Goode [2]" w:date="2018-11-09T10:04:00Z"/>
                <w:rFonts w:ascii="Consolas" w:eastAsia="Times New Roman" w:hAnsi="Consolas" w:cs="Times New Roman"/>
                <w:color w:val="D4D4D4"/>
                <w:sz w:val="21"/>
                <w:szCs w:val="21"/>
              </w:rPr>
              <w:pPrChange w:id="14103" w:author="Donovan Goode [2]" w:date="2018-11-09T10:05:00Z">
                <w:pPr>
                  <w:framePr w:hSpace="180" w:wrap="around" w:vAnchor="text" w:hAnchor="margin" w:xAlign="center" w:y="130"/>
                  <w:shd w:val="clear" w:color="auto" w:fill="1E1E1E"/>
                  <w:spacing w:line="285" w:lineRule="atLeast"/>
                </w:pPr>
              </w:pPrChange>
            </w:pPr>
            <w:del w:id="1410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3F23A12C" w14:textId="77777777" w:rsidR="00ED1509" w:rsidRPr="00423177" w:rsidDel="008B6AF4" w:rsidRDefault="00ED1509">
            <w:pPr>
              <w:pStyle w:val="Heading1Numbered"/>
              <w:rPr>
                <w:del w:id="14105" w:author="Donovan Goode [2]" w:date="2018-11-09T10:04:00Z"/>
                <w:rFonts w:ascii="Consolas" w:eastAsia="Times New Roman" w:hAnsi="Consolas" w:cs="Times New Roman"/>
                <w:color w:val="D4D4D4"/>
                <w:sz w:val="21"/>
                <w:szCs w:val="21"/>
              </w:rPr>
              <w:pPrChange w:id="14106" w:author="Donovan Goode [2]" w:date="2018-11-09T10:05:00Z">
                <w:pPr>
                  <w:framePr w:hSpace="180" w:wrap="around" w:vAnchor="text" w:hAnchor="margin" w:xAlign="center" w:y="130"/>
                  <w:shd w:val="clear" w:color="auto" w:fill="1E1E1E"/>
                  <w:spacing w:line="285" w:lineRule="atLeast"/>
                </w:pPr>
              </w:pPrChange>
            </w:pPr>
            <w:del w:id="1410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EAF69D" w14:textId="77777777" w:rsidR="00ED1509" w:rsidRPr="00423177" w:rsidDel="008B6AF4" w:rsidRDefault="00ED1509">
            <w:pPr>
              <w:pStyle w:val="Heading1Numbered"/>
              <w:rPr>
                <w:del w:id="14108" w:author="Donovan Goode [2]" w:date="2018-11-09T10:04:00Z"/>
                <w:rFonts w:ascii="Consolas" w:eastAsia="Times New Roman" w:hAnsi="Consolas" w:cs="Times New Roman"/>
                <w:color w:val="D4D4D4"/>
                <w:sz w:val="21"/>
                <w:szCs w:val="21"/>
              </w:rPr>
              <w:pPrChange w:id="14109" w:author="Donovan Goode [2]" w:date="2018-11-09T10:05:00Z">
                <w:pPr>
                  <w:framePr w:hSpace="180" w:wrap="around" w:vAnchor="text" w:hAnchor="margin" w:xAlign="center" w:y="130"/>
                  <w:shd w:val="clear" w:color="auto" w:fill="1E1E1E"/>
                  <w:spacing w:line="285" w:lineRule="atLeast"/>
                </w:pPr>
              </w:pPrChange>
            </w:pPr>
            <w:del w:id="1411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503D8E0" w14:textId="77777777" w:rsidR="00ED1509" w:rsidRPr="00423177" w:rsidDel="008B6AF4" w:rsidRDefault="00ED1509">
            <w:pPr>
              <w:pStyle w:val="Heading1Numbered"/>
              <w:rPr>
                <w:del w:id="14111" w:author="Donovan Goode [2]" w:date="2018-11-09T10:04:00Z"/>
                <w:rFonts w:ascii="Consolas" w:eastAsia="Times New Roman" w:hAnsi="Consolas" w:cs="Times New Roman"/>
                <w:color w:val="D4D4D4"/>
                <w:sz w:val="21"/>
                <w:szCs w:val="21"/>
              </w:rPr>
              <w:pPrChange w:id="14112" w:author="Donovan Goode [2]" w:date="2018-11-09T10:05:00Z">
                <w:pPr>
                  <w:framePr w:hSpace="180" w:wrap="around" w:vAnchor="text" w:hAnchor="margin" w:xAlign="center" w:y="130"/>
                  <w:shd w:val="clear" w:color="auto" w:fill="1E1E1E"/>
                  <w:spacing w:line="285" w:lineRule="atLeast"/>
                </w:pPr>
              </w:pPrChange>
            </w:pPr>
            <w:del w:id="1411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FA3DC2D" w14:textId="77777777" w:rsidR="00ED1509" w:rsidRPr="00423177" w:rsidDel="008B6AF4" w:rsidRDefault="00ED1509">
            <w:pPr>
              <w:pStyle w:val="Heading1Numbered"/>
              <w:rPr>
                <w:del w:id="14114" w:author="Donovan Goode [2]" w:date="2018-11-09T10:04:00Z"/>
                <w:rFonts w:ascii="Consolas" w:eastAsia="Times New Roman" w:hAnsi="Consolas" w:cs="Times New Roman"/>
                <w:color w:val="D4D4D4"/>
                <w:sz w:val="21"/>
                <w:szCs w:val="21"/>
              </w:rPr>
              <w:pPrChange w:id="14115" w:author="Donovan Goode [2]" w:date="2018-11-09T10:05:00Z">
                <w:pPr>
                  <w:framePr w:hSpace="180" w:wrap="around" w:vAnchor="text" w:hAnchor="margin" w:xAlign="center" w:y="130"/>
                  <w:shd w:val="clear" w:color="auto" w:fill="1E1E1E"/>
                  <w:spacing w:line="285" w:lineRule="atLeast"/>
                </w:pPr>
              </w:pPrChange>
            </w:pPr>
            <w:del w:id="1411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C4252D0" w14:textId="77777777" w:rsidR="00ED1509" w:rsidRPr="00423177" w:rsidDel="008B6AF4" w:rsidRDefault="00ED1509">
            <w:pPr>
              <w:pStyle w:val="Heading1Numbered"/>
              <w:rPr>
                <w:del w:id="14117" w:author="Donovan Goode [2]" w:date="2018-11-09T10:04:00Z"/>
                <w:rFonts w:ascii="Consolas" w:eastAsia="Times New Roman" w:hAnsi="Consolas" w:cs="Times New Roman"/>
                <w:color w:val="D4D4D4"/>
                <w:sz w:val="21"/>
                <w:szCs w:val="21"/>
              </w:rPr>
              <w:pPrChange w:id="14118" w:author="Donovan Goode [2]" w:date="2018-11-09T10:05:00Z">
                <w:pPr>
                  <w:framePr w:hSpace="180" w:wrap="around" w:vAnchor="text" w:hAnchor="margin" w:xAlign="center" w:y="130"/>
                  <w:shd w:val="clear" w:color="auto" w:fill="1E1E1E"/>
                  <w:spacing w:line="285" w:lineRule="atLeast"/>
                </w:pPr>
              </w:pPrChange>
            </w:pPr>
            <w:del w:id="1411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76FAC56" w14:textId="77777777" w:rsidR="00ED1509" w:rsidRPr="00423177" w:rsidDel="008B6AF4" w:rsidRDefault="00ED1509">
            <w:pPr>
              <w:pStyle w:val="Heading1Numbered"/>
              <w:rPr>
                <w:del w:id="14120" w:author="Donovan Goode [2]" w:date="2018-11-09T10:04:00Z"/>
                <w:rFonts w:ascii="Consolas" w:eastAsia="Times New Roman" w:hAnsi="Consolas" w:cs="Times New Roman"/>
                <w:color w:val="D4D4D4"/>
                <w:sz w:val="21"/>
                <w:szCs w:val="21"/>
              </w:rPr>
              <w:pPrChange w:id="14121" w:author="Donovan Goode [2]" w:date="2018-11-09T10:05:00Z">
                <w:pPr>
                  <w:framePr w:hSpace="180" w:wrap="around" w:vAnchor="text" w:hAnchor="margin" w:xAlign="center" w:y="130"/>
                  <w:shd w:val="clear" w:color="auto" w:fill="1E1E1E"/>
                  <w:spacing w:line="285" w:lineRule="atLeast"/>
                </w:pPr>
              </w:pPrChange>
            </w:pPr>
          </w:p>
          <w:p w14:paraId="5233309D" w14:textId="77777777" w:rsidR="00ED1509" w:rsidRPr="00423177" w:rsidDel="008B6AF4" w:rsidRDefault="00ED1509">
            <w:pPr>
              <w:pStyle w:val="Heading1Numbered"/>
              <w:rPr>
                <w:del w:id="14122" w:author="Donovan Goode [2]" w:date="2018-11-09T10:04:00Z"/>
                <w:rFonts w:ascii="Consolas" w:eastAsia="Times New Roman" w:hAnsi="Consolas" w:cs="Times New Roman"/>
                <w:color w:val="D4D4D4"/>
                <w:sz w:val="21"/>
                <w:szCs w:val="21"/>
              </w:rPr>
              <w:pPrChange w:id="14123" w:author="Donovan Goode [2]" w:date="2018-11-09T10:05:00Z">
                <w:pPr>
                  <w:framePr w:hSpace="180" w:wrap="around" w:vAnchor="text" w:hAnchor="margin" w:xAlign="center" w:y="130"/>
                  <w:shd w:val="clear" w:color="auto" w:fill="1E1E1E"/>
                  <w:spacing w:line="285" w:lineRule="atLeast"/>
                </w:pPr>
              </w:pPrChange>
            </w:pPr>
            <w:del w:id="1412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10DCDAEB" w14:textId="77777777" w:rsidR="00ED1509" w:rsidRPr="00423177" w:rsidDel="008B6AF4" w:rsidRDefault="00ED1509">
            <w:pPr>
              <w:pStyle w:val="Heading1Numbered"/>
              <w:rPr>
                <w:del w:id="14125" w:author="Donovan Goode [2]" w:date="2018-11-09T10:04:00Z"/>
                <w:rFonts w:ascii="Consolas" w:eastAsia="Times New Roman" w:hAnsi="Consolas" w:cs="Times New Roman"/>
                <w:color w:val="D4D4D4"/>
                <w:sz w:val="21"/>
                <w:szCs w:val="21"/>
              </w:rPr>
              <w:pPrChange w:id="14126" w:author="Donovan Goode [2]" w:date="2018-11-09T10:05:00Z">
                <w:pPr>
                  <w:framePr w:hSpace="180" w:wrap="around" w:vAnchor="text" w:hAnchor="margin" w:xAlign="center" w:y="130"/>
                  <w:shd w:val="clear" w:color="auto" w:fill="1E1E1E"/>
                  <w:spacing w:line="285" w:lineRule="atLeast"/>
                </w:pPr>
              </w:pPrChange>
            </w:pPr>
            <w:del w:id="1412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3C721B9" w14:textId="77777777" w:rsidR="00ED1509" w:rsidRPr="00423177" w:rsidDel="008B6AF4" w:rsidRDefault="00ED1509">
            <w:pPr>
              <w:pStyle w:val="Heading1Numbered"/>
              <w:rPr>
                <w:del w:id="14128" w:author="Donovan Goode [2]" w:date="2018-11-09T10:04:00Z"/>
                <w:rFonts w:ascii="Consolas" w:eastAsia="Times New Roman" w:hAnsi="Consolas" w:cs="Times New Roman"/>
                <w:color w:val="D4D4D4"/>
                <w:sz w:val="21"/>
                <w:szCs w:val="21"/>
              </w:rPr>
              <w:pPrChange w:id="14129" w:author="Donovan Goode [2]" w:date="2018-11-09T10:05:00Z">
                <w:pPr>
                  <w:framePr w:hSpace="180" w:wrap="around" w:vAnchor="text" w:hAnchor="margin" w:xAlign="center" w:y="130"/>
                  <w:shd w:val="clear" w:color="auto" w:fill="1E1E1E"/>
                  <w:spacing w:line="285" w:lineRule="atLeast"/>
                </w:pPr>
              </w:pPrChange>
            </w:pPr>
            <w:del w:id="14130"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9655A1A" w14:textId="77777777" w:rsidR="00ED1509" w:rsidRPr="00423177" w:rsidDel="008B6AF4" w:rsidRDefault="00ED1509">
            <w:pPr>
              <w:pStyle w:val="Heading1Numbered"/>
              <w:rPr>
                <w:del w:id="14131" w:author="Donovan Goode [2]" w:date="2018-11-09T10:04:00Z"/>
                <w:rFonts w:ascii="Consolas" w:eastAsia="Times New Roman" w:hAnsi="Consolas" w:cs="Times New Roman"/>
                <w:color w:val="D4D4D4"/>
                <w:sz w:val="21"/>
                <w:szCs w:val="21"/>
              </w:rPr>
              <w:pPrChange w:id="14132" w:author="Donovan Goode [2]" w:date="2018-11-09T10:05:00Z">
                <w:pPr>
                  <w:framePr w:hSpace="180" w:wrap="around" w:vAnchor="text" w:hAnchor="margin" w:xAlign="center" w:y="130"/>
                  <w:shd w:val="clear" w:color="auto" w:fill="1E1E1E"/>
                  <w:spacing w:line="285" w:lineRule="atLeast"/>
                </w:pPr>
              </w:pPrChange>
            </w:pPr>
            <w:del w:id="1413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103E4B26" w14:textId="77777777" w:rsidR="00ED1509" w:rsidRPr="00423177" w:rsidDel="008B6AF4" w:rsidRDefault="00ED1509">
            <w:pPr>
              <w:pStyle w:val="Heading1Numbered"/>
              <w:rPr>
                <w:del w:id="14134" w:author="Donovan Goode [2]" w:date="2018-11-09T10:04:00Z"/>
                <w:rFonts w:ascii="Consolas" w:eastAsia="Times New Roman" w:hAnsi="Consolas" w:cs="Times New Roman"/>
                <w:color w:val="D4D4D4"/>
                <w:sz w:val="21"/>
                <w:szCs w:val="21"/>
              </w:rPr>
              <w:pPrChange w:id="14135" w:author="Donovan Goode [2]" w:date="2018-11-09T10:05:00Z">
                <w:pPr>
                  <w:framePr w:hSpace="180" w:wrap="around" w:vAnchor="text" w:hAnchor="margin" w:xAlign="center" w:y="130"/>
                  <w:shd w:val="clear" w:color="auto" w:fill="1E1E1E"/>
                  <w:spacing w:line="285" w:lineRule="atLeast"/>
                </w:pPr>
              </w:pPrChange>
            </w:pPr>
            <w:del w:id="1413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0D5B105" w14:textId="77777777" w:rsidR="00ED1509" w:rsidRPr="00423177" w:rsidDel="008B6AF4" w:rsidRDefault="00ED1509">
            <w:pPr>
              <w:pStyle w:val="Heading1Numbered"/>
              <w:rPr>
                <w:del w:id="14137" w:author="Donovan Goode [2]" w:date="2018-11-09T10:04:00Z"/>
                <w:rFonts w:ascii="Consolas" w:eastAsia="Times New Roman" w:hAnsi="Consolas" w:cs="Times New Roman"/>
                <w:color w:val="D4D4D4"/>
                <w:sz w:val="21"/>
                <w:szCs w:val="21"/>
              </w:rPr>
              <w:pPrChange w:id="14138" w:author="Donovan Goode [2]" w:date="2018-11-09T10:05:00Z">
                <w:pPr>
                  <w:framePr w:hSpace="180" w:wrap="around" w:vAnchor="text" w:hAnchor="margin" w:xAlign="center" w:y="130"/>
                  <w:shd w:val="clear" w:color="auto" w:fill="1E1E1E"/>
                  <w:spacing w:line="285" w:lineRule="atLeast"/>
                </w:pPr>
              </w:pPrChange>
            </w:pPr>
            <w:del w:id="1413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0F4D9D7" w14:textId="77777777" w:rsidR="00ED1509" w:rsidRPr="00423177" w:rsidDel="008B6AF4" w:rsidRDefault="00ED1509">
            <w:pPr>
              <w:pStyle w:val="Heading1Numbered"/>
              <w:rPr>
                <w:del w:id="14140" w:author="Donovan Goode [2]" w:date="2018-11-09T10:04:00Z"/>
                <w:rFonts w:ascii="Consolas" w:eastAsia="Times New Roman" w:hAnsi="Consolas" w:cs="Times New Roman"/>
                <w:color w:val="D4D4D4"/>
                <w:sz w:val="21"/>
                <w:szCs w:val="21"/>
              </w:rPr>
              <w:pPrChange w:id="14141" w:author="Donovan Goode [2]" w:date="2018-11-09T10:05:00Z">
                <w:pPr>
                  <w:framePr w:hSpace="180" w:wrap="around" w:vAnchor="text" w:hAnchor="margin" w:xAlign="center" w:y="130"/>
                  <w:shd w:val="clear" w:color="auto" w:fill="1E1E1E"/>
                  <w:spacing w:line="285" w:lineRule="atLeast"/>
                </w:pPr>
              </w:pPrChange>
            </w:pPr>
            <w:del w:id="1414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C5602D2" w14:textId="77777777" w:rsidR="00ED1509" w:rsidRPr="00423177" w:rsidDel="008B6AF4" w:rsidRDefault="00ED1509">
            <w:pPr>
              <w:pStyle w:val="Heading1Numbered"/>
              <w:rPr>
                <w:del w:id="14143" w:author="Donovan Goode [2]" w:date="2018-11-09T10:04:00Z"/>
                <w:rFonts w:ascii="Consolas" w:eastAsia="Times New Roman" w:hAnsi="Consolas" w:cs="Times New Roman"/>
                <w:color w:val="D4D4D4"/>
                <w:sz w:val="21"/>
                <w:szCs w:val="21"/>
              </w:rPr>
              <w:pPrChange w:id="14144" w:author="Donovan Goode [2]" w:date="2018-11-09T10:05:00Z">
                <w:pPr>
                  <w:framePr w:hSpace="180" w:wrap="around" w:vAnchor="text" w:hAnchor="margin" w:xAlign="center" w:y="130"/>
                  <w:shd w:val="clear" w:color="auto" w:fill="1E1E1E"/>
                  <w:spacing w:line="285" w:lineRule="atLeast"/>
                </w:pPr>
              </w:pPrChange>
            </w:pPr>
            <w:del w:id="1414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B6F379" w14:textId="77777777" w:rsidR="00ED1509" w:rsidRPr="00423177" w:rsidDel="008B6AF4" w:rsidRDefault="00ED1509">
            <w:pPr>
              <w:pStyle w:val="Heading1Numbered"/>
              <w:rPr>
                <w:del w:id="14146" w:author="Donovan Goode [2]" w:date="2018-11-09T10:04:00Z"/>
                <w:rFonts w:ascii="Consolas" w:eastAsia="Times New Roman" w:hAnsi="Consolas" w:cs="Times New Roman"/>
                <w:color w:val="D4D4D4"/>
                <w:sz w:val="21"/>
                <w:szCs w:val="21"/>
              </w:rPr>
              <w:pPrChange w:id="14147" w:author="Donovan Goode [2]" w:date="2018-11-09T10:05:00Z">
                <w:pPr>
                  <w:framePr w:hSpace="180" w:wrap="around" w:vAnchor="text" w:hAnchor="margin" w:xAlign="center" w:y="130"/>
                  <w:shd w:val="clear" w:color="auto" w:fill="1E1E1E"/>
                  <w:spacing w:line="285" w:lineRule="atLeast"/>
                </w:pPr>
              </w:pPrChange>
            </w:pPr>
            <w:del w:id="1414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A76A35" w14:textId="77777777" w:rsidR="00ED1509" w:rsidRPr="00423177" w:rsidDel="008B6AF4" w:rsidRDefault="00ED1509">
            <w:pPr>
              <w:pStyle w:val="Heading1Numbered"/>
              <w:rPr>
                <w:del w:id="14149" w:author="Donovan Goode [2]" w:date="2018-11-09T10:04:00Z"/>
                <w:rFonts w:ascii="Consolas" w:eastAsia="Times New Roman" w:hAnsi="Consolas" w:cs="Times New Roman"/>
                <w:color w:val="D4D4D4"/>
                <w:sz w:val="21"/>
                <w:szCs w:val="21"/>
              </w:rPr>
              <w:pPrChange w:id="14150" w:author="Donovan Goode [2]" w:date="2018-11-09T10:05:00Z">
                <w:pPr>
                  <w:framePr w:hSpace="180" w:wrap="around" w:vAnchor="text" w:hAnchor="margin" w:xAlign="center" w:y="130"/>
                  <w:shd w:val="clear" w:color="auto" w:fill="1E1E1E"/>
                  <w:spacing w:line="285" w:lineRule="atLeast"/>
                </w:pPr>
              </w:pPrChange>
            </w:pPr>
          </w:p>
          <w:p w14:paraId="4CA259D5" w14:textId="77777777" w:rsidR="00ED1509" w:rsidRPr="00423177" w:rsidDel="008B6AF4" w:rsidRDefault="00ED1509">
            <w:pPr>
              <w:pStyle w:val="Heading1Numbered"/>
              <w:rPr>
                <w:del w:id="14151" w:author="Donovan Goode [2]" w:date="2018-11-09T10:04:00Z"/>
                <w:rFonts w:ascii="Consolas" w:eastAsia="Times New Roman" w:hAnsi="Consolas" w:cs="Times New Roman"/>
                <w:color w:val="D4D4D4"/>
                <w:sz w:val="21"/>
                <w:szCs w:val="21"/>
              </w:rPr>
              <w:pPrChange w:id="14152" w:author="Donovan Goode [2]" w:date="2018-11-09T10:05:00Z">
                <w:pPr>
                  <w:framePr w:hSpace="180" w:wrap="around" w:vAnchor="text" w:hAnchor="margin" w:xAlign="center" w:y="130"/>
                  <w:shd w:val="clear" w:color="auto" w:fill="1E1E1E"/>
                  <w:spacing w:line="285" w:lineRule="atLeast"/>
                </w:pPr>
              </w:pPrChange>
            </w:pPr>
            <w:del w:id="14153"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0B5D0D69" w14:textId="77777777" w:rsidR="00ED1509" w:rsidRPr="00423177" w:rsidDel="008B6AF4" w:rsidRDefault="00ED1509">
            <w:pPr>
              <w:pStyle w:val="Heading1Numbered"/>
              <w:rPr>
                <w:del w:id="14154" w:author="Donovan Goode [2]" w:date="2018-11-09T10:04:00Z"/>
                <w:rFonts w:ascii="Consolas" w:eastAsia="Times New Roman" w:hAnsi="Consolas" w:cs="Times New Roman"/>
                <w:color w:val="D4D4D4"/>
                <w:sz w:val="21"/>
                <w:szCs w:val="21"/>
              </w:rPr>
              <w:pPrChange w:id="14155" w:author="Donovan Goode [2]" w:date="2018-11-09T10:05:00Z">
                <w:pPr>
                  <w:framePr w:hSpace="180" w:wrap="around" w:vAnchor="text" w:hAnchor="margin" w:xAlign="center" w:y="130"/>
                  <w:shd w:val="clear" w:color="auto" w:fill="1E1E1E"/>
                  <w:spacing w:line="285" w:lineRule="atLeast"/>
                </w:pPr>
              </w:pPrChange>
            </w:pPr>
            <w:del w:id="14156"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BD81E22" w14:textId="77777777" w:rsidR="00ED1509" w:rsidRPr="00423177" w:rsidDel="008B6AF4" w:rsidRDefault="00ED1509">
            <w:pPr>
              <w:pStyle w:val="Heading1Numbered"/>
              <w:rPr>
                <w:del w:id="14157" w:author="Donovan Goode [2]" w:date="2018-11-09T10:04:00Z"/>
                <w:rFonts w:ascii="Consolas" w:eastAsia="Times New Roman" w:hAnsi="Consolas" w:cs="Times New Roman"/>
                <w:color w:val="D4D4D4"/>
                <w:sz w:val="21"/>
                <w:szCs w:val="21"/>
              </w:rPr>
              <w:pPrChange w:id="14158" w:author="Donovan Goode [2]" w:date="2018-11-09T10:05:00Z">
                <w:pPr>
                  <w:framePr w:hSpace="180" w:wrap="around" w:vAnchor="text" w:hAnchor="margin" w:xAlign="center" w:y="130"/>
                  <w:shd w:val="clear" w:color="auto" w:fill="1E1E1E"/>
                  <w:spacing w:line="285" w:lineRule="atLeast"/>
                </w:pPr>
              </w:pPrChange>
            </w:pPr>
            <w:del w:id="14159"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D08BF89" w14:textId="77777777" w:rsidR="00ED1509" w:rsidRPr="00423177" w:rsidDel="008B6AF4" w:rsidRDefault="00ED1509">
            <w:pPr>
              <w:pStyle w:val="Heading1Numbered"/>
              <w:rPr>
                <w:del w:id="14160" w:author="Donovan Goode [2]" w:date="2018-11-09T10:04:00Z"/>
                <w:rFonts w:ascii="Consolas" w:eastAsia="Times New Roman" w:hAnsi="Consolas" w:cs="Times New Roman"/>
                <w:color w:val="D4D4D4"/>
                <w:sz w:val="21"/>
                <w:szCs w:val="21"/>
              </w:rPr>
              <w:pPrChange w:id="14161" w:author="Donovan Goode [2]" w:date="2018-11-09T10:05:00Z">
                <w:pPr>
                  <w:framePr w:hSpace="180" w:wrap="around" w:vAnchor="text" w:hAnchor="margin" w:xAlign="center" w:y="130"/>
                  <w:shd w:val="clear" w:color="auto" w:fill="1E1E1E"/>
                  <w:spacing w:line="285" w:lineRule="atLeast"/>
                </w:pPr>
              </w:pPrChange>
            </w:pPr>
            <w:del w:id="14162"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3A8EC05" w14:textId="77777777" w:rsidR="00ED1509" w:rsidRPr="00423177" w:rsidDel="008B6AF4" w:rsidRDefault="00ED1509">
            <w:pPr>
              <w:pStyle w:val="Heading1Numbered"/>
              <w:rPr>
                <w:del w:id="14163" w:author="Donovan Goode [2]" w:date="2018-11-09T10:04:00Z"/>
                <w:rFonts w:ascii="Consolas" w:eastAsia="Times New Roman" w:hAnsi="Consolas" w:cs="Times New Roman"/>
                <w:color w:val="D4D4D4"/>
                <w:sz w:val="21"/>
                <w:szCs w:val="21"/>
              </w:rPr>
              <w:pPrChange w:id="14164" w:author="Donovan Goode [2]" w:date="2018-11-09T10:05:00Z">
                <w:pPr>
                  <w:framePr w:hSpace="180" w:wrap="around" w:vAnchor="text" w:hAnchor="margin" w:xAlign="center" w:y="130"/>
                  <w:shd w:val="clear" w:color="auto" w:fill="1E1E1E"/>
                  <w:spacing w:line="285" w:lineRule="atLeast"/>
                </w:pPr>
              </w:pPrChange>
            </w:pPr>
            <w:del w:id="14165"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2736265" w14:textId="77777777" w:rsidR="00ED1509" w:rsidRPr="00423177" w:rsidDel="008B6AF4" w:rsidRDefault="00ED1509">
            <w:pPr>
              <w:pStyle w:val="Heading1Numbered"/>
              <w:rPr>
                <w:del w:id="14166" w:author="Donovan Goode [2]" w:date="2018-11-09T10:04:00Z"/>
                <w:rFonts w:ascii="Consolas" w:eastAsia="Times New Roman" w:hAnsi="Consolas" w:cs="Times New Roman"/>
                <w:color w:val="D4D4D4"/>
                <w:sz w:val="21"/>
                <w:szCs w:val="21"/>
              </w:rPr>
              <w:pPrChange w:id="14167" w:author="Donovan Goode [2]" w:date="2018-11-09T10:05:00Z">
                <w:pPr>
                  <w:framePr w:hSpace="180" w:wrap="around" w:vAnchor="text" w:hAnchor="margin" w:xAlign="center" w:y="130"/>
                  <w:shd w:val="clear" w:color="auto" w:fill="1E1E1E"/>
                  <w:spacing w:line="285" w:lineRule="atLeast"/>
                </w:pPr>
              </w:pPrChange>
            </w:pPr>
            <w:del w:id="14168"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9289B7" w14:textId="77777777" w:rsidR="00ED1509" w:rsidRPr="00423177" w:rsidDel="008B6AF4" w:rsidRDefault="00ED1509">
            <w:pPr>
              <w:pStyle w:val="Heading1Numbered"/>
              <w:rPr>
                <w:del w:id="14169" w:author="Donovan Goode [2]" w:date="2018-11-09T10:04:00Z"/>
                <w:rFonts w:ascii="Consolas" w:eastAsia="Times New Roman" w:hAnsi="Consolas" w:cs="Times New Roman"/>
                <w:color w:val="D4D4D4"/>
                <w:sz w:val="21"/>
                <w:szCs w:val="21"/>
              </w:rPr>
              <w:pPrChange w:id="14170" w:author="Donovan Goode [2]" w:date="2018-11-09T10:05:00Z">
                <w:pPr>
                  <w:framePr w:hSpace="180" w:wrap="around" w:vAnchor="text" w:hAnchor="margin" w:xAlign="center" w:y="130"/>
                  <w:shd w:val="clear" w:color="auto" w:fill="1E1E1E"/>
                  <w:spacing w:line="285" w:lineRule="atLeast"/>
                </w:pPr>
              </w:pPrChange>
            </w:pPr>
            <w:del w:id="14171"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3BA2731" w14:textId="77777777" w:rsidR="00ED1509" w:rsidRPr="00423177" w:rsidDel="008B6AF4" w:rsidRDefault="00ED1509">
            <w:pPr>
              <w:pStyle w:val="Heading1Numbered"/>
              <w:rPr>
                <w:del w:id="14172" w:author="Donovan Goode [2]" w:date="2018-11-09T10:04:00Z"/>
                <w:rFonts w:ascii="Consolas" w:eastAsia="Times New Roman" w:hAnsi="Consolas" w:cs="Times New Roman"/>
                <w:color w:val="D4D4D4"/>
                <w:sz w:val="21"/>
                <w:szCs w:val="21"/>
              </w:rPr>
              <w:pPrChange w:id="14173" w:author="Donovan Goode [2]" w:date="2018-11-09T10:05:00Z">
                <w:pPr>
                  <w:framePr w:hSpace="180" w:wrap="around" w:vAnchor="text" w:hAnchor="margin" w:xAlign="center" w:y="130"/>
                  <w:shd w:val="clear" w:color="auto" w:fill="1E1E1E"/>
                  <w:spacing w:line="285" w:lineRule="atLeast"/>
                </w:pPr>
              </w:pPrChange>
            </w:pPr>
            <w:del w:id="14174"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77E6A6C" w14:textId="77777777" w:rsidR="00ED1509" w:rsidRPr="00423177" w:rsidDel="008B6AF4" w:rsidRDefault="00ED1509">
            <w:pPr>
              <w:pStyle w:val="Heading1Numbered"/>
              <w:rPr>
                <w:del w:id="14175" w:author="Donovan Goode [2]" w:date="2018-11-09T10:04:00Z"/>
                <w:rFonts w:ascii="Consolas" w:eastAsia="Times New Roman" w:hAnsi="Consolas" w:cs="Times New Roman"/>
                <w:color w:val="D4D4D4"/>
                <w:sz w:val="21"/>
                <w:szCs w:val="21"/>
              </w:rPr>
              <w:pPrChange w:id="14176" w:author="Donovan Goode [2]" w:date="2018-11-09T10:05:00Z">
                <w:pPr>
                  <w:framePr w:hSpace="180" w:wrap="around" w:vAnchor="text" w:hAnchor="margin" w:xAlign="center" w:y="130"/>
                  <w:shd w:val="clear" w:color="auto" w:fill="1E1E1E"/>
                  <w:spacing w:line="285" w:lineRule="atLeast"/>
                </w:pPr>
              </w:pPrChange>
            </w:pPr>
            <w:del w:id="14177" w:author="Donovan Goode [2]"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7C5B974" w14:textId="77777777" w:rsidR="00ED1509" w:rsidRPr="00423177" w:rsidDel="008B6AF4" w:rsidRDefault="00ED1509">
            <w:pPr>
              <w:pStyle w:val="Heading1Numbered"/>
              <w:rPr>
                <w:del w:id="14178" w:author="Donovan Goode [2]" w:date="2018-11-09T10:04:00Z"/>
                <w:rFonts w:ascii="Consolas" w:eastAsia="Times New Roman" w:hAnsi="Consolas" w:cs="Times New Roman"/>
                <w:color w:val="D4D4D4"/>
                <w:sz w:val="21"/>
                <w:szCs w:val="21"/>
              </w:rPr>
              <w:pPrChange w:id="14179" w:author="Donovan Goode [2]" w:date="2018-11-09T10:05:00Z">
                <w:pPr>
                  <w:framePr w:hSpace="180" w:wrap="around" w:vAnchor="text" w:hAnchor="margin" w:xAlign="center" w:y="130"/>
                  <w:shd w:val="clear" w:color="auto" w:fill="1E1E1E"/>
                  <w:spacing w:line="285" w:lineRule="atLeast"/>
                </w:pPr>
              </w:pPrChange>
            </w:pPr>
          </w:p>
          <w:p w14:paraId="076879AD" w14:textId="77777777" w:rsidR="00ED1509" w:rsidRPr="00423177" w:rsidDel="008B6AF4" w:rsidRDefault="00ED1509">
            <w:pPr>
              <w:pStyle w:val="Heading1Numbered"/>
              <w:rPr>
                <w:del w:id="14180" w:author="Donovan Goode [2]" w:date="2018-11-09T10:04:00Z"/>
                <w:rFonts w:ascii="Consolas" w:eastAsia="Times New Roman" w:hAnsi="Consolas" w:cs="Times New Roman"/>
                <w:color w:val="D4D4D4"/>
                <w:sz w:val="21"/>
                <w:szCs w:val="21"/>
              </w:rPr>
              <w:pPrChange w:id="14181" w:author="Donovan Goode [2]" w:date="2018-11-09T10:05:00Z">
                <w:pPr>
                  <w:framePr w:hSpace="180" w:wrap="around" w:vAnchor="text" w:hAnchor="margin" w:xAlign="center" w:y="130"/>
                  <w:shd w:val="clear" w:color="auto" w:fill="1E1E1E"/>
                  <w:spacing w:line="285" w:lineRule="atLeast"/>
                </w:pPr>
              </w:pPrChange>
            </w:pPr>
            <w:del w:id="14182" w:author="Donovan Goode [2]"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E108FDA" w14:textId="77777777" w:rsidR="00ED1509" w:rsidRPr="00070D44" w:rsidDel="008B6AF4" w:rsidRDefault="00ED1509">
            <w:pPr>
              <w:pStyle w:val="Heading1Numbered"/>
              <w:rPr>
                <w:del w:id="14183" w:author="Donovan Goode [2]" w:date="2018-11-09T10:04:00Z"/>
                <w:rFonts w:ascii="Consolas" w:eastAsia="Times New Roman" w:hAnsi="Consolas" w:cs="Times New Roman"/>
                <w:color w:val="808080"/>
                <w:sz w:val="21"/>
                <w:szCs w:val="21"/>
              </w:rPr>
              <w:pPrChange w:id="14184"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7ED83310" w14:textId="6EB00A3F" w:rsidTr="00A52519">
        <w:trPr>
          <w:del w:id="14185" w:author="Donovan Goode [2]" w:date="2018-11-09T10:04:00Z"/>
        </w:trPr>
        <w:tc>
          <w:tcPr>
            <w:tcW w:w="1705" w:type="dxa"/>
          </w:tcPr>
          <w:p w14:paraId="74F0E005" w14:textId="77777777" w:rsidR="00ED1509" w:rsidRPr="009373DD" w:rsidDel="008B6AF4" w:rsidRDefault="00ED1509">
            <w:pPr>
              <w:pStyle w:val="Heading1Numbered"/>
              <w:rPr>
                <w:del w:id="14186" w:author="Donovan Goode [2]" w:date="2018-11-09T10:04:00Z"/>
                <w:highlight w:val="yellow"/>
              </w:rPr>
              <w:pPrChange w:id="14187" w:author="Donovan Goode [2]" w:date="2018-11-09T10:05:00Z">
                <w:pPr>
                  <w:framePr w:hSpace="180" w:wrap="around" w:vAnchor="text" w:hAnchor="margin" w:xAlign="center" w:y="130"/>
                  <w:jc w:val="center"/>
                </w:pPr>
              </w:pPrChange>
            </w:pPr>
            <w:del w:id="14188" w:author="Donovan Goode [2]" w:date="2018-11-09T10:04:00Z">
              <w:r w:rsidRPr="009373DD" w:rsidDel="008B6AF4">
                <w:rPr>
                  <w:highlight w:val="yellow"/>
                </w:rPr>
                <w:delText>Step 6 - Package Submitted to OPM</w:delText>
              </w:r>
            </w:del>
          </w:p>
        </w:tc>
        <w:tc>
          <w:tcPr>
            <w:tcW w:w="9905" w:type="dxa"/>
          </w:tcPr>
          <w:p w14:paraId="57CF1F6B" w14:textId="77777777" w:rsidR="00ED1509" w:rsidRPr="006C7DD3" w:rsidDel="008B6AF4" w:rsidRDefault="00ED1509">
            <w:pPr>
              <w:pStyle w:val="Heading1Numbered"/>
              <w:rPr>
                <w:del w:id="14189" w:author="Donovan Goode [2]" w:date="2018-11-09T10:04:00Z"/>
                <w:rFonts w:ascii="Consolas" w:eastAsia="Times New Roman" w:hAnsi="Consolas" w:cs="Times New Roman"/>
                <w:color w:val="D4D4D4"/>
                <w:sz w:val="21"/>
                <w:szCs w:val="21"/>
              </w:rPr>
              <w:pPrChange w:id="14190" w:author="Donovan Goode [2]" w:date="2018-11-09T10:05:00Z">
                <w:pPr>
                  <w:framePr w:hSpace="180" w:wrap="around" w:vAnchor="text" w:hAnchor="margin" w:xAlign="center" w:y="130"/>
                  <w:shd w:val="clear" w:color="auto" w:fill="1E1E1E"/>
                  <w:spacing w:line="285" w:lineRule="atLeast"/>
                </w:pPr>
              </w:pPrChange>
            </w:pPr>
            <w:del w:id="14191" w:author="Donovan Goode [2]" w:date="2018-11-09T10:04:00Z">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"row bs-wizard"</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style</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"border-bottom:0;"</w:delText>
              </w:r>
              <w:r w:rsidRPr="006C7DD3" w:rsidDel="008B6AF4">
                <w:rPr>
                  <w:rFonts w:ascii="Consolas" w:eastAsia="Times New Roman" w:hAnsi="Consolas" w:cs="Times New Roman"/>
                  <w:color w:val="808080"/>
                  <w:sz w:val="21"/>
                  <w:szCs w:val="21"/>
                </w:rPr>
                <w:delText>&gt;</w:delText>
              </w:r>
            </w:del>
          </w:p>
          <w:p w14:paraId="3FF53299" w14:textId="77777777" w:rsidR="00ED1509" w:rsidRPr="006C7DD3" w:rsidDel="008B6AF4" w:rsidRDefault="00ED1509">
            <w:pPr>
              <w:pStyle w:val="Heading1Numbered"/>
              <w:rPr>
                <w:del w:id="14192" w:author="Donovan Goode [2]" w:date="2018-11-09T10:04:00Z"/>
                <w:rFonts w:ascii="Consolas" w:eastAsia="Times New Roman" w:hAnsi="Consolas" w:cs="Times New Roman"/>
                <w:color w:val="D4D4D4"/>
                <w:sz w:val="21"/>
                <w:szCs w:val="21"/>
              </w:rPr>
              <w:pPrChange w:id="14193" w:author="Donovan Goode [2]" w:date="2018-11-09T10:05:00Z">
                <w:pPr>
                  <w:framePr w:hSpace="180" w:wrap="around" w:vAnchor="text" w:hAnchor="margin" w:xAlign="center" w:y="130"/>
                  <w:shd w:val="clear" w:color="auto" w:fill="1E1E1E"/>
                  <w:spacing w:line="285" w:lineRule="atLeast"/>
                </w:pPr>
              </w:pPrChange>
            </w:pPr>
          </w:p>
          <w:p w14:paraId="3CA2F28C" w14:textId="77777777" w:rsidR="00ED1509" w:rsidRPr="006C7DD3" w:rsidDel="008B6AF4" w:rsidRDefault="00ED1509">
            <w:pPr>
              <w:pStyle w:val="Heading1Numbered"/>
              <w:rPr>
                <w:del w:id="14194" w:author="Donovan Goode [2]" w:date="2018-11-09T10:04:00Z"/>
                <w:rFonts w:ascii="Consolas" w:eastAsia="Times New Roman" w:hAnsi="Consolas" w:cs="Times New Roman"/>
                <w:color w:val="D4D4D4"/>
                <w:sz w:val="21"/>
                <w:szCs w:val="21"/>
              </w:rPr>
              <w:pPrChange w:id="14195" w:author="Donovan Goode [2]" w:date="2018-11-09T10:05:00Z">
                <w:pPr>
                  <w:framePr w:hSpace="180" w:wrap="around" w:vAnchor="text" w:hAnchor="margin" w:xAlign="center" w:y="130"/>
                  <w:shd w:val="clear" w:color="auto" w:fill="1E1E1E"/>
                  <w:spacing w:line="285" w:lineRule="atLeast"/>
                </w:pPr>
              </w:pPrChange>
            </w:pPr>
            <w:del w:id="14196"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523FABF7" w14:textId="77777777" w:rsidR="00ED1509" w:rsidRPr="006C7DD3" w:rsidDel="008B6AF4" w:rsidRDefault="00ED1509">
            <w:pPr>
              <w:pStyle w:val="Heading1Numbered"/>
              <w:rPr>
                <w:del w:id="14197" w:author="Donovan Goode [2]" w:date="2018-11-09T10:04:00Z"/>
                <w:rFonts w:ascii="Consolas" w:eastAsia="Times New Roman" w:hAnsi="Consolas" w:cs="Times New Roman"/>
                <w:color w:val="D4D4D4"/>
                <w:sz w:val="21"/>
                <w:szCs w:val="21"/>
              </w:rPr>
              <w:pPrChange w:id="14198" w:author="Donovan Goode [2]" w:date="2018-11-09T10:05:00Z">
                <w:pPr>
                  <w:framePr w:hSpace="180" w:wrap="around" w:vAnchor="text" w:hAnchor="margin" w:xAlign="center" w:y="130"/>
                  <w:shd w:val="clear" w:color="auto" w:fill="1E1E1E"/>
                  <w:spacing w:line="285" w:lineRule="atLeast"/>
                </w:pPr>
              </w:pPrChange>
            </w:pPr>
            <w:del w:id="14199"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1</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FB50B07" w14:textId="77777777" w:rsidR="00ED1509" w:rsidRPr="006C7DD3" w:rsidDel="008B6AF4" w:rsidRDefault="00ED1509">
            <w:pPr>
              <w:pStyle w:val="Heading1Numbered"/>
              <w:rPr>
                <w:del w:id="14200" w:author="Donovan Goode [2]" w:date="2018-11-09T10:04:00Z"/>
                <w:rFonts w:ascii="Consolas" w:eastAsia="Times New Roman" w:hAnsi="Consolas" w:cs="Times New Roman"/>
                <w:color w:val="D4D4D4"/>
                <w:sz w:val="21"/>
                <w:szCs w:val="21"/>
              </w:rPr>
              <w:pPrChange w:id="14201" w:author="Donovan Goode [2]" w:date="2018-11-09T10:05:00Z">
                <w:pPr>
                  <w:framePr w:hSpace="180" w:wrap="around" w:vAnchor="text" w:hAnchor="margin" w:xAlign="center" w:y="130"/>
                  <w:shd w:val="clear" w:color="auto" w:fill="1E1E1E"/>
                  <w:spacing w:line="285" w:lineRule="atLeast"/>
                </w:pPr>
              </w:pPrChange>
            </w:pPr>
            <w:del w:id="14202"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0F7505C1" w14:textId="77777777" w:rsidR="00ED1509" w:rsidRPr="006C7DD3" w:rsidDel="008B6AF4" w:rsidRDefault="00ED1509">
            <w:pPr>
              <w:pStyle w:val="Heading1Numbered"/>
              <w:rPr>
                <w:del w:id="14203" w:author="Donovan Goode [2]" w:date="2018-11-09T10:04:00Z"/>
                <w:rFonts w:ascii="Consolas" w:eastAsia="Times New Roman" w:hAnsi="Consolas" w:cs="Times New Roman"/>
                <w:color w:val="D4D4D4"/>
                <w:sz w:val="21"/>
                <w:szCs w:val="21"/>
              </w:rPr>
              <w:pPrChange w:id="14204" w:author="Donovan Goode [2]" w:date="2018-11-09T10:05:00Z">
                <w:pPr>
                  <w:framePr w:hSpace="180" w:wrap="around" w:vAnchor="text" w:hAnchor="margin" w:xAlign="center" w:y="130"/>
                  <w:shd w:val="clear" w:color="auto" w:fill="1E1E1E"/>
                  <w:spacing w:line="285" w:lineRule="atLeast"/>
                </w:pPr>
              </w:pPrChange>
            </w:pPr>
            <w:del w:id="14205"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76A7A7B" w14:textId="77777777" w:rsidR="00ED1509" w:rsidRPr="006C7DD3" w:rsidDel="008B6AF4" w:rsidRDefault="00ED1509">
            <w:pPr>
              <w:pStyle w:val="Heading1Numbered"/>
              <w:rPr>
                <w:del w:id="14206" w:author="Donovan Goode [2]" w:date="2018-11-09T10:04:00Z"/>
                <w:rFonts w:ascii="Consolas" w:eastAsia="Times New Roman" w:hAnsi="Consolas" w:cs="Times New Roman"/>
                <w:color w:val="D4D4D4"/>
                <w:sz w:val="21"/>
                <w:szCs w:val="21"/>
              </w:rPr>
              <w:pPrChange w:id="14207" w:author="Donovan Goode [2]" w:date="2018-11-09T10:05:00Z">
                <w:pPr>
                  <w:framePr w:hSpace="180" w:wrap="around" w:vAnchor="text" w:hAnchor="margin" w:xAlign="center" w:y="130"/>
                  <w:shd w:val="clear" w:color="auto" w:fill="1E1E1E"/>
                  <w:spacing w:line="285" w:lineRule="atLeast"/>
                </w:pPr>
              </w:pPrChange>
            </w:pPr>
            <w:del w:id="14208"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AE99174" w14:textId="77777777" w:rsidR="00ED1509" w:rsidRPr="006C7DD3" w:rsidDel="008B6AF4" w:rsidRDefault="00ED1509">
            <w:pPr>
              <w:pStyle w:val="Heading1Numbered"/>
              <w:rPr>
                <w:del w:id="14209" w:author="Donovan Goode [2]" w:date="2018-11-09T10:04:00Z"/>
                <w:rFonts w:ascii="Consolas" w:eastAsia="Times New Roman" w:hAnsi="Consolas" w:cs="Times New Roman"/>
                <w:color w:val="D4D4D4"/>
                <w:sz w:val="21"/>
                <w:szCs w:val="21"/>
              </w:rPr>
              <w:pPrChange w:id="14210" w:author="Donovan Goode [2]" w:date="2018-11-09T10:05:00Z">
                <w:pPr>
                  <w:framePr w:hSpace="180" w:wrap="around" w:vAnchor="text" w:hAnchor="margin" w:xAlign="center" w:y="130"/>
                  <w:shd w:val="clear" w:color="auto" w:fill="1E1E1E"/>
                  <w:spacing w:line="285" w:lineRule="atLeast"/>
                </w:pPr>
              </w:pPrChange>
            </w:pPr>
            <w:del w:id="14211"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1D7E0801" w14:textId="77777777" w:rsidR="00ED1509" w:rsidRPr="006C7DD3" w:rsidDel="008B6AF4" w:rsidRDefault="00ED1509">
            <w:pPr>
              <w:pStyle w:val="Heading1Numbered"/>
              <w:rPr>
                <w:del w:id="14212" w:author="Donovan Goode [2]" w:date="2018-11-09T10:04:00Z"/>
                <w:rFonts w:ascii="Consolas" w:eastAsia="Times New Roman" w:hAnsi="Consolas" w:cs="Times New Roman"/>
                <w:color w:val="D4D4D4"/>
                <w:sz w:val="21"/>
                <w:szCs w:val="21"/>
              </w:rPr>
              <w:pPrChange w:id="14213" w:author="Donovan Goode [2]" w:date="2018-11-09T10:05:00Z">
                <w:pPr>
                  <w:framePr w:hSpace="180" w:wrap="around" w:vAnchor="text" w:hAnchor="margin" w:xAlign="center" w:y="130"/>
                  <w:shd w:val="clear" w:color="auto" w:fill="1E1E1E"/>
                  <w:spacing w:line="285" w:lineRule="atLeast"/>
                </w:pPr>
              </w:pPrChange>
            </w:pPr>
            <w:del w:id="14214"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Retirement Application</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705C165" w14:textId="77777777" w:rsidR="00ED1509" w:rsidRPr="006C7DD3" w:rsidDel="008B6AF4" w:rsidRDefault="00ED1509">
            <w:pPr>
              <w:pStyle w:val="Heading1Numbered"/>
              <w:rPr>
                <w:del w:id="14215" w:author="Donovan Goode [2]" w:date="2018-11-09T10:04:00Z"/>
                <w:rFonts w:ascii="Consolas" w:eastAsia="Times New Roman" w:hAnsi="Consolas" w:cs="Times New Roman"/>
                <w:color w:val="D4D4D4"/>
                <w:sz w:val="21"/>
                <w:szCs w:val="21"/>
              </w:rPr>
              <w:pPrChange w:id="14216" w:author="Donovan Goode [2]" w:date="2018-11-09T10:05:00Z">
                <w:pPr>
                  <w:framePr w:hSpace="180" w:wrap="around" w:vAnchor="text" w:hAnchor="margin" w:xAlign="center" w:y="130"/>
                  <w:shd w:val="clear" w:color="auto" w:fill="1E1E1E"/>
                  <w:spacing w:line="285" w:lineRule="atLeast"/>
                </w:pPr>
              </w:pPrChange>
            </w:pPr>
            <w:del w:id="14217"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2D8E78F" w14:textId="77777777" w:rsidR="00ED1509" w:rsidRPr="006C7DD3" w:rsidDel="008B6AF4" w:rsidRDefault="00ED1509">
            <w:pPr>
              <w:pStyle w:val="Heading1Numbered"/>
              <w:rPr>
                <w:del w:id="14218" w:author="Donovan Goode [2]" w:date="2018-11-09T10:04:00Z"/>
                <w:rFonts w:ascii="Consolas" w:eastAsia="Times New Roman" w:hAnsi="Consolas" w:cs="Times New Roman"/>
                <w:color w:val="D4D4D4"/>
                <w:sz w:val="21"/>
                <w:szCs w:val="21"/>
              </w:rPr>
              <w:pPrChange w:id="14219" w:author="Donovan Goode [2]" w:date="2018-11-09T10:05:00Z">
                <w:pPr>
                  <w:framePr w:hSpace="180" w:wrap="around" w:vAnchor="text" w:hAnchor="margin" w:xAlign="center" w:y="130"/>
                  <w:shd w:val="clear" w:color="auto" w:fill="1E1E1E"/>
                  <w:spacing w:line="285" w:lineRule="atLeast"/>
                </w:pPr>
              </w:pPrChange>
            </w:pPr>
          </w:p>
          <w:p w14:paraId="5637FE56" w14:textId="77777777" w:rsidR="00ED1509" w:rsidRPr="006C7DD3" w:rsidDel="008B6AF4" w:rsidRDefault="00ED1509">
            <w:pPr>
              <w:pStyle w:val="Heading1Numbered"/>
              <w:rPr>
                <w:del w:id="14220" w:author="Donovan Goode [2]" w:date="2018-11-09T10:04:00Z"/>
                <w:rFonts w:ascii="Consolas" w:eastAsia="Times New Roman" w:hAnsi="Consolas" w:cs="Times New Roman"/>
                <w:color w:val="D4D4D4"/>
                <w:sz w:val="21"/>
                <w:szCs w:val="21"/>
              </w:rPr>
              <w:pPrChange w:id="14221" w:author="Donovan Goode [2]" w:date="2018-11-09T10:05:00Z">
                <w:pPr>
                  <w:framePr w:hSpace="180" w:wrap="around" w:vAnchor="text" w:hAnchor="margin" w:xAlign="center" w:y="130"/>
                  <w:shd w:val="clear" w:color="auto" w:fill="1E1E1E"/>
                  <w:spacing w:line="285" w:lineRule="atLeast"/>
                </w:pPr>
              </w:pPrChange>
            </w:pPr>
            <w:del w:id="14222"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3D251B96" w14:textId="77777777" w:rsidR="00ED1509" w:rsidRPr="006C7DD3" w:rsidDel="008B6AF4" w:rsidRDefault="00ED1509">
            <w:pPr>
              <w:pStyle w:val="Heading1Numbered"/>
              <w:rPr>
                <w:del w:id="14223" w:author="Donovan Goode [2]" w:date="2018-11-09T10:04:00Z"/>
                <w:rFonts w:ascii="Consolas" w:eastAsia="Times New Roman" w:hAnsi="Consolas" w:cs="Times New Roman"/>
                <w:color w:val="D4D4D4"/>
                <w:sz w:val="21"/>
                <w:szCs w:val="21"/>
              </w:rPr>
              <w:pPrChange w:id="14224" w:author="Donovan Goode [2]" w:date="2018-11-09T10:05:00Z">
                <w:pPr>
                  <w:framePr w:hSpace="180" w:wrap="around" w:vAnchor="text" w:hAnchor="margin" w:xAlign="center" w:y="130"/>
                  <w:shd w:val="clear" w:color="auto" w:fill="1E1E1E"/>
                  <w:spacing w:line="285" w:lineRule="atLeast"/>
                </w:pPr>
              </w:pPrChange>
            </w:pPr>
            <w:del w:id="14225"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53A01B03" w14:textId="77777777" w:rsidR="00ED1509" w:rsidRPr="006C7DD3" w:rsidDel="008B6AF4" w:rsidRDefault="00ED1509">
            <w:pPr>
              <w:pStyle w:val="Heading1Numbered"/>
              <w:rPr>
                <w:del w:id="14226" w:author="Donovan Goode [2]" w:date="2018-11-09T10:04:00Z"/>
                <w:rFonts w:ascii="Consolas" w:eastAsia="Times New Roman" w:hAnsi="Consolas" w:cs="Times New Roman"/>
                <w:color w:val="D4D4D4"/>
                <w:sz w:val="21"/>
                <w:szCs w:val="21"/>
              </w:rPr>
              <w:pPrChange w:id="14227" w:author="Donovan Goode [2]" w:date="2018-11-09T10:05:00Z">
                <w:pPr>
                  <w:framePr w:hSpace="180" w:wrap="around" w:vAnchor="text" w:hAnchor="margin" w:xAlign="center" w:y="130"/>
                  <w:shd w:val="clear" w:color="auto" w:fill="1E1E1E"/>
                  <w:spacing w:line="285" w:lineRule="atLeast"/>
                </w:pPr>
              </w:pPrChange>
            </w:pPr>
            <w:del w:id="14228"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2</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403933E8" w14:textId="77777777" w:rsidR="00ED1509" w:rsidRPr="006C7DD3" w:rsidDel="008B6AF4" w:rsidRDefault="00ED1509">
            <w:pPr>
              <w:pStyle w:val="Heading1Numbered"/>
              <w:rPr>
                <w:del w:id="14229" w:author="Donovan Goode [2]" w:date="2018-11-09T10:04:00Z"/>
                <w:rFonts w:ascii="Consolas" w:eastAsia="Times New Roman" w:hAnsi="Consolas" w:cs="Times New Roman"/>
                <w:color w:val="D4D4D4"/>
                <w:sz w:val="21"/>
                <w:szCs w:val="21"/>
              </w:rPr>
              <w:pPrChange w:id="14230" w:author="Donovan Goode [2]" w:date="2018-11-09T10:05:00Z">
                <w:pPr>
                  <w:framePr w:hSpace="180" w:wrap="around" w:vAnchor="text" w:hAnchor="margin" w:xAlign="center" w:y="130"/>
                  <w:shd w:val="clear" w:color="auto" w:fill="1E1E1E"/>
                  <w:spacing w:line="285" w:lineRule="atLeast"/>
                </w:pPr>
              </w:pPrChange>
            </w:pPr>
            <w:del w:id="14231"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6D8921BF" w14:textId="77777777" w:rsidR="00ED1509" w:rsidRPr="006C7DD3" w:rsidDel="008B6AF4" w:rsidRDefault="00ED1509">
            <w:pPr>
              <w:pStyle w:val="Heading1Numbered"/>
              <w:rPr>
                <w:del w:id="14232" w:author="Donovan Goode [2]" w:date="2018-11-09T10:04:00Z"/>
                <w:rFonts w:ascii="Consolas" w:eastAsia="Times New Roman" w:hAnsi="Consolas" w:cs="Times New Roman"/>
                <w:color w:val="D4D4D4"/>
                <w:sz w:val="21"/>
                <w:szCs w:val="21"/>
              </w:rPr>
              <w:pPrChange w:id="14233" w:author="Donovan Goode [2]" w:date="2018-11-09T10:05:00Z">
                <w:pPr>
                  <w:framePr w:hSpace="180" w:wrap="around" w:vAnchor="text" w:hAnchor="margin" w:xAlign="center" w:y="130"/>
                  <w:shd w:val="clear" w:color="auto" w:fill="1E1E1E"/>
                  <w:spacing w:line="285" w:lineRule="atLeast"/>
                </w:pPr>
              </w:pPrChange>
            </w:pPr>
            <w:del w:id="14234"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40E08DC1" w14:textId="77777777" w:rsidR="00ED1509" w:rsidRPr="006C7DD3" w:rsidDel="008B6AF4" w:rsidRDefault="00ED1509">
            <w:pPr>
              <w:pStyle w:val="Heading1Numbered"/>
              <w:rPr>
                <w:del w:id="14235" w:author="Donovan Goode [2]" w:date="2018-11-09T10:04:00Z"/>
                <w:rFonts w:ascii="Consolas" w:eastAsia="Times New Roman" w:hAnsi="Consolas" w:cs="Times New Roman"/>
                <w:color w:val="D4D4D4"/>
                <w:sz w:val="21"/>
                <w:szCs w:val="21"/>
              </w:rPr>
              <w:pPrChange w:id="14236" w:author="Donovan Goode [2]" w:date="2018-11-09T10:05:00Z">
                <w:pPr>
                  <w:framePr w:hSpace="180" w:wrap="around" w:vAnchor="text" w:hAnchor="margin" w:xAlign="center" w:y="130"/>
                  <w:shd w:val="clear" w:color="auto" w:fill="1E1E1E"/>
                  <w:spacing w:line="285" w:lineRule="atLeast"/>
                </w:pPr>
              </w:pPrChange>
            </w:pPr>
            <w:del w:id="14237"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1AAF836" w14:textId="77777777" w:rsidR="00ED1509" w:rsidRPr="006C7DD3" w:rsidDel="008B6AF4" w:rsidRDefault="00ED1509">
            <w:pPr>
              <w:pStyle w:val="Heading1Numbered"/>
              <w:rPr>
                <w:del w:id="14238" w:author="Donovan Goode [2]" w:date="2018-11-09T10:04:00Z"/>
                <w:rFonts w:ascii="Consolas" w:eastAsia="Times New Roman" w:hAnsi="Consolas" w:cs="Times New Roman"/>
                <w:color w:val="D4D4D4"/>
                <w:sz w:val="21"/>
                <w:szCs w:val="21"/>
              </w:rPr>
              <w:pPrChange w:id="14239" w:author="Donovan Goode [2]" w:date="2018-11-09T10:05:00Z">
                <w:pPr>
                  <w:framePr w:hSpace="180" w:wrap="around" w:vAnchor="text" w:hAnchor="margin" w:xAlign="center" w:y="130"/>
                  <w:shd w:val="clear" w:color="auto" w:fill="1E1E1E"/>
                  <w:spacing w:line="285" w:lineRule="atLeast"/>
                </w:pPr>
              </w:pPrChange>
            </w:pPr>
            <w:del w:id="14240"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1700F3F4" w14:textId="77777777" w:rsidR="00ED1509" w:rsidRPr="006C7DD3" w:rsidDel="008B6AF4" w:rsidRDefault="00ED1509">
            <w:pPr>
              <w:pStyle w:val="Heading1Numbered"/>
              <w:rPr>
                <w:del w:id="14241" w:author="Donovan Goode [2]" w:date="2018-11-09T10:04:00Z"/>
                <w:rFonts w:ascii="Consolas" w:eastAsia="Times New Roman" w:hAnsi="Consolas" w:cs="Times New Roman"/>
                <w:color w:val="D4D4D4"/>
                <w:sz w:val="21"/>
                <w:szCs w:val="21"/>
              </w:rPr>
              <w:pPrChange w:id="14242" w:author="Donovan Goode [2]" w:date="2018-11-09T10:05:00Z">
                <w:pPr>
                  <w:framePr w:hSpace="180" w:wrap="around" w:vAnchor="text" w:hAnchor="margin" w:xAlign="center" w:y="130"/>
                  <w:shd w:val="clear" w:color="auto" w:fill="1E1E1E"/>
                  <w:spacing w:line="285" w:lineRule="atLeast"/>
                </w:pPr>
              </w:pPrChange>
            </w:pPr>
            <w:del w:id="14243"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Summary of Service</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A9BA44C" w14:textId="77777777" w:rsidR="00ED1509" w:rsidRPr="006C7DD3" w:rsidDel="008B6AF4" w:rsidRDefault="00ED1509">
            <w:pPr>
              <w:pStyle w:val="Heading1Numbered"/>
              <w:rPr>
                <w:del w:id="14244" w:author="Donovan Goode [2]" w:date="2018-11-09T10:04:00Z"/>
                <w:rFonts w:ascii="Consolas" w:eastAsia="Times New Roman" w:hAnsi="Consolas" w:cs="Times New Roman"/>
                <w:color w:val="D4D4D4"/>
                <w:sz w:val="21"/>
                <w:szCs w:val="21"/>
              </w:rPr>
              <w:pPrChange w:id="14245" w:author="Donovan Goode [2]" w:date="2018-11-09T10:05:00Z">
                <w:pPr>
                  <w:framePr w:hSpace="180" w:wrap="around" w:vAnchor="text" w:hAnchor="margin" w:xAlign="center" w:y="130"/>
                  <w:shd w:val="clear" w:color="auto" w:fill="1E1E1E"/>
                  <w:spacing w:line="285" w:lineRule="atLeast"/>
                </w:pPr>
              </w:pPrChange>
            </w:pPr>
            <w:del w:id="14246"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5FFABB1E" w14:textId="77777777" w:rsidR="00ED1509" w:rsidRPr="006C7DD3" w:rsidDel="008B6AF4" w:rsidRDefault="00ED1509">
            <w:pPr>
              <w:pStyle w:val="Heading1Numbered"/>
              <w:rPr>
                <w:del w:id="14247" w:author="Donovan Goode [2]" w:date="2018-11-09T10:04:00Z"/>
                <w:rFonts w:ascii="Consolas" w:eastAsia="Times New Roman" w:hAnsi="Consolas" w:cs="Times New Roman"/>
                <w:color w:val="D4D4D4"/>
                <w:sz w:val="21"/>
                <w:szCs w:val="21"/>
              </w:rPr>
              <w:pPrChange w:id="14248" w:author="Donovan Goode [2]" w:date="2018-11-09T10:05:00Z">
                <w:pPr>
                  <w:framePr w:hSpace="180" w:wrap="around" w:vAnchor="text" w:hAnchor="margin" w:xAlign="center" w:y="130"/>
                  <w:shd w:val="clear" w:color="auto" w:fill="1E1E1E"/>
                  <w:spacing w:line="285" w:lineRule="atLeast"/>
                </w:pPr>
              </w:pPrChange>
            </w:pPr>
          </w:p>
          <w:p w14:paraId="30E960FD" w14:textId="77777777" w:rsidR="00ED1509" w:rsidRPr="006C7DD3" w:rsidDel="008B6AF4" w:rsidRDefault="00ED1509">
            <w:pPr>
              <w:pStyle w:val="Heading1Numbered"/>
              <w:rPr>
                <w:del w:id="14249" w:author="Donovan Goode [2]" w:date="2018-11-09T10:04:00Z"/>
                <w:rFonts w:ascii="Consolas" w:eastAsia="Times New Roman" w:hAnsi="Consolas" w:cs="Times New Roman"/>
                <w:color w:val="D4D4D4"/>
                <w:sz w:val="21"/>
                <w:szCs w:val="21"/>
              </w:rPr>
              <w:pPrChange w:id="14250" w:author="Donovan Goode [2]" w:date="2018-11-09T10:05:00Z">
                <w:pPr>
                  <w:framePr w:hSpace="180" w:wrap="around" w:vAnchor="text" w:hAnchor="margin" w:xAlign="center" w:y="130"/>
                  <w:shd w:val="clear" w:color="auto" w:fill="1E1E1E"/>
                  <w:spacing w:line="285" w:lineRule="atLeast"/>
                </w:pPr>
              </w:pPrChange>
            </w:pPr>
            <w:del w:id="14251"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043AA3C1" w14:textId="77777777" w:rsidR="00ED1509" w:rsidRPr="006C7DD3" w:rsidDel="008B6AF4" w:rsidRDefault="00ED1509">
            <w:pPr>
              <w:pStyle w:val="Heading1Numbered"/>
              <w:rPr>
                <w:del w:id="14252" w:author="Donovan Goode [2]" w:date="2018-11-09T10:04:00Z"/>
                <w:rFonts w:ascii="Consolas" w:eastAsia="Times New Roman" w:hAnsi="Consolas" w:cs="Times New Roman"/>
                <w:color w:val="D4D4D4"/>
                <w:sz w:val="21"/>
                <w:szCs w:val="21"/>
              </w:rPr>
              <w:pPrChange w:id="14253" w:author="Donovan Goode [2]" w:date="2018-11-09T10:05:00Z">
                <w:pPr>
                  <w:framePr w:hSpace="180" w:wrap="around" w:vAnchor="text" w:hAnchor="margin" w:xAlign="center" w:y="130"/>
                  <w:shd w:val="clear" w:color="auto" w:fill="1E1E1E"/>
                  <w:spacing w:line="285" w:lineRule="atLeast"/>
                </w:pPr>
              </w:pPrChange>
            </w:pPr>
            <w:del w:id="14254"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58A8CE6C" w14:textId="77777777" w:rsidR="00ED1509" w:rsidRPr="006C7DD3" w:rsidDel="008B6AF4" w:rsidRDefault="00ED1509">
            <w:pPr>
              <w:pStyle w:val="Heading1Numbered"/>
              <w:rPr>
                <w:del w:id="14255" w:author="Donovan Goode [2]" w:date="2018-11-09T10:04:00Z"/>
                <w:rFonts w:ascii="Consolas" w:eastAsia="Times New Roman" w:hAnsi="Consolas" w:cs="Times New Roman"/>
                <w:color w:val="D4D4D4"/>
                <w:sz w:val="21"/>
                <w:szCs w:val="21"/>
              </w:rPr>
              <w:pPrChange w:id="14256" w:author="Donovan Goode [2]" w:date="2018-11-09T10:05:00Z">
                <w:pPr>
                  <w:framePr w:hSpace="180" w:wrap="around" w:vAnchor="text" w:hAnchor="margin" w:xAlign="center" w:y="130"/>
                  <w:shd w:val="clear" w:color="auto" w:fill="1E1E1E"/>
                  <w:spacing w:line="285" w:lineRule="atLeast"/>
                </w:pPr>
              </w:pPrChange>
            </w:pPr>
            <w:del w:id="14257"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3</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5F03DE9F" w14:textId="77777777" w:rsidR="00ED1509" w:rsidRPr="006C7DD3" w:rsidDel="008B6AF4" w:rsidRDefault="00ED1509">
            <w:pPr>
              <w:pStyle w:val="Heading1Numbered"/>
              <w:rPr>
                <w:del w:id="14258" w:author="Donovan Goode [2]" w:date="2018-11-09T10:04:00Z"/>
                <w:rFonts w:ascii="Consolas" w:eastAsia="Times New Roman" w:hAnsi="Consolas" w:cs="Times New Roman"/>
                <w:color w:val="D4D4D4"/>
                <w:sz w:val="21"/>
                <w:szCs w:val="21"/>
              </w:rPr>
              <w:pPrChange w:id="14259" w:author="Donovan Goode [2]" w:date="2018-11-09T10:05:00Z">
                <w:pPr>
                  <w:framePr w:hSpace="180" w:wrap="around" w:vAnchor="text" w:hAnchor="margin" w:xAlign="center" w:y="130"/>
                  <w:shd w:val="clear" w:color="auto" w:fill="1E1E1E"/>
                  <w:spacing w:line="285" w:lineRule="atLeast"/>
                </w:pPr>
              </w:pPrChange>
            </w:pPr>
            <w:del w:id="14260"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32806E5A" w14:textId="77777777" w:rsidR="00ED1509" w:rsidRPr="006C7DD3" w:rsidDel="008B6AF4" w:rsidRDefault="00ED1509">
            <w:pPr>
              <w:pStyle w:val="Heading1Numbered"/>
              <w:rPr>
                <w:del w:id="14261" w:author="Donovan Goode [2]" w:date="2018-11-09T10:04:00Z"/>
                <w:rFonts w:ascii="Consolas" w:eastAsia="Times New Roman" w:hAnsi="Consolas" w:cs="Times New Roman"/>
                <w:color w:val="D4D4D4"/>
                <w:sz w:val="21"/>
                <w:szCs w:val="21"/>
              </w:rPr>
              <w:pPrChange w:id="14262" w:author="Donovan Goode [2]" w:date="2018-11-09T10:05:00Z">
                <w:pPr>
                  <w:framePr w:hSpace="180" w:wrap="around" w:vAnchor="text" w:hAnchor="margin" w:xAlign="center" w:y="130"/>
                  <w:shd w:val="clear" w:color="auto" w:fill="1E1E1E"/>
                  <w:spacing w:line="285" w:lineRule="atLeast"/>
                </w:pPr>
              </w:pPrChange>
            </w:pPr>
            <w:del w:id="14263"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4163E74" w14:textId="77777777" w:rsidR="00ED1509" w:rsidRPr="006C7DD3" w:rsidDel="008B6AF4" w:rsidRDefault="00ED1509">
            <w:pPr>
              <w:pStyle w:val="Heading1Numbered"/>
              <w:rPr>
                <w:del w:id="14264" w:author="Donovan Goode [2]" w:date="2018-11-09T10:04:00Z"/>
                <w:rFonts w:ascii="Consolas" w:eastAsia="Times New Roman" w:hAnsi="Consolas" w:cs="Times New Roman"/>
                <w:color w:val="D4D4D4"/>
                <w:sz w:val="21"/>
                <w:szCs w:val="21"/>
              </w:rPr>
              <w:pPrChange w:id="14265" w:author="Donovan Goode [2]" w:date="2018-11-09T10:05:00Z">
                <w:pPr>
                  <w:framePr w:hSpace="180" w:wrap="around" w:vAnchor="text" w:hAnchor="margin" w:xAlign="center" w:y="130"/>
                  <w:shd w:val="clear" w:color="auto" w:fill="1E1E1E"/>
                  <w:spacing w:line="285" w:lineRule="atLeast"/>
                </w:pPr>
              </w:pPrChange>
            </w:pPr>
            <w:del w:id="14266"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4668DC1" w14:textId="77777777" w:rsidR="00ED1509" w:rsidRPr="006C7DD3" w:rsidDel="008B6AF4" w:rsidRDefault="00ED1509">
            <w:pPr>
              <w:pStyle w:val="Heading1Numbered"/>
              <w:rPr>
                <w:del w:id="14267" w:author="Donovan Goode [2]" w:date="2018-11-09T10:04:00Z"/>
                <w:rFonts w:ascii="Consolas" w:eastAsia="Times New Roman" w:hAnsi="Consolas" w:cs="Times New Roman"/>
                <w:color w:val="D4D4D4"/>
                <w:sz w:val="21"/>
                <w:szCs w:val="21"/>
              </w:rPr>
              <w:pPrChange w:id="14268" w:author="Donovan Goode [2]" w:date="2018-11-09T10:05:00Z">
                <w:pPr>
                  <w:framePr w:hSpace="180" w:wrap="around" w:vAnchor="text" w:hAnchor="margin" w:xAlign="center" w:y="130"/>
                  <w:shd w:val="clear" w:color="auto" w:fill="1E1E1E"/>
                  <w:spacing w:line="285" w:lineRule="atLeast"/>
                </w:pPr>
              </w:pPrChange>
            </w:pPr>
            <w:del w:id="14269"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4D5905FF" w14:textId="77777777" w:rsidR="00ED1509" w:rsidRPr="006C7DD3" w:rsidDel="008B6AF4" w:rsidRDefault="00ED1509">
            <w:pPr>
              <w:pStyle w:val="Heading1Numbered"/>
              <w:rPr>
                <w:del w:id="14270" w:author="Donovan Goode [2]" w:date="2018-11-09T10:04:00Z"/>
                <w:rFonts w:ascii="Consolas" w:eastAsia="Times New Roman" w:hAnsi="Consolas" w:cs="Times New Roman"/>
                <w:color w:val="D4D4D4"/>
                <w:sz w:val="21"/>
                <w:szCs w:val="21"/>
              </w:rPr>
              <w:pPrChange w:id="14271" w:author="Donovan Goode [2]" w:date="2018-11-09T10:05:00Z">
                <w:pPr>
                  <w:framePr w:hSpace="180" w:wrap="around" w:vAnchor="text" w:hAnchor="margin" w:xAlign="center" w:y="130"/>
                  <w:shd w:val="clear" w:color="auto" w:fill="1E1E1E"/>
                  <w:spacing w:line="285" w:lineRule="atLeast"/>
                </w:pPr>
              </w:pPrChange>
            </w:pPr>
            <w:del w:id="14272"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HR and Payroll Checklist</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B47DC27" w14:textId="77777777" w:rsidR="00ED1509" w:rsidRPr="006C7DD3" w:rsidDel="008B6AF4" w:rsidRDefault="00ED1509">
            <w:pPr>
              <w:pStyle w:val="Heading1Numbered"/>
              <w:rPr>
                <w:del w:id="14273" w:author="Donovan Goode [2]" w:date="2018-11-09T10:04:00Z"/>
                <w:rFonts w:ascii="Consolas" w:eastAsia="Times New Roman" w:hAnsi="Consolas" w:cs="Times New Roman"/>
                <w:color w:val="D4D4D4"/>
                <w:sz w:val="21"/>
                <w:szCs w:val="21"/>
              </w:rPr>
              <w:pPrChange w:id="14274" w:author="Donovan Goode [2]" w:date="2018-11-09T10:05:00Z">
                <w:pPr>
                  <w:framePr w:hSpace="180" w:wrap="around" w:vAnchor="text" w:hAnchor="margin" w:xAlign="center" w:y="130"/>
                  <w:shd w:val="clear" w:color="auto" w:fill="1E1E1E"/>
                  <w:spacing w:line="285" w:lineRule="atLeast"/>
                </w:pPr>
              </w:pPrChange>
            </w:pPr>
            <w:del w:id="14275"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3ED5C02D" w14:textId="77777777" w:rsidR="00ED1509" w:rsidRPr="006C7DD3" w:rsidDel="008B6AF4" w:rsidRDefault="00ED1509">
            <w:pPr>
              <w:pStyle w:val="Heading1Numbered"/>
              <w:rPr>
                <w:del w:id="14276" w:author="Donovan Goode [2]" w:date="2018-11-09T10:04:00Z"/>
                <w:rFonts w:ascii="Consolas" w:eastAsia="Times New Roman" w:hAnsi="Consolas" w:cs="Times New Roman"/>
                <w:color w:val="D4D4D4"/>
                <w:sz w:val="21"/>
                <w:szCs w:val="21"/>
              </w:rPr>
              <w:pPrChange w:id="14277" w:author="Donovan Goode [2]" w:date="2018-11-09T10:05:00Z">
                <w:pPr>
                  <w:framePr w:hSpace="180" w:wrap="around" w:vAnchor="text" w:hAnchor="margin" w:xAlign="center" w:y="130"/>
                  <w:shd w:val="clear" w:color="auto" w:fill="1E1E1E"/>
                  <w:spacing w:line="285" w:lineRule="atLeast"/>
                </w:pPr>
              </w:pPrChange>
            </w:pPr>
          </w:p>
          <w:p w14:paraId="293A4981" w14:textId="77777777" w:rsidR="00ED1509" w:rsidRPr="006C7DD3" w:rsidDel="008B6AF4" w:rsidRDefault="00ED1509">
            <w:pPr>
              <w:pStyle w:val="Heading1Numbered"/>
              <w:rPr>
                <w:del w:id="14278" w:author="Donovan Goode [2]" w:date="2018-11-09T10:04:00Z"/>
                <w:rFonts w:ascii="Consolas" w:eastAsia="Times New Roman" w:hAnsi="Consolas" w:cs="Times New Roman"/>
                <w:color w:val="D4D4D4"/>
                <w:sz w:val="21"/>
                <w:szCs w:val="21"/>
              </w:rPr>
              <w:pPrChange w:id="14279" w:author="Donovan Goode [2]" w:date="2018-11-09T10:05:00Z">
                <w:pPr>
                  <w:framePr w:hSpace="180" w:wrap="around" w:vAnchor="text" w:hAnchor="margin" w:xAlign="center" w:y="130"/>
                  <w:shd w:val="clear" w:color="auto" w:fill="1E1E1E"/>
                  <w:spacing w:line="285" w:lineRule="atLeast"/>
                </w:pPr>
              </w:pPrChange>
            </w:pPr>
            <w:del w:id="14280"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3C229475" w14:textId="77777777" w:rsidR="00ED1509" w:rsidRPr="006C7DD3" w:rsidDel="008B6AF4" w:rsidRDefault="00ED1509">
            <w:pPr>
              <w:pStyle w:val="Heading1Numbered"/>
              <w:rPr>
                <w:del w:id="14281" w:author="Donovan Goode [2]" w:date="2018-11-09T10:04:00Z"/>
                <w:rFonts w:ascii="Consolas" w:eastAsia="Times New Roman" w:hAnsi="Consolas" w:cs="Times New Roman"/>
                <w:color w:val="D4D4D4"/>
                <w:sz w:val="21"/>
                <w:szCs w:val="21"/>
              </w:rPr>
              <w:pPrChange w:id="14282" w:author="Donovan Goode [2]" w:date="2018-11-09T10:05:00Z">
                <w:pPr>
                  <w:framePr w:hSpace="180" w:wrap="around" w:vAnchor="text" w:hAnchor="margin" w:xAlign="center" w:y="130"/>
                  <w:shd w:val="clear" w:color="auto" w:fill="1E1E1E"/>
                  <w:spacing w:line="285" w:lineRule="atLeast"/>
                </w:pPr>
              </w:pPrChange>
            </w:pPr>
            <w:del w:id="14283"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15A627FF" w14:textId="77777777" w:rsidR="00ED1509" w:rsidRPr="006C7DD3" w:rsidDel="008B6AF4" w:rsidRDefault="00ED1509">
            <w:pPr>
              <w:pStyle w:val="Heading1Numbered"/>
              <w:rPr>
                <w:del w:id="14284" w:author="Donovan Goode [2]" w:date="2018-11-09T10:04:00Z"/>
                <w:rFonts w:ascii="Consolas" w:eastAsia="Times New Roman" w:hAnsi="Consolas" w:cs="Times New Roman"/>
                <w:color w:val="D4D4D4"/>
                <w:sz w:val="21"/>
                <w:szCs w:val="21"/>
              </w:rPr>
              <w:pPrChange w:id="14285" w:author="Donovan Goode [2]" w:date="2018-11-09T10:05:00Z">
                <w:pPr>
                  <w:framePr w:hSpace="180" w:wrap="around" w:vAnchor="text" w:hAnchor="margin" w:xAlign="center" w:y="130"/>
                  <w:shd w:val="clear" w:color="auto" w:fill="1E1E1E"/>
                  <w:spacing w:line="285" w:lineRule="atLeast"/>
                </w:pPr>
              </w:pPrChange>
            </w:pPr>
            <w:del w:id="14286"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4</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22590CCC" w14:textId="77777777" w:rsidR="00ED1509" w:rsidRPr="006C7DD3" w:rsidDel="008B6AF4" w:rsidRDefault="00ED1509">
            <w:pPr>
              <w:pStyle w:val="Heading1Numbered"/>
              <w:rPr>
                <w:del w:id="14287" w:author="Donovan Goode [2]" w:date="2018-11-09T10:04:00Z"/>
                <w:rFonts w:ascii="Consolas" w:eastAsia="Times New Roman" w:hAnsi="Consolas" w:cs="Times New Roman"/>
                <w:color w:val="D4D4D4"/>
                <w:sz w:val="21"/>
                <w:szCs w:val="21"/>
              </w:rPr>
              <w:pPrChange w:id="14288" w:author="Donovan Goode [2]" w:date="2018-11-09T10:05:00Z">
                <w:pPr>
                  <w:framePr w:hSpace="180" w:wrap="around" w:vAnchor="text" w:hAnchor="margin" w:xAlign="center" w:y="130"/>
                  <w:shd w:val="clear" w:color="auto" w:fill="1E1E1E"/>
                  <w:spacing w:line="285" w:lineRule="atLeast"/>
                </w:pPr>
              </w:pPrChange>
            </w:pPr>
            <w:del w:id="14289"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4D4CB990" w14:textId="77777777" w:rsidR="00ED1509" w:rsidRPr="006C7DD3" w:rsidDel="008B6AF4" w:rsidRDefault="00ED1509">
            <w:pPr>
              <w:pStyle w:val="Heading1Numbered"/>
              <w:rPr>
                <w:del w:id="14290" w:author="Donovan Goode [2]" w:date="2018-11-09T10:04:00Z"/>
                <w:rFonts w:ascii="Consolas" w:eastAsia="Times New Roman" w:hAnsi="Consolas" w:cs="Times New Roman"/>
                <w:color w:val="D4D4D4"/>
                <w:sz w:val="21"/>
                <w:szCs w:val="21"/>
              </w:rPr>
              <w:pPrChange w:id="14291" w:author="Donovan Goode [2]" w:date="2018-11-09T10:05:00Z">
                <w:pPr>
                  <w:framePr w:hSpace="180" w:wrap="around" w:vAnchor="text" w:hAnchor="margin" w:xAlign="center" w:y="130"/>
                  <w:shd w:val="clear" w:color="auto" w:fill="1E1E1E"/>
                  <w:spacing w:line="285" w:lineRule="atLeast"/>
                </w:pPr>
              </w:pPrChange>
            </w:pPr>
            <w:del w:id="14292"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3779FC8" w14:textId="77777777" w:rsidR="00ED1509" w:rsidRPr="006C7DD3" w:rsidDel="008B6AF4" w:rsidRDefault="00ED1509">
            <w:pPr>
              <w:pStyle w:val="Heading1Numbered"/>
              <w:rPr>
                <w:del w:id="14293" w:author="Donovan Goode [2]" w:date="2018-11-09T10:04:00Z"/>
                <w:rFonts w:ascii="Consolas" w:eastAsia="Times New Roman" w:hAnsi="Consolas" w:cs="Times New Roman"/>
                <w:color w:val="D4D4D4"/>
                <w:sz w:val="21"/>
                <w:szCs w:val="21"/>
              </w:rPr>
              <w:pPrChange w:id="14294" w:author="Donovan Goode [2]" w:date="2018-11-09T10:05:00Z">
                <w:pPr>
                  <w:framePr w:hSpace="180" w:wrap="around" w:vAnchor="text" w:hAnchor="margin" w:xAlign="center" w:y="130"/>
                  <w:shd w:val="clear" w:color="auto" w:fill="1E1E1E"/>
                  <w:spacing w:line="285" w:lineRule="atLeast"/>
                </w:pPr>
              </w:pPrChange>
            </w:pPr>
            <w:del w:id="14295"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F3986A8" w14:textId="77777777" w:rsidR="00ED1509" w:rsidRPr="006C7DD3" w:rsidDel="008B6AF4" w:rsidRDefault="00ED1509">
            <w:pPr>
              <w:pStyle w:val="Heading1Numbered"/>
              <w:rPr>
                <w:del w:id="14296" w:author="Donovan Goode [2]" w:date="2018-11-09T10:04:00Z"/>
                <w:rFonts w:ascii="Consolas" w:eastAsia="Times New Roman" w:hAnsi="Consolas" w:cs="Times New Roman"/>
                <w:color w:val="D4D4D4"/>
                <w:sz w:val="21"/>
                <w:szCs w:val="21"/>
              </w:rPr>
              <w:pPrChange w:id="14297" w:author="Donovan Goode [2]" w:date="2018-11-09T10:05:00Z">
                <w:pPr>
                  <w:framePr w:hSpace="180" w:wrap="around" w:vAnchor="text" w:hAnchor="margin" w:xAlign="center" w:y="130"/>
                  <w:shd w:val="clear" w:color="auto" w:fill="1E1E1E"/>
                  <w:spacing w:line="285" w:lineRule="atLeast"/>
                </w:pPr>
              </w:pPrChange>
            </w:pPr>
            <w:del w:id="14298"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0CEFD46B" w14:textId="77777777" w:rsidR="00ED1509" w:rsidRPr="006C7DD3" w:rsidDel="008B6AF4" w:rsidRDefault="00ED1509">
            <w:pPr>
              <w:pStyle w:val="Heading1Numbered"/>
              <w:rPr>
                <w:del w:id="14299" w:author="Donovan Goode [2]" w:date="2018-11-09T10:04:00Z"/>
                <w:rFonts w:ascii="Consolas" w:eastAsia="Times New Roman" w:hAnsi="Consolas" w:cs="Times New Roman"/>
                <w:color w:val="D4D4D4"/>
                <w:sz w:val="21"/>
                <w:szCs w:val="21"/>
              </w:rPr>
              <w:pPrChange w:id="14300" w:author="Donovan Goode [2]" w:date="2018-11-09T10:05:00Z">
                <w:pPr>
                  <w:framePr w:hSpace="180" w:wrap="around" w:vAnchor="text" w:hAnchor="margin" w:xAlign="center" w:y="130"/>
                  <w:shd w:val="clear" w:color="auto" w:fill="1E1E1E"/>
                  <w:spacing w:line="285" w:lineRule="atLeast"/>
                </w:pPr>
              </w:pPrChange>
            </w:pPr>
            <w:del w:id="14301"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Package Submitted to OPM</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7B4CA3C" w14:textId="77777777" w:rsidR="00ED1509" w:rsidRPr="006C7DD3" w:rsidDel="008B6AF4" w:rsidRDefault="00ED1509">
            <w:pPr>
              <w:pStyle w:val="Heading1Numbered"/>
              <w:rPr>
                <w:del w:id="14302" w:author="Donovan Goode [2]" w:date="2018-11-09T10:04:00Z"/>
                <w:rFonts w:ascii="Consolas" w:eastAsia="Times New Roman" w:hAnsi="Consolas" w:cs="Times New Roman"/>
                <w:color w:val="D4D4D4"/>
                <w:sz w:val="21"/>
                <w:szCs w:val="21"/>
              </w:rPr>
              <w:pPrChange w:id="14303" w:author="Donovan Goode [2]" w:date="2018-11-09T10:05:00Z">
                <w:pPr>
                  <w:framePr w:hSpace="180" w:wrap="around" w:vAnchor="text" w:hAnchor="margin" w:xAlign="center" w:y="130"/>
                  <w:shd w:val="clear" w:color="auto" w:fill="1E1E1E"/>
                  <w:spacing w:line="285" w:lineRule="atLeast"/>
                </w:pPr>
              </w:pPrChange>
            </w:pPr>
            <w:del w:id="14304" w:author="Donovan Goode [2]"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DBF56EF" w14:textId="77777777" w:rsidR="00ED1509" w:rsidRPr="006C7DD3" w:rsidDel="008B6AF4" w:rsidRDefault="00ED1509">
            <w:pPr>
              <w:pStyle w:val="Heading1Numbered"/>
              <w:rPr>
                <w:del w:id="14305" w:author="Donovan Goode [2]" w:date="2018-11-09T10:04:00Z"/>
                <w:rFonts w:ascii="Consolas" w:eastAsia="Times New Roman" w:hAnsi="Consolas" w:cs="Times New Roman"/>
                <w:color w:val="D4D4D4"/>
                <w:sz w:val="21"/>
                <w:szCs w:val="21"/>
              </w:rPr>
              <w:pPrChange w:id="14306" w:author="Donovan Goode [2]" w:date="2018-11-09T10:05:00Z">
                <w:pPr>
                  <w:framePr w:hSpace="180" w:wrap="around" w:vAnchor="text" w:hAnchor="margin" w:xAlign="center" w:y="130"/>
                  <w:shd w:val="clear" w:color="auto" w:fill="1E1E1E"/>
                  <w:spacing w:line="285" w:lineRule="atLeast"/>
                </w:pPr>
              </w:pPrChange>
            </w:pPr>
          </w:p>
          <w:p w14:paraId="5076E152" w14:textId="77777777" w:rsidR="00ED1509" w:rsidRPr="006C7DD3" w:rsidDel="008B6AF4" w:rsidRDefault="00ED1509">
            <w:pPr>
              <w:pStyle w:val="Heading1Numbered"/>
              <w:rPr>
                <w:del w:id="14307" w:author="Donovan Goode [2]" w:date="2018-11-09T10:04:00Z"/>
                <w:rFonts w:ascii="Consolas" w:eastAsia="Times New Roman" w:hAnsi="Consolas" w:cs="Times New Roman"/>
                <w:color w:val="D4D4D4"/>
                <w:sz w:val="21"/>
                <w:szCs w:val="21"/>
              </w:rPr>
              <w:pPrChange w:id="14308" w:author="Donovan Goode [2]" w:date="2018-11-09T10:05:00Z">
                <w:pPr>
                  <w:framePr w:hSpace="180" w:wrap="around" w:vAnchor="text" w:hAnchor="margin" w:xAlign="center" w:y="130"/>
                  <w:shd w:val="clear" w:color="auto" w:fill="1E1E1E"/>
                  <w:spacing w:line="285" w:lineRule="atLeast"/>
                </w:pPr>
              </w:pPrChange>
            </w:pPr>
            <w:del w:id="14309" w:author="Donovan Goode [2]" w:date="2018-11-09T10:04:00Z">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7BAEE01A" w14:textId="77777777" w:rsidR="00ED1509" w:rsidRPr="00070D44" w:rsidDel="008B6AF4" w:rsidRDefault="00ED1509">
            <w:pPr>
              <w:pStyle w:val="Heading1Numbered"/>
              <w:rPr>
                <w:del w:id="14310" w:author="Donovan Goode [2]" w:date="2018-11-09T10:04:00Z"/>
                <w:rFonts w:ascii="Consolas" w:eastAsia="Times New Roman" w:hAnsi="Consolas" w:cs="Times New Roman"/>
                <w:color w:val="808080"/>
                <w:sz w:val="21"/>
                <w:szCs w:val="21"/>
              </w:rPr>
              <w:pPrChange w:id="14311" w:author="Donovan Goode [2]" w:date="2018-11-09T10:05:00Z">
                <w:pPr>
                  <w:framePr w:hSpace="180" w:wrap="around" w:vAnchor="text" w:hAnchor="margin" w:xAlign="center" w:y="130"/>
                  <w:shd w:val="clear" w:color="auto" w:fill="1E1E1E"/>
                  <w:spacing w:line="285" w:lineRule="atLeast"/>
                </w:pPr>
              </w:pPrChange>
            </w:pPr>
          </w:p>
        </w:tc>
      </w:tr>
    </w:tbl>
    <w:p w14:paraId="472BE320" w14:textId="77777777" w:rsidR="00ED1509" w:rsidDel="008B6AF4" w:rsidRDefault="00ED1509">
      <w:pPr>
        <w:pStyle w:val="Heading1Numbered"/>
        <w:rPr>
          <w:del w:id="14312" w:author="Donovan Goode [2]" w:date="2018-11-09T10:04:00Z"/>
        </w:rPr>
        <w:pPrChange w:id="14313" w:author="Donovan Goode [2]" w:date="2018-11-09T10:05:00Z">
          <w:pPr/>
        </w:pPrChange>
      </w:pPr>
    </w:p>
    <w:p w14:paraId="79B51545" w14:textId="77777777" w:rsidR="00ED1509" w:rsidRPr="0070789B" w:rsidDel="008B6AF4" w:rsidRDefault="00ED1509">
      <w:pPr>
        <w:pStyle w:val="Heading1Numbered"/>
        <w:rPr>
          <w:del w:id="14314" w:author="Donovan Goode [2]" w:date="2018-11-09T10:04:00Z"/>
        </w:rPr>
        <w:pPrChange w:id="14315" w:author="Donovan Goode [2]" w:date="2018-11-09T10:05:00Z">
          <w:pPr/>
        </w:pPrChange>
      </w:pPr>
    </w:p>
    <w:p w14:paraId="32FDDF52" w14:textId="77777777" w:rsidR="00ED1509" w:rsidRPr="0070789B" w:rsidDel="008B6AF4" w:rsidRDefault="00ED1509">
      <w:pPr>
        <w:pStyle w:val="Heading1Numbered"/>
        <w:rPr>
          <w:del w:id="14316" w:author="Donovan Goode [2]" w:date="2018-11-09T10:04:00Z"/>
        </w:rPr>
        <w:pPrChange w:id="14317" w:author="Donovan Goode [2]" w:date="2018-11-09T10:05:00Z">
          <w:pPr/>
        </w:pPrChange>
      </w:pPr>
    </w:p>
    <w:p w14:paraId="506D0BF4" w14:textId="77777777" w:rsidR="00ED1509" w:rsidRPr="006A4745" w:rsidDel="008B6AF4" w:rsidRDefault="00ED1509">
      <w:pPr>
        <w:pStyle w:val="Heading1Numbered"/>
        <w:rPr>
          <w:del w:id="14318" w:author="Donovan Goode [2]" w:date="2018-11-09T10:04:00Z"/>
        </w:rPr>
        <w:pPrChange w:id="14319" w:author="Donovan Goode [2]" w:date="2018-11-09T10:05:00Z">
          <w:pPr>
            <w:pStyle w:val="Heading3Numbered"/>
            <w:numPr>
              <w:numId w:val="28"/>
            </w:numPr>
            <w:ind w:left="216"/>
          </w:pPr>
        </w:pPrChange>
      </w:pPr>
      <w:del w:id="14320" w:author="Donovan Goode [2]" w:date="2018-11-09T10:04:00Z">
        <w:r w:rsidDel="008B6AF4">
          <w:delText>Webpage Language Content HTML</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4068"/>
        <w:gridCol w:w="10186"/>
      </w:tblGrid>
      <w:tr w:rsidR="00ED1509" w:rsidDel="008B6AF4" w14:paraId="7B103C8F" w14:textId="5C6F39FE" w:rsidTr="00A52519">
        <w:trPr>
          <w:cnfStyle w:val="100000000000" w:firstRow="1" w:lastRow="0" w:firstColumn="0" w:lastColumn="0" w:oddVBand="0" w:evenVBand="0" w:oddHBand="0" w:evenHBand="0" w:firstRowFirstColumn="0" w:firstRowLastColumn="0" w:lastRowFirstColumn="0" w:lastRowLastColumn="0"/>
          <w:del w:id="14321" w:author="Donovan Goode [2]" w:date="2018-11-09T10:04:00Z"/>
        </w:trPr>
        <w:tc>
          <w:tcPr>
            <w:tcW w:w="1705" w:type="dxa"/>
          </w:tcPr>
          <w:p w14:paraId="02706E34" w14:textId="77777777" w:rsidR="00ED1509" w:rsidRPr="00D01E6B" w:rsidDel="008B6AF4" w:rsidRDefault="00ED1509">
            <w:pPr>
              <w:pStyle w:val="Heading1Numbered"/>
              <w:rPr>
                <w:del w:id="14322" w:author="Donovan Goode [2]" w:date="2018-11-09T10:04:00Z"/>
                <w:b/>
              </w:rPr>
              <w:pPrChange w:id="14323" w:author="Donovan Goode [2]" w:date="2018-11-09T10:05:00Z">
                <w:pPr>
                  <w:framePr w:hSpace="180" w:wrap="around" w:vAnchor="text" w:hAnchor="margin" w:xAlign="center" w:y="130"/>
                  <w:jc w:val="center"/>
                </w:pPr>
              </w:pPrChange>
            </w:pPr>
            <w:del w:id="14324" w:author="Donovan Goode [2]" w:date="2018-11-09T10:04:00Z">
              <w:r w:rsidDel="008B6AF4">
                <w:rPr>
                  <w:b/>
                </w:rPr>
                <w:delText>Web Page</w:delText>
              </w:r>
              <w:r w:rsidRPr="00D01E6B" w:rsidDel="008B6AF4">
                <w:rPr>
                  <w:b/>
                </w:rPr>
                <w:delText xml:space="preserve"> Name</w:delText>
              </w:r>
            </w:del>
          </w:p>
        </w:tc>
        <w:tc>
          <w:tcPr>
            <w:tcW w:w="9905" w:type="dxa"/>
          </w:tcPr>
          <w:p w14:paraId="2E407D36" w14:textId="77777777" w:rsidR="00ED1509" w:rsidRPr="00D01E6B" w:rsidDel="008B6AF4" w:rsidRDefault="00ED1509">
            <w:pPr>
              <w:pStyle w:val="Heading1Numbered"/>
              <w:rPr>
                <w:del w:id="14325" w:author="Donovan Goode [2]" w:date="2018-11-09T10:04:00Z"/>
                <w:b/>
              </w:rPr>
              <w:pPrChange w:id="14326" w:author="Donovan Goode [2]" w:date="2018-11-09T10:05:00Z">
                <w:pPr>
                  <w:framePr w:hSpace="180" w:wrap="around" w:vAnchor="text" w:hAnchor="margin" w:xAlign="center" w:y="130"/>
                  <w:jc w:val="center"/>
                </w:pPr>
              </w:pPrChange>
            </w:pPr>
            <w:del w:id="14327" w:author="Donovan Goode [2]" w:date="2018-11-09T10:04:00Z">
              <w:r w:rsidDel="008B6AF4">
                <w:rPr>
                  <w:b/>
                </w:rPr>
                <w:delText>HTML Content Code</w:delText>
              </w:r>
            </w:del>
          </w:p>
        </w:tc>
      </w:tr>
      <w:tr w:rsidR="00ED1509" w:rsidDel="008B6AF4" w14:paraId="719572D2" w14:textId="193E2041" w:rsidTr="00A52519">
        <w:trPr>
          <w:del w:id="14328" w:author="Donovan Goode [2]" w:date="2018-11-09T10:04:00Z"/>
        </w:trPr>
        <w:tc>
          <w:tcPr>
            <w:tcW w:w="1705" w:type="dxa"/>
          </w:tcPr>
          <w:p w14:paraId="38F036C8" w14:textId="77777777" w:rsidR="00ED1509" w:rsidRPr="00D01E6B" w:rsidDel="008B6AF4" w:rsidRDefault="00ED1509">
            <w:pPr>
              <w:pStyle w:val="Heading1Numbered"/>
              <w:rPr>
                <w:del w:id="14329" w:author="Donovan Goode [2]" w:date="2018-11-09T10:04:00Z"/>
              </w:rPr>
              <w:pPrChange w:id="14330" w:author="Donovan Goode [2]" w:date="2018-11-09T10:05:00Z">
                <w:pPr>
                  <w:framePr w:hSpace="180" w:wrap="around" w:vAnchor="text" w:hAnchor="margin" w:xAlign="center" w:y="130"/>
                  <w:jc w:val="center"/>
                </w:pPr>
              </w:pPrChange>
            </w:pPr>
            <w:del w:id="14331" w:author="Donovan Goode [2]" w:date="2018-11-09T10:04:00Z">
              <w:r w:rsidRPr="009B3F1E" w:rsidDel="008B6AF4">
                <w:rPr>
                  <w:highlight w:val="yellow"/>
                </w:rPr>
                <w:delText>Certify Summary of Service Certification Acknowledgment</w:delText>
              </w:r>
            </w:del>
          </w:p>
        </w:tc>
        <w:tc>
          <w:tcPr>
            <w:tcW w:w="9905" w:type="dxa"/>
          </w:tcPr>
          <w:p w14:paraId="727261CE" w14:textId="77777777" w:rsidR="00ED1509" w:rsidRPr="009B3F1E" w:rsidDel="008B6AF4" w:rsidRDefault="00ED1509">
            <w:pPr>
              <w:pStyle w:val="Heading1Numbered"/>
              <w:rPr>
                <w:del w:id="14332" w:author="Donovan Goode [2]" w:date="2018-11-09T10:04:00Z"/>
                <w:rFonts w:ascii="Consolas" w:eastAsia="Times New Roman" w:hAnsi="Consolas" w:cs="Times New Roman"/>
                <w:color w:val="D4D4D4"/>
                <w:sz w:val="21"/>
                <w:szCs w:val="21"/>
              </w:rPr>
              <w:pPrChange w:id="14333" w:author="Donovan Goode [2]" w:date="2018-11-09T10:05:00Z">
                <w:pPr>
                  <w:framePr w:hSpace="180" w:wrap="around" w:vAnchor="text" w:hAnchor="margin" w:xAlign="center" w:y="130"/>
                  <w:shd w:val="clear" w:color="auto" w:fill="1E1E1E"/>
                  <w:spacing w:line="285" w:lineRule="atLeast"/>
                </w:pPr>
              </w:pPrChange>
            </w:pPr>
            <w:del w:id="14334"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h3</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 alert-success"</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u</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{{user.fullname}}</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u</w:delText>
              </w:r>
              <w:r w:rsidRPr="009B3F1E" w:rsidDel="008B6AF4">
                <w:rPr>
                  <w:rFonts w:ascii="Consolas" w:eastAsia="Times New Roman" w:hAnsi="Consolas" w:cs="Times New Roman"/>
                  <w:color w:val="808080"/>
                  <w:sz w:val="21"/>
                  <w:szCs w:val="21"/>
                </w:rPr>
                <w:delText>&gt;</w:delText>
              </w:r>
            </w:del>
          </w:p>
          <w:p w14:paraId="291F2328" w14:textId="77777777" w:rsidR="00ED1509" w:rsidRPr="009B3F1E" w:rsidDel="008B6AF4" w:rsidRDefault="00ED1509">
            <w:pPr>
              <w:pStyle w:val="Heading1Numbered"/>
              <w:rPr>
                <w:del w:id="14335" w:author="Donovan Goode [2]" w:date="2018-11-09T10:04:00Z"/>
                <w:rFonts w:ascii="Consolas" w:eastAsia="Times New Roman" w:hAnsi="Consolas" w:cs="Times New Roman"/>
                <w:color w:val="D4D4D4"/>
                <w:sz w:val="21"/>
                <w:szCs w:val="21"/>
              </w:rPr>
              <w:pPrChange w:id="14336" w:author="Donovan Goode [2]" w:date="2018-11-09T10:05:00Z">
                <w:pPr>
                  <w:framePr w:hSpace="180" w:wrap="around" w:vAnchor="text" w:hAnchor="margin" w:xAlign="center" w:y="130"/>
                  <w:shd w:val="clear" w:color="auto" w:fill="1E1E1E"/>
                  <w:spacing w:line="285" w:lineRule="atLeast"/>
                </w:pPr>
              </w:pPrChange>
            </w:pPr>
            <w:del w:id="14337" w:author="Donovan Goode [2]" w:date="2018-11-09T10:04:00Z">
              <w:r w:rsidRPr="009B3F1E" w:rsidDel="008B6AF4">
                <w:rPr>
                  <w:rFonts w:ascii="Consolas" w:eastAsia="Times New Roman" w:hAnsi="Consolas" w:cs="Times New Roman"/>
                  <w:color w:val="D4D4D4"/>
                  <w:sz w:val="21"/>
                  <w:szCs w:val="21"/>
                </w:rPr>
                <w:delText xml:space="preserve">    Congratulations!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2A94912C" w14:textId="77777777" w:rsidR="00ED1509" w:rsidRPr="009B3F1E" w:rsidDel="008B6AF4" w:rsidRDefault="00ED1509">
            <w:pPr>
              <w:pStyle w:val="Heading1Numbered"/>
              <w:rPr>
                <w:del w:id="14338" w:author="Donovan Goode [2]" w:date="2018-11-09T10:04:00Z"/>
                <w:rFonts w:ascii="Consolas" w:eastAsia="Times New Roman" w:hAnsi="Consolas" w:cs="Times New Roman"/>
                <w:color w:val="D4D4D4"/>
                <w:sz w:val="21"/>
                <w:szCs w:val="21"/>
              </w:rPr>
              <w:pPrChange w:id="14339" w:author="Donovan Goode [2]" w:date="2018-11-09T10:05:00Z">
                <w:pPr>
                  <w:framePr w:hSpace="180" w:wrap="around" w:vAnchor="text" w:hAnchor="margin" w:xAlign="center" w:y="130"/>
                  <w:shd w:val="clear" w:color="auto" w:fill="1E1E1E"/>
                  <w:spacing w:line="285" w:lineRule="atLeast"/>
                </w:pPr>
              </w:pPrChange>
            </w:pPr>
            <w:del w:id="14340" w:author="Donovan Goode [2]" w:date="2018-11-09T10:04:00Z">
              <w:r w:rsidRPr="009B3F1E" w:rsidDel="008B6AF4">
                <w:rPr>
                  <w:rFonts w:ascii="Consolas" w:eastAsia="Times New Roman" w:hAnsi="Consolas" w:cs="Times New Roman"/>
                  <w:color w:val="D4D4D4"/>
                  <w:sz w:val="21"/>
                  <w:szCs w:val="21"/>
                </w:rPr>
                <w:delText xml:space="preserve">    You have successfully certified the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em</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Agency Summary of Service</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em</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2091FE15" w14:textId="77777777" w:rsidR="00ED1509" w:rsidRPr="009B3F1E" w:rsidDel="008B6AF4" w:rsidRDefault="00ED1509">
            <w:pPr>
              <w:pStyle w:val="Heading1Numbered"/>
              <w:rPr>
                <w:del w:id="14341" w:author="Donovan Goode [2]" w:date="2018-11-09T10:04:00Z"/>
                <w:rFonts w:ascii="Consolas" w:eastAsia="Times New Roman" w:hAnsi="Consolas" w:cs="Times New Roman"/>
                <w:color w:val="D4D4D4"/>
                <w:sz w:val="21"/>
                <w:szCs w:val="21"/>
              </w:rPr>
              <w:pPrChange w:id="14342" w:author="Donovan Goode [2]" w:date="2018-11-09T10:05:00Z">
                <w:pPr>
                  <w:framePr w:hSpace="180" w:wrap="around" w:vAnchor="text" w:hAnchor="margin" w:xAlign="center" w:y="130"/>
                  <w:shd w:val="clear" w:color="auto" w:fill="1E1E1E"/>
                  <w:spacing w:line="285" w:lineRule="atLeast"/>
                </w:pPr>
              </w:pPrChange>
            </w:pPr>
            <w:del w:id="14343" w:author="Donovan Goode [2]" w:date="2018-11-09T10:04:00Z">
              <w:r w:rsidRPr="009B3F1E" w:rsidDel="008B6AF4">
                <w:rPr>
                  <w:rFonts w:ascii="Consolas" w:eastAsia="Times New Roman" w:hAnsi="Consolas" w:cs="Times New Roman"/>
                  <w:color w:val="D4D4D4"/>
                  <w:sz w:val="21"/>
                  <w:szCs w:val="21"/>
                </w:rPr>
                <w:delText xml:space="preserve">    You will be notified and updated by email on any status changes of your ORA Package Status.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1BCD2ED8" w14:textId="77777777" w:rsidR="00ED1509" w:rsidRPr="009B3F1E" w:rsidDel="008B6AF4" w:rsidRDefault="00ED1509">
            <w:pPr>
              <w:pStyle w:val="Heading1Numbered"/>
              <w:rPr>
                <w:del w:id="14344" w:author="Donovan Goode [2]" w:date="2018-11-09T10:04:00Z"/>
                <w:rFonts w:ascii="Consolas" w:eastAsia="Times New Roman" w:hAnsi="Consolas" w:cs="Times New Roman"/>
                <w:color w:val="D4D4D4"/>
                <w:sz w:val="21"/>
                <w:szCs w:val="21"/>
              </w:rPr>
              <w:pPrChange w:id="14345" w:author="Donovan Goode [2]" w:date="2018-11-09T10:05:00Z">
                <w:pPr>
                  <w:framePr w:hSpace="180" w:wrap="around" w:vAnchor="text" w:hAnchor="margin" w:xAlign="center" w:y="130"/>
                  <w:shd w:val="clear" w:color="auto" w:fill="1E1E1E"/>
                  <w:spacing w:line="285" w:lineRule="atLeast"/>
                </w:pPr>
              </w:pPrChange>
            </w:pPr>
            <w:del w:id="14346" w:author="Donovan Goode [2]" w:date="2018-11-09T10:04:00Z">
              <w:r w:rsidRPr="009B3F1E" w:rsidDel="008B6AF4">
                <w:rPr>
                  <w:rFonts w:ascii="Consolas" w:eastAsia="Times New Roman" w:hAnsi="Consolas" w:cs="Times New Roman"/>
                  <w:color w:val="D4D4D4"/>
                  <w:sz w:val="21"/>
                  <w:szCs w:val="21"/>
                </w:rPr>
                <w:delText xml:space="preserve">    You can also check on your status by visiting your ORA dashboard to view statutes as seen below:</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h3</w:delText>
              </w:r>
              <w:r w:rsidRPr="009B3F1E" w:rsidDel="008B6AF4">
                <w:rPr>
                  <w:rFonts w:ascii="Consolas" w:eastAsia="Times New Roman" w:hAnsi="Consolas" w:cs="Times New Roman"/>
                  <w:color w:val="808080"/>
                  <w:sz w:val="21"/>
                  <w:szCs w:val="21"/>
                </w:rPr>
                <w:delText>&gt;</w:delText>
              </w:r>
            </w:del>
          </w:p>
          <w:p w14:paraId="298AC553" w14:textId="77777777" w:rsidR="00ED1509" w:rsidRPr="009B3F1E" w:rsidDel="008B6AF4" w:rsidRDefault="00ED1509">
            <w:pPr>
              <w:pStyle w:val="Heading1Numbered"/>
              <w:rPr>
                <w:del w:id="14347" w:author="Donovan Goode [2]" w:date="2018-11-09T10:04:00Z"/>
                <w:rFonts w:ascii="Consolas" w:eastAsia="Times New Roman" w:hAnsi="Consolas" w:cs="Times New Roman"/>
                <w:color w:val="D4D4D4"/>
                <w:sz w:val="21"/>
                <w:szCs w:val="21"/>
              </w:rPr>
              <w:pPrChange w:id="14348" w:author="Donovan Goode [2]" w:date="2018-11-09T10:05:00Z">
                <w:pPr>
                  <w:framePr w:hSpace="180" w:wrap="around" w:vAnchor="text" w:hAnchor="margin" w:xAlign="center" w:y="130"/>
                  <w:shd w:val="clear" w:color="auto" w:fill="1E1E1E"/>
                  <w:spacing w:line="285" w:lineRule="atLeast"/>
                </w:pPr>
              </w:pPrChange>
            </w:pPr>
          </w:p>
          <w:p w14:paraId="4BC0C51D" w14:textId="77777777" w:rsidR="00ED1509" w:rsidRPr="009B3F1E" w:rsidDel="008B6AF4" w:rsidRDefault="00ED1509">
            <w:pPr>
              <w:pStyle w:val="Heading1Numbered"/>
              <w:rPr>
                <w:del w:id="14349" w:author="Donovan Goode [2]" w:date="2018-11-09T10:04:00Z"/>
                <w:rFonts w:ascii="Consolas" w:eastAsia="Times New Roman" w:hAnsi="Consolas" w:cs="Times New Roman"/>
                <w:color w:val="D4D4D4"/>
                <w:sz w:val="21"/>
                <w:szCs w:val="21"/>
              </w:rPr>
              <w:pPrChange w:id="14350" w:author="Donovan Goode [2]" w:date="2018-11-09T10:05:00Z">
                <w:pPr>
                  <w:framePr w:hSpace="180" w:wrap="around" w:vAnchor="text" w:hAnchor="margin" w:xAlign="center" w:y="130"/>
                  <w:shd w:val="clear" w:color="auto" w:fill="1E1E1E"/>
                  <w:spacing w:line="285" w:lineRule="atLeast"/>
                </w:pPr>
              </w:pPrChange>
            </w:pPr>
            <w:del w:id="14351"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3D56B9B5" w14:textId="77777777" w:rsidR="00ED1509" w:rsidRPr="009B3F1E" w:rsidDel="008B6AF4" w:rsidRDefault="00ED1509">
            <w:pPr>
              <w:pStyle w:val="Heading1Numbered"/>
              <w:rPr>
                <w:del w:id="14352" w:author="Donovan Goode [2]" w:date="2018-11-09T10:04:00Z"/>
                <w:rFonts w:ascii="Consolas" w:eastAsia="Times New Roman" w:hAnsi="Consolas" w:cs="Times New Roman"/>
                <w:color w:val="D4D4D4"/>
                <w:sz w:val="21"/>
                <w:szCs w:val="21"/>
              </w:rPr>
              <w:pPrChange w:id="14353" w:author="Donovan Goode [2]" w:date="2018-11-09T10:05:00Z">
                <w:pPr>
                  <w:framePr w:hSpace="180" w:wrap="around" w:vAnchor="text" w:hAnchor="margin" w:xAlign="center" w:y="130"/>
                  <w:shd w:val="clear" w:color="auto" w:fill="1E1E1E"/>
                  <w:spacing w:line="285" w:lineRule="atLeast"/>
                </w:pPr>
              </w:pPrChange>
            </w:pPr>
            <w:del w:id="14354"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hr</w:delText>
              </w:r>
              <w:r w:rsidRPr="009B3F1E" w:rsidDel="008B6AF4">
                <w:rPr>
                  <w:rFonts w:ascii="Consolas" w:eastAsia="Times New Roman" w:hAnsi="Consolas" w:cs="Times New Roman"/>
                  <w:color w:val="808080"/>
                  <w:sz w:val="21"/>
                  <w:szCs w:val="21"/>
                </w:rPr>
                <w:delText>&gt;</w:delText>
              </w:r>
            </w:del>
          </w:p>
          <w:p w14:paraId="431F3C3B" w14:textId="77777777" w:rsidR="00ED1509" w:rsidRPr="009B3F1E" w:rsidDel="008B6AF4" w:rsidRDefault="00ED1509">
            <w:pPr>
              <w:pStyle w:val="Heading1Numbered"/>
              <w:rPr>
                <w:del w:id="14355" w:author="Donovan Goode [2]" w:date="2018-11-09T10:04:00Z"/>
                <w:rFonts w:ascii="Consolas" w:eastAsia="Times New Roman" w:hAnsi="Consolas" w:cs="Times New Roman"/>
                <w:color w:val="D4D4D4"/>
                <w:sz w:val="21"/>
                <w:szCs w:val="21"/>
              </w:rPr>
              <w:pPrChange w:id="14356" w:author="Donovan Goode [2]" w:date="2018-11-09T10:05:00Z">
                <w:pPr>
                  <w:framePr w:hSpace="180" w:wrap="around" w:vAnchor="text" w:hAnchor="margin" w:xAlign="center" w:y="130"/>
                  <w:shd w:val="clear" w:color="auto" w:fill="1E1E1E"/>
                  <w:spacing w:line="285" w:lineRule="atLeast"/>
                </w:pPr>
              </w:pPrChange>
            </w:pPr>
            <w:del w:id="14357"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2056775B" w14:textId="77777777" w:rsidR="00ED1509" w:rsidRPr="009B3F1E" w:rsidDel="008B6AF4" w:rsidRDefault="00ED1509">
            <w:pPr>
              <w:pStyle w:val="Heading1Numbered"/>
              <w:rPr>
                <w:del w:id="14358" w:author="Donovan Goode [2]" w:date="2018-11-09T10:04:00Z"/>
                <w:rFonts w:ascii="Consolas" w:eastAsia="Times New Roman" w:hAnsi="Consolas" w:cs="Times New Roman"/>
                <w:color w:val="D4D4D4"/>
                <w:sz w:val="21"/>
                <w:szCs w:val="21"/>
              </w:rPr>
              <w:pPrChange w:id="14359" w:author="Donovan Goode [2]" w:date="2018-11-09T10:05:00Z">
                <w:pPr>
                  <w:framePr w:hSpace="180" w:wrap="around" w:vAnchor="text" w:hAnchor="margin" w:xAlign="center" w:y="130"/>
                  <w:shd w:val="clear" w:color="auto" w:fill="1E1E1E"/>
                  <w:spacing w:line="285" w:lineRule="atLeast"/>
                </w:pPr>
              </w:pPrChange>
            </w:pPr>
          </w:p>
          <w:p w14:paraId="302DA252" w14:textId="77777777" w:rsidR="00ED1509" w:rsidRPr="009B3F1E" w:rsidDel="008B6AF4" w:rsidRDefault="00ED1509">
            <w:pPr>
              <w:pStyle w:val="Heading1Numbered"/>
              <w:rPr>
                <w:del w:id="14360" w:author="Donovan Goode [2]" w:date="2018-11-09T10:04:00Z"/>
                <w:rFonts w:ascii="Consolas" w:eastAsia="Times New Roman" w:hAnsi="Consolas" w:cs="Times New Roman"/>
                <w:color w:val="D4D4D4"/>
                <w:sz w:val="21"/>
                <w:szCs w:val="21"/>
              </w:rPr>
              <w:pPrChange w:id="14361" w:author="Donovan Goode [2]" w:date="2018-11-09T10:05:00Z">
                <w:pPr>
                  <w:framePr w:hSpace="180" w:wrap="around" w:vAnchor="text" w:hAnchor="margin" w:xAlign="center" w:y="130"/>
                  <w:shd w:val="clear" w:color="auto" w:fill="1E1E1E"/>
                  <w:spacing w:line="285" w:lineRule="atLeast"/>
                </w:pPr>
              </w:pPrChange>
            </w:pPr>
            <w:del w:id="14362"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w:delText>
              </w:r>
            </w:del>
          </w:p>
          <w:p w14:paraId="61B8E978" w14:textId="77777777" w:rsidR="00ED1509" w:rsidRPr="009B3F1E" w:rsidDel="008B6AF4" w:rsidRDefault="00ED1509">
            <w:pPr>
              <w:pStyle w:val="Heading1Numbered"/>
              <w:rPr>
                <w:del w:id="14363" w:author="Donovan Goode [2]" w:date="2018-11-09T10:04:00Z"/>
                <w:rFonts w:ascii="Consolas" w:eastAsia="Times New Roman" w:hAnsi="Consolas" w:cs="Times New Roman"/>
                <w:color w:val="D4D4D4"/>
                <w:sz w:val="21"/>
                <w:szCs w:val="21"/>
              </w:rPr>
              <w:pPrChange w:id="14364" w:author="Donovan Goode [2]" w:date="2018-11-09T10:05:00Z">
                <w:pPr>
                  <w:framePr w:hSpace="180" w:wrap="around" w:vAnchor="text" w:hAnchor="margin" w:xAlign="center" w:y="130"/>
                  <w:shd w:val="clear" w:color="auto" w:fill="1E1E1E"/>
                  <w:spacing w:line="285" w:lineRule="atLeast"/>
                </w:pPr>
              </w:pPrChange>
            </w:pPr>
            <w:del w:id="14365"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img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alt</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src</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"/retirement/online-retirement-application/online-retirement-submission-acknowledgment/orasuccesspagetrackingdetails.png"</w:delText>
              </w:r>
            </w:del>
          </w:p>
          <w:p w14:paraId="0DE19DF4" w14:textId="77777777" w:rsidR="00ED1509" w:rsidRPr="009B3F1E" w:rsidDel="008B6AF4" w:rsidRDefault="00ED1509">
            <w:pPr>
              <w:pStyle w:val="Heading1Numbered"/>
              <w:rPr>
                <w:del w:id="14366" w:author="Donovan Goode [2]" w:date="2018-11-09T10:04:00Z"/>
                <w:rFonts w:ascii="Consolas" w:eastAsia="Times New Roman" w:hAnsi="Consolas" w:cs="Times New Roman"/>
                <w:color w:val="D4D4D4"/>
                <w:sz w:val="21"/>
                <w:szCs w:val="21"/>
              </w:rPr>
              <w:pPrChange w:id="14367" w:author="Donovan Goode [2]" w:date="2018-11-09T10:05:00Z">
                <w:pPr>
                  <w:framePr w:hSpace="180" w:wrap="around" w:vAnchor="text" w:hAnchor="margin" w:xAlign="center" w:y="130"/>
                  <w:shd w:val="clear" w:color="auto" w:fill="1E1E1E"/>
                  <w:spacing w:line="285" w:lineRule="atLeast"/>
                </w:pPr>
              </w:pPrChange>
            </w:pPr>
            <w:del w:id="14368"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"width: 1155px; height: 214px;"</w:delText>
              </w:r>
              <w:r w:rsidRPr="009B3F1E" w:rsidDel="008B6AF4">
                <w:rPr>
                  <w:rFonts w:ascii="Consolas" w:eastAsia="Times New Roman" w:hAnsi="Consolas" w:cs="Times New Roman"/>
                  <w:color w:val="808080"/>
                  <w:sz w:val="21"/>
                  <w:szCs w:val="21"/>
                </w:rPr>
                <w:delText>&gt;</w:delText>
              </w:r>
            </w:del>
          </w:p>
          <w:p w14:paraId="237548B3" w14:textId="77777777" w:rsidR="00ED1509" w:rsidRPr="009B3F1E" w:rsidDel="008B6AF4" w:rsidRDefault="00ED1509">
            <w:pPr>
              <w:pStyle w:val="Heading1Numbered"/>
              <w:rPr>
                <w:del w:id="14369" w:author="Donovan Goode [2]" w:date="2018-11-09T10:04:00Z"/>
                <w:rFonts w:ascii="Consolas" w:eastAsia="Times New Roman" w:hAnsi="Consolas" w:cs="Times New Roman"/>
                <w:color w:val="D4D4D4"/>
                <w:sz w:val="21"/>
                <w:szCs w:val="21"/>
              </w:rPr>
              <w:pPrChange w:id="14370" w:author="Donovan Goode [2]" w:date="2018-11-09T10:05:00Z">
                <w:pPr>
                  <w:framePr w:hSpace="180" w:wrap="around" w:vAnchor="text" w:hAnchor="margin" w:xAlign="center" w:y="130"/>
                  <w:shd w:val="clear" w:color="auto" w:fill="1E1E1E"/>
                  <w:spacing w:line="285" w:lineRule="atLeast"/>
                </w:pPr>
              </w:pPrChange>
            </w:pPr>
            <w:del w:id="14371"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569CD6"/>
                  <w:sz w:val="21"/>
                  <w:szCs w:val="21"/>
                </w:rPr>
                <w:delText>&amp;nbsp;</w:delText>
              </w:r>
            </w:del>
          </w:p>
          <w:p w14:paraId="6572B133" w14:textId="77777777" w:rsidR="00ED1509" w:rsidRPr="009B3F1E" w:rsidDel="008B6AF4" w:rsidRDefault="00ED1509">
            <w:pPr>
              <w:pStyle w:val="Heading1Numbered"/>
              <w:rPr>
                <w:del w:id="14372" w:author="Donovan Goode [2]" w:date="2018-11-09T10:04:00Z"/>
                <w:rFonts w:ascii="Consolas" w:eastAsia="Times New Roman" w:hAnsi="Consolas" w:cs="Times New Roman"/>
                <w:color w:val="D4D4D4"/>
                <w:sz w:val="21"/>
                <w:szCs w:val="21"/>
              </w:rPr>
              <w:pPrChange w:id="14373" w:author="Donovan Goode [2]" w:date="2018-11-09T10:05:00Z">
                <w:pPr>
                  <w:framePr w:hSpace="180" w:wrap="around" w:vAnchor="text" w:hAnchor="margin" w:xAlign="center" w:y="130"/>
                  <w:shd w:val="clear" w:color="auto" w:fill="1E1E1E"/>
                  <w:spacing w:line="285" w:lineRule="atLeast"/>
                </w:pPr>
              </w:pPrChange>
            </w:pPr>
            <w:del w:id="14374"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C04D7E0" w14:textId="77777777" w:rsidR="00ED1509" w:rsidRPr="009B3F1E" w:rsidDel="008B6AF4" w:rsidRDefault="00ED1509">
            <w:pPr>
              <w:pStyle w:val="Heading1Numbered"/>
              <w:rPr>
                <w:del w:id="14375" w:author="Donovan Goode [2]" w:date="2018-11-09T10:04:00Z"/>
                <w:rFonts w:ascii="Consolas" w:eastAsia="Times New Roman" w:hAnsi="Consolas" w:cs="Times New Roman"/>
                <w:color w:val="D4D4D4"/>
                <w:sz w:val="21"/>
                <w:szCs w:val="21"/>
              </w:rPr>
              <w:pPrChange w:id="14376" w:author="Donovan Goode [2]" w:date="2018-11-09T10:05:00Z">
                <w:pPr>
                  <w:framePr w:hSpace="180" w:wrap="around" w:vAnchor="text" w:hAnchor="margin" w:xAlign="center" w:y="130"/>
                  <w:shd w:val="clear" w:color="auto" w:fill="1E1E1E"/>
                  <w:spacing w:line="285" w:lineRule="atLeast"/>
                </w:pPr>
              </w:pPrChange>
            </w:pPr>
          </w:p>
          <w:p w14:paraId="60DAB139" w14:textId="77777777" w:rsidR="00ED1509" w:rsidRPr="009B3F1E" w:rsidDel="008B6AF4" w:rsidRDefault="00ED1509">
            <w:pPr>
              <w:pStyle w:val="Heading1Numbered"/>
              <w:rPr>
                <w:del w:id="14377" w:author="Donovan Goode [2]" w:date="2018-11-09T10:04:00Z"/>
                <w:rFonts w:ascii="Consolas" w:eastAsia="Times New Roman" w:hAnsi="Consolas" w:cs="Times New Roman"/>
                <w:color w:val="D4D4D4"/>
                <w:sz w:val="21"/>
                <w:szCs w:val="21"/>
              </w:rPr>
              <w:pPrChange w:id="14378" w:author="Donovan Goode [2]" w:date="2018-11-09T10:05:00Z">
                <w:pPr>
                  <w:framePr w:hSpace="180" w:wrap="around" w:vAnchor="text" w:hAnchor="margin" w:xAlign="center" w:y="130"/>
                  <w:shd w:val="clear" w:color="auto" w:fill="1E1E1E"/>
                  <w:spacing w:line="285" w:lineRule="atLeast"/>
                </w:pPr>
              </w:pPrChange>
            </w:pPr>
            <w:del w:id="14379"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a</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"btn btn-secondary btn-lg"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href</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"/retirement/online-retirement-application/"</w:delText>
              </w:r>
            </w:del>
          </w:p>
          <w:p w14:paraId="40CDB37F" w14:textId="77777777" w:rsidR="00ED1509" w:rsidRPr="009B3F1E" w:rsidDel="008B6AF4" w:rsidRDefault="00ED1509">
            <w:pPr>
              <w:pStyle w:val="Heading1Numbered"/>
              <w:rPr>
                <w:del w:id="14380" w:author="Donovan Goode [2]" w:date="2018-11-09T10:04:00Z"/>
                <w:rFonts w:ascii="Consolas" w:eastAsia="Times New Roman" w:hAnsi="Consolas" w:cs="Times New Roman"/>
                <w:color w:val="D4D4D4"/>
                <w:sz w:val="21"/>
                <w:szCs w:val="21"/>
              </w:rPr>
              <w:pPrChange w:id="14381" w:author="Donovan Goode [2]" w:date="2018-11-09T10:05:00Z">
                <w:pPr>
                  <w:framePr w:hSpace="180" w:wrap="around" w:vAnchor="text" w:hAnchor="margin" w:xAlign="center" w:y="130"/>
                  <w:shd w:val="clear" w:color="auto" w:fill="1E1E1E"/>
                  <w:spacing w:line="285" w:lineRule="atLeast"/>
                </w:pPr>
              </w:pPrChange>
            </w:pPr>
            <w:del w:id="14382"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id</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"ORAReturnButton"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"button"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"color:#FFF; background:#000;"</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Return to ORA dashboard</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a</w:delText>
              </w:r>
              <w:r w:rsidRPr="009B3F1E" w:rsidDel="008B6AF4">
                <w:rPr>
                  <w:rFonts w:ascii="Consolas" w:eastAsia="Times New Roman" w:hAnsi="Consolas" w:cs="Times New Roman"/>
                  <w:color w:val="808080"/>
                  <w:sz w:val="21"/>
                  <w:szCs w:val="21"/>
                </w:rPr>
                <w:delText>&gt;</w:delText>
              </w:r>
            </w:del>
          </w:p>
          <w:p w14:paraId="2E6BD62C" w14:textId="77777777" w:rsidR="00ED1509" w:rsidRPr="009B3F1E" w:rsidDel="008B6AF4" w:rsidRDefault="00ED1509">
            <w:pPr>
              <w:pStyle w:val="Heading1Numbered"/>
              <w:rPr>
                <w:del w:id="14383" w:author="Donovan Goode [2]" w:date="2018-11-09T10:04:00Z"/>
                <w:rFonts w:ascii="Consolas" w:eastAsia="Times New Roman" w:hAnsi="Consolas" w:cs="Times New Roman"/>
                <w:color w:val="D4D4D4"/>
                <w:sz w:val="21"/>
                <w:szCs w:val="21"/>
              </w:rPr>
              <w:pPrChange w:id="14384" w:author="Donovan Goode [2]" w:date="2018-11-09T10:05:00Z">
                <w:pPr>
                  <w:framePr w:hSpace="180" w:wrap="around" w:vAnchor="text" w:hAnchor="margin" w:xAlign="center" w:y="130"/>
                  <w:shd w:val="clear" w:color="auto" w:fill="1E1E1E"/>
                  <w:spacing w:line="285" w:lineRule="atLeast"/>
                </w:pPr>
              </w:pPrChange>
            </w:pPr>
            <w:del w:id="14385"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A0410F3" w14:textId="77777777" w:rsidR="00ED1509" w:rsidRPr="009B3F1E" w:rsidDel="008B6AF4" w:rsidRDefault="00ED1509">
            <w:pPr>
              <w:pStyle w:val="Heading1Numbered"/>
              <w:rPr>
                <w:del w:id="14386" w:author="Donovan Goode [2]" w:date="2018-11-09T10:04:00Z"/>
                <w:rFonts w:ascii="Consolas" w:eastAsia="Times New Roman" w:hAnsi="Consolas" w:cs="Times New Roman"/>
                <w:color w:val="D4D4D4"/>
                <w:sz w:val="21"/>
                <w:szCs w:val="21"/>
              </w:rPr>
              <w:pPrChange w:id="14387" w:author="Donovan Goode [2]" w:date="2018-11-09T10:05:00Z">
                <w:pPr>
                  <w:framePr w:hSpace="180" w:wrap="around" w:vAnchor="text" w:hAnchor="margin" w:xAlign="center" w:y="130"/>
                  <w:shd w:val="clear" w:color="auto" w:fill="1E1E1E"/>
                  <w:spacing w:line="285" w:lineRule="atLeast"/>
                </w:pPr>
              </w:pPrChange>
            </w:pPr>
            <w:del w:id="14388" w:author="Donovan Goode [2]" w:date="2018-11-09T10:04:00Z">
              <w:r w:rsidRPr="009B3F1E" w:rsidDel="008B6AF4">
                <w:rPr>
                  <w:rFonts w:ascii="Consolas" w:eastAsia="Times New Roman" w:hAnsi="Consolas" w:cs="Times New Roman"/>
                  <w:color w:val="569CD6"/>
                  <w:sz w:val="21"/>
                  <w:szCs w:val="21"/>
                </w:rPr>
                <w:delText>&amp;nbsp;</w:delText>
              </w:r>
            </w:del>
          </w:p>
          <w:p w14:paraId="090B389C" w14:textId="77777777" w:rsidR="00ED1509" w:rsidRPr="009B3F1E" w:rsidDel="008B6AF4" w:rsidRDefault="00ED1509">
            <w:pPr>
              <w:pStyle w:val="Heading1Numbered"/>
              <w:rPr>
                <w:del w:id="14389" w:author="Donovan Goode [2]" w:date="2018-11-09T10:04:00Z"/>
                <w:rFonts w:ascii="Consolas" w:eastAsia="Times New Roman" w:hAnsi="Consolas" w:cs="Times New Roman"/>
                <w:color w:val="D4D4D4"/>
                <w:sz w:val="21"/>
                <w:szCs w:val="21"/>
              </w:rPr>
              <w:pPrChange w:id="14390" w:author="Donovan Goode [2]" w:date="2018-11-09T10:05:00Z">
                <w:pPr>
                  <w:framePr w:hSpace="180" w:wrap="around" w:vAnchor="text" w:hAnchor="margin" w:xAlign="center" w:y="130"/>
                  <w:shd w:val="clear" w:color="auto" w:fill="1E1E1E"/>
                  <w:spacing w:line="285" w:lineRule="atLeast"/>
                </w:pPr>
              </w:pPrChange>
            </w:pPr>
          </w:p>
          <w:p w14:paraId="0E8775BE" w14:textId="77777777" w:rsidR="00ED1509" w:rsidRPr="009B3F1E" w:rsidDel="008B6AF4" w:rsidRDefault="00ED1509">
            <w:pPr>
              <w:pStyle w:val="Heading1Numbered"/>
              <w:rPr>
                <w:del w:id="14391" w:author="Donovan Goode [2]" w:date="2018-11-09T10:04:00Z"/>
                <w:rFonts w:ascii="Consolas" w:eastAsia="Times New Roman" w:hAnsi="Consolas" w:cs="Times New Roman"/>
                <w:color w:val="D4D4D4"/>
                <w:sz w:val="21"/>
                <w:szCs w:val="21"/>
              </w:rPr>
              <w:pPrChange w:id="14392" w:author="Donovan Goode [2]" w:date="2018-11-09T10:05:00Z">
                <w:pPr>
                  <w:framePr w:hSpace="180" w:wrap="around" w:vAnchor="text" w:hAnchor="margin" w:xAlign="center" w:y="130"/>
                  <w:shd w:val="clear" w:color="auto" w:fill="1E1E1E"/>
                  <w:spacing w:line="285" w:lineRule="atLeast"/>
                </w:pPr>
              </w:pPrChange>
            </w:pPr>
            <w:del w:id="14393"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 alert-warning"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w:delText>
              </w:r>
              <w:r w:rsidRPr="009B3F1E" w:rsidDel="008B6AF4">
                <w:rPr>
                  <w:rFonts w:ascii="Consolas" w:eastAsia="Times New Roman" w:hAnsi="Consolas" w:cs="Times New Roman"/>
                  <w:color w:val="808080"/>
                  <w:sz w:val="21"/>
                  <w:szCs w:val="21"/>
                </w:rPr>
                <w:delText>&gt;</w:delText>
              </w:r>
            </w:del>
          </w:p>
          <w:p w14:paraId="7DBCAEEB" w14:textId="77777777" w:rsidR="00ED1509" w:rsidRPr="009B3F1E" w:rsidDel="008B6AF4" w:rsidRDefault="00ED1509">
            <w:pPr>
              <w:pStyle w:val="Heading1Numbered"/>
              <w:rPr>
                <w:del w:id="14394" w:author="Donovan Goode [2]" w:date="2018-11-09T10:04:00Z"/>
                <w:rFonts w:ascii="Consolas" w:eastAsia="Times New Roman" w:hAnsi="Consolas" w:cs="Times New Roman"/>
                <w:color w:val="D4D4D4"/>
                <w:sz w:val="21"/>
                <w:szCs w:val="21"/>
              </w:rPr>
              <w:pPrChange w:id="14395" w:author="Donovan Goode [2]" w:date="2018-11-09T10:05:00Z">
                <w:pPr>
                  <w:framePr w:hSpace="180" w:wrap="around" w:vAnchor="text" w:hAnchor="margin" w:xAlign="center" w:y="130"/>
                  <w:shd w:val="clear" w:color="auto" w:fill="1E1E1E"/>
                  <w:spacing w:line="285" w:lineRule="atLeast"/>
                </w:pPr>
              </w:pPrChange>
            </w:pPr>
            <w:del w:id="14396" w:author="Donovan Goode [2]"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h5</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 xml:space="preserve">This page will automatically redirect back to the ORA dashboard in: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span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id</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"countdown"</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60</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span</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 xml:space="preserve"> seconds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h5</w:delText>
              </w:r>
              <w:r w:rsidRPr="009B3F1E" w:rsidDel="008B6AF4">
                <w:rPr>
                  <w:rFonts w:ascii="Consolas" w:eastAsia="Times New Roman" w:hAnsi="Consolas" w:cs="Times New Roman"/>
                  <w:color w:val="808080"/>
                  <w:sz w:val="21"/>
                  <w:szCs w:val="21"/>
                </w:rPr>
                <w:delText>&gt;</w:delText>
              </w:r>
            </w:del>
          </w:p>
          <w:p w14:paraId="4A8F76B7" w14:textId="77777777" w:rsidR="00ED1509" w:rsidRPr="009B3F1E" w:rsidDel="008B6AF4" w:rsidRDefault="00ED1509">
            <w:pPr>
              <w:pStyle w:val="Heading1Numbered"/>
              <w:rPr>
                <w:del w:id="14397" w:author="Donovan Goode [2]" w:date="2018-11-09T10:04:00Z"/>
                <w:rFonts w:ascii="Consolas" w:eastAsia="Times New Roman" w:hAnsi="Consolas" w:cs="Times New Roman"/>
                <w:color w:val="D4D4D4"/>
                <w:sz w:val="21"/>
                <w:szCs w:val="21"/>
              </w:rPr>
              <w:pPrChange w:id="14398" w:author="Donovan Goode [2]" w:date="2018-11-09T10:05:00Z">
                <w:pPr>
                  <w:framePr w:hSpace="180" w:wrap="around" w:vAnchor="text" w:hAnchor="margin" w:xAlign="center" w:y="130"/>
                  <w:shd w:val="clear" w:color="auto" w:fill="1E1E1E"/>
                  <w:spacing w:line="285" w:lineRule="atLeast"/>
                </w:pPr>
              </w:pPrChange>
            </w:pPr>
            <w:del w:id="14399" w:author="Donovan Goode [2]"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CCA225E" w14:textId="77777777" w:rsidR="00ED1509" w:rsidRPr="00D01E6B" w:rsidDel="008B6AF4" w:rsidRDefault="00ED1509">
            <w:pPr>
              <w:pStyle w:val="Heading1Numbered"/>
              <w:rPr>
                <w:del w:id="14400" w:author="Donovan Goode [2]" w:date="2018-11-09T10:04:00Z"/>
              </w:rPr>
              <w:pPrChange w:id="14401" w:author="Donovan Goode [2]" w:date="2018-11-09T10:05:00Z">
                <w:pPr>
                  <w:framePr w:hSpace="180" w:wrap="around" w:vAnchor="text" w:hAnchor="margin" w:xAlign="center" w:y="130"/>
                </w:pPr>
              </w:pPrChange>
            </w:pPr>
          </w:p>
        </w:tc>
      </w:tr>
      <w:tr w:rsidR="00ED1509" w:rsidDel="008B6AF4" w14:paraId="2EA5C19A" w14:textId="11B2E196" w:rsidTr="00A52519">
        <w:trPr>
          <w:del w:id="14402" w:author="Donovan Goode [2]" w:date="2018-11-09T10:04:00Z"/>
        </w:trPr>
        <w:tc>
          <w:tcPr>
            <w:tcW w:w="1705" w:type="dxa"/>
          </w:tcPr>
          <w:p w14:paraId="0D62DA1A" w14:textId="77777777" w:rsidR="00ED1509" w:rsidRPr="009B3F1E" w:rsidDel="008B6AF4" w:rsidRDefault="00ED1509">
            <w:pPr>
              <w:pStyle w:val="Heading1Numbered"/>
              <w:rPr>
                <w:del w:id="14403" w:author="Donovan Goode [2]" w:date="2018-11-09T10:04:00Z"/>
                <w:highlight w:val="yellow"/>
              </w:rPr>
              <w:pPrChange w:id="14404" w:author="Donovan Goode [2]" w:date="2018-11-09T10:05:00Z">
                <w:pPr>
                  <w:framePr w:hSpace="180" w:wrap="around" w:vAnchor="text" w:hAnchor="margin" w:xAlign="center" w:y="130"/>
                  <w:jc w:val="center"/>
                </w:pPr>
              </w:pPrChange>
            </w:pPr>
            <w:del w:id="14405" w:author="Donovan Goode [2]" w:date="2018-11-09T10:04:00Z">
              <w:r w:rsidDel="008B6AF4">
                <w:rPr>
                  <w:highlight w:val="yellow"/>
                </w:rPr>
                <w:delText>Review and Print Application</w:delText>
              </w:r>
            </w:del>
          </w:p>
        </w:tc>
        <w:tc>
          <w:tcPr>
            <w:tcW w:w="9905" w:type="dxa"/>
          </w:tcPr>
          <w:p w14:paraId="2455DC02" w14:textId="77777777" w:rsidR="00ED1509" w:rsidRPr="00D177FB" w:rsidDel="008B6AF4" w:rsidRDefault="00ED1509">
            <w:pPr>
              <w:pStyle w:val="Heading1Numbered"/>
              <w:rPr>
                <w:del w:id="14406" w:author="Donovan Goode [2]" w:date="2018-11-09T10:04:00Z"/>
                <w:rFonts w:ascii="Consolas" w:eastAsia="Times New Roman" w:hAnsi="Consolas" w:cs="Times New Roman"/>
                <w:color w:val="D4D4D4"/>
                <w:sz w:val="21"/>
                <w:szCs w:val="21"/>
              </w:rPr>
              <w:pPrChange w:id="14407" w:author="Donovan Goode [2]" w:date="2018-11-09T10:05:00Z">
                <w:pPr>
                  <w:framePr w:hSpace="180" w:wrap="around" w:vAnchor="text" w:hAnchor="margin" w:xAlign="center" w:y="130"/>
                  <w:shd w:val="clear" w:color="auto" w:fill="1E1E1E"/>
                  <w:spacing w:line="285" w:lineRule="atLeast"/>
                </w:pPr>
              </w:pPrChange>
            </w:pPr>
            <w:del w:id="14408" w:author="Donovan Goode [2]" w:date="2018-11-09T10:04:00Z">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div</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"btn-group"</w:delText>
              </w:r>
              <w:r w:rsidRPr="00D177FB" w:rsidDel="008B6AF4">
                <w:rPr>
                  <w:rFonts w:ascii="Consolas" w:eastAsia="Times New Roman" w:hAnsi="Consolas" w:cs="Times New Roman"/>
                  <w:color w:val="808080"/>
                  <w:sz w:val="21"/>
                  <w:szCs w:val="21"/>
                </w:rPr>
                <w:delText>&gt;</w:delText>
              </w:r>
            </w:del>
          </w:p>
          <w:p w14:paraId="0CE5F3EC" w14:textId="77777777" w:rsidR="00ED1509" w:rsidRPr="00D177FB" w:rsidDel="008B6AF4" w:rsidRDefault="00ED1509">
            <w:pPr>
              <w:pStyle w:val="Heading1Numbered"/>
              <w:rPr>
                <w:del w:id="14409" w:author="Donovan Goode [2]" w:date="2018-11-09T10:04:00Z"/>
                <w:rFonts w:ascii="Consolas" w:eastAsia="Times New Roman" w:hAnsi="Consolas" w:cs="Times New Roman"/>
                <w:color w:val="D4D4D4"/>
                <w:sz w:val="21"/>
                <w:szCs w:val="21"/>
              </w:rPr>
              <w:pPrChange w:id="14410" w:author="Donovan Goode [2]" w:date="2018-11-09T10:05:00Z">
                <w:pPr>
                  <w:framePr w:hSpace="180" w:wrap="around" w:vAnchor="text" w:hAnchor="margin" w:xAlign="center" w:y="130"/>
                  <w:shd w:val="clear" w:color="auto" w:fill="1E1E1E"/>
                  <w:spacing w:line="285" w:lineRule="atLeast"/>
                </w:pPr>
              </w:pPrChange>
            </w:pPr>
            <w:del w:id="14411"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a</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onclick</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w:delText>
              </w:r>
              <w:r w:rsidRPr="00D177FB" w:rsidDel="008B6AF4">
                <w:rPr>
                  <w:rFonts w:ascii="Consolas" w:eastAsia="Times New Roman" w:hAnsi="Consolas" w:cs="Times New Roman"/>
                  <w:color w:val="DCDCAA"/>
                  <w:sz w:val="21"/>
                  <w:szCs w:val="21"/>
                </w:rPr>
                <w:delText>printDiv</w:delText>
              </w:r>
              <w:r w:rsidRPr="00D177FB" w:rsidDel="008B6AF4">
                <w:rPr>
                  <w:rFonts w:ascii="Consolas" w:eastAsia="Times New Roman" w:hAnsi="Consolas" w:cs="Times New Roman"/>
                  <w:color w:val="CE9178"/>
                  <w:sz w:val="21"/>
                  <w:szCs w:val="21"/>
                </w:rPr>
                <w:delText>('EntityFormControl_19331e3684bfe811a95c000d3a3acde0')"</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role</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"button"</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aria-label</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"Print"</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"btn btn-default btn-lg"</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i</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"fa fa-print"</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i</w:delText>
              </w:r>
              <w:r w:rsidRPr="00D177FB" w:rsidDel="008B6AF4">
                <w:rPr>
                  <w:rFonts w:ascii="Consolas" w:eastAsia="Times New Roman" w:hAnsi="Consolas" w:cs="Times New Roman"/>
                  <w:color w:val="808080"/>
                  <w:sz w:val="21"/>
                  <w:szCs w:val="21"/>
                </w:rPr>
                <w:delText>&gt;</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span</w:delText>
              </w:r>
              <w:r w:rsidRPr="00D177FB" w:rsidDel="008B6AF4">
                <w:rPr>
                  <w:rFonts w:ascii="Consolas" w:eastAsia="Times New Roman" w:hAnsi="Consolas" w:cs="Times New Roman"/>
                  <w:color w:val="808080"/>
                  <w:sz w:val="21"/>
                  <w:szCs w:val="21"/>
                </w:rPr>
                <w:delText>&gt;</w:delText>
              </w:r>
              <w:r w:rsidRPr="00D177FB" w:rsidDel="008B6AF4">
                <w:rPr>
                  <w:rFonts w:ascii="Consolas" w:eastAsia="Times New Roman" w:hAnsi="Consolas" w:cs="Times New Roman"/>
                  <w:color w:val="D4D4D4"/>
                  <w:sz w:val="21"/>
                  <w:szCs w:val="21"/>
                </w:rPr>
                <w:delText>Print</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span</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a</w:delText>
              </w:r>
              <w:r w:rsidRPr="00D177FB" w:rsidDel="008B6AF4">
                <w:rPr>
                  <w:rFonts w:ascii="Consolas" w:eastAsia="Times New Roman" w:hAnsi="Consolas" w:cs="Times New Roman"/>
                  <w:color w:val="808080"/>
                  <w:sz w:val="21"/>
                  <w:szCs w:val="21"/>
                </w:rPr>
                <w:delText>&gt;</w:delText>
              </w:r>
            </w:del>
          </w:p>
          <w:p w14:paraId="6CCB6B3D" w14:textId="77777777" w:rsidR="00ED1509" w:rsidRPr="00D177FB" w:rsidDel="008B6AF4" w:rsidRDefault="00ED1509">
            <w:pPr>
              <w:pStyle w:val="Heading1Numbered"/>
              <w:rPr>
                <w:del w:id="14412" w:author="Donovan Goode [2]" w:date="2018-11-09T10:04:00Z"/>
                <w:rFonts w:ascii="Consolas" w:eastAsia="Times New Roman" w:hAnsi="Consolas" w:cs="Times New Roman"/>
                <w:color w:val="D4D4D4"/>
                <w:sz w:val="21"/>
                <w:szCs w:val="21"/>
              </w:rPr>
              <w:pPrChange w:id="14413" w:author="Donovan Goode [2]" w:date="2018-11-09T10:05:00Z">
                <w:pPr>
                  <w:framePr w:hSpace="180" w:wrap="around" w:vAnchor="text" w:hAnchor="margin" w:xAlign="center" w:y="130"/>
                  <w:shd w:val="clear" w:color="auto" w:fill="1E1E1E"/>
                  <w:spacing w:line="285" w:lineRule="atLeast"/>
                </w:pPr>
              </w:pPrChange>
            </w:pPr>
            <w:del w:id="14414"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div</w:delText>
              </w:r>
              <w:r w:rsidRPr="00D177FB" w:rsidDel="008B6AF4">
                <w:rPr>
                  <w:rFonts w:ascii="Consolas" w:eastAsia="Times New Roman" w:hAnsi="Consolas" w:cs="Times New Roman"/>
                  <w:color w:val="808080"/>
                  <w:sz w:val="21"/>
                  <w:szCs w:val="21"/>
                </w:rPr>
                <w:delText>&gt;</w:delText>
              </w:r>
            </w:del>
          </w:p>
          <w:p w14:paraId="52DE0070" w14:textId="77777777" w:rsidR="00ED1509" w:rsidRPr="00D177FB" w:rsidDel="008B6AF4" w:rsidRDefault="00ED1509">
            <w:pPr>
              <w:pStyle w:val="Heading1Numbered"/>
              <w:rPr>
                <w:del w:id="14415" w:author="Donovan Goode [2]" w:date="2018-11-09T10:04:00Z"/>
                <w:rFonts w:ascii="Consolas" w:eastAsia="Times New Roman" w:hAnsi="Consolas" w:cs="Times New Roman"/>
                <w:color w:val="D4D4D4"/>
                <w:sz w:val="21"/>
                <w:szCs w:val="21"/>
              </w:rPr>
              <w:pPrChange w:id="14416" w:author="Donovan Goode [2]" w:date="2018-11-09T10:05:00Z">
                <w:pPr>
                  <w:framePr w:hSpace="180" w:wrap="around" w:vAnchor="text" w:hAnchor="margin" w:xAlign="center" w:y="130"/>
                  <w:shd w:val="clear" w:color="auto" w:fill="1E1E1E"/>
                  <w:spacing w:line="285" w:lineRule="atLeast"/>
                </w:pPr>
              </w:pPrChange>
            </w:pPr>
            <w:del w:id="14417" w:author="Donovan Goode [2]" w:date="2018-11-09T10:04:00Z">
              <w:r w:rsidRPr="00D177FB" w:rsidDel="008B6AF4">
                <w:rPr>
                  <w:rFonts w:ascii="Consolas" w:eastAsia="Times New Roman" w:hAnsi="Consolas" w:cs="Times New Roman"/>
                  <w:color w:val="D4D4D4"/>
                  <w:sz w:val="21"/>
                  <w:szCs w:val="21"/>
                </w:rPr>
                <w:delText xml:space="preserve">  </w:delText>
              </w:r>
            </w:del>
          </w:p>
          <w:p w14:paraId="29C3BD81" w14:textId="77777777" w:rsidR="00ED1509" w:rsidRPr="00D177FB" w:rsidDel="008B6AF4" w:rsidRDefault="00ED1509">
            <w:pPr>
              <w:pStyle w:val="Heading1Numbered"/>
              <w:rPr>
                <w:del w:id="14418" w:author="Donovan Goode [2]" w:date="2018-11-09T10:04:00Z"/>
                <w:rFonts w:ascii="Consolas" w:eastAsia="Times New Roman" w:hAnsi="Consolas" w:cs="Times New Roman"/>
                <w:color w:val="D4D4D4"/>
                <w:sz w:val="21"/>
                <w:szCs w:val="21"/>
              </w:rPr>
              <w:pPrChange w:id="14419" w:author="Donovan Goode [2]" w:date="2018-11-09T10:05:00Z">
                <w:pPr>
                  <w:framePr w:hSpace="180" w:wrap="around" w:vAnchor="text" w:hAnchor="margin" w:xAlign="center" w:y="130"/>
                  <w:shd w:val="clear" w:color="auto" w:fill="1E1E1E"/>
                  <w:spacing w:line="285" w:lineRule="atLeast"/>
                </w:pPr>
              </w:pPrChange>
            </w:pPr>
            <w:del w:id="14420" w:author="Donovan Goode [2]" w:date="2018-11-09T10:04:00Z">
              <w:r w:rsidRPr="00D177FB" w:rsidDel="008B6AF4">
                <w:rPr>
                  <w:rFonts w:ascii="Consolas" w:eastAsia="Times New Roman" w:hAnsi="Consolas" w:cs="Times New Roman"/>
                  <w:color w:val="D4D4D4"/>
                  <w:sz w:val="21"/>
                  <w:szCs w:val="21"/>
                </w:rPr>
                <w:delText xml:space="preserve">  </w:delText>
              </w:r>
            </w:del>
          </w:p>
          <w:p w14:paraId="5549B828" w14:textId="77777777" w:rsidR="00ED1509" w:rsidRPr="00D177FB" w:rsidDel="008B6AF4" w:rsidRDefault="00ED1509">
            <w:pPr>
              <w:pStyle w:val="Heading1Numbered"/>
              <w:rPr>
                <w:del w:id="14421" w:author="Donovan Goode [2]" w:date="2018-11-09T10:04:00Z"/>
                <w:rFonts w:ascii="Consolas" w:eastAsia="Times New Roman" w:hAnsi="Consolas" w:cs="Times New Roman"/>
                <w:color w:val="D4D4D4"/>
                <w:sz w:val="21"/>
                <w:szCs w:val="21"/>
              </w:rPr>
              <w:pPrChange w:id="14422" w:author="Donovan Goode [2]" w:date="2018-11-09T10:05:00Z">
                <w:pPr>
                  <w:framePr w:hSpace="180" w:wrap="around" w:vAnchor="text" w:hAnchor="margin" w:xAlign="center" w:y="130"/>
                  <w:shd w:val="clear" w:color="auto" w:fill="1E1E1E"/>
                  <w:spacing w:line="285" w:lineRule="atLeast"/>
                </w:pPr>
              </w:pPrChange>
            </w:pPr>
            <w:del w:id="14423"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script</w:delText>
              </w:r>
              <w:r w:rsidRPr="00D177FB" w:rsidDel="008B6AF4">
                <w:rPr>
                  <w:rFonts w:ascii="Consolas" w:eastAsia="Times New Roman" w:hAnsi="Consolas" w:cs="Times New Roman"/>
                  <w:color w:val="808080"/>
                  <w:sz w:val="21"/>
                  <w:szCs w:val="21"/>
                </w:rPr>
                <w:delText>&gt;</w:delText>
              </w:r>
            </w:del>
          </w:p>
          <w:p w14:paraId="082ABC83" w14:textId="77777777" w:rsidR="00ED1509" w:rsidRPr="00D177FB" w:rsidDel="008B6AF4" w:rsidRDefault="00ED1509">
            <w:pPr>
              <w:pStyle w:val="Heading1Numbered"/>
              <w:rPr>
                <w:del w:id="14424" w:author="Donovan Goode [2]" w:date="2018-11-09T10:04:00Z"/>
                <w:rFonts w:ascii="Consolas" w:eastAsia="Times New Roman" w:hAnsi="Consolas" w:cs="Times New Roman"/>
                <w:color w:val="D4D4D4"/>
                <w:sz w:val="21"/>
                <w:szCs w:val="21"/>
              </w:rPr>
              <w:pPrChange w:id="14425" w:author="Donovan Goode [2]" w:date="2018-11-09T10:05:00Z">
                <w:pPr>
                  <w:framePr w:hSpace="180" w:wrap="around" w:vAnchor="text" w:hAnchor="margin" w:xAlign="center" w:y="130"/>
                  <w:shd w:val="clear" w:color="auto" w:fill="1E1E1E"/>
                  <w:spacing w:line="285" w:lineRule="atLeast"/>
                </w:pPr>
              </w:pPrChange>
            </w:pPr>
            <w:del w:id="14426"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function</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DCDCAA"/>
                  <w:sz w:val="21"/>
                  <w:szCs w:val="21"/>
                </w:rPr>
                <w:delText>printDiv</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divName</w:delText>
              </w:r>
              <w:r w:rsidRPr="00D177FB" w:rsidDel="008B6AF4">
                <w:rPr>
                  <w:rFonts w:ascii="Consolas" w:eastAsia="Times New Roman" w:hAnsi="Consolas" w:cs="Times New Roman"/>
                  <w:color w:val="D4D4D4"/>
                  <w:sz w:val="21"/>
                  <w:szCs w:val="21"/>
                </w:rPr>
                <w:delText>) {</w:delText>
              </w:r>
            </w:del>
          </w:p>
          <w:p w14:paraId="6A8EA93B" w14:textId="77777777" w:rsidR="00ED1509" w:rsidRPr="00D177FB" w:rsidDel="008B6AF4" w:rsidRDefault="00ED1509">
            <w:pPr>
              <w:pStyle w:val="Heading1Numbered"/>
              <w:rPr>
                <w:del w:id="14427" w:author="Donovan Goode [2]" w:date="2018-11-09T10:04:00Z"/>
                <w:rFonts w:ascii="Consolas" w:eastAsia="Times New Roman" w:hAnsi="Consolas" w:cs="Times New Roman"/>
                <w:color w:val="D4D4D4"/>
                <w:sz w:val="21"/>
                <w:szCs w:val="21"/>
              </w:rPr>
              <w:pPrChange w:id="14428" w:author="Donovan Goode [2]" w:date="2018-11-09T10:05:00Z">
                <w:pPr>
                  <w:framePr w:hSpace="180" w:wrap="around" w:vAnchor="text" w:hAnchor="margin" w:xAlign="center" w:y="130"/>
                  <w:shd w:val="clear" w:color="auto" w:fill="1E1E1E"/>
                  <w:spacing w:line="285" w:lineRule="atLeast"/>
                </w:pPr>
              </w:pPrChange>
            </w:pPr>
            <w:del w:id="14429" w:author="Donovan Goode [2]" w:date="2018-11-09T10:04:00Z">
              <w:r w:rsidRPr="00D177FB" w:rsidDel="008B6AF4">
                <w:rPr>
                  <w:rFonts w:ascii="Consolas" w:eastAsia="Times New Roman" w:hAnsi="Consolas" w:cs="Times New Roman"/>
                  <w:color w:val="D4D4D4"/>
                  <w:sz w:val="21"/>
                  <w:szCs w:val="21"/>
                </w:rPr>
                <w:delText xml:space="preserve">  </w:delText>
              </w:r>
            </w:del>
          </w:p>
          <w:p w14:paraId="7DFF2CBF" w14:textId="77777777" w:rsidR="00ED1509" w:rsidRPr="00D177FB" w:rsidDel="008B6AF4" w:rsidRDefault="00ED1509">
            <w:pPr>
              <w:pStyle w:val="Heading1Numbered"/>
              <w:rPr>
                <w:del w:id="14430" w:author="Donovan Goode [2]" w:date="2018-11-09T10:04:00Z"/>
                <w:rFonts w:ascii="Consolas" w:eastAsia="Times New Roman" w:hAnsi="Consolas" w:cs="Times New Roman"/>
                <w:color w:val="D4D4D4"/>
                <w:sz w:val="21"/>
                <w:szCs w:val="21"/>
              </w:rPr>
              <w:pPrChange w:id="14431" w:author="Donovan Goode [2]" w:date="2018-11-09T10:05:00Z">
                <w:pPr>
                  <w:framePr w:hSpace="180" w:wrap="around" w:vAnchor="text" w:hAnchor="margin" w:xAlign="center" w:y="130"/>
                  <w:shd w:val="clear" w:color="auto" w:fill="1E1E1E"/>
                  <w:spacing w:line="285" w:lineRule="atLeast"/>
                </w:pPr>
              </w:pPrChange>
            </w:pPr>
            <w:del w:id="14432"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var</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printContents</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DCDCAA"/>
                  <w:sz w:val="21"/>
                  <w:szCs w:val="21"/>
                </w:rPr>
                <w:delText>getElementById</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divName</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w:delText>
              </w:r>
            </w:del>
          </w:p>
          <w:p w14:paraId="4164A64E" w14:textId="77777777" w:rsidR="00ED1509" w:rsidRPr="00D177FB" w:rsidDel="008B6AF4" w:rsidRDefault="00ED1509">
            <w:pPr>
              <w:pStyle w:val="Heading1Numbered"/>
              <w:rPr>
                <w:del w:id="14433" w:author="Donovan Goode [2]" w:date="2018-11-09T10:04:00Z"/>
                <w:rFonts w:ascii="Consolas" w:eastAsia="Times New Roman" w:hAnsi="Consolas" w:cs="Times New Roman"/>
                <w:color w:val="D4D4D4"/>
                <w:sz w:val="21"/>
                <w:szCs w:val="21"/>
              </w:rPr>
              <w:pPrChange w:id="14434" w:author="Donovan Goode [2]" w:date="2018-11-09T10:05:00Z">
                <w:pPr>
                  <w:framePr w:hSpace="180" w:wrap="around" w:vAnchor="text" w:hAnchor="margin" w:xAlign="center" w:y="130"/>
                  <w:shd w:val="clear" w:color="auto" w:fill="1E1E1E"/>
                  <w:spacing w:line="285" w:lineRule="atLeast"/>
                </w:pPr>
              </w:pPrChange>
            </w:pPr>
            <w:del w:id="14435"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var</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originalContents</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w:delText>
              </w:r>
            </w:del>
          </w:p>
          <w:p w14:paraId="4D4CCF2F" w14:textId="77777777" w:rsidR="00ED1509" w:rsidRPr="00D177FB" w:rsidDel="008B6AF4" w:rsidRDefault="00ED1509">
            <w:pPr>
              <w:pStyle w:val="Heading1Numbered"/>
              <w:rPr>
                <w:del w:id="14436" w:author="Donovan Goode [2]" w:date="2018-11-09T10:04:00Z"/>
                <w:rFonts w:ascii="Consolas" w:eastAsia="Times New Roman" w:hAnsi="Consolas" w:cs="Times New Roman"/>
                <w:color w:val="D4D4D4"/>
                <w:sz w:val="21"/>
                <w:szCs w:val="21"/>
              </w:rPr>
              <w:pPrChange w:id="14437" w:author="Donovan Goode [2]" w:date="2018-11-09T10:05:00Z">
                <w:pPr>
                  <w:framePr w:hSpace="180" w:wrap="around" w:vAnchor="text" w:hAnchor="margin" w:xAlign="center" w:y="130"/>
                  <w:shd w:val="clear" w:color="auto" w:fill="1E1E1E"/>
                  <w:spacing w:line="285" w:lineRule="atLeast"/>
                </w:pPr>
              </w:pPrChange>
            </w:pPr>
            <w:del w:id="14438" w:author="Donovan Goode [2]" w:date="2018-11-09T10:04:00Z">
              <w:r w:rsidRPr="00D177FB" w:rsidDel="008B6AF4">
                <w:rPr>
                  <w:rFonts w:ascii="Consolas" w:eastAsia="Times New Roman" w:hAnsi="Consolas" w:cs="Times New Roman"/>
                  <w:color w:val="D4D4D4"/>
                  <w:sz w:val="21"/>
                  <w:szCs w:val="21"/>
                </w:rPr>
                <w:delText xml:space="preserve">  </w:delText>
              </w:r>
            </w:del>
          </w:p>
          <w:p w14:paraId="16B5178B" w14:textId="77777777" w:rsidR="00ED1509" w:rsidRPr="00D177FB" w:rsidDel="008B6AF4" w:rsidRDefault="00ED1509">
            <w:pPr>
              <w:pStyle w:val="Heading1Numbered"/>
              <w:rPr>
                <w:del w:id="14439" w:author="Donovan Goode [2]" w:date="2018-11-09T10:04:00Z"/>
                <w:rFonts w:ascii="Consolas" w:eastAsia="Times New Roman" w:hAnsi="Consolas" w:cs="Times New Roman"/>
                <w:color w:val="D4D4D4"/>
                <w:sz w:val="21"/>
                <w:szCs w:val="21"/>
              </w:rPr>
              <w:pPrChange w:id="14440" w:author="Donovan Goode [2]" w:date="2018-11-09T10:05:00Z">
                <w:pPr>
                  <w:framePr w:hSpace="180" w:wrap="around" w:vAnchor="text" w:hAnchor="margin" w:xAlign="center" w:y="130"/>
                  <w:shd w:val="clear" w:color="auto" w:fill="1E1E1E"/>
                  <w:spacing w:line="285" w:lineRule="atLeast"/>
                </w:pPr>
              </w:pPrChange>
            </w:pPr>
            <w:del w:id="14441"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printContents</w:delText>
              </w:r>
              <w:r w:rsidRPr="00D177FB" w:rsidDel="008B6AF4">
                <w:rPr>
                  <w:rFonts w:ascii="Consolas" w:eastAsia="Times New Roman" w:hAnsi="Consolas" w:cs="Times New Roman"/>
                  <w:color w:val="D4D4D4"/>
                  <w:sz w:val="21"/>
                  <w:szCs w:val="21"/>
                </w:rPr>
                <w:delText>;</w:delText>
              </w:r>
            </w:del>
          </w:p>
          <w:p w14:paraId="3C54DE54" w14:textId="77777777" w:rsidR="00ED1509" w:rsidRPr="00D177FB" w:rsidDel="008B6AF4" w:rsidRDefault="00ED1509">
            <w:pPr>
              <w:pStyle w:val="Heading1Numbered"/>
              <w:rPr>
                <w:del w:id="14442" w:author="Donovan Goode [2]" w:date="2018-11-09T10:04:00Z"/>
                <w:rFonts w:ascii="Consolas" w:eastAsia="Times New Roman" w:hAnsi="Consolas" w:cs="Times New Roman"/>
                <w:color w:val="D4D4D4"/>
                <w:sz w:val="21"/>
                <w:szCs w:val="21"/>
              </w:rPr>
              <w:pPrChange w:id="14443" w:author="Donovan Goode [2]" w:date="2018-11-09T10:05:00Z">
                <w:pPr>
                  <w:framePr w:hSpace="180" w:wrap="around" w:vAnchor="text" w:hAnchor="margin" w:xAlign="center" w:y="130"/>
                  <w:shd w:val="clear" w:color="auto" w:fill="1E1E1E"/>
                  <w:spacing w:line="285" w:lineRule="atLeast"/>
                </w:pPr>
              </w:pPrChange>
            </w:pPr>
            <w:del w:id="14444" w:author="Donovan Goode [2]" w:date="2018-11-09T10:04:00Z">
              <w:r w:rsidRPr="00D177FB" w:rsidDel="008B6AF4">
                <w:rPr>
                  <w:rFonts w:ascii="Consolas" w:eastAsia="Times New Roman" w:hAnsi="Consolas" w:cs="Times New Roman"/>
                  <w:color w:val="D4D4D4"/>
                  <w:sz w:val="21"/>
                  <w:szCs w:val="21"/>
                </w:rPr>
                <w:delText xml:space="preserve">  </w:delText>
              </w:r>
            </w:del>
          </w:p>
          <w:p w14:paraId="1EE20426" w14:textId="77777777" w:rsidR="00ED1509" w:rsidRPr="00D177FB" w:rsidDel="008B6AF4" w:rsidRDefault="00ED1509">
            <w:pPr>
              <w:pStyle w:val="Heading1Numbered"/>
              <w:rPr>
                <w:del w:id="14445" w:author="Donovan Goode [2]" w:date="2018-11-09T10:04:00Z"/>
                <w:rFonts w:ascii="Consolas" w:eastAsia="Times New Roman" w:hAnsi="Consolas" w:cs="Times New Roman"/>
                <w:color w:val="D4D4D4"/>
                <w:sz w:val="21"/>
                <w:szCs w:val="21"/>
              </w:rPr>
              <w:pPrChange w:id="14446" w:author="Donovan Goode [2]" w:date="2018-11-09T10:05:00Z">
                <w:pPr>
                  <w:framePr w:hSpace="180" w:wrap="around" w:vAnchor="text" w:hAnchor="margin" w:xAlign="center" w:y="130"/>
                  <w:shd w:val="clear" w:color="auto" w:fill="1E1E1E"/>
                  <w:spacing w:line="285" w:lineRule="atLeast"/>
                </w:pPr>
              </w:pPrChange>
            </w:pPr>
            <w:del w:id="14447"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window</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DCDCAA"/>
                  <w:sz w:val="21"/>
                  <w:szCs w:val="21"/>
                </w:rPr>
                <w:delText>print</w:delText>
              </w:r>
              <w:r w:rsidRPr="00D177FB" w:rsidDel="008B6AF4">
                <w:rPr>
                  <w:rFonts w:ascii="Consolas" w:eastAsia="Times New Roman" w:hAnsi="Consolas" w:cs="Times New Roman"/>
                  <w:color w:val="D4D4D4"/>
                  <w:sz w:val="21"/>
                  <w:szCs w:val="21"/>
                </w:rPr>
                <w:delText>();</w:delText>
              </w:r>
            </w:del>
          </w:p>
          <w:p w14:paraId="5FC5F228" w14:textId="77777777" w:rsidR="00ED1509" w:rsidRPr="00D177FB" w:rsidDel="008B6AF4" w:rsidRDefault="00ED1509">
            <w:pPr>
              <w:pStyle w:val="Heading1Numbered"/>
              <w:rPr>
                <w:del w:id="14448" w:author="Donovan Goode [2]" w:date="2018-11-09T10:04:00Z"/>
                <w:rFonts w:ascii="Consolas" w:eastAsia="Times New Roman" w:hAnsi="Consolas" w:cs="Times New Roman"/>
                <w:color w:val="D4D4D4"/>
                <w:sz w:val="21"/>
                <w:szCs w:val="21"/>
              </w:rPr>
              <w:pPrChange w:id="14449" w:author="Donovan Goode [2]" w:date="2018-11-09T10:05:00Z">
                <w:pPr>
                  <w:framePr w:hSpace="180" w:wrap="around" w:vAnchor="text" w:hAnchor="margin" w:xAlign="center" w:y="130"/>
                  <w:shd w:val="clear" w:color="auto" w:fill="1E1E1E"/>
                  <w:spacing w:line="285" w:lineRule="atLeast"/>
                </w:pPr>
              </w:pPrChange>
            </w:pPr>
            <w:del w:id="14450" w:author="Donovan Goode [2]" w:date="2018-11-09T10:04:00Z">
              <w:r w:rsidRPr="00D177FB" w:rsidDel="008B6AF4">
                <w:rPr>
                  <w:rFonts w:ascii="Consolas" w:eastAsia="Times New Roman" w:hAnsi="Consolas" w:cs="Times New Roman"/>
                  <w:color w:val="D4D4D4"/>
                  <w:sz w:val="21"/>
                  <w:szCs w:val="21"/>
                </w:rPr>
                <w:delText xml:space="preserve">  </w:delText>
              </w:r>
            </w:del>
          </w:p>
          <w:p w14:paraId="47E7C5E4" w14:textId="77777777" w:rsidR="00ED1509" w:rsidRPr="00D177FB" w:rsidDel="008B6AF4" w:rsidRDefault="00ED1509">
            <w:pPr>
              <w:pStyle w:val="Heading1Numbered"/>
              <w:rPr>
                <w:del w:id="14451" w:author="Donovan Goode [2]" w:date="2018-11-09T10:04:00Z"/>
                <w:rFonts w:ascii="Consolas" w:eastAsia="Times New Roman" w:hAnsi="Consolas" w:cs="Times New Roman"/>
                <w:color w:val="D4D4D4"/>
                <w:sz w:val="21"/>
                <w:szCs w:val="21"/>
              </w:rPr>
              <w:pPrChange w:id="14452" w:author="Donovan Goode [2]" w:date="2018-11-09T10:05:00Z">
                <w:pPr>
                  <w:framePr w:hSpace="180" w:wrap="around" w:vAnchor="text" w:hAnchor="margin" w:xAlign="center" w:y="130"/>
                  <w:shd w:val="clear" w:color="auto" w:fill="1E1E1E"/>
                  <w:spacing w:line="285" w:lineRule="atLeast"/>
                </w:pPr>
              </w:pPrChange>
            </w:pPr>
            <w:del w:id="14453"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originalContents</w:delText>
              </w:r>
              <w:r w:rsidRPr="00D177FB" w:rsidDel="008B6AF4">
                <w:rPr>
                  <w:rFonts w:ascii="Consolas" w:eastAsia="Times New Roman" w:hAnsi="Consolas" w:cs="Times New Roman"/>
                  <w:color w:val="D4D4D4"/>
                  <w:sz w:val="21"/>
                  <w:szCs w:val="21"/>
                </w:rPr>
                <w:delText>;</w:delText>
              </w:r>
            </w:del>
          </w:p>
          <w:p w14:paraId="219FA21C" w14:textId="77777777" w:rsidR="00ED1509" w:rsidRPr="00D177FB" w:rsidDel="008B6AF4" w:rsidRDefault="00ED1509">
            <w:pPr>
              <w:pStyle w:val="Heading1Numbered"/>
              <w:rPr>
                <w:del w:id="14454" w:author="Donovan Goode [2]" w:date="2018-11-09T10:04:00Z"/>
                <w:rFonts w:ascii="Consolas" w:eastAsia="Times New Roman" w:hAnsi="Consolas" w:cs="Times New Roman"/>
                <w:color w:val="D4D4D4"/>
                <w:sz w:val="21"/>
                <w:szCs w:val="21"/>
              </w:rPr>
              <w:pPrChange w:id="14455" w:author="Donovan Goode [2]" w:date="2018-11-09T10:05:00Z">
                <w:pPr>
                  <w:framePr w:hSpace="180" w:wrap="around" w:vAnchor="text" w:hAnchor="margin" w:xAlign="center" w:y="130"/>
                  <w:shd w:val="clear" w:color="auto" w:fill="1E1E1E"/>
                  <w:spacing w:line="285" w:lineRule="atLeast"/>
                </w:pPr>
              </w:pPrChange>
            </w:pPr>
            <w:del w:id="14456" w:author="Donovan Goode [2]" w:date="2018-11-09T10:04:00Z">
              <w:r w:rsidRPr="00D177FB" w:rsidDel="008B6AF4">
                <w:rPr>
                  <w:rFonts w:ascii="Consolas" w:eastAsia="Times New Roman" w:hAnsi="Consolas" w:cs="Times New Roman"/>
                  <w:color w:val="D4D4D4"/>
                  <w:sz w:val="21"/>
                  <w:szCs w:val="21"/>
                </w:rPr>
                <w:delText xml:space="preserve">    }</w:delText>
              </w:r>
            </w:del>
          </w:p>
          <w:p w14:paraId="041ABD54" w14:textId="77777777" w:rsidR="00ED1509" w:rsidRPr="00D177FB" w:rsidDel="008B6AF4" w:rsidRDefault="00ED1509">
            <w:pPr>
              <w:pStyle w:val="Heading1Numbered"/>
              <w:rPr>
                <w:del w:id="14457" w:author="Donovan Goode [2]" w:date="2018-11-09T10:04:00Z"/>
                <w:rFonts w:ascii="Consolas" w:eastAsia="Times New Roman" w:hAnsi="Consolas" w:cs="Times New Roman"/>
                <w:color w:val="D4D4D4"/>
                <w:sz w:val="21"/>
                <w:szCs w:val="21"/>
              </w:rPr>
              <w:pPrChange w:id="14458" w:author="Donovan Goode [2]" w:date="2018-11-09T10:05:00Z">
                <w:pPr>
                  <w:framePr w:hSpace="180" w:wrap="around" w:vAnchor="text" w:hAnchor="margin" w:xAlign="center" w:y="130"/>
                  <w:shd w:val="clear" w:color="auto" w:fill="1E1E1E"/>
                  <w:spacing w:line="285" w:lineRule="atLeast"/>
                </w:pPr>
              </w:pPrChange>
            </w:pPr>
            <w:del w:id="14459" w:author="Donovan Goode [2]"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script</w:delText>
              </w:r>
              <w:r w:rsidRPr="00D177FB" w:rsidDel="008B6AF4">
                <w:rPr>
                  <w:rFonts w:ascii="Consolas" w:eastAsia="Times New Roman" w:hAnsi="Consolas" w:cs="Times New Roman"/>
                  <w:color w:val="808080"/>
                  <w:sz w:val="21"/>
                  <w:szCs w:val="21"/>
                </w:rPr>
                <w:delText>&gt;</w:delText>
              </w:r>
            </w:del>
          </w:p>
          <w:p w14:paraId="10DDF8FD" w14:textId="77777777" w:rsidR="00ED1509" w:rsidRPr="009B3F1E" w:rsidDel="008B6AF4" w:rsidRDefault="00ED1509">
            <w:pPr>
              <w:pStyle w:val="Heading1Numbered"/>
              <w:rPr>
                <w:del w:id="14460" w:author="Donovan Goode [2]" w:date="2018-11-09T10:04:00Z"/>
                <w:rFonts w:ascii="Consolas" w:eastAsia="Times New Roman" w:hAnsi="Consolas" w:cs="Times New Roman"/>
                <w:color w:val="808080"/>
                <w:sz w:val="21"/>
                <w:szCs w:val="21"/>
              </w:rPr>
              <w:pPrChange w:id="14461"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5C0D47D4" w14:textId="2BFC0609" w:rsidTr="00A52519">
        <w:trPr>
          <w:del w:id="14462" w:author="Donovan Goode [2]" w:date="2018-11-09T10:04:00Z"/>
        </w:trPr>
        <w:tc>
          <w:tcPr>
            <w:tcW w:w="1705" w:type="dxa"/>
          </w:tcPr>
          <w:p w14:paraId="2800F38F" w14:textId="77777777" w:rsidR="00ED1509" w:rsidDel="008B6AF4" w:rsidRDefault="00ED1509">
            <w:pPr>
              <w:pStyle w:val="Heading1Numbered"/>
              <w:rPr>
                <w:del w:id="14463" w:author="Donovan Goode [2]" w:date="2018-11-09T10:04:00Z"/>
                <w:highlight w:val="yellow"/>
              </w:rPr>
              <w:pPrChange w:id="14464" w:author="Donovan Goode [2]" w:date="2018-11-09T10:05:00Z">
                <w:pPr>
                  <w:framePr w:hSpace="180" w:wrap="around" w:vAnchor="text" w:hAnchor="margin" w:xAlign="center" w:y="130"/>
                  <w:jc w:val="center"/>
                </w:pPr>
              </w:pPrChange>
            </w:pPr>
            <w:del w:id="14465" w:author="Donovan Goode [2]" w:date="2018-11-09T10:04:00Z">
              <w:r w:rsidDel="008B6AF4">
                <w:rPr>
                  <w:highlight w:val="yellow"/>
                </w:rPr>
                <w:delText>HR Checklist</w:delText>
              </w:r>
            </w:del>
          </w:p>
        </w:tc>
        <w:tc>
          <w:tcPr>
            <w:tcW w:w="9905" w:type="dxa"/>
          </w:tcPr>
          <w:p w14:paraId="478C7AC8" w14:textId="77777777" w:rsidR="00ED1509" w:rsidRPr="00227FAA" w:rsidDel="008B6AF4" w:rsidRDefault="00ED1509">
            <w:pPr>
              <w:pStyle w:val="Heading1Numbered"/>
              <w:rPr>
                <w:del w:id="14466" w:author="Donovan Goode [2]" w:date="2018-11-09T10:04:00Z"/>
                <w:rFonts w:ascii="Consolas" w:eastAsia="Times New Roman" w:hAnsi="Consolas" w:cs="Times New Roman"/>
                <w:color w:val="D4D4D4"/>
                <w:sz w:val="21"/>
                <w:szCs w:val="21"/>
              </w:rPr>
              <w:pPrChange w:id="14467" w:author="Donovan Goode [2]" w:date="2018-11-09T10:05:00Z">
                <w:pPr>
                  <w:framePr w:hSpace="180" w:wrap="around" w:vAnchor="text" w:hAnchor="margin" w:xAlign="center" w:y="130"/>
                  <w:shd w:val="clear" w:color="auto" w:fill="1E1E1E"/>
                  <w:spacing w:line="285" w:lineRule="atLeast"/>
                </w:pPr>
              </w:pPrChange>
            </w:pPr>
            <w:del w:id="14468" w:author="Donovan Goode [2]" w:date="2018-11-09T10:04:00Z">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div</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style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"text-align: center;"</w:delText>
              </w:r>
              <w:r w:rsidRPr="00227FAA" w:rsidDel="008B6AF4">
                <w:rPr>
                  <w:rFonts w:ascii="Consolas" w:eastAsia="Times New Roman" w:hAnsi="Consolas" w:cs="Times New Roman"/>
                  <w:color w:val="808080"/>
                  <w:sz w:val="21"/>
                  <w:szCs w:val="21"/>
                </w:rPr>
                <w:delText>&gt;&lt;</w:delText>
              </w:r>
              <w:r w:rsidRPr="00227FAA" w:rsidDel="008B6AF4">
                <w:rPr>
                  <w:rFonts w:ascii="Consolas" w:eastAsia="Times New Roman" w:hAnsi="Consolas" w:cs="Times New Roman"/>
                  <w:color w:val="569CD6"/>
                  <w:sz w:val="21"/>
                  <w:szCs w:val="21"/>
                </w:rPr>
                <w:delText>a</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class</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"btn btn-secondary btn-lg"</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href</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"/hr-services"</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id</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"ORAReturnButton"</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role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"button"</w:delText>
              </w:r>
            </w:del>
          </w:p>
          <w:p w14:paraId="734F2F95" w14:textId="77777777" w:rsidR="00ED1509" w:rsidRPr="00227FAA" w:rsidDel="008B6AF4" w:rsidRDefault="00ED1509">
            <w:pPr>
              <w:pStyle w:val="Heading1Numbered"/>
              <w:rPr>
                <w:del w:id="14469" w:author="Donovan Goode [2]" w:date="2018-11-09T10:04:00Z"/>
                <w:rFonts w:ascii="Consolas" w:eastAsia="Times New Roman" w:hAnsi="Consolas" w:cs="Times New Roman"/>
                <w:color w:val="D4D4D4"/>
                <w:sz w:val="21"/>
                <w:szCs w:val="21"/>
              </w:rPr>
              <w:pPrChange w:id="14470" w:author="Donovan Goode [2]" w:date="2018-11-09T10:05:00Z">
                <w:pPr>
                  <w:framePr w:hSpace="180" w:wrap="around" w:vAnchor="text" w:hAnchor="margin" w:xAlign="center" w:y="130"/>
                  <w:shd w:val="clear" w:color="auto" w:fill="1E1E1E"/>
                  <w:spacing w:line="285" w:lineRule="atLeast"/>
                </w:pPr>
              </w:pPrChange>
            </w:pPr>
            <w:del w:id="14471" w:author="Donovan Goode [2]" w:date="2018-11-09T10:04:00Z">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style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"color:#FFF; background:#000;"</w:delText>
              </w:r>
              <w:r w:rsidRPr="00227FAA" w:rsidDel="008B6AF4">
                <w:rPr>
                  <w:rFonts w:ascii="Consolas" w:eastAsia="Times New Roman" w:hAnsi="Consolas" w:cs="Times New Roman"/>
                  <w:color w:val="808080"/>
                  <w:sz w:val="21"/>
                  <w:szCs w:val="21"/>
                </w:rPr>
                <w:delText>&gt;</w:delText>
              </w:r>
              <w:r w:rsidRPr="00227FAA" w:rsidDel="008B6AF4">
                <w:rPr>
                  <w:rFonts w:ascii="Consolas" w:eastAsia="Times New Roman" w:hAnsi="Consolas" w:cs="Times New Roman"/>
                  <w:color w:val="D4D4D4"/>
                  <w:sz w:val="21"/>
                  <w:szCs w:val="21"/>
                </w:rPr>
                <w:delText>Return to HR Services Dashboard</w:delText>
              </w:r>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a</w:delText>
              </w:r>
              <w:r w:rsidRPr="00227FAA" w:rsidDel="008B6AF4">
                <w:rPr>
                  <w:rFonts w:ascii="Consolas" w:eastAsia="Times New Roman" w:hAnsi="Consolas" w:cs="Times New Roman"/>
                  <w:color w:val="808080"/>
                  <w:sz w:val="21"/>
                  <w:szCs w:val="21"/>
                </w:rPr>
                <w:delText>&gt;</w:delText>
              </w:r>
            </w:del>
          </w:p>
          <w:p w14:paraId="3FE15AAB" w14:textId="77777777" w:rsidR="00ED1509" w:rsidRPr="00227FAA" w:rsidDel="008B6AF4" w:rsidRDefault="00ED1509">
            <w:pPr>
              <w:pStyle w:val="Heading1Numbered"/>
              <w:rPr>
                <w:del w:id="14472" w:author="Donovan Goode [2]" w:date="2018-11-09T10:04:00Z"/>
                <w:rFonts w:ascii="Consolas" w:eastAsia="Times New Roman" w:hAnsi="Consolas" w:cs="Times New Roman"/>
                <w:color w:val="D4D4D4"/>
                <w:sz w:val="21"/>
                <w:szCs w:val="21"/>
              </w:rPr>
              <w:pPrChange w:id="14473" w:author="Donovan Goode [2]" w:date="2018-11-09T10:05:00Z">
                <w:pPr>
                  <w:framePr w:hSpace="180" w:wrap="around" w:vAnchor="text" w:hAnchor="margin" w:xAlign="center" w:y="130"/>
                  <w:shd w:val="clear" w:color="auto" w:fill="1E1E1E"/>
                  <w:spacing w:line="285" w:lineRule="atLeast"/>
                </w:pPr>
              </w:pPrChange>
            </w:pPr>
            <w:del w:id="14474" w:author="Donovan Goode [2]" w:date="2018-11-09T10:04:00Z">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div</w:delText>
              </w:r>
              <w:r w:rsidRPr="00227FAA" w:rsidDel="008B6AF4">
                <w:rPr>
                  <w:rFonts w:ascii="Consolas" w:eastAsia="Times New Roman" w:hAnsi="Consolas" w:cs="Times New Roman"/>
                  <w:color w:val="808080"/>
                  <w:sz w:val="21"/>
                  <w:szCs w:val="21"/>
                </w:rPr>
                <w:delText>&gt;</w:delText>
              </w:r>
            </w:del>
          </w:p>
          <w:p w14:paraId="43602F8F" w14:textId="77777777" w:rsidR="00ED1509" w:rsidRPr="00D177FB" w:rsidDel="008B6AF4" w:rsidRDefault="00ED1509">
            <w:pPr>
              <w:pStyle w:val="Heading1Numbered"/>
              <w:rPr>
                <w:del w:id="14475" w:author="Donovan Goode [2]" w:date="2018-11-09T10:04:00Z"/>
                <w:rFonts w:ascii="Consolas" w:eastAsia="Times New Roman" w:hAnsi="Consolas" w:cs="Times New Roman"/>
                <w:color w:val="808080"/>
                <w:sz w:val="21"/>
                <w:szCs w:val="21"/>
              </w:rPr>
              <w:pPrChange w:id="14476" w:author="Donovan Goode [2]" w:date="2018-11-09T10:05:00Z">
                <w:pPr>
                  <w:framePr w:hSpace="180" w:wrap="around" w:vAnchor="text" w:hAnchor="margin" w:xAlign="center" w:y="130"/>
                  <w:shd w:val="clear" w:color="auto" w:fill="1E1E1E"/>
                  <w:spacing w:line="285" w:lineRule="atLeast"/>
                </w:pPr>
              </w:pPrChange>
            </w:pPr>
          </w:p>
        </w:tc>
      </w:tr>
    </w:tbl>
    <w:p w14:paraId="048989C7" w14:textId="77777777" w:rsidR="00ED1509" w:rsidRPr="00432B63" w:rsidDel="008B6AF4" w:rsidRDefault="00ED1509">
      <w:pPr>
        <w:pStyle w:val="Heading1Numbered"/>
        <w:rPr>
          <w:del w:id="14477" w:author="Donovan Goode [2]" w:date="2018-11-09T10:04:00Z"/>
        </w:rPr>
        <w:pPrChange w:id="14478" w:author="Donovan Goode [2]" w:date="2018-11-09T10:05:00Z">
          <w:pPr/>
        </w:pPrChange>
      </w:pPr>
    </w:p>
    <w:p w14:paraId="2B775124" w14:textId="77777777" w:rsidR="00ED1509" w:rsidDel="008B6AF4" w:rsidRDefault="00ED1509">
      <w:pPr>
        <w:pStyle w:val="Heading1Numbered"/>
        <w:rPr>
          <w:del w:id="14479" w:author="Donovan Goode [2]" w:date="2018-11-09T10:04:00Z"/>
          <w:u w:val="single"/>
        </w:rPr>
        <w:pPrChange w:id="14480" w:author="Donovan Goode [2]" w:date="2018-11-09T10:05:00Z">
          <w:pPr>
            <w:pStyle w:val="Heading2Numbered"/>
            <w:numPr>
              <w:numId w:val="28"/>
            </w:numPr>
            <w:ind w:left="216"/>
          </w:pPr>
        </w:pPrChange>
      </w:pPr>
      <w:del w:id="14481" w:author="Donovan Goode [2]" w:date="2018-11-09T10:04:00Z">
        <w:r w:rsidRPr="009C0436" w:rsidDel="008B6AF4">
          <w:rPr>
            <w:u w:val="single"/>
          </w:rPr>
          <w:delText>Custom Stylesheets (CSS)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066"/>
        <w:gridCol w:w="9433"/>
      </w:tblGrid>
      <w:tr w:rsidR="00ED1509" w:rsidDel="008B6AF4" w14:paraId="56A13AAF" w14:textId="59EB9DB6" w:rsidTr="00A52519">
        <w:trPr>
          <w:cnfStyle w:val="100000000000" w:firstRow="1" w:lastRow="0" w:firstColumn="0" w:lastColumn="0" w:oddVBand="0" w:evenVBand="0" w:oddHBand="0" w:evenHBand="0" w:firstRowFirstColumn="0" w:firstRowLastColumn="0" w:lastRowFirstColumn="0" w:lastRowLastColumn="0"/>
          <w:del w:id="14482" w:author="Donovan Goode [2]" w:date="2018-11-09T10:04:00Z"/>
        </w:trPr>
        <w:tc>
          <w:tcPr>
            <w:tcW w:w="1705" w:type="dxa"/>
          </w:tcPr>
          <w:p w14:paraId="1B708E40" w14:textId="77777777" w:rsidR="00ED1509" w:rsidRPr="00D01E6B" w:rsidDel="008B6AF4" w:rsidRDefault="00ED1509">
            <w:pPr>
              <w:pStyle w:val="Heading1Numbered"/>
              <w:rPr>
                <w:del w:id="14483" w:author="Donovan Goode [2]" w:date="2018-11-09T10:04:00Z"/>
                <w:b/>
              </w:rPr>
              <w:pPrChange w:id="14484" w:author="Donovan Goode [2]" w:date="2018-11-09T10:05:00Z">
                <w:pPr>
                  <w:framePr w:hSpace="180" w:wrap="around" w:vAnchor="text" w:hAnchor="margin" w:xAlign="center" w:y="130"/>
                  <w:jc w:val="center"/>
                </w:pPr>
              </w:pPrChange>
            </w:pPr>
            <w:del w:id="14485" w:author="Donovan Goode [2]" w:date="2018-11-09T10:04:00Z">
              <w:r w:rsidDel="008B6AF4">
                <w:rPr>
                  <w:b/>
                </w:rPr>
                <w:delText>Webpage</w:delText>
              </w:r>
              <w:r w:rsidRPr="00D01E6B" w:rsidDel="008B6AF4">
                <w:rPr>
                  <w:b/>
                </w:rPr>
                <w:delText xml:space="preserve"> Name</w:delText>
              </w:r>
            </w:del>
          </w:p>
        </w:tc>
        <w:tc>
          <w:tcPr>
            <w:tcW w:w="9905" w:type="dxa"/>
          </w:tcPr>
          <w:p w14:paraId="480DDB41" w14:textId="77777777" w:rsidR="00ED1509" w:rsidRPr="00D01E6B" w:rsidDel="008B6AF4" w:rsidRDefault="00ED1509">
            <w:pPr>
              <w:pStyle w:val="Heading1Numbered"/>
              <w:rPr>
                <w:del w:id="14486" w:author="Donovan Goode [2]" w:date="2018-11-09T10:04:00Z"/>
                <w:b/>
              </w:rPr>
              <w:pPrChange w:id="14487" w:author="Donovan Goode [2]" w:date="2018-11-09T10:05:00Z">
                <w:pPr>
                  <w:framePr w:hSpace="180" w:wrap="around" w:vAnchor="text" w:hAnchor="margin" w:xAlign="center" w:y="130"/>
                  <w:jc w:val="center"/>
                </w:pPr>
              </w:pPrChange>
            </w:pPr>
            <w:del w:id="14488" w:author="Donovan Goode [2]" w:date="2018-11-09T10:04:00Z">
              <w:r w:rsidDel="008B6AF4">
                <w:rPr>
                  <w:b/>
                </w:rPr>
                <w:delText>CSS Code</w:delText>
              </w:r>
            </w:del>
          </w:p>
        </w:tc>
      </w:tr>
      <w:tr w:rsidR="00ED1509" w:rsidDel="008B6AF4" w14:paraId="3E6C7EF4" w14:textId="2AB0C802" w:rsidTr="00A52519">
        <w:trPr>
          <w:del w:id="14489" w:author="Donovan Goode [2]" w:date="2018-11-09T10:04:00Z"/>
        </w:trPr>
        <w:tc>
          <w:tcPr>
            <w:tcW w:w="1705" w:type="dxa"/>
          </w:tcPr>
          <w:p w14:paraId="02551EE6" w14:textId="77777777" w:rsidR="00ED1509" w:rsidRPr="00D01E6B" w:rsidDel="008B6AF4" w:rsidRDefault="00ED1509">
            <w:pPr>
              <w:pStyle w:val="Heading1Numbered"/>
              <w:rPr>
                <w:del w:id="14490" w:author="Donovan Goode [2]" w:date="2018-11-09T10:04:00Z"/>
              </w:rPr>
              <w:pPrChange w:id="14491" w:author="Donovan Goode [2]" w:date="2018-11-09T10:05:00Z">
                <w:pPr>
                  <w:framePr w:hSpace="180" w:wrap="around" w:vAnchor="text" w:hAnchor="margin" w:xAlign="center" w:y="130"/>
                  <w:jc w:val="center"/>
                </w:pPr>
              </w:pPrChange>
            </w:pPr>
            <w:del w:id="14492" w:author="Donovan Goode [2]" w:date="2018-11-09T10:04:00Z">
              <w:r w:rsidRPr="002C7818" w:rsidDel="008B6AF4">
                <w:rPr>
                  <w:highlight w:val="yellow"/>
                </w:rPr>
                <w:delText>Home</w:delText>
              </w:r>
            </w:del>
          </w:p>
        </w:tc>
        <w:tc>
          <w:tcPr>
            <w:tcW w:w="9905" w:type="dxa"/>
          </w:tcPr>
          <w:p w14:paraId="168F106F" w14:textId="77777777" w:rsidR="00ED1509" w:rsidRPr="00C965EC" w:rsidDel="008B6AF4" w:rsidRDefault="00ED1509">
            <w:pPr>
              <w:pStyle w:val="Heading1Numbered"/>
              <w:rPr>
                <w:del w:id="14493" w:author="Donovan Goode [2]" w:date="2018-11-09T10:04:00Z"/>
                <w:rFonts w:ascii="Consolas" w:eastAsia="Times New Roman" w:hAnsi="Consolas" w:cs="Times New Roman"/>
                <w:color w:val="D4D4D4"/>
                <w:sz w:val="21"/>
                <w:szCs w:val="21"/>
              </w:rPr>
              <w:pPrChange w:id="14494" w:author="Donovan Goode [2]" w:date="2018-11-09T10:05:00Z">
                <w:pPr>
                  <w:framePr w:hSpace="180" w:wrap="around" w:vAnchor="text" w:hAnchor="margin" w:xAlign="center" w:y="130"/>
                  <w:shd w:val="clear" w:color="auto" w:fill="1E1E1E"/>
                  <w:spacing w:line="285" w:lineRule="atLeast"/>
                </w:pPr>
              </w:pPrChange>
            </w:pPr>
            <w:del w:id="14495" w:author="Donovan Goode [2]" w:date="2018-11-09T10:04:00Z">
              <w:r w:rsidRPr="00C965EC" w:rsidDel="008B6AF4">
                <w:rPr>
                  <w:rFonts w:ascii="Consolas" w:eastAsia="Times New Roman" w:hAnsi="Consolas" w:cs="Times New Roman"/>
                  <w:color w:val="D7BA7D"/>
                  <w:sz w:val="21"/>
                  <w:szCs w:val="21"/>
                </w:rPr>
                <w:delText>section.page_section.section-landing</w:delText>
              </w:r>
              <w:r w:rsidRPr="00C965EC" w:rsidDel="008B6AF4">
                <w:rPr>
                  <w:rFonts w:ascii="Consolas" w:eastAsia="Times New Roman" w:hAnsi="Consolas" w:cs="Times New Roman"/>
                  <w:color w:val="D4D4D4"/>
                  <w:sz w:val="21"/>
                  <w:szCs w:val="21"/>
                </w:rPr>
                <w:delText xml:space="preserve"> {</w:delText>
              </w:r>
            </w:del>
          </w:p>
          <w:p w14:paraId="0976329E" w14:textId="77777777" w:rsidR="00ED1509" w:rsidRPr="00C965EC" w:rsidDel="008B6AF4" w:rsidRDefault="00ED1509">
            <w:pPr>
              <w:pStyle w:val="Heading1Numbered"/>
              <w:rPr>
                <w:del w:id="14496" w:author="Donovan Goode [2]" w:date="2018-11-09T10:04:00Z"/>
                <w:rFonts w:ascii="Consolas" w:eastAsia="Times New Roman" w:hAnsi="Consolas" w:cs="Times New Roman"/>
                <w:color w:val="D4D4D4"/>
                <w:sz w:val="21"/>
                <w:szCs w:val="21"/>
              </w:rPr>
              <w:pPrChange w:id="14497" w:author="Donovan Goode [2]" w:date="2018-11-09T10:05:00Z">
                <w:pPr>
                  <w:framePr w:hSpace="180" w:wrap="around" w:vAnchor="text" w:hAnchor="margin" w:xAlign="center" w:y="130"/>
                  <w:shd w:val="clear" w:color="auto" w:fill="1E1E1E"/>
                  <w:spacing w:line="285" w:lineRule="atLeast"/>
                </w:pPr>
              </w:pPrChange>
            </w:pPr>
            <w:del w:id="1449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0.6</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0.6</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opm-buildingg.jpg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center</w:delText>
              </w:r>
              <w:r w:rsidRPr="00C965EC" w:rsidDel="008B6AF4">
                <w:rPr>
                  <w:rFonts w:ascii="Consolas" w:eastAsia="Times New Roman" w:hAnsi="Consolas" w:cs="Times New Roman"/>
                  <w:color w:val="D4D4D4"/>
                  <w:sz w:val="21"/>
                  <w:szCs w:val="21"/>
                </w:rPr>
                <w:delText>;</w:delText>
              </w:r>
            </w:del>
          </w:p>
          <w:p w14:paraId="16809C09" w14:textId="77777777" w:rsidR="00ED1509" w:rsidRPr="00C965EC" w:rsidDel="008B6AF4" w:rsidRDefault="00ED1509">
            <w:pPr>
              <w:pStyle w:val="Heading1Numbered"/>
              <w:rPr>
                <w:del w:id="14499" w:author="Donovan Goode [2]" w:date="2018-11-09T10:04:00Z"/>
                <w:rFonts w:ascii="Consolas" w:eastAsia="Times New Roman" w:hAnsi="Consolas" w:cs="Times New Roman"/>
                <w:color w:val="D4D4D4"/>
                <w:sz w:val="21"/>
                <w:szCs w:val="21"/>
              </w:rPr>
              <w:pPrChange w:id="14500" w:author="Donovan Goode [2]" w:date="2018-11-09T10:05:00Z">
                <w:pPr>
                  <w:framePr w:hSpace="180" w:wrap="around" w:vAnchor="text" w:hAnchor="margin" w:xAlign="center" w:y="130"/>
                  <w:shd w:val="clear" w:color="auto" w:fill="1E1E1E"/>
                  <w:spacing w:line="285" w:lineRule="atLeast"/>
                </w:pPr>
              </w:pPrChange>
            </w:pPr>
            <w:del w:id="1450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5EEEC76E" w14:textId="77777777" w:rsidR="00ED1509" w:rsidRPr="00C965EC" w:rsidDel="008B6AF4" w:rsidRDefault="00ED1509">
            <w:pPr>
              <w:pStyle w:val="Heading1Numbered"/>
              <w:rPr>
                <w:del w:id="14502" w:author="Donovan Goode [2]" w:date="2018-11-09T10:04:00Z"/>
                <w:rFonts w:ascii="Consolas" w:eastAsia="Times New Roman" w:hAnsi="Consolas" w:cs="Times New Roman"/>
                <w:color w:val="D4D4D4"/>
                <w:sz w:val="21"/>
                <w:szCs w:val="21"/>
              </w:rPr>
              <w:pPrChange w:id="14503" w:author="Donovan Goode [2]" w:date="2018-11-09T10:05:00Z">
                <w:pPr>
                  <w:framePr w:hSpace="180" w:wrap="around" w:vAnchor="text" w:hAnchor="margin" w:xAlign="center" w:y="130"/>
                  <w:shd w:val="clear" w:color="auto" w:fill="1E1E1E"/>
                  <w:spacing w:line="285" w:lineRule="atLeast"/>
                </w:pPr>
              </w:pPrChange>
            </w:pPr>
            <w:del w:id="14504" w:author="Donovan Goode [2]" w:date="2018-11-09T10:04:00Z">
              <w:r w:rsidRPr="00C965EC" w:rsidDel="008B6AF4">
                <w:rPr>
                  <w:rFonts w:ascii="Consolas" w:eastAsia="Times New Roman" w:hAnsi="Consolas" w:cs="Times New Roman"/>
                  <w:color w:val="D4D4D4"/>
                  <w:sz w:val="21"/>
                  <w:szCs w:val="21"/>
                </w:rPr>
                <w:delText>}</w:delText>
              </w:r>
            </w:del>
          </w:p>
          <w:p w14:paraId="0965AFB7" w14:textId="77777777" w:rsidR="00ED1509" w:rsidRPr="00C965EC" w:rsidDel="008B6AF4" w:rsidRDefault="00ED1509">
            <w:pPr>
              <w:pStyle w:val="Heading1Numbered"/>
              <w:rPr>
                <w:del w:id="14505" w:author="Donovan Goode [2]" w:date="2018-11-09T10:04:00Z"/>
                <w:rFonts w:ascii="Consolas" w:eastAsia="Times New Roman" w:hAnsi="Consolas" w:cs="Times New Roman"/>
                <w:color w:val="D4D4D4"/>
                <w:sz w:val="21"/>
                <w:szCs w:val="21"/>
              </w:rPr>
              <w:pPrChange w:id="14506" w:author="Donovan Goode [2]" w:date="2018-11-09T10:05:00Z">
                <w:pPr>
                  <w:framePr w:hSpace="180" w:wrap="around" w:vAnchor="text" w:hAnchor="margin" w:xAlign="center" w:y="130"/>
                  <w:shd w:val="clear" w:color="auto" w:fill="1E1E1E"/>
                  <w:spacing w:line="285" w:lineRule="atLeast"/>
                </w:pPr>
              </w:pPrChange>
            </w:pPr>
            <w:del w:id="14507" w:author="Donovan Goode [2]" w:date="2018-11-09T10:04:00Z">
              <w:r w:rsidRPr="00C965EC" w:rsidDel="008B6AF4">
                <w:rPr>
                  <w:rFonts w:ascii="Consolas" w:eastAsia="Times New Roman" w:hAnsi="Consolas" w:cs="Times New Roman"/>
                  <w:color w:val="6A9955"/>
                  <w:sz w:val="21"/>
                  <w:szCs w:val="21"/>
                </w:rPr>
                <w:delText>/*CSS for Search bar with ORA Home Page Template*/</w:delText>
              </w:r>
            </w:del>
          </w:p>
          <w:p w14:paraId="1D12B069" w14:textId="77777777" w:rsidR="00ED1509" w:rsidRPr="00C965EC" w:rsidDel="008B6AF4" w:rsidRDefault="00ED1509">
            <w:pPr>
              <w:pStyle w:val="Heading1Numbered"/>
              <w:rPr>
                <w:del w:id="14508" w:author="Donovan Goode [2]" w:date="2018-11-09T10:04:00Z"/>
                <w:rFonts w:ascii="Consolas" w:eastAsia="Times New Roman" w:hAnsi="Consolas" w:cs="Times New Roman"/>
                <w:color w:val="D4D4D4"/>
                <w:sz w:val="21"/>
                <w:szCs w:val="21"/>
              </w:rPr>
              <w:pPrChange w:id="14509" w:author="Donovan Goode [2]" w:date="2018-11-09T10:05:00Z">
                <w:pPr>
                  <w:framePr w:hSpace="180" w:wrap="around" w:vAnchor="text" w:hAnchor="margin" w:xAlign="center" w:y="130"/>
                  <w:shd w:val="clear" w:color="auto" w:fill="1E1E1E"/>
                  <w:spacing w:line="285" w:lineRule="atLeast"/>
                </w:pPr>
              </w:pPrChange>
            </w:pPr>
            <w:del w:id="14510" w:author="Donovan Goode [2]" w:date="2018-11-09T10:04:00Z">
              <w:r w:rsidRPr="00C965EC" w:rsidDel="008B6AF4">
                <w:rPr>
                  <w:rFonts w:ascii="Consolas" w:eastAsia="Times New Roman" w:hAnsi="Consolas" w:cs="Times New Roman"/>
                  <w:color w:val="6A9955"/>
                  <w:sz w:val="21"/>
                  <w:szCs w:val="21"/>
                </w:rPr>
                <w:delText>/*body &gt; header:nth-child(6) &gt; section &gt; div {</w:delText>
              </w:r>
            </w:del>
          </w:p>
          <w:p w14:paraId="71067712" w14:textId="77777777" w:rsidR="00ED1509" w:rsidRPr="00C965EC" w:rsidDel="008B6AF4" w:rsidRDefault="00ED1509">
            <w:pPr>
              <w:pStyle w:val="Heading1Numbered"/>
              <w:rPr>
                <w:del w:id="14511" w:author="Donovan Goode [2]" w:date="2018-11-09T10:04:00Z"/>
                <w:rFonts w:ascii="Consolas" w:eastAsia="Times New Roman" w:hAnsi="Consolas" w:cs="Times New Roman"/>
                <w:color w:val="D4D4D4"/>
                <w:sz w:val="21"/>
                <w:szCs w:val="21"/>
              </w:rPr>
              <w:pPrChange w:id="14512" w:author="Donovan Goode [2]" w:date="2018-11-09T10:05:00Z">
                <w:pPr>
                  <w:framePr w:hSpace="180" w:wrap="around" w:vAnchor="text" w:hAnchor="margin" w:xAlign="center" w:y="130"/>
                  <w:shd w:val="clear" w:color="auto" w:fill="1E1E1E"/>
                  <w:spacing w:line="285" w:lineRule="atLeast"/>
                </w:pPr>
              </w:pPrChange>
            </w:pPr>
            <w:del w:id="14513" w:author="Donovan Goode [2]" w:date="2018-11-09T10:04:00Z">
              <w:r w:rsidRPr="00C965EC" w:rsidDel="008B6AF4">
                <w:rPr>
                  <w:rFonts w:ascii="Consolas" w:eastAsia="Times New Roman" w:hAnsi="Consolas" w:cs="Times New Roman"/>
                  <w:color w:val="6A9955"/>
                  <w:sz w:val="21"/>
                  <w:szCs w:val="21"/>
                </w:rPr>
                <w:delText xml:space="preserve">    background-color: black;</w:delText>
              </w:r>
            </w:del>
          </w:p>
          <w:p w14:paraId="2012DFF5" w14:textId="77777777" w:rsidR="00ED1509" w:rsidRPr="00C965EC" w:rsidDel="008B6AF4" w:rsidRDefault="00ED1509">
            <w:pPr>
              <w:pStyle w:val="Heading1Numbered"/>
              <w:rPr>
                <w:del w:id="14514" w:author="Donovan Goode [2]" w:date="2018-11-09T10:04:00Z"/>
                <w:rFonts w:ascii="Consolas" w:eastAsia="Times New Roman" w:hAnsi="Consolas" w:cs="Times New Roman"/>
                <w:color w:val="D4D4D4"/>
                <w:sz w:val="21"/>
                <w:szCs w:val="21"/>
              </w:rPr>
              <w:pPrChange w:id="14515" w:author="Donovan Goode [2]" w:date="2018-11-09T10:05:00Z">
                <w:pPr>
                  <w:framePr w:hSpace="180" w:wrap="around" w:vAnchor="text" w:hAnchor="margin" w:xAlign="center" w:y="130"/>
                  <w:shd w:val="clear" w:color="auto" w:fill="1E1E1E"/>
                  <w:spacing w:line="285" w:lineRule="atLeast"/>
                </w:pPr>
              </w:pPrChange>
            </w:pPr>
            <w:del w:id="14516" w:author="Donovan Goode [2]" w:date="2018-11-09T10:04:00Z">
              <w:r w:rsidRPr="00C965EC" w:rsidDel="008B6AF4">
                <w:rPr>
                  <w:rFonts w:ascii="Consolas" w:eastAsia="Times New Roman" w:hAnsi="Consolas" w:cs="Times New Roman"/>
                  <w:color w:val="6A9955"/>
                  <w:sz w:val="21"/>
                  <w:szCs w:val="21"/>
                </w:rPr>
                <w:delText xml:space="preserve">    height: 70px;</w:delText>
              </w:r>
            </w:del>
          </w:p>
          <w:p w14:paraId="0F267B92" w14:textId="77777777" w:rsidR="00ED1509" w:rsidRPr="00C965EC" w:rsidDel="008B6AF4" w:rsidRDefault="00ED1509">
            <w:pPr>
              <w:pStyle w:val="Heading1Numbered"/>
              <w:rPr>
                <w:del w:id="14517" w:author="Donovan Goode [2]" w:date="2018-11-09T10:04:00Z"/>
                <w:rFonts w:ascii="Consolas" w:eastAsia="Times New Roman" w:hAnsi="Consolas" w:cs="Times New Roman"/>
                <w:color w:val="D4D4D4"/>
                <w:sz w:val="21"/>
                <w:szCs w:val="21"/>
              </w:rPr>
              <w:pPrChange w:id="14518" w:author="Donovan Goode [2]" w:date="2018-11-09T10:05:00Z">
                <w:pPr>
                  <w:framePr w:hSpace="180" w:wrap="around" w:vAnchor="text" w:hAnchor="margin" w:xAlign="center" w:y="130"/>
                  <w:shd w:val="clear" w:color="auto" w:fill="1E1E1E"/>
                  <w:spacing w:line="285" w:lineRule="atLeast"/>
                </w:pPr>
              </w:pPrChange>
            </w:pPr>
            <w:del w:id="14519" w:author="Donovan Goode [2]" w:date="2018-11-09T10:04:00Z">
              <w:r w:rsidRPr="00C965EC" w:rsidDel="008B6AF4">
                <w:rPr>
                  <w:rFonts w:ascii="Consolas" w:eastAsia="Times New Roman" w:hAnsi="Consolas" w:cs="Times New Roman"/>
                  <w:color w:val="6A9955"/>
                  <w:sz w:val="21"/>
                  <w:szCs w:val="21"/>
                </w:rPr>
                <w:delText>}</w:delText>
              </w:r>
            </w:del>
          </w:p>
          <w:p w14:paraId="525F410B" w14:textId="77777777" w:rsidR="00ED1509" w:rsidRPr="00C965EC" w:rsidDel="008B6AF4" w:rsidRDefault="00ED1509">
            <w:pPr>
              <w:pStyle w:val="Heading1Numbered"/>
              <w:rPr>
                <w:del w:id="14520" w:author="Donovan Goode [2]" w:date="2018-11-09T10:04:00Z"/>
                <w:rFonts w:ascii="Consolas" w:eastAsia="Times New Roman" w:hAnsi="Consolas" w:cs="Times New Roman"/>
                <w:color w:val="D4D4D4"/>
                <w:sz w:val="21"/>
                <w:szCs w:val="21"/>
              </w:rPr>
              <w:pPrChange w:id="14521" w:author="Donovan Goode [2]" w:date="2018-11-09T10:05:00Z">
                <w:pPr>
                  <w:framePr w:hSpace="180" w:wrap="around" w:vAnchor="text" w:hAnchor="margin" w:xAlign="center" w:y="130"/>
                  <w:shd w:val="clear" w:color="auto" w:fill="1E1E1E"/>
                  <w:spacing w:line="285" w:lineRule="atLeast"/>
                </w:pPr>
              </w:pPrChange>
            </w:pPr>
            <w:del w:id="14522" w:author="Donovan Goode [2]" w:date="2018-11-09T10:04:00Z">
              <w:r w:rsidRPr="00C965EC" w:rsidDel="008B6AF4">
                <w:rPr>
                  <w:rFonts w:ascii="Consolas" w:eastAsia="Times New Roman" w:hAnsi="Consolas" w:cs="Times New Roman"/>
                  <w:color w:val="6A9955"/>
                  <w:sz w:val="21"/>
                  <w:szCs w:val="21"/>
                </w:rPr>
                <w:delText>body &gt; header:nth-child(6) &gt; section &gt; div &gt; div &gt; div &gt; form &gt; div {</w:delText>
              </w:r>
            </w:del>
          </w:p>
          <w:p w14:paraId="2B4F14E5" w14:textId="77777777" w:rsidR="00ED1509" w:rsidRPr="00C965EC" w:rsidDel="008B6AF4" w:rsidRDefault="00ED1509">
            <w:pPr>
              <w:pStyle w:val="Heading1Numbered"/>
              <w:rPr>
                <w:del w:id="14523" w:author="Donovan Goode [2]" w:date="2018-11-09T10:04:00Z"/>
                <w:rFonts w:ascii="Consolas" w:eastAsia="Times New Roman" w:hAnsi="Consolas" w:cs="Times New Roman"/>
                <w:color w:val="D4D4D4"/>
                <w:sz w:val="21"/>
                <w:szCs w:val="21"/>
              </w:rPr>
              <w:pPrChange w:id="14524" w:author="Donovan Goode [2]" w:date="2018-11-09T10:05:00Z">
                <w:pPr>
                  <w:framePr w:hSpace="180" w:wrap="around" w:vAnchor="text" w:hAnchor="margin" w:xAlign="center" w:y="130"/>
                  <w:shd w:val="clear" w:color="auto" w:fill="1E1E1E"/>
                  <w:spacing w:line="285" w:lineRule="atLeast"/>
                </w:pPr>
              </w:pPrChange>
            </w:pPr>
            <w:del w:id="14525" w:author="Donovan Goode [2]" w:date="2018-11-09T10:04:00Z">
              <w:r w:rsidRPr="00C965EC" w:rsidDel="008B6AF4">
                <w:rPr>
                  <w:rFonts w:ascii="Consolas" w:eastAsia="Times New Roman" w:hAnsi="Consolas" w:cs="Times New Roman"/>
                  <w:color w:val="6A9955"/>
                  <w:sz w:val="21"/>
                  <w:szCs w:val="21"/>
                </w:rPr>
                <w:delText xml:space="preserve">    padding: 18px;</w:delText>
              </w:r>
            </w:del>
          </w:p>
          <w:p w14:paraId="13E15D20" w14:textId="77777777" w:rsidR="00ED1509" w:rsidRPr="00C965EC" w:rsidDel="008B6AF4" w:rsidRDefault="00ED1509">
            <w:pPr>
              <w:pStyle w:val="Heading1Numbered"/>
              <w:rPr>
                <w:del w:id="14526" w:author="Donovan Goode [2]" w:date="2018-11-09T10:04:00Z"/>
                <w:rFonts w:ascii="Consolas" w:eastAsia="Times New Roman" w:hAnsi="Consolas" w:cs="Times New Roman"/>
                <w:color w:val="D4D4D4"/>
                <w:sz w:val="21"/>
                <w:szCs w:val="21"/>
              </w:rPr>
              <w:pPrChange w:id="14527" w:author="Donovan Goode [2]" w:date="2018-11-09T10:05:00Z">
                <w:pPr>
                  <w:framePr w:hSpace="180" w:wrap="around" w:vAnchor="text" w:hAnchor="margin" w:xAlign="center" w:y="130"/>
                  <w:shd w:val="clear" w:color="auto" w:fill="1E1E1E"/>
                  <w:spacing w:line="285" w:lineRule="atLeast"/>
                </w:pPr>
              </w:pPrChange>
            </w:pPr>
            <w:del w:id="14528" w:author="Donovan Goode [2]" w:date="2018-11-09T10:04:00Z">
              <w:r w:rsidRPr="00C965EC" w:rsidDel="008B6AF4">
                <w:rPr>
                  <w:rFonts w:ascii="Consolas" w:eastAsia="Times New Roman" w:hAnsi="Consolas" w:cs="Times New Roman"/>
                  <w:color w:val="6A9955"/>
                  <w:sz w:val="21"/>
                  <w:szCs w:val="21"/>
                </w:rPr>
                <w:delText xml:space="preserve">    left: 25%;</w:delText>
              </w:r>
            </w:del>
          </w:p>
          <w:p w14:paraId="47BE567D" w14:textId="77777777" w:rsidR="00ED1509" w:rsidRPr="00C965EC" w:rsidDel="008B6AF4" w:rsidRDefault="00ED1509">
            <w:pPr>
              <w:pStyle w:val="Heading1Numbered"/>
              <w:rPr>
                <w:del w:id="14529" w:author="Donovan Goode [2]" w:date="2018-11-09T10:04:00Z"/>
                <w:rFonts w:ascii="Consolas" w:eastAsia="Times New Roman" w:hAnsi="Consolas" w:cs="Times New Roman"/>
                <w:color w:val="D4D4D4"/>
                <w:sz w:val="21"/>
                <w:szCs w:val="21"/>
              </w:rPr>
              <w:pPrChange w:id="14530" w:author="Donovan Goode [2]" w:date="2018-11-09T10:05:00Z">
                <w:pPr>
                  <w:framePr w:hSpace="180" w:wrap="around" w:vAnchor="text" w:hAnchor="margin" w:xAlign="center" w:y="130"/>
                  <w:shd w:val="clear" w:color="auto" w:fill="1E1E1E"/>
                  <w:spacing w:line="285" w:lineRule="atLeast"/>
                </w:pPr>
              </w:pPrChange>
            </w:pPr>
            <w:del w:id="14531" w:author="Donovan Goode [2]" w:date="2018-11-09T10:04:00Z">
              <w:r w:rsidRPr="00C965EC" w:rsidDel="008B6AF4">
                <w:rPr>
                  <w:rFonts w:ascii="Consolas" w:eastAsia="Times New Roman" w:hAnsi="Consolas" w:cs="Times New Roman"/>
                  <w:color w:val="6A9955"/>
                  <w:sz w:val="21"/>
                  <w:szCs w:val="21"/>
                </w:rPr>
                <w:delText>}</w:delText>
              </w:r>
            </w:del>
          </w:p>
          <w:p w14:paraId="6C08C649" w14:textId="77777777" w:rsidR="00ED1509" w:rsidRPr="00C965EC" w:rsidDel="008B6AF4" w:rsidRDefault="00ED1509">
            <w:pPr>
              <w:pStyle w:val="Heading1Numbered"/>
              <w:rPr>
                <w:del w:id="14532" w:author="Donovan Goode [2]" w:date="2018-11-09T10:04:00Z"/>
                <w:rFonts w:ascii="Consolas" w:eastAsia="Times New Roman" w:hAnsi="Consolas" w:cs="Times New Roman"/>
                <w:color w:val="D4D4D4"/>
                <w:sz w:val="21"/>
                <w:szCs w:val="21"/>
              </w:rPr>
              <w:pPrChange w:id="14533" w:author="Donovan Goode [2]" w:date="2018-11-09T10:05:00Z">
                <w:pPr>
                  <w:framePr w:hSpace="180" w:wrap="around" w:vAnchor="text" w:hAnchor="margin" w:xAlign="center" w:y="130"/>
                  <w:shd w:val="clear" w:color="auto" w:fill="1E1E1E"/>
                  <w:spacing w:line="285" w:lineRule="atLeast"/>
                </w:pPr>
              </w:pPrChange>
            </w:pPr>
            <w:del w:id="14534" w:author="Donovan Goode [2]" w:date="2018-11-09T10:04:00Z">
              <w:r w:rsidRPr="00C965EC" w:rsidDel="008B6AF4">
                <w:rPr>
                  <w:rFonts w:ascii="Consolas" w:eastAsia="Times New Roman" w:hAnsi="Consolas" w:cs="Times New Roman"/>
                  <w:color w:val="6A9955"/>
                  <w:sz w:val="21"/>
                  <w:szCs w:val="21"/>
                </w:rPr>
                <w:delText>*/</w:delText>
              </w:r>
            </w:del>
          </w:p>
          <w:p w14:paraId="27ABC64C" w14:textId="77777777" w:rsidR="00ED1509" w:rsidRPr="00C965EC" w:rsidDel="008B6AF4" w:rsidRDefault="00ED1509">
            <w:pPr>
              <w:pStyle w:val="Heading1Numbered"/>
              <w:rPr>
                <w:del w:id="14535" w:author="Donovan Goode [2]" w:date="2018-11-09T10:04:00Z"/>
                <w:rFonts w:ascii="Consolas" w:eastAsia="Times New Roman" w:hAnsi="Consolas" w:cs="Times New Roman"/>
                <w:color w:val="D4D4D4"/>
                <w:sz w:val="21"/>
                <w:szCs w:val="21"/>
              </w:rPr>
              <w:pPrChange w:id="14536" w:author="Donovan Goode [2]" w:date="2018-11-09T10:05:00Z">
                <w:pPr>
                  <w:framePr w:hSpace="180" w:wrap="around" w:vAnchor="text" w:hAnchor="margin" w:xAlign="center" w:y="130"/>
                  <w:shd w:val="clear" w:color="auto" w:fill="1E1E1E"/>
                  <w:spacing w:line="285" w:lineRule="atLeast"/>
                </w:pPr>
              </w:pPrChange>
            </w:pPr>
            <w:del w:id="14537" w:author="Donovan Goode [2]" w:date="2018-11-09T10:04:00Z">
              <w:r w:rsidRPr="00C965EC" w:rsidDel="008B6AF4">
                <w:rPr>
                  <w:rFonts w:ascii="Consolas" w:eastAsia="Times New Roman" w:hAnsi="Consolas" w:cs="Times New Roman"/>
                  <w:color w:val="6A9955"/>
                  <w:sz w:val="21"/>
                  <w:szCs w:val="21"/>
                </w:rPr>
                <w:delText>/*CSS for the OPM Slider and Hompage Audience Selector*/</w:delText>
              </w:r>
            </w:del>
          </w:p>
          <w:p w14:paraId="03E31B1E" w14:textId="77777777" w:rsidR="00ED1509" w:rsidRPr="00C965EC" w:rsidDel="008B6AF4" w:rsidRDefault="00ED1509">
            <w:pPr>
              <w:pStyle w:val="Heading1Numbered"/>
              <w:rPr>
                <w:del w:id="14538" w:author="Donovan Goode [2]" w:date="2018-11-09T10:04:00Z"/>
                <w:rFonts w:ascii="Consolas" w:eastAsia="Times New Roman" w:hAnsi="Consolas" w:cs="Times New Roman"/>
                <w:color w:val="D4D4D4"/>
                <w:sz w:val="21"/>
                <w:szCs w:val="21"/>
              </w:rPr>
              <w:pPrChange w:id="14539" w:author="Donovan Goode [2]" w:date="2018-11-09T10:05:00Z">
                <w:pPr>
                  <w:framePr w:hSpace="180" w:wrap="around" w:vAnchor="text" w:hAnchor="margin" w:xAlign="center" w:y="130"/>
                  <w:shd w:val="clear" w:color="auto" w:fill="1E1E1E"/>
                  <w:spacing w:line="285" w:lineRule="atLeast"/>
                </w:pPr>
              </w:pPrChange>
            </w:pPr>
            <w:del w:id="14540" w:author="Donovan Goode [2]" w:date="2018-11-09T10:04:00Z">
              <w:r w:rsidRPr="00C965EC" w:rsidDel="008B6AF4">
                <w:rPr>
                  <w:rFonts w:ascii="Consolas" w:eastAsia="Times New Roman" w:hAnsi="Consolas" w:cs="Times New Roman"/>
                  <w:color w:val="6A9955"/>
                  <w:sz w:val="21"/>
                  <w:szCs w:val="21"/>
                </w:rPr>
                <w:delText>/*</w:delText>
              </w:r>
            </w:del>
          </w:p>
          <w:p w14:paraId="3A9408A5" w14:textId="77777777" w:rsidR="00ED1509" w:rsidRPr="00C965EC" w:rsidDel="008B6AF4" w:rsidRDefault="00ED1509">
            <w:pPr>
              <w:pStyle w:val="Heading1Numbered"/>
              <w:rPr>
                <w:del w:id="14541" w:author="Donovan Goode [2]" w:date="2018-11-09T10:04:00Z"/>
                <w:rFonts w:ascii="Consolas" w:eastAsia="Times New Roman" w:hAnsi="Consolas" w:cs="Times New Roman"/>
                <w:color w:val="D4D4D4"/>
                <w:sz w:val="21"/>
                <w:szCs w:val="21"/>
              </w:rPr>
              <w:pPrChange w:id="14542" w:author="Donovan Goode [2]" w:date="2018-11-09T10:05:00Z">
                <w:pPr>
                  <w:framePr w:hSpace="180" w:wrap="around" w:vAnchor="text" w:hAnchor="margin" w:xAlign="center" w:y="130"/>
                  <w:shd w:val="clear" w:color="auto" w:fill="1E1E1E"/>
                  <w:spacing w:line="285" w:lineRule="atLeast"/>
                </w:pPr>
              </w:pPrChange>
            </w:pPr>
            <w:del w:id="14543" w:author="Donovan Goode [2]" w:date="2018-11-09T10:04:00Z">
              <w:r w:rsidRPr="00C965EC" w:rsidDel="008B6AF4">
                <w:rPr>
                  <w:rFonts w:ascii="Consolas" w:eastAsia="Times New Roman" w:hAnsi="Consolas" w:cs="Times New Roman"/>
                  <w:color w:val="6A9955"/>
                  <w:sz w:val="21"/>
                  <w:szCs w:val="21"/>
                </w:rPr>
                <w:delText>#HomepageUpperContainer {</w:delText>
              </w:r>
            </w:del>
          </w:p>
          <w:p w14:paraId="5C1C6500" w14:textId="77777777" w:rsidR="00ED1509" w:rsidRPr="00C965EC" w:rsidDel="008B6AF4" w:rsidRDefault="00ED1509">
            <w:pPr>
              <w:pStyle w:val="Heading1Numbered"/>
              <w:rPr>
                <w:del w:id="14544" w:author="Donovan Goode [2]" w:date="2018-11-09T10:04:00Z"/>
                <w:rFonts w:ascii="Consolas" w:eastAsia="Times New Roman" w:hAnsi="Consolas" w:cs="Times New Roman"/>
                <w:color w:val="D4D4D4"/>
                <w:sz w:val="21"/>
                <w:szCs w:val="21"/>
              </w:rPr>
              <w:pPrChange w:id="14545" w:author="Donovan Goode [2]" w:date="2018-11-09T10:05:00Z">
                <w:pPr>
                  <w:framePr w:hSpace="180" w:wrap="around" w:vAnchor="text" w:hAnchor="margin" w:xAlign="center" w:y="130"/>
                  <w:shd w:val="clear" w:color="auto" w:fill="1E1E1E"/>
                  <w:spacing w:line="285" w:lineRule="atLeast"/>
                </w:pPr>
              </w:pPrChange>
            </w:pPr>
            <w:del w:id="14546" w:author="Donovan Goode [2]" w:date="2018-11-09T10:04:00Z">
              <w:r w:rsidRPr="00C965EC" w:rsidDel="008B6AF4">
                <w:rPr>
                  <w:rFonts w:ascii="Consolas" w:eastAsia="Times New Roman" w:hAnsi="Consolas" w:cs="Times New Roman"/>
                  <w:color w:val="6A9955"/>
                  <w:sz w:val="21"/>
                  <w:szCs w:val="21"/>
                </w:rPr>
                <w:delText xml:space="preserve">    text-align: left;</w:delText>
              </w:r>
            </w:del>
          </w:p>
          <w:p w14:paraId="485BA0A5" w14:textId="77777777" w:rsidR="00ED1509" w:rsidRPr="00C965EC" w:rsidDel="008B6AF4" w:rsidRDefault="00ED1509">
            <w:pPr>
              <w:pStyle w:val="Heading1Numbered"/>
              <w:rPr>
                <w:del w:id="14547" w:author="Donovan Goode [2]" w:date="2018-11-09T10:04:00Z"/>
                <w:rFonts w:ascii="Consolas" w:eastAsia="Times New Roman" w:hAnsi="Consolas" w:cs="Times New Roman"/>
                <w:color w:val="D4D4D4"/>
                <w:sz w:val="21"/>
                <w:szCs w:val="21"/>
              </w:rPr>
              <w:pPrChange w:id="14548" w:author="Donovan Goode [2]" w:date="2018-11-09T10:05:00Z">
                <w:pPr>
                  <w:framePr w:hSpace="180" w:wrap="around" w:vAnchor="text" w:hAnchor="margin" w:xAlign="center" w:y="130"/>
                  <w:shd w:val="clear" w:color="auto" w:fill="1E1E1E"/>
                  <w:spacing w:line="285" w:lineRule="atLeast"/>
                </w:pPr>
              </w:pPrChange>
            </w:pPr>
            <w:del w:id="14549" w:author="Donovan Goode [2]" w:date="2018-11-09T10:04:00Z">
              <w:r w:rsidRPr="00C965EC" w:rsidDel="008B6AF4">
                <w:rPr>
                  <w:rFonts w:ascii="Consolas" w:eastAsia="Times New Roman" w:hAnsi="Consolas" w:cs="Times New Roman"/>
                  <w:color w:val="6A9955"/>
                  <w:sz w:val="21"/>
                  <w:szCs w:val="21"/>
                </w:rPr>
                <w:delText xml:space="preserve">    background-image: url(https://www.opm.gov/img/home/Homepage_bg.jpg);</w:delText>
              </w:r>
            </w:del>
          </w:p>
          <w:p w14:paraId="7E2EA624" w14:textId="77777777" w:rsidR="00ED1509" w:rsidRPr="00C965EC" w:rsidDel="008B6AF4" w:rsidRDefault="00ED1509">
            <w:pPr>
              <w:pStyle w:val="Heading1Numbered"/>
              <w:rPr>
                <w:del w:id="14550" w:author="Donovan Goode [2]" w:date="2018-11-09T10:04:00Z"/>
                <w:rFonts w:ascii="Consolas" w:eastAsia="Times New Roman" w:hAnsi="Consolas" w:cs="Times New Roman"/>
                <w:color w:val="D4D4D4"/>
                <w:sz w:val="21"/>
                <w:szCs w:val="21"/>
              </w:rPr>
              <w:pPrChange w:id="14551" w:author="Donovan Goode [2]" w:date="2018-11-09T10:05:00Z">
                <w:pPr>
                  <w:framePr w:hSpace="180" w:wrap="around" w:vAnchor="text" w:hAnchor="margin" w:xAlign="center" w:y="130"/>
                  <w:shd w:val="clear" w:color="auto" w:fill="1E1E1E"/>
                  <w:spacing w:line="285" w:lineRule="atLeast"/>
                </w:pPr>
              </w:pPrChange>
            </w:pPr>
            <w:del w:id="14552" w:author="Donovan Goode [2]" w:date="2018-11-09T10:04:00Z">
              <w:r w:rsidRPr="00C965EC" w:rsidDel="008B6AF4">
                <w:rPr>
                  <w:rFonts w:ascii="Consolas" w:eastAsia="Times New Roman" w:hAnsi="Consolas" w:cs="Times New Roman"/>
                  <w:color w:val="6A9955"/>
                  <w:sz w:val="21"/>
                  <w:szCs w:val="21"/>
                </w:rPr>
                <w:delText xml:space="preserve">    background-position: center bottom;</w:delText>
              </w:r>
            </w:del>
          </w:p>
          <w:p w14:paraId="5EA8A8DD" w14:textId="77777777" w:rsidR="00ED1509" w:rsidRPr="00C965EC" w:rsidDel="008B6AF4" w:rsidRDefault="00ED1509">
            <w:pPr>
              <w:pStyle w:val="Heading1Numbered"/>
              <w:rPr>
                <w:del w:id="14553" w:author="Donovan Goode [2]" w:date="2018-11-09T10:04:00Z"/>
                <w:rFonts w:ascii="Consolas" w:eastAsia="Times New Roman" w:hAnsi="Consolas" w:cs="Times New Roman"/>
                <w:color w:val="D4D4D4"/>
                <w:sz w:val="21"/>
                <w:szCs w:val="21"/>
              </w:rPr>
              <w:pPrChange w:id="14554" w:author="Donovan Goode [2]" w:date="2018-11-09T10:05:00Z">
                <w:pPr>
                  <w:framePr w:hSpace="180" w:wrap="around" w:vAnchor="text" w:hAnchor="margin" w:xAlign="center" w:y="130"/>
                  <w:shd w:val="clear" w:color="auto" w:fill="1E1E1E"/>
                  <w:spacing w:line="285" w:lineRule="atLeast"/>
                </w:pPr>
              </w:pPrChange>
            </w:pPr>
            <w:del w:id="14555" w:author="Donovan Goode [2]" w:date="2018-11-09T10:04:00Z">
              <w:r w:rsidRPr="00C965EC" w:rsidDel="008B6AF4">
                <w:rPr>
                  <w:rFonts w:ascii="Consolas" w:eastAsia="Times New Roman" w:hAnsi="Consolas" w:cs="Times New Roman"/>
                  <w:color w:val="6A9955"/>
                  <w:sz w:val="21"/>
                  <w:szCs w:val="21"/>
                </w:rPr>
                <w:delText xml:space="preserve">    background-repeat: repeat-x;</w:delText>
              </w:r>
            </w:del>
          </w:p>
          <w:p w14:paraId="076314CF" w14:textId="77777777" w:rsidR="00ED1509" w:rsidRPr="00C965EC" w:rsidDel="008B6AF4" w:rsidRDefault="00ED1509">
            <w:pPr>
              <w:pStyle w:val="Heading1Numbered"/>
              <w:rPr>
                <w:del w:id="14556" w:author="Donovan Goode [2]" w:date="2018-11-09T10:04:00Z"/>
                <w:rFonts w:ascii="Consolas" w:eastAsia="Times New Roman" w:hAnsi="Consolas" w:cs="Times New Roman"/>
                <w:color w:val="D4D4D4"/>
                <w:sz w:val="21"/>
                <w:szCs w:val="21"/>
              </w:rPr>
              <w:pPrChange w:id="14557" w:author="Donovan Goode [2]" w:date="2018-11-09T10:05:00Z">
                <w:pPr>
                  <w:framePr w:hSpace="180" w:wrap="around" w:vAnchor="text" w:hAnchor="margin" w:xAlign="center" w:y="130"/>
                  <w:shd w:val="clear" w:color="auto" w:fill="1E1E1E"/>
                  <w:spacing w:line="285" w:lineRule="atLeast"/>
                </w:pPr>
              </w:pPrChange>
            </w:pPr>
            <w:del w:id="14558" w:author="Donovan Goode [2]" w:date="2018-11-09T10:04:00Z">
              <w:r w:rsidRPr="00C965EC" w:rsidDel="008B6AF4">
                <w:rPr>
                  <w:rFonts w:ascii="Consolas" w:eastAsia="Times New Roman" w:hAnsi="Consolas" w:cs="Times New Roman"/>
                  <w:color w:val="6A9955"/>
                  <w:sz w:val="21"/>
                  <w:szCs w:val="21"/>
                </w:rPr>
                <w:delText xml:space="preserve">    padding: 0px 0px 30px;</w:delText>
              </w:r>
            </w:del>
          </w:p>
          <w:p w14:paraId="7F21F999" w14:textId="77777777" w:rsidR="00ED1509" w:rsidRPr="00C965EC" w:rsidDel="008B6AF4" w:rsidRDefault="00ED1509">
            <w:pPr>
              <w:pStyle w:val="Heading1Numbered"/>
              <w:rPr>
                <w:del w:id="14559" w:author="Donovan Goode [2]" w:date="2018-11-09T10:04:00Z"/>
                <w:rFonts w:ascii="Consolas" w:eastAsia="Times New Roman" w:hAnsi="Consolas" w:cs="Times New Roman"/>
                <w:color w:val="D4D4D4"/>
                <w:sz w:val="21"/>
                <w:szCs w:val="21"/>
              </w:rPr>
              <w:pPrChange w:id="14560" w:author="Donovan Goode [2]" w:date="2018-11-09T10:05:00Z">
                <w:pPr>
                  <w:framePr w:hSpace="180" w:wrap="around" w:vAnchor="text" w:hAnchor="margin" w:xAlign="center" w:y="130"/>
                  <w:shd w:val="clear" w:color="auto" w:fill="1E1E1E"/>
                  <w:spacing w:line="285" w:lineRule="atLeast"/>
                </w:pPr>
              </w:pPrChange>
            </w:pPr>
            <w:del w:id="14561" w:author="Donovan Goode [2]" w:date="2018-11-09T10:04:00Z">
              <w:r w:rsidRPr="00C965EC" w:rsidDel="008B6AF4">
                <w:rPr>
                  <w:rFonts w:ascii="Consolas" w:eastAsia="Times New Roman" w:hAnsi="Consolas" w:cs="Times New Roman"/>
                  <w:color w:val="6A9955"/>
                  <w:sz w:val="21"/>
                  <w:szCs w:val="21"/>
                </w:rPr>
                <w:delText>}</w:delText>
              </w:r>
            </w:del>
          </w:p>
          <w:p w14:paraId="55716FD2" w14:textId="77777777" w:rsidR="00ED1509" w:rsidRPr="00C965EC" w:rsidDel="008B6AF4" w:rsidRDefault="00ED1509">
            <w:pPr>
              <w:pStyle w:val="Heading1Numbered"/>
              <w:rPr>
                <w:del w:id="14562" w:author="Donovan Goode [2]" w:date="2018-11-09T10:04:00Z"/>
                <w:rFonts w:ascii="Consolas" w:eastAsia="Times New Roman" w:hAnsi="Consolas" w:cs="Times New Roman"/>
                <w:color w:val="D4D4D4"/>
                <w:sz w:val="21"/>
                <w:szCs w:val="21"/>
              </w:rPr>
              <w:pPrChange w:id="14563" w:author="Donovan Goode [2]" w:date="2018-11-09T10:05:00Z">
                <w:pPr>
                  <w:framePr w:hSpace="180" w:wrap="around" w:vAnchor="text" w:hAnchor="margin" w:xAlign="center" w:y="130"/>
                  <w:shd w:val="clear" w:color="auto" w:fill="1E1E1E"/>
                  <w:spacing w:after="240" w:line="285" w:lineRule="atLeast"/>
                </w:pPr>
              </w:pPrChange>
            </w:pPr>
          </w:p>
          <w:p w14:paraId="7BDBB443" w14:textId="77777777" w:rsidR="00ED1509" w:rsidRPr="00C965EC" w:rsidDel="008B6AF4" w:rsidRDefault="00ED1509">
            <w:pPr>
              <w:pStyle w:val="Heading1Numbered"/>
              <w:rPr>
                <w:del w:id="14564" w:author="Donovan Goode [2]" w:date="2018-11-09T10:04:00Z"/>
                <w:rFonts w:ascii="Consolas" w:eastAsia="Times New Roman" w:hAnsi="Consolas" w:cs="Times New Roman"/>
                <w:color w:val="D4D4D4"/>
                <w:sz w:val="21"/>
                <w:szCs w:val="21"/>
              </w:rPr>
              <w:pPrChange w:id="14565" w:author="Donovan Goode [2]" w:date="2018-11-09T10:05:00Z">
                <w:pPr>
                  <w:framePr w:hSpace="180" w:wrap="around" w:vAnchor="text" w:hAnchor="margin" w:xAlign="center" w:y="130"/>
                  <w:shd w:val="clear" w:color="auto" w:fill="1E1E1E"/>
                  <w:spacing w:line="285" w:lineRule="atLeast"/>
                </w:pPr>
              </w:pPrChange>
            </w:pPr>
            <w:del w:id="14566" w:author="Donovan Goode [2]" w:date="2018-11-09T10:04:00Z">
              <w:r w:rsidRPr="00C965EC" w:rsidDel="008B6AF4">
                <w:rPr>
                  <w:rFonts w:ascii="Consolas" w:eastAsia="Times New Roman" w:hAnsi="Consolas" w:cs="Times New Roman"/>
                  <w:color w:val="6A9955"/>
                  <w:sz w:val="21"/>
                  <w:szCs w:val="21"/>
                </w:rPr>
                <w:delText>#HomepageSections &gt; div.current {</w:delText>
              </w:r>
            </w:del>
          </w:p>
          <w:p w14:paraId="369F5A8A" w14:textId="77777777" w:rsidR="00ED1509" w:rsidRPr="00C965EC" w:rsidDel="008B6AF4" w:rsidRDefault="00ED1509">
            <w:pPr>
              <w:pStyle w:val="Heading1Numbered"/>
              <w:rPr>
                <w:del w:id="14567" w:author="Donovan Goode [2]" w:date="2018-11-09T10:04:00Z"/>
                <w:rFonts w:ascii="Consolas" w:eastAsia="Times New Roman" w:hAnsi="Consolas" w:cs="Times New Roman"/>
                <w:color w:val="D4D4D4"/>
                <w:sz w:val="21"/>
                <w:szCs w:val="21"/>
              </w:rPr>
              <w:pPrChange w:id="14568" w:author="Donovan Goode [2]" w:date="2018-11-09T10:05:00Z">
                <w:pPr>
                  <w:framePr w:hSpace="180" w:wrap="around" w:vAnchor="text" w:hAnchor="margin" w:xAlign="center" w:y="130"/>
                  <w:shd w:val="clear" w:color="auto" w:fill="1E1E1E"/>
                  <w:spacing w:line="285" w:lineRule="atLeast"/>
                </w:pPr>
              </w:pPrChange>
            </w:pPr>
            <w:del w:id="14569" w:author="Donovan Goode [2]" w:date="2018-11-09T10:04:00Z">
              <w:r w:rsidRPr="00C965EC" w:rsidDel="008B6AF4">
                <w:rPr>
                  <w:rFonts w:ascii="Consolas" w:eastAsia="Times New Roman" w:hAnsi="Consolas" w:cs="Times New Roman"/>
                  <w:color w:val="6A9955"/>
                  <w:sz w:val="21"/>
                  <w:szCs w:val="21"/>
                </w:rPr>
                <w:delText xml:space="preserve">    display: contents;</w:delText>
              </w:r>
            </w:del>
          </w:p>
          <w:p w14:paraId="1A611EB3" w14:textId="77777777" w:rsidR="00ED1509" w:rsidRPr="00C965EC" w:rsidDel="008B6AF4" w:rsidRDefault="00ED1509">
            <w:pPr>
              <w:pStyle w:val="Heading1Numbered"/>
              <w:rPr>
                <w:del w:id="14570" w:author="Donovan Goode [2]" w:date="2018-11-09T10:04:00Z"/>
                <w:rFonts w:ascii="Consolas" w:eastAsia="Times New Roman" w:hAnsi="Consolas" w:cs="Times New Roman"/>
                <w:color w:val="D4D4D4"/>
                <w:sz w:val="21"/>
                <w:szCs w:val="21"/>
              </w:rPr>
              <w:pPrChange w:id="14571" w:author="Donovan Goode [2]" w:date="2018-11-09T10:05:00Z">
                <w:pPr>
                  <w:framePr w:hSpace="180" w:wrap="around" w:vAnchor="text" w:hAnchor="margin" w:xAlign="center" w:y="130"/>
                  <w:shd w:val="clear" w:color="auto" w:fill="1E1E1E"/>
                  <w:spacing w:line="285" w:lineRule="atLeast"/>
                </w:pPr>
              </w:pPrChange>
            </w:pPr>
            <w:del w:id="14572" w:author="Donovan Goode [2]" w:date="2018-11-09T10:04:00Z">
              <w:r w:rsidRPr="00C965EC" w:rsidDel="008B6AF4">
                <w:rPr>
                  <w:rFonts w:ascii="Consolas" w:eastAsia="Times New Roman" w:hAnsi="Consolas" w:cs="Times New Roman"/>
                  <w:color w:val="6A9955"/>
                  <w:sz w:val="21"/>
                  <w:szCs w:val="21"/>
                </w:rPr>
                <w:delText xml:space="preserve">    </w:delText>
              </w:r>
            </w:del>
          </w:p>
          <w:p w14:paraId="1AE38635" w14:textId="77777777" w:rsidR="00ED1509" w:rsidRPr="00C965EC" w:rsidDel="008B6AF4" w:rsidRDefault="00ED1509">
            <w:pPr>
              <w:pStyle w:val="Heading1Numbered"/>
              <w:rPr>
                <w:del w:id="14573" w:author="Donovan Goode [2]" w:date="2018-11-09T10:04:00Z"/>
                <w:rFonts w:ascii="Consolas" w:eastAsia="Times New Roman" w:hAnsi="Consolas" w:cs="Times New Roman"/>
                <w:color w:val="D4D4D4"/>
                <w:sz w:val="21"/>
                <w:szCs w:val="21"/>
              </w:rPr>
              <w:pPrChange w:id="14574" w:author="Donovan Goode [2]" w:date="2018-11-09T10:05:00Z">
                <w:pPr>
                  <w:framePr w:hSpace="180" w:wrap="around" w:vAnchor="text" w:hAnchor="margin" w:xAlign="center" w:y="130"/>
                  <w:shd w:val="clear" w:color="auto" w:fill="1E1E1E"/>
                  <w:spacing w:line="285" w:lineRule="atLeast"/>
                </w:pPr>
              </w:pPrChange>
            </w:pPr>
            <w:del w:id="14575" w:author="Donovan Goode [2]" w:date="2018-11-09T10:04:00Z">
              <w:r w:rsidRPr="00C965EC" w:rsidDel="008B6AF4">
                <w:rPr>
                  <w:rFonts w:ascii="Consolas" w:eastAsia="Times New Roman" w:hAnsi="Consolas" w:cs="Times New Roman"/>
                  <w:color w:val="6A9955"/>
                  <w:sz w:val="21"/>
                  <w:szCs w:val="21"/>
                </w:rPr>
                <w:delText>}</w:delText>
              </w:r>
            </w:del>
          </w:p>
          <w:p w14:paraId="25A0562E" w14:textId="77777777" w:rsidR="00ED1509" w:rsidRPr="00C965EC" w:rsidDel="008B6AF4" w:rsidRDefault="00ED1509">
            <w:pPr>
              <w:pStyle w:val="Heading1Numbered"/>
              <w:rPr>
                <w:del w:id="14576" w:author="Donovan Goode [2]" w:date="2018-11-09T10:04:00Z"/>
                <w:rFonts w:ascii="Consolas" w:eastAsia="Times New Roman" w:hAnsi="Consolas" w:cs="Times New Roman"/>
                <w:color w:val="D4D4D4"/>
                <w:sz w:val="21"/>
                <w:szCs w:val="21"/>
              </w:rPr>
              <w:pPrChange w:id="14577" w:author="Donovan Goode [2]" w:date="2018-11-09T10:05:00Z">
                <w:pPr>
                  <w:framePr w:hSpace="180" w:wrap="around" w:vAnchor="text" w:hAnchor="margin" w:xAlign="center" w:y="130"/>
                  <w:shd w:val="clear" w:color="auto" w:fill="1E1E1E"/>
                  <w:spacing w:line="285" w:lineRule="atLeast"/>
                </w:pPr>
              </w:pPrChange>
            </w:pPr>
          </w:p>
          <w:p w14:paraId="1316DBA9" w14:textId="77777777" w:rsidR="00ED1509" w:rsidRPr="00C965EC" w:rsidDel="008B6AF4" w:rsidRDefault="00ED1509">
            <w:pPr>
              <w:pStyle w:val="Heading1Numbered"/>
              <w:rPr>
                <w:del w:id="14578" w:author="Donovan Goode [2]" w:date="2018-11-09T10:04:00Z"/>
                <w:rFonts w:ascii="Consolas" w:eastAsia="Times New Roman" w:hAnsi="Consolas" w:cs="Times New Roman"/>
                <w:color w:val="D4D4D4"/>
                <w:sz w:val="21"/>
                <w:szCs w:val="21"/>
              </w:rPr>
              <w:pPrChange w:id="14579" w:author="Donovan Goode [2]" w:date="2018-11-09T10:05:00Z">
                <w:pPr>
                  <w:framePr w:hSpace="180" w:wrap="around" w:vAnchor="text" w:hAnchor="margin" w:xAlign="center" w:y="130"/>
                  <w:shd w:val="clear" w:color="auto" w:fill="1E1E1E"/>
                  <w:spacing w:line="285" w:lineRule="atLeast"/>
                </w:pPr>
              </w:pPrChange>
            </w:pPr>
            <w:del w:id="14580" w:author="Donovan Goode [2]" w:date="2018-11-09T10:04:00Z">
              <w:r w:rsidRPr="00C965EC" w:rsidDel="008B6AF4">
                <w:rPr>
                  <w:rFonts w:ascii="Consolas" w:eastAsia="Times New Roman" w:hAnsi="Consolas" w:cs="Times New Roman"/>
                  <w:color w:val="6A9955"/>
                  <w:sz w:val="21"/>
                  <w:szCs w:val="21"/>
                </w:rPr>
                <w:delText>.audienceSlide h3 {</w:delText>
              </w:r>
            </w:del>
          </w:p>
          <w:p w14:paraId="6EF597AA" w14:textId="77777777" w:rsidR="00ED1509" w:rsidRPr="00C965EC" w:rsidDel="008B6AF4" w:rsidRDefault="00ED1509">
            <w:pPr>
              <w:pStyle w:val="Heading1Numbered"/>
              <w:rPr>
                <w:del w:id="14581" w:author="Donovan Goode [2]" w:date="2018-11-09T10:04:00Z"/>
                <w:rFonts w:ascii="Consolas" w:eastAsia="Times New Roman" w:hAnsi="Consolas" w:cs="Times New Roman"/>
                <w:color w:val="D4D4D4"/>
                <w:sz w:val="21"/>
                <w:szCs w:val="21"/>
              </w:rPr>
              <w:pPrChange w:id="14582" w:author="Donovan Goode [2]" w:date="2018-11-09T10:05:00Z">
                <w:pPr>
                  <w:framePr w:hSpace="180" w:wrap="around" w:vAnchor="text" w:hAnchor="margin" w:xAlign="center" w:y="130"/>
                  <w:shd w:val="clear" w:color="auto" w:fill="1E1E1E"/>
                  <w:spacing w:line="285" w:lineRule="atLeast"/>
                </w:pPr>
              </w:pPrChange>
            </w:pPr>
            <w:del w:id="14583" w:author="Donovan Goode [2]" w:date="2018-11-09T10:04:00Z">
              <w:r w:rsidRPr="00C965EC" w:rsidDel="008B6AF4">
                <w:rPr>
                  <w:rFonts w:ascii="Consolas" w:eastAsia="Times New Roman" w:hAnsi="Consolas" w:cs="Times New Roman"/>
                  <w:color w:val="6A9955"/>
                  <w:sz w:val="21"/>
                  <w:szCs w:val="21"/>
                </w:rPr>
                <w:delText xml:space="preserve">    padding: 62px 0px 5px 0px;</w:delText>
              </w:r>
            </w:del>
          </w:p>
          <w:p w14:paraId="5EC85A94" w14:textId="77777777" w:rsidR="00ED1509" w:rsidRPr="00C965EC" w:rsidDel="008B6AF4" w:rsidRDefault="00ED1509">
            <w:pPr>
              <w:pStyle w:val="Heading1Numbered"/>
              <w:rPr>
                <w:del w:id="14584" w:author="Donovan Goode [2]" w:date="2018-11-09T10:04:00Z"/>
                <w:rFonts w:ascii="Consolas" w:eastAsia="Times New Roman" w:hAnsi="Consolas" w:cs="Times New Roman"/>
                <w:color w:val="D4D4D4"/>
                <w:sz w:val="21"/>
                <w:szCs w:val="21"/>
              </w:rPr>
              <w:pPrChange w:id="14585" w:author="Donovan Goode [2]" w:date="2018-11-09T10:05:00Z">
                <w:pPr>
                  <w:framePr w:hSpace="180" w:wrap="around" w:vAnchor="text" w:hAnchor="margin" w:xAlign="center" w:y="130"/>
                  <w:shd w:val="clear" w:color="auto" w:fill="1E1E1E"/>
                  <w:spacing w:line="285" w:lineRule="atLeast"/>
                </w:pPr>
              </w:pPrChange>
            </w:pPr>
            <w:del w:id="14586" w:author="Donovan Goode [2]" w:date="2018-11-09T10:04:00Z">
              <w:r w:rsidRPr="00C965EC" w:rsidDel="008B6AF4">
                <w:rPr>
                  <w:rFonts w:ascii="Consolas" w:eastAsia="Times New Roman" w:hAnsi="Consolas" w:cs="Times New Roman"/>
                  <w:color w:val="6A9955"/>
                  <w:sz w:val="21"/>
                  <w:szCs w:val="21"/>
                </w:rPr>
                <w:delText xml:space="preserve">    line-height: 1.2em;</w:delText>
              </w:r>
            </w:del>
          </w:p>
          <w:p w14:paraId="4747C97D" w14:textId="77777777" w:rsidR="00ED1509" w:rsidRPr="00C965EC" w:rsidDel="008B6AF4" w:rsidRDefault="00ED1509">
            <w:pPr>
              <w:pStyle w:val="Heading1Numbered"/>
              <w:rPr>
                <w:del w:id="14587" w:author="Donovan Goode [2]" w:date="2018-11-09T10:04:00Z"/>
                <w:rFonts w:ascii="Consolas" w:eastAsia="Times New Roman" w:hAnsi="Consolas" w:cs="Times New Roman"/>
                <w:color w:val="D4D4D4"/>
                <w:sz w:val="21"/>
                <w:szCs w:val="21"/>
              </w:rPr>
              <w:pPrChange w:id="14588" w:author="Donovan Goode [2]" w:date="2018-11-09T10:05:00Z">
                <w:pPr>
                  <w:framePr w:hSpace="180" w:wrap="around" w:vAnchor="text" w:hAnchor="margin" w:xAlign="center" w:y="130"/>
                  <w:shd w:val="clear" w:color="auto" w:fill="1E1E1E"/>
                  <w:spacing w:line="285" w:lineRule="atLeast"/>
                </w:pPr>
              </w:pPrChange>
            </w:pPr>
            <w:del w:id="14589" w:author="Donovan Goode [2]" w:date="2018-11-09T10:04:00Z">
              <w:r w:rsidRPr="00C965EC" w:rsidDel="008B6AF4">
                <w:rPr>
                  <w:rFonts w:ascii="Consolas" w:eastAsia="Times New Roman" w:hAnsi="Consolas" w:cs="Times New Roman"/>
                  <w:color w:val="6A9955"/>
                  <w:sz w:val="21"/>
                  <w:szCs w:val="21"/>
                </w:rPr>
                <w:delText xml:space="preserve">    height: 100px;</w:delText>
              </w:r>
            </w:del>
          </w:p>
          <w:p w14:paraId="2809A591" w14:textId="77777777" w:rsidR="00ED1509" w:rsidRPr="00C965EC" w:rsidDel="008B6AF4" w:rsidRDefault="00ED1509">
            <w:pPr>
              <w:pStyle w:val="Heading1Numbered"/>
              <w:rPr>
                <w:del w:id="14590" w:author="Donovan Goode [2]" w:date="2018-11-09T10:04:00Z"/>
                <w:rFonts w:ascii="Consolas" w:eastAsia="Times New Roman" w:hAnsi="Consolas" w:cs="Times New Roman"/>
                <w:color w:val="D4D4D4"/>
                <w:sz w:val="21"/>
                <w:szCs w:val="21"/>
              </w:rPr>
              <w:pPrChange w:id="14591" w:author="Donovan Goode [2]" w:date="2018-11-09T10:05:00Z">
                <w:pPr>
                  <w:framePr w:hSpace="180" w:wrap="around" w:vAnchor="text" w:hAnchor="margin" w:xAlign="center" w:y="130"/>
                  <w:shd w:val="clear" w:color="auto" w:fill="1E1E1E"/>
                  <w:spacing w:line="285" w:lineRule="atLeast"/>
                </w:pPr>
              </w:pPrChange>
            </w:pPr>
            <w:del w:id="14592" w:author="Donovan Goode [2]" w:date="2018-11-09T10:04:00Z">
              <w:r w:rsidRPr="00C965EC" w:rsidDel="008B6AF4">
                <w:rPr>
                  <w:rFonts w:ascii="Consolas" w:eastAsia="Times New Roman" w:hAnsi="Consolas" w:cs="Times New Roman"/>
                  <w:color w:val="6A9955"/>
                  <w:sz w:val="21"/>
                  <w:szCs w:val="21"/>
                </w:rPr>
                <w:delText xml:space="preserve">    white-space: nowrap;</w:delText>
              </w:r>
            </w:del>
          </w:p>
          <w:p w14:paraId="15216766" w14:textId="77777777" w:rsidR="00ED1509" w:rsidRPr="00C965EC" w:rsidDel="008B6AF4" w:rsidRDefault="00ED1509">
            <w:pPr>
              <w:pStyle w:val="Heading1Numbered"/>
              <w:rPr>
                <w:del w:id="14593" w:author="Donovan Goode [2]" w:date="2018-11-09T10:04:00Z"/>
                <w:rFonts w:ascii="Consolas" w:eastAsia="Times New Roman" w:hAnsi="Consolas" w:cs="Times New Roman"/>
                <w:color w:val="D4D4D4"/>
                <w:sz w:val="21"/>
                <w:szCs w:val="21"/>
              </w:rPr>
              <w:pPrChange w:id="14594" w:author="Donovan Goode [2]" w:date="2018-11-09T10:05:00Z">
                <w:pPr>
                  <w:framePr w:hSpace="180" w:wrap="around" w:vAnchor="text" w:hAnchor="margin" w:xAlign="center" w:y="130"/>
                  <w:shd w:val="clear" w:color="auto" w:fill="1E1E1E"/>
                  <w:spacing w:line="285" w:lineRule="atLeast"/>
                </w:pPr>
              </w:pPrChange>
            </w:pPr>
            <w:del w:id="14595" w:author="Donovan Goode [2]" w:date="2018-11-09T10:04:00Z">
              <w:r w:rsidRPr="00C965EC" w:rsidDel="008B6AF4">
                <w:rPr>
                  <w:rFonts w:ascii="Consolas" w:eastAsia="Times New Roman" w:hAnsi="Consolas" w:cs="Times New Roman"/>
                  <w:color w:val="6A9955"/>
                  <w:sz w:val="21"/>
                  <w:szCs w:val="21"/>
                </w:rPr>
                <w:delText>}</w:delText>
              </w:r>
            </w:del>
          </w:p>
          <w:p w14:paraId="3D885E9D" w14:textId="77777777" w:rsidR="00ED1509" w:rsidRPr="00C965EC" w:rsidDel="008B6AF4" w:rsidRDefault="00ED1509">
            <w:pPr>
              <w:pStyle w:val="Heading1Numbered"/>
              <w:rPr>
                <w:del w:id="14596" w:author="Donovan Goode [2]" w:date="2018-11-09T10:04:00Z"/>
                <w:rFonts w:ascii="Consolas" w:eastAsia="Times New Roman" w:hAnsi="Consolas" w:cs="Times New Roman"/>
                <w:color w:val="D4D4D4"/>
                <w:sz w:val="21"/>
                <w:szCs w:val="21"/>
              </w:rPr>
              <w:pPrChange w:id="14597" w:author="Donovan Goode [2]" w:date="2018-11-09T10:05:00Z">
                <w:pPr>
                  <w:framePr w:hSpace="180" w:wrap="around" w:vAnchor="text" w:hAnchor="margin" w:xAlign="center" w:y="130"/>
                  <w:shd w:val="clear" w:color="auto" w:fill="1E1E1E"/>
                  <w:spacing w:line="285" w:lineRule="atLeast"/>
                </w:pPr>
              </w:pPrChange>
            </w:pPr>
          </w:p>
          <w:p w14:paraId="33A28D78" w14:textId="77777777" w:rsidR="00ED1509" w:rsidRPr="00C965EC" w:rsidDel="008B6AF4" w:rsidRDefault="00ED1509">
            <w:pPr>
              <w:pStyle w:val="Heading1Numbered"/>
              <w:rPr>
                <w:del w:id="14598" w:author="Donovan Goode [2]" w:date="2018-11-09T10:04:00Z"/>
                <w:rFonts w:ascii="Consolas" w:eastAsia="Times New Roman" w:hAnsi="Consolas" w:cs="Times New Roman"/>
                <w:color w:val="D4D4D4"/>
                <w:sz w:val="21"/>
                <w:szCs w:val="21"/>
              </w:rPr>
              <w:pPrChange w:id="14599" w:author="Donovan Goode [2]" w:date="2018-11-09T10:05:00Z">
                <w:pPr>
                  <w:framePr w:hSpace="180" w:wrap="around" w:vAnchor="text" w:hAnchor="margin" w:xAlign="center" w:y="130"/>
                  <w:shd w:val="clear" w:color="auto" w:fill="1E1E1E"/>
                  <w:spacing w:line="285" w:lineRule="atLeast"/>
                </w:pPr>
              </w:pPrChange>
            </w:pPr>
            <w:del w:id="14600" w:author="Donovan Goode [2]" w:date="2018-11-09T10:04:00Z">
              <w:r w:rsidRPr="00C965EC" w:rsidDel="008B6AF4">
                <w:rPr>
                  <w:rFonts w:ascii="Consolas" w:eastAsia="Times New Roman" w:hAnsi="Consolas" w:cs="Times New Roman"/>
                  <w:color w:val="6A9955"/>
                  <w:sz w:val="21"/>
                  <w:szCs w:val="21"/>
                </w:rPr>
                <w:delText>#AudienceSelector {</w:delText>
              </w:r>
            </w:del>
          </w:p>
          <w:p w14:paraId="7E1A05AA" w14:textId="77777777" w:rsidR="00ED1509" w:rsidRPr="00C965EC" w:rsidDel="008B6AF4" w:rsidRDefault="00ED1509">
            <w:pPr>
              <w:pStyle w:val="Heading1Numbered"/>
              <w:rPr>
                <w:del w:id="14601" w:author="Donovan Goode [2]" w:date="2018-11-09T10:04:00Z"/>
                <w:rFonts w:ascii="Consolas" w:eastAsia="Times New Roman" w:hAnsi="Consolas" w:cs="Times New Roman"/>
                <w:color w:val="D4D4D4"/>
                <w:sz w:val="21"/>
                <w:szCs w:val="21"/>
              </w:rPr>
              <w:pPrChange w:id="14602" w:author="Donovan Goode [2]" w:date="2018-11-09T10:05:00Z">
                <w:pPr>
                  <w:framePr w:hSpace="180" w:wrap="around" w:vAnchor="text" w:hAnchor="margin" w:xAlign="center" w:y="130"/>
                  <w:shd w:val="clear" w:color="auto" w:fill="1E1E1E"/>
                  <w:spacing w:line="285" w:lineRule="atLeast"/>
                </w:pPr>
              </w:pPrChange>
            </w:pPr>
            <w:del w:id="14603" w:author="Donovan Goode [2]" w:date="2018-11-09T10:04:00Z">
              <w:r w:rsidRPr="00C965EC" w:rsidDel="008B6AF4">
                <w:rPr>
                  <w:rFonts w:ascii="Consolas" w:eastAsia="Times New Roman" w:hAnsi="Consolas" w:cs="Times New Roman"/>
                  <w:color w:val="6A9955"/>
                  <w:sz w:val="21"/>
                  <w:szCs w:val="21"/>
                </w:rPr>
                <w:delText xml:space="preserve">    float: left;</w:delText>
              </w:r>
            </w:del>
          </w:p>
          <w:p w14:paraId="47583921" w14:textId="77777777" w:rsidR="00ED1509" w:rsidRPr="00C965EC" w:rsidDel="008B6AF4" w:rsidRDefault="00ED1509">
            <w:pPr>
              <w:pStyle w:val="Heading1Numbered"/>
              <w:rPr>
                <w:del w:id="14604" w:author="Donovan Goode [2]" w:date="2018-11-09T10:04:00Z"/>
                <w:rFonts w:ascii="Consolas" w:eastAsia="Times New Roman" w:hAnsi="Consolas" w:cs="Times New Roman"/>
                <w:color w:val="D4D4D4"/>
                <w:sz w:val="21"/>
                <w:szCs w:val="21"/>
              </w:rPr>
              <w:pPrChange w:id="14605" w:author="Donovan Goode [2]" w:date="2018-11-09T10:05:00Z">
                <w:pPr>
                  <w:framePr w:hSpace="180" w:wrap="around" w:vAnchor="text" w:hAnchor="margin" w:xAlign="center" w:y="130"/>
                  <w:shd w:val="clear" w:color="auto" w:fill="1E1E1E"/>
                  <w:spacing w:line="285" w:lineRule="atLeast"/>
                </w:pPr>
              </w:pPrChange>
            </w:pPr>
            <w:del w:id="14606" w:author="Donovan Goode [2]" w:date="2018-11-09T10:04:00Z">
              <w:r w:rsidRPr="00C965EC" w:rsidDel="008B6AF4">
                <w:rPr>
                  <w:rFonts w:ascii="Consolas" w:eastAsia="Times New Roman" w:hAnsi="Consolas" w:cs="Times New Roman"/>
                  <w:color w:val="6A9955"/>
                  <w:sz w:val="21"/>
                  <w:szCs w:val="21"/>
                </w:rPr>
                <w:delText xml:space="preserve">    list-style-type: none;</w:delText>
              </w:r>
            </w:del>
          </w:p>
          <w:p w14:paraId="1E946FE5" w14:textId="77777777" w:rsidR="00ED1509" w:rsidRPr="00C965EC" w:rsidDel="008B6AF4" w:rsidRDefault="00ED1509">
            <w:pPr>
              <w:pStyle w:val="Heading1Numbered"/>
              <w:rPr>
                <w:del w:id="14607" w:author="Donovan Goode [2]" w:date="2018-11-09T10:04:00Z"/>
                <w:rFonts w:ascii="Consolas" w:eastAsia="Times New Roman" w:hAnsi="Consolas" w:cs="Times New Roman"/>
                <w:color w:val="D4D4D4"/>
                <w:sz w:val="21"/>
                <w:szCs w:val="21"/>
              </w:rPr>
              <w:pPrChange w:id="14608" w:author="Donovan Goode [2]" w:date="2018-11-09T10:05:00Z">
                <w:pPr>
                  <w:framePr w:hSpace="180" w:wrap="around" w:vAnchor="text" w:hAnchor="margin" w:xAlign="center" w:y="130"/>
                  <w:shd w:val="clear" w:color="auto" w:fill="1E1E1E"/>
                  <w:spacing w:line="285" w:lineRule="atLeast"/>
                </w:pPr>
              </w:pPrChange>
            </w:pPr>
            <w:del w:id="14609" w:author="Donovan Goode [2]" w:date="2018-11-09T10:04:00Z">
              <w:r w:rsidRPr="00C965EC" w:rsidDel="008B6AF4">
                <w:rPr>
                  <w:rFonts w:ascii="Consolas" w:eastAsia="Times New Roman" w:hAnsi="Consolas" w:cs="Times New Roman"/>
                  <w:color w:val="6A9955"/>
                  <w:sz w:val="21"/>
                  <w:szCs w:val="21"/>
                </w:rPr>
                <w:delText xml:space="preserve">    height: 185px;</w:delText>
              </w:r>
            </w:del>
          </w:p>
          <w:p w14:paraId="3F9573EA" w14:textId="77777777" w:rsidR="00ED1509" w:rsidRPr="00C965EC" w:rsidDel="008B6AF4" w:rsidRDefault="00ED1509">
            <w:pPr>
              <w:pStyle w:val="Heading1Numbered"/>
              <w:rPr>
                <w:del w:id="14610" w:author="Donovan Goode [2]" w:date="2018-11-09T10:04:00Z"/>
                <w:rFonts w:ascii="Consolas" w:eastAsia="Times New Roman" w:hAnsi="Consolas" w:cs="Times New Roman"/>
                <w:color w:val="D4D4D4"/>
                <w:sz w:val="21"/>
                <w:szCs w:val="21"/>
              </w:rPr>
              <w:pPrChange w:id="14611" w:author="Donovan Goode [2]" w:date="2018-11-09T10:05:00Z">
                <w:pPr>
                  <w:framePr w:hSpace="180" w:wrap="around" w:vAnchor="text" w:hAnchor="margin" w:xAlign="center" w:y="130"/>
                  <w:shd w:val="clear" w:color="auto" w:fill="1E1E1E"/>
                  <w:spacing w:line="285" w:lineRule="atLeast"/>
                </w:pPr>
              </w:pPrChange>
            </w:pPr>
            <w:del w:id="14612" w:author="Donovan Goode [2]" w:date="2018-11-09T10:04:00Z">
              <w:r w:rsidRPr="00C965EC" w:rsidDel="008B6AF4">
                <w:rPr>
                  <w:rFonts w:ascii="Consolas" w:eastAsia="Times New Roman" w:hAnsi="Consolas" w:cs="Times New Roman"/>
                  <w:color w:val="6A9955"/>
                  <w:sz w:val="21"/>
                  <w:szCs w:val="21"/>
                </w:rPr>
                <w:delText xml:space="preserve">    padding: 0px;</w:delText>
              </w:r>
            </w:del>
          </w:p>
          <w:p w14:paraId="638CBC09" w14:textId="77777777" w:rsidR="00ED1509" w:rsidRPr="00C965EC" w:rsidDel="008B6AF4" w:rsidRDefault="00ED1509">
            <w:pPr>
              <w:pStyle w:val="Heading1Numbered"/>
              <w:rPr>
                <w:del w:id="14613" w:author="Donovan Goode [2]" w:date="2018-11-09T10:04:00Z"/>
                <w:rFonts w:ascii="Consolas" w:eastAsia="Times New Roman" w:hAnsi="Consolas" w:cs="Times New Roman"/>
                <w:color w:val="D4D4D4"/>
                <w:sz w:val="21"/>
                <w:szCs w:val="21"/>
              </w:rPr>
              <w:pPrChange w:id="14614" w:author="Donovan Goode [2]" w:date="2018-11-09T10:05:00Z">
                <w:pPr>
                  <w:framePr w:hSpace="180" w:wrap="around" w:vAnchor="text" w:hAnchor="margin" w:xAlign="center" w:y="130"/>
                  <w:shd w:val="clear" w:color="auto" w:fill="1E1E1E"/>
                  <w:spacing w:line="285" w:lineRule="atLeast"/>
                </w:pPr>
              </w:pPrChange>
            </w:pPr>
            <w:del w:id="14615" w:author="Donovan Goode [2]" w:date="2018-11-09T10:04:00Z">
              <w:r w:rsidRPr="00C965EC" w:rsidDel="008B6AF4">
                <w:rPr>
                  <w:rFonts w:ascii="Consolas" w:eastAsia="Times New Roman" w:hAnsi="Consolas" w:cs="Times New Roman"/>
                  <w:color w:val="6A9955"/>
                  <w:sz w:val="21"/>
                  <w:szCs w:val="21"/>
                </w:rPr>
                <w:delText xml:space="preserve">    margin: 0px 30px 0px 0px;</w:delText>
              </w:r>
            </w:del>
          </w:p>
          <w:p w14:paraId="291691EB" w14:textId="77777777" w:rsidR="00ED1509" w:rsidRPr="00C965EC" w:rsidDel="008B6AF4" w:rsidRDefault="00ED1509">
            <w:pPr>
              <w:pStyle w:val="Heading1Numbered"/>
              <w:rPr>
                <w:del w:id="14616" w:author="Donovan Goode [2]" w:date="2018-11-09T10:04:00Z"/>
                <w:rFonts w:ascii="Consolas" w:eastAsia="Times New Roman" w:hAnsi="Consolas" w:cs="Times New Roman"/>
                <w:color w:val="D4D4D4"/>
                <w:sz w:val="21"/>
                <w:szCs w:val="21"/>
              </w:rPr>
              <w:pPrChange w:id="14617" w:author="Donovan Goode [2]" w:date="2018-11-09T10:05:00Z">
                <w:pPr>
                  <w:framePr w:hSpace="180" w:wrap="around" w:vAnchor="text" w:hAnchor="margin" w:xAlign="center" w:y="130"/>
                  <w:shd w:val="clear" w:color="auto" w:fill="1E1E1E"/>
                  <w:spacing w:line="285" w:lineRule="atLeast"/>
                </w:pPr>
              </w:pPrChange>
            </w:pPr>
            <w:del w:id="14618" w:author="Donovan Goode [2]" w:date="2018-11-09T10:04:00Z">
              <w:r w:rsidRPr="00C965EC" w:rsidDel="008B6AF4">
                <w:rPr>
                  <w:rFonts w:ascii="Consolas" w:eastAsia="Times New Roman" w:hAnsi="Consolas" w:cs="Times New Roman"/>
                  <w:color w:val="6A9955"/>
                  <w:sz w:val="21"/>
                  <w:szCs w:val="21"/>
                </w:rPr>
                <w:delText xml:space="preserve">    padding-top: 13px;</w:delText>
              </w:r>
            </w:del>
          </w:p>
          <w:p w14:paraId="61E8A662" w14:textId="77777777" w:rsidR="00ED1509" w:rsidRPr="00C965EC" w:rsidDel="008B6AF4" w:rsidRDefault="00ED1509">
            <w:pPr>
              <w:pStyle w:val="Heading1Numbered"/>
              <w:rPr>
                <w:del w:id="14619" w:author="Donovan Goode [2]" w:date="2018-11-09T10:04:00Z"/>
                <w:rFonts w:ascii="Consolas" w:eastAsia="Times New Roman" w:hAnsi="Consolas" w:cs="Times New Roman"/>
                <w:color w:val="D4D4D4"/>
                <w:sz w:val="21"/>
                <w:szCs w:val="21"/>
              </w:rPr>
              <w:pPrChange w:id="14620" w:author="Donovan Goode [2]" w:date="2018-11-09T10:05:00Z">
                <w:pPr>
                  <w:framePr w:hSpace="180" w:wrap="around" w:vAnchor="text" w:hAnchor="margin" w:xAlign="center" w:y="130"/>
                  <w:shd w:val="clear" w:color="auto" w:fill="1E1E1E"/>
                  <w:spacing w:line="285" w:lineRule="atLeast"/>
                </w:pPr>
              </w:pPrChange>
            </w:pPr>
            <w:del w:id="14621" w:author="Donovan Goode [2]" w:date="2018-11-09T10:04:00Z">
              <w:r w:rsidRPr="00C965EC" w:rsidDel="008B6AF4">
                <w:rPr>
                  <w:rFonts w:ascii="Consolas" w:eastAsia="Times New Roman" w:hAnsi="Consolas" w:cs="Times New Roman"/>
                  <w:color w:val="6A9955"/>
                  <w:sz w:val="21"/>
                  <w:szCs w:val="21"/>
                </w:rPr>
                <w:delText xml:space="preserve">    background: url(https://www.opm.gov/img/Home/audience_divider.png) no-repeat 215px 5px;</w:delText>
              </w:r>
            </w:del>
          </w:p>
          <w:p w14:paraId="3543D86A" w14:textId="77777777" w:rsidR="00ED1509" w:rsidRPr="00C965EC" w:rsidDel="008B6AF4" w:rsidRDefault="00ED1509">
            <w:pPr>
              <w:pStyle w:val="Heading1Numbered"/>
              <w:rPr>
                <w:del w:id="14622" w:author="Donovan Goode [2]" w:date="2018-11-09T10:04:00Z"/>
                <w:rFonts w:ascii="Consolas" w:eastAsia="Times New Roman" w:hAnsi="Consolas" w:cs="Times New Roman"/>
                <w:color w:val="D4D4D4"/>
                <w:sz w:val="21"/>
                <w:szCs w:val="21"/>
              </w:rPr>
              <w:pPrChange w:id="14623" w:author="Donovan Goode [2]" w:date="2018-11-09T10:05:00Z">
                <w:pPr>
                  <w:framePr w:hSpace="180" w:wrap="around" w:vAnchor="text" w:hAnchor="margin" w:xAlign="center" w:y="130"/>
                  <w:shd w:val="clear" w:color="auto" w:fill="1E1E1E"/>
                  <w:spacing w:line="285" w:lineRule="atLeast"/>
                </w:pPr>
              </w:pPrChange>
            </w:pPr>
            <w:del w:id="14624" w:author="Donovan Goode [2]" w:date="2018-11-09T10:04:00Z">
              <w:r w:rsidRPr="00C965EC" w:rsidDel="008B6AF4">
                <w:rPr>
                  <w:rFonts w:ascii="Consolas" w:eastAsia="Times New Roman" w:hAnsi="Consolas" w:cs="Times New Roman"/>
                  <w:color w:val="6A9955"/>
                  <w:sz w:val="21"/>
                  <w:szCs w:val="21"/>
                </w:rPr>
                <w:delText xml:space="preserve">    font-size: 62.5%;</w:delText>
              </w:r>
            </w:del>
          </w:p>
          <w:p w14:paraId="06D23A0C" w14:textId="77777777" w:rsidR="00ED1509" w:rsidRPr="00C965EC" w:rsidDel="008B6AF4" w:rsidRDefault="00ED1509">
            <w:pPr>
              <w:pStyle w:val="Heading1Numbered"/>
              <w:rPr>
                <w:del w:id="14625" w:author="Donovan Goode [2]" w:date="2018-11-09T10:04:00Z"/>
                <w:rFonts w:ascii="Consolas" w:eastAsia="Times New Roman" w:hAnsi="Consolas" w:cs="Times New Roman"/>
                <w:color w:val="D4D4D4"/>
                <w:sz w:val="21"/>
                <w:szCs w:val="21"/>
              </w:rPr>
              <w:pPrChange w:id="14626" w:author="Donovan Goode [2]" w:date="2018-11-09T10:05:00Z">
                <w:pPr>
                  <w:framePr w:hSpace="180" w:wrap="around" w:vAnchor="text" w:hAnchor="margin" w:xAlign="center" w:y="130"/>
                  <w:shd w:val="clear" w:color="auto" w:fill="1E1E1E"/>
                  <w:spacing w:line="285" w:lineRule="atLeast"/>
                </w:pPr>
              </w:pPrChange>
            </w:pPr>
            <w:del w:id="14627" w:author="Donovan Goode [2]" w:date="2018-11-09T10:04:00Z">
              <w:r w:rsidRPr="00C965EC" w:rsidDel="008B6AF4">
                <w:rPr>
                  <w:rFonts w:ascii="Consolas" w:eastAsia="Times New Roman" w:hAnsi="Consolas" w:cs="Times New Roman"/>
                  <w:color w:val="6A9955"/>
                  <w:sz w:val="21"/>
                  <w:szCs w:val="21"/>
                </w:rPr>
                <w:delText xml:space="preserve">    font-family: Arial, Helvetica, sans-serif;</w:delText>
              </w:r>
            </w:del>
          </w:p>
          <w:p w14:paraId="4A09822D" w14:textId="77777777" w:rsidR="00ED1509" w:rsidRPr="00C965EC" w:rsidDel="008B6AF4" w:rsidRDefault="00ED1509">
            <w:pPr>
              <w:pStyle w:val="Heading1Numbered"/>
              <w:rPr>
                <w:del w:id="14628" w:author="Donovan Goode [2]" w:date="2018-11-09T10:04:00Z"/>
                <w:rFonts w:ascii="Consolas" w:eastAsia="Times New Roman" w:hAnsi="Consolas" w:cs="Times New Roman"/>
                <w:color w:val="D4D4D4"/>
                <w:sz w:val="21"/>
                <w:szCs w:val="21"/>
              </w:rPr>
              <w:pPrChange w:id="14629" w:author="Donovan Goode [2]" w:date="2018-11-09T10:05:00Z">
                <w:pPr>
                  <w:framePr w:hSpace="180" w:wrap="around" w:vAnchor="text" w:hAnchor="margin" w:xAlign="center" w:y="130"/>
                  <w:shd w:val="clear" w:color="auto" w:fill="1E1E1E"/>
                  <w:spacing w:line="285" w:lineRule="atLeast"/>
                </w:pPr>
              </w:pPrChange>
            </w:pPr>
            <w:del w:id="14630" w:author="Donovan Goode [2]" w:date="2018-11-09T10:04:00Z">
              <w:r w:rsidRPr="00C965EC" w:rsidDel="008B6AF4">
                <w:rPr>
                  <w:rFonts w:ascii="Consolas" w:eastAsia="Times New Roman" w:hAnsi="Consolas" w:cs="Times New Roman"/>
                  <w:color w:val="6A9955"/>
                  <w:sz w:val="21"/>
                  <w:szCs w:val="21"/>
                </w:rPr>
                <w:delText xml:space="preserve">    color: #363636;</w:delText>
              </w:r>
            </w:del>
          </w:p>
          <w:p w14:paraId="69D3CB71" w14:textId="77777777" w:rsidR="00ED1509" w:rsidRPr="00C965EC" w:rsidDel="008B6AF4" w:rsidRDefault="00ED1509">
            <w:pPr>
              <w:pStyle w:val="Heading1Numbered"/>
              <w:rPr>
                <w:del w:id="14631" w:author="Donovan Goode [2]" w:date="2018-11-09T10:04:00Z"/>
                <w:rFonts w:ascii="Consolas" w:eastAsia="Times New Roman" w:hAnsi="Consolas" w:cs="Times New Roman"/>
                <w:color w:val="D4D4D4"/>
                <w:sz w:val="21"/>
                <w:szCs w:val="21"/>
              </w:rPr>
              <w:pPrChange w:id="14632" w:author="Donovan Goode [2]" w:date="2018-11-09T10:05:00Z">
                <w:pPr>
                  <w:framePr w:hSpace="180" w:wrap="around" w:vAnchor="text" w:hAnchor="margin" w:xAlign="center" w:y="130"/>
                  <w:shd w:val="clear" w:color="auto" w:fill="1E1E1E"/>
                  <w:spacing w:line="285" w:lineRule="atLeast"/>
                </w:pPr>
              </w:pPrChange>
            </w:pPr>
            <w:del w:id="14633" w:author="Donovan Goode [2]" w:date="2018-11-09T10:04:00Z">
              <w:r w:rsidRPr="00C965EC" w:rsidDel="008B6AF4">
                <w:rPr>
                  <w:rFonts w:ascii="Consolas" w:eastAsia="Times New Roman" w:hAnsi="Consolas" w:cs="Times New Roman"/>
                  <w:color w:val="6A9955"/>
                  <w:sz w:val="21"/>
                  <w:szCs w:val="21"/>
                </w:rPr>
                <w:delText>}</w:delText>
              </w:r>
            </w:del>
          </w:p>
          <w:p w14:paraId="7D3098BF" w14:textId="77777777" w:rsidR="00ED1509" w:rsidRPr="00C965EC" w:rsidDel="008B6AF4" w:rsidRDefault="00ED1509">
            <w:pPr>
              <w:pStyle w:val="Heading1Numbered"/>
              <w:rPr>
                <w:del w:id="14634" w:author="Donovan Goode [2]" w:date="2018-11-09T10:04:00Z"/>
                <w:rFonts w:ascii="Consolas" w:eastAsia="Times New Roman" w:hAnsi="Consolas" w:cs="Times New Roman"/>
                <w:color w:val="D4D4D4"/>
                <w:sz w:val="21"/>
                <w:szCs w:val="21"/>
              </w:rPr>
              <w:pPrChange w:id="14635" w:author="Donovan Goode [2]" w:date="2018-11-09T10:05:00Z">
                <w:pPr>
                  <w:framePr w:hSpace="180" w:wrap="around" w:vAnchor="text" w:hAnchor="margin" w:xAlign="center" w:y="130"/>
                  <w:shd w:val="clear" w:color="auto" w:fill="1E1E1E"/>
                  <w:spacing w:line="285" w:lineRule="atLeast"/>
                </w:pPr>
              </w:pPrChange>
            </w:pPr>
            <w:del w:id="14636" w:author="Donovan Goode [2]" w:date="2018-11-09T10:04:00Z">
              <w:r w:rsidRPr="00C965EC" w:rsidDel="008B6AF4">
                <w:rPr>
                  <w:rFonts w:ascii="Consolas" w:eastAsia="Times New Roman" w:hAnsi="Consolas" w:cs="Times New Roman"/>
                  <w:color w:val="6A9955"/>
                  <w:sz w:val="21"/>
                  <w:szCs w:val="21"/>
                </w:rPr>
                <w:delText>#AudienceSelector li a {</w:delText>
              </w:r>
            </w:del>
          </w:p>
          <w:p w14:paraId="4C60CA67" w14:textId="77777777" w:rsidR="00ED1509" w:rsidRPr="00C965EC" w:rsidDel="008B6AF4" w:rsidRDefault="00ED1509">
            <w:pPr>
              <w:pStyle w:val="Heading1Numbered"/>
              <w:rPr>
                <w:del w:id="14637" w:author="Donovan Goode [2]" w:date="2018-11-09T10:04:00Z"/>
                <w:rFonts w:ascii="Consolas" w:eastAsia="Times New Roman" w:hAnsi="Consolas" w:cs="Times New Roman"/>
                <w:color w:val="D4D4D4"/>
                <w:sz w:val="21"/>
                <w:szCs w:val="21"/>
              </w:rPr>
              <w:pPrChange w:id="14638" w:author="Donovan Goode [2]" w:date="2018-11-09T10:05:00Z">
                <w:pPr>
                  <w:framePr w:hSpace="180" w:wrap="around" w:vAnchor="text" w:hAnchor="margin" w:xAlign="center" w:y="130"/>
                  <w:shd w:val="clear" w:color="auto" w:fill="1E1E1E"/>
                  <w:spacing w:line="285" w:lineRule="atLeast"/>
                </w:pPr>
              </w:pPrChange>
            </w:pPr>
            <w:del w:id="14639" w:author="Donovan Goode [2]" w:date="2018-11-09T10:04:00Z">
              <w:r w:rsidRPr="00C965EC" w:rsidDel="008B6AF4">
                <w:rPr>
                  <w:rFonts w:ascii="Consolas" w:eastAsia="Times New Roman" w:hAnsi="Consolas" w:cs="Times New Roman"/>
                  <w:color w:val="6A9955"/>
                  <w:sz w:val="21"/>
                  <w:szCs w:val="21"/>
                </w:rPr>
                <w:delText xml:space="preserve">    display: block;</w:delText>
              </w:r>
            </w:del>
          </w:p>
          <w:p w14:paraId="3841A45D" w14:textId="77777777" w:rsidR="00ED1509" w:rsidRPr="00C965EC" w:rsidDel="008B6AF4" w:rsidRDefault="00ED1509">
            <w:pPr>
              <w:pStyle w:val="Heading1Numbered"/>
              <w:rPr>
                <w:del w:id="14640" w:author="Donovan Goode [2]" w:date="2018-11-09T10:04:00Z"/>
                <w:rFonts w:ascii="Consolas" w:eastAsia="Times New Roman" w:hAnsi="Consolas" w:cs="Times New Roman"/>
                <w:color w:val="D4D4D4"/>
                <w:sz w:val="21"/>
                <w:szCs w:val="21"/>
              </w:rPr>
              <w:pPrChange w:id="14641" w:author="Donovan Goode [2]" w:date="2018-11-09T10:05:00Z">
                <w:pPr>
                  <w:framePr w:hSpace="180" w:wrap="around" w:vAnchor="text" w:hAnchor="margin" w:xAlign="center" w:y="130"/>
                  <w:shd w:val="clear" w:color="auto" w:fill="1E1E1E"/>
                  <w:spacing w:line="285" w:lineRule="atLeast"/>
                </w:pPr>
              </w:pPrChange>
            </w:pPr>
            <w:del w:id="14642" w:author="Donovan Goode [2]" w:date="2018-11-09T10:04:00Z">
              <w:r w:rsidRPr="00C965EC" w:rsidDel="008B6AF4">
                <w:rPr>
                  <w:rFonts w:ascii="Consolas" w:eastAsia="Times New Roman" w:hAnsi="Consolas" w:cs="Times New Roman"/>
                  <w:color w:val="6A9955"/>
                  <w:sz w:val="21"/>
                  <w:szCs w:val="21"/>
                </w:rPr>
                <w:delText xml:space="preserve">    padding: 7px 0px 0px 15px;</w:delText>
              </w:r>
            </w:del>
          </w:p>
          <w:p w14:paraId="494B608C" w14:textId="77777777" w:rsidR="00ED1509" w:rsidRPr="00C965EC" w:rsidDel="008B6AF4" w:rsidRDefault="00ED1509">
            <w:pPr>
              <w:pStyle w:val="Heading1Numbered"/>
              <w:rPr>
                <w:del w:id="14643" w:author="Donovan Goode [2]" w:date="2018-11-09T10:04:00Z"/>
                <w:rFonts w:ascii="Consolas" w:eastAsia="Times New Roman" w:hAnsi="Consolas" w:cs="Times New Roman"/>
                <w:color w:val="D4D4D4"/>
                <w:sz w:val="21"/>
                <w:szCs w:val="21"/>
              </w:rPr>
              <w:pPrChange w:id="14644" w:author="Donovan Goode [2]" w:date="2018-11-09T10:05:00Z">
                <w:pPr>
                  <w:framePr w:hSpace="180" w:wrap="around" w:vAnchor="text" w:hAnchor="margin" w:xAlign="center" w:y="130"/>
                  <w:shd w:val="clear" w:color="auto" w:fill="1E1E1E"/>
                  <w:spacing w:line="285" w:lineRule="atLeast"/>
                </w:pPr>
              </w:pPrChange>
            </w:pPr>
            <w:del w:id="14645" w:author="Donovan Goode [2]" w:date="2018-11-09T10:04:00Z">
              <w:r w:rsidRPr="00C965EC" w:rsidDel="008B6AF4">
                <w:rPr>
                  <w:rFonts w:ascii="Consolas" w:eastAsia="Times New Roman" w:hAnsi="Consolas" w:cs="Times New Roman"/>
                  <w:color w:val="6A9955"/>
                  <w:sz w:val="21"/>
                  <w:szCs w:val="21"/>
                </w:rPr>
                <w:delText xml:space="preserve">    height: 20px;</w:delText>
              </w:r>
            </w:del>
          </w:p>
          <w:p w14:paraId="6BC3AFC0" w14:textId="77777777" w:rsidR="00ED1509" w:rsidRPr="00C965EC" w:rsidDel="008B6AF4" w:rsidRDefault="00ED1509">
            <w:pPr>
              <w:pStyle w:val="Heading1Numbered"/>
              <w:rPr>
                <w:del w:id="14646" w:author="Donovan Goode [2]" w:date="2018-11-09T10:04:00Z"/>
                <w:rFonts w:ascii="Consolas" w:eastAsia="Times New Roman" w:hAnsi="Consolas" w:cs="Times New Roman"/>
                <w:color w:val="D4D4D4"/>
                <w:sz w:val="21"/>
                <w:szCs w:val="21"/>
              </w:rPr>
              <w:pPrChange w:id="14647" w:author="Donovan Goode [2]" w:date="2018-11-09T10:05:00Z">
                <w:pPr>
                  <w:framePr w:hSpace="180" w:wrap="around" w:vAnchor="text" w:hAnchor="margin" w:xAlign="center" w:y="130"/>
                  <w:shd w:val="clear" w:color="auto" w:fill="1E1E1E"/>
                  <w:spacing w:line="285" w:lineRule="atLeast"/>
                </w:pPr>
              </w:pPrChange>
            </w:pPr>
            <w:del w:id="14648" w:author="Donovan Goode [2]" w:date="2018-11-09T10:04:00Z">
              <w:r w:rsidRPr="00C965EC" w:rsidDel="008B6AF4">
                <w:rPr>
                  <w:rFonts w:ascii="Consolas" w:eastAsia="Times New Roman" w:hAnsi="Consolas" w:cs="Times New Roman"/>
                  <w:color w:val="6A9955"/>
                  <w:sz w:val="21"/>
                  <w:szCs w:val="21"/>
                </w:rPr>
                <w:delText xml:space="preserve">    color: #2E2E2E;</w:delText>
              </w:r>
            </w:del>
          </w:p>
          <w:p w14:paraId="4D3A513C" w14:textId="77777777" w:rsidR="00ED1509" w:rsidRPr="00C965EC" w:rsidDel="008B6AF4" w:rsidRDefault="00ED1509">
            <w:pPr>
              <w:pStyle w:val="Heading1Numbered"/>
              <w:rPr>
                <w:del w:id="14649" w:author="Donovan Goode [2]" w:date="2018-11-09T10:04:00Z"/>
                <w:rFonts w:ascii="Consolas" w:eastAsia="Times New Roman" w:hAnsi="Consolas" w:cs="Times New Roman"/>
                <w:color w:val="D4D4D4"/>
                <w:sz w:val="21"/>
                <w:szCs w:val="21"/>
              </w:rPr>
              <w:pPrChange w:id="14650" w:author="Donovan Goode [2]" w:date="2018-11-09T10:05:00Z">
                <w:pPr>
                  <w:framePr w:hSpace="180" w:wrap="around" w:vAnchor="text" w:hAnchor="margin" w:xAlign="center" w:y="130"/>
                  <w:shd w:val="clear" w:color="auto" w:fill="1E1E1E"/>
                  <w:spacing w:line="285" w:lineRule="atLeast"/>
                </w:pPr>
              </w:pPrChange>
            </w:pPr>
            <w:del w:id="14651" w:author="Donovan Goode [2]" w:date="2018-11-09T10:04:00Z">
              <w:r w:rsidRPr="00C965EC" w:rsidDel="008B6AF4">
                <w:rPr>
                  <w:rFonts w:ascii="Consolas" w:eastAsia="Times New Roman" w:hAnsi="Consolas" w:cs="Times New Roman"/>
                  <w:color w:val="6A9955"/>
                  <w:sz w:val="21"/>
                  <w:szCs w:val="21"/>
                </w:rPr>
                <w:delText xml:space="preserve">    font-size: 1.1em;</w:delText>
              </w:r>
            </w:del>
          </w:p>
          <w:p w14:paraId="514B47A2" w14:textId="77777777" w:rsidR="00ED1509" w:rsidRPr="00C965EC" w:rsidDel="008B6AF4" w:rsidRDefault="00ED1509">
            <w:pPr>
              <w:pStyle w:val="Heading1Numbered"/>
              <w:rPr>
                <w:del w:id="14652" w:author="Donovan Goode [2]" w:date="2018-11-09T10:04:00Z"/>
                <w:rFonts w:ascii="Consolas" w:eastAsia="Times New Roman" w:hAnsi="Consolas" w:cs="Times New Roman"/>
                <w:color w:val="D4D4D4"/>
                <w:sz w:val="21"/>
                <w:szCs w:val="21"/>
              </w:rPr>
              <w:pPrChange w:id="14653" w:author="Donovan Goode [2]" w:date="2018-11-09T10:05:00Z">
                <w:pPr>
                  <w:framePr w:hSpace="180" w:wrap="around" w:vAnchor="text" w:hAnchor="margin" w:xAlign="center" w:y="130"/>
                  <w:shd w:val="clear" w:color="auto" w:fill="1E1E1E"/>
                  <w:spacing w:line="285" w:lineRule="atLeast"/>
                </w:pPr>
              </w:pPrChange>
            </w:pPr>
            <w:del w:id="14654" w:author="Donovan Goode [2]" w:date="2018-11-09T10:04:00Z">
              <w:r w:rsidRPr="00C965EC" w:rsidDel="008B6AF4">
                <w:rPr>
                  <w:rFonts w:ascii="Consolas" w:eastAsia="Times New Roman" w:hAnsi="Consolas" w:cs="Times New Roman"/>
                  <w:color w:val="6A9955"/>
                  <w:sz w:val="21"/>
                  <w:szCs w:val="21"/>
                </w:rPr>
                <w:delText xml:space="preserve">    letter-spacing: .0em;</w:delText>
              </w:r>
            </w:del>
          </w:p>
          <w:p w14:paraId="5007EDB7" w14:textId="77777777" w:rsidR="00ED1509" w:rsidRPr="00C965EC" w:rsidDel="008B6AF4" w:rsidRDefault="00ED1509">
            <w:pPr>
              <w:pStyle w:val="Heading1Numbered"/>
              <w:rPr>
                <w:del w:id="14655" w:author="Donovan Goode [2]" w:date="2018-11-09T10:04:00Z"/>
                <w:rFonts w:ascii="Consolas" w:eastAsia="Times New Roman" w:hAnsi="Consolas" w:cs="Times New Roman"/>
                <w:color w:val="D4D4D4"/>
                <w:sz w:val="21"/>
                <w:szCs w:val="21"/>
              </w:rPr>
              <w:pPrChange w:id="14656" w:author="Donovan Goode [2]" w:date="2018-11-09T10:05:00Z">
                <w:pPr>
                  <w:framePr w:hSpace="180" w:wrap="around" w:vAnchor="text" w:hAnchor="margin" w:xAlign="center" w:y="130"/>
                  <w:shd w:val="clear" w:color="auto" w:fill="1E1E1E"/>
                  <w:spacing w:line="285" w:lineRule="atLeast"/>
                </w:pPr>
              </w:pPrChange>
            </w:pPr>
            <w:del w:id="14657" w:author="Donovan Goode [2]" w:date="2018-11-09T10:04:00Z">
              <w:r w:rsidRPr="00C965EC" w:rsidDel="008B6AF4">
                <w:rPr>
                  <w:rFonts w:ascii="Consolas" w:eastAsia="Times New Roman" w:hAnsi="Consolas" w:cs="Times New Roman"/>
                  <w:color w:val="6A9955"/>
                  <w:sz w:val="21"/>
                  <w:szCs w:val="21"/>
                </w:rPr>
                <w:delText xml:space="preserve">    text-transform: uppercase;</w:delText>
              </w:r>
            </w:del>
          </w:p>
          <w:p w14:paraId="5B37537B" w14:textId="77777777" w:rsidR="00ED1509" w:rsidRPr="00C965EC" w:rsidDel="008B6AF4" w:rsidRDefault="00ED1509">
            <w:pPr>
              <w:pStyle w:val="Heading1Numbered"/>
              <w:rPr>
                <w:del w:id="14658" w:author="Donovan Goode [2]" w:date="2018-11-09T10:04:00Z"/>
                <w:rFonts w:ascii="Consolas" w:eastAsia="Times New Roman" w:hAnsi="Consolas" w:cs="Times New Roman"/>
                <w:color w:val="D4D4D4"/>
                <w:sz w:val="21"/>
                <w:szCs w:val="21"/>
              </w:rPr>
              <w:pPrChange w:id="14659" w:author="Donovan Goode [2]" w:date="2018-11-09T10:05:00Z">
                <w:pPr>
                  <w:framePr w:hSpace="180" w:wrap="around" w:vAnchor="text" w:hAnchor="margin" w:xAlign="center" w:y="130"/>
                  <w:shd w:val="clear" w:color="auto" w:fill="1E1E1E"/>
                  <w:spacing w:line="285" w:lineRule="atLeast"/>
                </w:pPr>
              </w:pPrChange>
            </w:pPr>
            <w:del w:id="14660" w:author="Donovan Goode [2]" w:date="2018-11-09T10:04:00Z">
              <w:r w:rsidRPr="00C965EC" w:rsidDel="008B6AF4">
                <w:rPr>
                  <w:rFonts w:ascii="Consolas" w:eastAsia="Times New Roman" w:hAnsi="Consolas" w:cs="Times New Roman"/>
                  <w:color w:val="6A9955"/>
                  <w:sz w:val="21"/>
                  <w:szCs w:val="21"/>
                </w:rPr>
                <w:delText xml:space="preserve">    font-weight: bold;</w:delText>
              </w:r>
            </w:del>
          </w:p>
          <w:p w14:paraId="748A72E4" w14:textId="77777777" w:rsidR="00ED1509" w:rsidRPr="00C965EC" w:rsidDel="008B6AF4" w:rsidRDefault="00ED1509">
            <w:pPr>
              <w:pStyle w:val="Heading1Numbered"/>
              <w:rPr>
                <w:del w:id="14661" w:author="Donovan Goode [2]" w:date="2018-11-09T10:04:00Z"/>
                <w:rFonts w:ascii="Consolas" w:eastAsia="Times New Roman" w:hAnsi="Consolas" w:cs="Times New Roman"/>
                <w:color w:val="D4D4D4"/>
                <w:sz w:val="21"/>
                <w:szCs w:val="21"/>
              </w:rPr>
              <w:pPrChange w:id="14662" w:author="Donovan Goode [2]" w:date="2018-11-09T10:05:00Z">
                <w:pPr>
                  <w:framePr w:hSpace="180" w:wrap="around" w:vAnchor="text" w:hAnchor="margin" w:xAlign="center" w:y="130"/>
                  <w:shd w:val="clear" w:color="auto" w:fill="1E1E1E"/>
                  <w:spacing w:line="285" w:lineRule="atLeast"/>
                </w:pPr>
              </w:pPrChange>
            </w:pPr>
            <w:del w:id="14663" w:author="Donovan Goode [2]" w:date="2018-11-09T10:04:00Z">
              <w:r w:rsidRPr="00C965EC" w:rsidDel="008B6AF4">
                <w:rPr>
                  <w:rFonts w:ascii="Consolas" w:eastAsia="Times New Roman" w:hAnsi="Consolas" w:cs="Times New Roman"/>
                  <w:color w:val="6A9955"/>
                  <w:sz w:val="21"/>
                  <w:szCs w:val="21"/>
                </w:rPr>
                <w:delText>}</w:delText>
              </w:r>
            </w:del>
          </w:p>
          <w:p w14:paraId="7E669387" w14:textId="77777777" w:rsidR="00ED1509" w:rsidRPr="00C965EC" w:rsidDel="008B6AF4" w:rsidRDefault="00ED1509">
            <w:pPr>
              <w:pStyle w:val="Heading1Numbered"/>
              <w:rPr>
                <w:del w:id="14664" w:author="Donovan Goode [2]" w:date="2018-11-09T10:04:00Z"/>
                <w:rFonts w:ascii="Consolas" w:eastAsia="Times New Roman" w:hAnsi="Consolas" w:cs="Times New Roman"/>
                <w:color w:val="D4D4D4"/>
                <w:sz w:val="21"/>
                <w:szCs w:val="21"/>
              </w:rPr>
              <w:pPrChange w:id="14665" w:author="Donovan Goode [2]" w:date="2018-11-09T10:05:00Z">
                <w:pPr>
                  <w:framePr w:hSpace="180" w:wrap="around" w:vAnchor="text" w:hAnchor="margin" w:xAlign="center" w:y="130"/>
                  <w:shd w:val="clear" w:color="auto" w:fill="1E1E1E"/>
                  <w:spacing w:line="285" w:lineRule="atLeast"/>
                </w:pPr>
              </w:pPrChange>
            </w:pPr>
            <w:del w:id="14666" w:author="Donovan Goode [2]" w:date="2018-11-09T10:04:00Z">
              <w:r w:rsidRPr="00C965EC" w:rsidDel="008B6AF4">
                <w:rPr>
                  <w:rFonts w:ascii="Consolas" w:eastAsia="Times New Roman" w:hAnsi="Consolas" w:cs="Times New Roman"/>
                  <w:color w:val="6A9955"/>
                  <w:sz w:val="21"/>
                  <w:szCs w:val="21"/>
                </w:rPr>
                <w:delText>#AudienceSelector li {</w:delText>
              </w:r>
            </w:del>
          </w:p>
          <w:p w14:paraId="4036A83D" w14:textId="77777777" w:rsidR="00ED1509" w:rsidRPr="00C965EC" w:rsidDel="008B6AF4" w:rsidRDefault="00ED1509">
            <w:pPr>
              <w:pStyle w:val="Heading1Numbered"/>
              <w:rPr>
                <w:del w:id="14667" w:author="Donovan Goode [2]" w:date="2018-11-09T10:04:00Z"/>
                <w:rFonts w:ascii="Consolas" w:eastAsia="Times New Roman" w:hAnsi="Consolas" w:cs="Times New Roman"/>
                <w:color w:val="D4D4D4"/>
                <w:sz w:val="21"/>
                <w:szCs w:val="21"/>
              </w:rPr>
              <w:pPrChange w:id="14668" w:author="Donovan Goode [2]" w:date="2018-11-09T10:05:00Z">
                <w:pPr>
                  <w:framePr w:hSpace="180" w:wrap="around" w:vAnchor="text" w:hAnchor="margin" w:xAlign="center" w:y="130"/>
                  <w:shd w:val="clear" w:color="auto" w:fill="1E1E1E"/>
                  <w:spacing w:line="285" w:lineRule="atLeast"/>
                </w:pPr>
              </w:pPrChange>
            </w:pPr>
            <w:del w:id="14669" w:author="Donovan Goode [2]" w:date="2018-11-09T10:04:00Z">
              <w:r w:rsidRPr="00C965EC" w:rsidDel="008B6AF4">
                <w:rPr>
                  <w:rFonts w:ascii="Consolas" w:eastAsia="Times New Roman" w:hAnsi="Consolas" w:cs="Times New Roman"/>
                  <w:color w:val="6A9955"/>
                  <w:sz w:val="21"/>
                  <w:szCs w:val="21"/>
                </w:rPr>
                <w:delText xml:space="preserve">    height: 28px;</w:delText>
              </w:r>
            </w:del>
          </w:p>
          <w:p w14:paraId="0BE1124A" w14:textId="77777777" w:rsidR="00ED1509" w:rsidRPr="00C965EC" w:rsidDel="008B6AF4" w:rsidRDefault="00ED1509">
            <w:pPr>
              <w:pStyle w:val="Heading1Numbered"/>
              <w:rPr>
                <w:del w:id="14670" w:author="Donovan Goode [2]" w:date="2018-11-09T10:04:00Z"/>
                <w:rFonts w:ascii="Consolas" w:eastAsia="Times New Roman" w:hAnsi="Consolas" w:cs="Times New Roman"/>
                <w:color w:val="D4D4D4"/>
                <w:sz w:val="21"/>
                <w:szCs w:val="21"/>
              </w:rPr>
              <w:pPrChange w:id="14671" w:author="Donovan Goode [2]" w:date="2018-11-09T10:05:00Z">
                <w:pPr>
                  <w:framePr w:hSpace="180" w:wrap="around" w:vAnchor="text" w:hAnchor="margin" w:xAlign="center" w:y="130"/>
                  <w:shd w:val="clear" w:color="auto" w:fill="1E1E1E"/>
                  <w:spacing w:line="285" w:lineRule="atLeast"/>
                </w:pPr>
              </w:pPrChange>
            </w:pPr>
            <w:del w:id="14672" w:author="Donovan Goode [2]" w:date="2018-11-09T10:04:00Z">
              <w:r w:rsidRPr="00C965EC" w:rsidDel="008B6AF4">
                <w:rPr>
                  <w:rFonts w:ascii="Consolas" w:eastAsia="Times New Roman" w:hAnsi="Consolas" w:cs="Times New Roman"/>
                  <w:color w:val="6A9955"/>
                  <w:sz w:val="21"/>
                  <w:szCs w:val="21"/>
                </w:rPr>
                <w:delText xml:space="preserve">    width: 225px;</w:delText>
              </w:r>
            </w:del>
          </w:p>
          <w:p w14:paraId="54876A76" w14:textId="77777777" w:rsidR="00ED1509" w:rsidRPr="00C965EC" w:rsidDel="008B6AF4" w:rsidRDefault="00ED1509">
            <w:pPr>
              <w:pStyle w:val="Heading1Numbered"/>
              <w:rPr>
                <w:del w:id="14673" w:author="Donovan Goode [2]" w:date="2018-11-09T10:04:00Z"/>
                <w:rFonts w:ascii="Consolas" w:eastAsia="Times New Roman" w:hAnsi="Consolas" w:cs="Times New Roman"/>
                <w:color w:val="D4D4D4"/>
                <w:sz w:val="21"/>
                <w:szCs w:val="21"/>
              </w:rPr>
              <w:pPrChange w:id="14674" w:author="Donovan Goode [2]" w:date="2018-11-09T10:05:00Z">
                <w:pPr>
                  <w:framePr w:hSpace="180" w:wrap="around" w:vAnchor="text" w:hAnchor="margin" w:xAlign="center" w:y="130"/>
                  <w:shd w:val="clear" w:color="auto" w:fill="1E1E1E"/>
                  <w:spacing w:line="285" w:lineRule="atLeast"/>
                </w:pPr>
              </w:pPrChange>
            </w:pPr>
            <w:del w:id="14675" w:author="Donovan Goode [2]" w:date="2018-11-09T10:04:00Z">
              <w:r w:rsidRPr="00C965EC" w:rsidDel="008B6AF4">
                <w:rPr>
                  <w:rFonts w:ascii="Consolas" w:eastAsia="Times New Roman" w:hAnsi="Consolas" w:cs="Times New Roman"/>
                  <w:color w:val="6A9955"/>
                  <w:sz w:val="21"/>
                  <w:szCs w:val="21"/>
                </w:rPr>
                <w:delText xml:space="preserve">    display: block;</w:delText>
              </w:r>
            </w:del>
          </w:p>
          <w:p w14:paraId="6A0C18F1" w14:textId="77777777" w:rsidR="00ED1509" w:rsidRPr="00C965EC" w:rsidDel="008B6AF4" w:rsidRDefault="00ED1509">
            <w:pPr>
              <w:pStyle w:val="Heading1Numbered"/>
              <w:rPr>
                <w:del w:id="14676" w:author="Donovan Goode [2]" w:date="2018-11-09T10:04:00Z"/>
                <w:rFonts w:ascii="Consolas" w:eastAsia="Times New Roman" w:hAnsi="Consolas" w:cs="Times New Roman"/>
                <w:color w:val="D4D4D4"/>
                <w:sz w:val="21"/>
                <w:szCs w:val="21"/>
              </w:rPr>
              <w:pPrChange w:id="14677" w:author="Donovan Goode [2]" w:date="2018-11-09T10:05:00Z">
                <w:pPr>
                  <w:framePr w:hSpace="180" w:wrap="around" w:vAnchor="text" w:hAnchor="margin" w:xAlign="center" w:y="130"/>
                  <w:shd w:val="clear" w:color="auto" w:fill="1E1E1E"/>
                  <w:spacing w:line="285" w:lineRule="atLeast"/>
                </w:pPr>
              </w:pPrChange>
            </w:pPr>
            <w:del w:id="14678" w:author="Donovan Goode [2]" w:date="2018-11-09T10:04:00Z">
              <w:r w:rsidRPr="00C965EC" w:rsidDel="008B6AF4">
                <w:rPr>
                  <w:rFonts w:ascii="Consolas" w:eastAsia="Times New Roman" w:hAnsi="Consolas" w:cs="Times New Roman"/>
                  <w:color w:val="6A9955"/>
                  <w:sz w:val="21"/>
                  <w:szCs w:val="21"/>
                </w:rPr>
                <w:delText xml:space="preserve">    padding: 7px 0px 0px 15px;</w:delText>
              </w:r>
            </w:del>
          </w:p>
          <w:p w14:paraId="6D25BADA" w14:textId="77777777" w:rsidR="00ED1509" w:rsidRPr="00C965EC" w:rsidDel="008B6AF4" w:rsidRDefault="00ED1509">
            <w:pPr>
              <w:pStyle w:val="Heading1Numbered"/>
              <w:rPr>
                <w:del w:id="14679" w:author="Donovan Goode [2]" w:date="2018-11-09T10:04:00Z"/>
                <w:rFonts w:ascii="Consolas" w:eastAsia="Times New Roman" w:hAnsi="Consolas" w:cs="Times New Roman"/>
                <w:color w:val="D4D4D4"/>
                <w:sz w:val="21"/>
                <w:szCs w:val="21"/>
              </w:rPr>
              <w:pPrChange w:id="14680" w:author="Donovan Goode [2]" w:date="2018-11-09T10:05:00Z">
                <w:pPr>
                  <w:framePr w:hSpace="180" w:wrap="around" w:vAnchor="text" w:hAnchor="margin" w:xAlign="center" w:y="130"/>
                  <w:shd w:val="clear" w:color="auto" w:fill="1E1E1E"/>
                  <w:spacing w:line="285" w:lineRule="atLeast"/>
                </w:pPr>
              </w:pPrChange>
            </w:pPr>
            <w:del w:id="14681" w:author="Donovan Goode [2]" w:date="2018-11-09T10:04:00Z">
              <w:r w:rsidRPr="00C965EC" w:rsidDel="008B6AF4">
                <w:rPr>
                  <w:rFonts w:ascii="Consolas" w:eastAsia="Times New Roman" w:hAnsi="Consolas" w:cs="Times New Roman"/>
                  <w:color w:val="6A9955"/>
                  <w:sz w:val="21"/>
                  <w:szCs w:val="21"/>
                </w:rPr>
                <w:delText>}</w:delText>
              </w:r>
            </w:del>
          </w:p>
          <w:p w14:paraId="5B7E2D36" w14:textId="77777777" w:rsidR="00ED1509" w:rsidRPr="00C965EC" w:rsidDel="008B6AF4" w:rsidRDefault="00ED1509">
            <w:pPr>
              <w:pStyle w:val="Heading1Numbered"/>
              <w:rPr>
                <w:del w:id="14682" w:author="Donovan Goode [2]" w:date="2018-11-09T10:04:00Z"/>
                <w:rFonts w:ascii="Consolas" w:eastAsia="Times New Roman" w:hAnsi="Consolas" w:cs="Times New Roman"/>
                <w:color w:val="D4D4D4"/>
                <w:sz w:val="21"/>
                <w:szCs w:val="21"/>
              </w:rPr>
              <w:pPrChange w:id="14683" w:author="Donovan Goode [2]" w:date="2018-11-09T10:05:00Z">
                <w:pPr>
                  <w:framePr w:hSpace="180" w:wrap="around" w:vAnchor="text" w:hAnchor="margin" w:xAlign="center" w:y="130"/>
                  <w:shd w:val="clear" w:color="auto" w:fill="1E1E1E"/>
                  <w:spacing w:line="285" w:lineRule="atLeast"/>
                </w:pPr>
              </w:pPrChange>
            </w:pPr>
            <w:del w:id="14684" w:author="Donovan Goode [2]" w:date="2018-11-09T10:04:00Z">
              <w:r w:rsidRPr="00C965EC" w:rsidDel="008B6AF4">
                <w:rPr>
                  <w:rFonts w:ascii="Consolas" w:eastAsia="Times New Roman" w:hAnsi="Consolas" w:cs="Times New Roman"/>
                  <w:color w:val="6A9955"/>
                  <w:sz w:val="21"/>
                  <w:szCs w:val="21"/>
                </w:rPr>
                <w:delText>*/</w:delText>
              </w:r>
            </w:del>
          </w:p>
          <w:p w14:paraId="12995FBD" w14:textId="77777777" w:rsidR="00ED1509" w:rsidRPr="00C965EC" w:rsidDel="008B6AF4" w:rsidRDefault="00ED1509">
            <w:pPr>
              <w:pStyle w:val="Heading1Numbered"/>
              <w:rPr>
                <w:del w:id="14685" w:author="Donovan Goode [2]" w:date="2018-11-09T10:04:00Z"/>
                <w:rFonts w:ascii="Consolas" w:eastAsia="Times New Roman" w:hAnsi="Consolas" w:cs="Times New Roman"/>
                <w:color w:val="D4D4D4"/>
                <w:sz w:val="21"/>
                <w:szCs w:val="21"/>
              </w:rPr>
              <w:pPrChange w:id="14686" w:author="Donovan Goode [2]" w:date="2018-11-09T10:05:00Z">
                <w:pPr>
                  <w:framePr w:hSpace="180" w:wrap="around" w:vAnchor="text" w:hAnchor="margin" w:xAlign="center" w:y="130"/>
                  <w:shd w:val="clear" w:color="auto" w:fill="1E1E1E"/>
                  <w:spacing w:line="285" w:lineRule="atLeast"/>
                </w:pPr>
              </w:pPrChange>
            </w:pPr>
            <w:del w:id="14687" w:author="Donovan Goode [2]" w:date="2018-11-09T10:04:00Z">
              <w:r w:rsidRPr="00C965EC" w:rsidDel="008B6AF4">
                <w:rPr>
                  <w:rFonts w:ascii="Consolas" w:eastAsia="Times New Roman" w:hAnsi="Consolas" w:cs="Times New Roman"/>
                  <w:color w:val="6A9955"/>
                  <w:sz w:val="21"/>
                  <w:szCs w:val="21"/>
                </w:rPr>
                <w:delText>/**************************NEW CSS POST Section Creation in the Web Template***************/</w:delText>
              </w:r>
            </w:del>
          </w:p>
          <w:p w14:paraId="20FA9773" w14:textId="77777777" w:rsidR="00ED1509" w:rsidRPr="00C965EC" w:rsidDel="008B6AF4" w:rsidRDefault="00ED1509">
            <w:pPr>
              <w:pStyle w:val="Heading1Numbered"/>
              <w:rPr>
                <w:del w:id="14688" w:author="Donovan Goode [2]" w:date="2018-11-09T10:04:00Z"/>
                <w:rFonts w:ascii="Consolas" w:eastAsia="Times New Roman" w:hAnsi="Consolas" w:cs="Times New Roman"/>
                <w:color w:val="D4D4D4"/>
                <w:sz w:val="21"/>
                <w:szCs w:val="21"/>
              </w:rPr>
              <w:pPrChange w:id="14689" w:author="Donovan Goode [2]" w:date="2018-11-09T10:05:00Z">
                <w:pPr>
                  <w:framePr w:hSpace="180" w:wrap="around" w:vAnchor="text" w:hAnchor="margin" w:xAlign="center" w:y="130"/>
                  <w:shd w:val="clear" w:color="auto" w:fill="1E1E1E"/>
                  <w:spacing w:line="285" w:lineRule="atLeast"/>
                </w:pPr>
              </w:pPrChange>
            </w:pPr>
          </w:p>
          <w:p w14:paraId="4890DCAF" w14:textId="77777777" w:rsidR="00ED1509" w:rsidRPr="00C965EC" w:rsidDel="008B6AF4" w:rsidRDefault="00ED1509">
            <w:pPr>
              <w:pStyle w:val="Heading1Numbered"/>
              <w:rPr>
                <w:del w:id="14690" w:author="Donovan Goode [2]" w:date="2018-11-09T10:04:00Z"/>
                <w:rFonts w:ascii="Consolas" w:eastAsia="Times New Roman" w:hAnsi="Consolas" w:cs="Times New Roman"/>
                <w:color w:val="D4D4D4"/>
                <w:sz w:val="21"/>
                <w:szCs w:val="21"/>
              </w:rPr>
              <w:pPrChange w:id="14691" w:author="Donovan Goode [2]" w:date="2018-11-09T10:05:00Z">
                <w:pPr>
                  <w:framePr w:hSpace="180" w:wrap="around" w:vAnchor="text" w:hAnchor="margin" w:xAlign="center" w:y="130"/>
                  <w:shd w:val="clear" w:color="auto" w:fill="1E1E1E"/>
                  <w:spacing w:line="285" w:lineRule="atLeast"/>
                </w:pPr>
              </w:pPrChange>
            </w:pPr>
            <w:del w:id="14692" w:author="Donovan Goode [2]" w:date="2018-11-09T10:04:00Z">
              <w:r w:rsidRPr="00C965EC" w:rsidDel="008B6AF4">
                <w:rPr>
                  <w:rFonts w:ascii="Consolas" w:eastAsia="Times New Roman" w:hAnsi="Consolas" w:cs="Times New Roman"/>
                  <w:color w:val="6A9955"/>
                  <w:sz w:val="21"/>
                  <w:szCs w:val="21"/>
                </w:rPr>
                <w:delText>/************HomePage SLider Section Background*******************/</w:delText>
              </w:r>
            </w:del>
          </w:p>
          <w:p w14:paraId="786F1178" w14:textId="77777777" w:rsidR="00ED1509" w:rsidRPr="00C965EC" w:rsidDel="008B6AF4" w:rsidRDefault="00ED1509">
            <w:pPr>
              <w:pStyle w:val="Heading1Numbered"/>
              <w:rPr>
                <w:del w:id="14693" w:author="Donovan Goode [2]" w:date="2018-11-09T10:04:00Z"/>
                <w:rFonts w:ascii="Consolas" w:eastAsia="Times New Roman" w:hAnsi="Consolas" w:cs="Times New Roman"/>
                <w:color w:val="D4D4D4"/>
                <w:sz w:val="21"/>
                <w:szCs w:val="21"/>
              </w:rPr>
              <w:pPrChange w:id="14694" w:author="Donovan Goode [2]" w:date="2018-11-09T10:05:00Z">
                <w:pPr>
                  <w:framePr w:hSpace="180" w:wrap="around" w:vAnchor="text" w:hAnchor="margin" w:xAlign="center" w:y="130"/>
                  <w:shd w:val="clear" w:color="auto" w:fill="1E1E1E"/>
                  <w:spacing w:line="285" w:lineRule="atLeast"/>
                </w:pPr>
              </w:pPrChange>
            </w:pPr>
            <w:del w:id="14695" w:author="Donovan Goode [2]" w:date="2018-11-09T10:04:00Z">
              <w:r w:rsidRPr="00C965EC" w:rsidDel="008B6AF4">
                <w:rPr>
                  <w:rFonts w:ascii="Consolas" w:eastAsia="Times New Roman" w:hAnsi="Consolas" w:cs="Times New Roman"/>
                  <w:color w:val="D7BA7D"/>
                  <w:sz w:val="21"/>
                  <w:szCs w:val="21"/>
                </w:rPr>
                <w:delText xml:space="preserve">body </w:delText>
              </w:r>
              <w:r w:rsidRPr="00C965EC" w:rsidDel="008B6AF4">
                <w:rPr>
                  <w:rFonts w:ascii="Consolas" w:eastAsia="Times New Roman" w:hAnsi="Consolas" w:cs="Times New Roman"/>
                  <w:color w:val="D4D4D4"/>
                  <w:sz w:val="21"/>
                  <w:szCs w:val="21"/>
                </w:rPr>
                <w:delText>&gt;</w:delText>
              </w:r>
              <w:r w:rsidRPr="00C965EC" w:rsidDel="008B6AF4">
                <w:rPr>
                  <w:rFonts w:ascii="Consolas" w:eastAsia="Times New Roman" w:hAnsi="Consolas" w:cs="Times New Roman"/>
                  <w:color w:val="D7BA7D"/>
                  <w:sz w:val="21"/>
                  <w:szCs w:val="21"/>
                </w:rPr>
                <w:delText xml:space="preserve"> section.page_section.section-homeslider</w:delText>
              </w:r>
              <w:r w:rsidRPr="00C965EC" w:rsidDel="008B6AF4">
                <w:rPr>
                  <w:rFonts w:ascii="Consolas" w:eastAsia="Times New Roman" w:hAnsi="Consolas" w:cs="Times New Roman"/>
                  <w:color w:val="D4D4D4"/>
                  <w:sz w:val="21"/>
                  <w:szCs w:val="21"/>
                </w:rPr>
                <w:delText xml:space="preserve"> {</w:delText>
              </w:r>
            </w:del>
          </w:p>
          <w:p w14:paraId="57FE1803" w14:textId="77777777" w:rsidR="00ED1509" w:rsidRPr="00C965EC" w:rsidDel="008B6AF4" w:rsidRDefault="00ED1509">
            <w:pPr>
              <w:pStyle w:val="Heading1Numbered"/>
              <w:rPr>
                <w:del w:id="14696" w:author="Donovan Goode [2]" w:date="2018-11-09T10:04:00Z"/>
                <w:rFonts w:ascii="Consolas" w:eastAsia="Times New Roman" w:hAnsi="Consolas" w:cs="Times New Roman"/>
                <w:color w:val="D4D4D4"/>
                <w:sz w:val="21"/>
                <w:szCs w:val="21"/>
              </w:rPr>
              <w:pPrChange w:id="14697" w:author="Donovan Goode [2]" w:date="2018-11-09T10:05:00Z">
                <w:pPr>
                  <w:framePr w:hSpace="180" w:wrap="around" w:vAnchor="text" w:hAnchor="margin" w:xAlign="center" w:y="130"/>
                  <w:shd w:val="clear" w:color="auto" w:fill="1E1E1E"/>
                  <w:spacing w:line="285" w:lineRule="atLeast"/>
                </w:pPr>
              </w:pPrChange>
            </w:pPr>
            <w:del w:id="1469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6A9955"/>
                  <w:sz w:val="21"/>
                  <w:szCs w:val="21"/>
                </w:rPr>
                <w:delText>/* background-image: url(https://www.opm.gov/img/home/Homepage_bg.jpg); */</w:delText>
              </w:r>
            </w:del>
          </w:p>
          <w:p w14:paraId="49EC08D3" w14:textId="77777777" w:rsidR="00ED1509" w:rsidRPr="00C965EC" w:rsidDel="008B6AF4" w:rsidRDefault="00ED1509">
            <w:pPr>
              <w:pStyle w:val="Heading1Numbered"/>
              <w:rPr>
                <w:del w:id="14699" w:author="Donovan Goode [2]" w:date="2018-11-09T10:04:00Z"/>
                <w:rFonts w:ascii="Consolas" w:eastAsia="Times New Roman" w:hAnsi="Consolas" w:cs="Times New Roman"/>
                <w:color w:val="D4D4D4"/>
                <w:sz w:val="21"/>
                <w:szCs w:val="21"/>
              </w:rPr>
              <w:pPrChange w:id="14700" w:author="Donovan Goode [2]" w:date="2018-11-09T10:05:00Z">
                <w:pPr>
                  <w:framePr w:hSpace="180" w:wrap="around" w:vAnchor="text" w:hAnchor="margin" w:xAlign="center" w:y="130"/>
                  <w:shd w:val="clear" w:color="auto" w:fill="1E1E1E"/>
                  <w:spacing w:line="285" w:lineRule="atLeast"/>
                </w:pPr>
              </w:pPrChange>
            </w:pPr>
            <w:del w:id="1470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#EEE</w:delText>
              </w:r>
              <w:r w:rsidRPr="00C965EC" w:rsidDel="008B6AF4">
                <w:rPr>
                  <w:rFonts w:ascii="Consolas" w:eastAsia="Times New Roman" w:hAnsi="Consolas" w:cs="Times New Roman"/>
                  <w:color w:val="D4D4D4"/>
                  <w:sz w:val="21"/>
                  <w:szCs w:val="21"/>
                </w:rPr>
                <w:delText>;</w:delText>
              </w:r>
            </w:del>
          </w:p>
          <w:p w14:paraId="7F1B6968" w14:textId="77777777" w:rsidR="00ED1509" w:rsidRPr="00C965EC" w:rsidDel="008B6AF4" w:rsidRDefault="00ED1509">
            <w:pPr>
              <w:pStyle w:val="Heading1Numbered"/>
              <w:rPr>
                <w:del w:id="14702" w:author="Donovan Goode [2]" w:date="2018-11-09T10:04:00Z"/>
                <w:rFonts w:ascii="Consolas" w:eastAsia="Times New Roman" w:hAnsi="Consolas" w:cs="Times New Roman"/>
                <w:color w:val="D4D4D4"/>
                <w:sz w:val="21"/>
                <w:szCs w:val="21"/>
              </w:rPr>
              <w:pPrChange w:id="14703" w:author="Donovan Goode [2]" w:date="2018-11-09T10:05:00Z">
                <w:pPr>
                  <w:framePr w:hSpace="180" w:wrap="around" w:vAnchor="text" w:hAnchor="margin" w:xAlign="center" w:y="130"/>
                  <w:shd w:val="clear" w:color="auto" w:fill="1E1E1E"/>
                  <w:spacing w:line="285" w:lineRule="atLeast"/>
                </w:pPr>
              </w:pPrChange>
            </w:pPr>
            <w:del w:id="14704"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#FAFAFA</w:delText>
              </w:r>
              <w:r w:rsidRPr="00C965EC" w:rsidDel="008B6AF4">
                <w:rPr>
                  <w:rFonts w:ascii="Consolas" w:eastAsia="Times New Roman" w:hAnsi="Consolas" w:cs="Times New Roman"/>
                  <w:color w:val="D4D4D4"/>
                  <w:sz w:val="21"/>
                  <w:szCs w:val="21"/>
                </w:rPr>
                <w:delText>;</w:delText>
              </w:r>
            </w:del>
          </w:p>
          <w:p w14:paraId="59A7A40E" w14:textId="77777777" w:rsidR="00ED1509" w:rsidRPr="00C965EC" w:rsidDel="008B6AF4" w:rsidRDefault="00ED1509">
            <w:pPr>
              <w:pStyle w:val="Heading1Numbered"/>
              <w:rPr>
                <w:del w:id="14705" w:author="Donovan Goode [2]" w:date="2018-11-09T10:04:00Z"/>
                <w:rFonts w:ascii="Consolas" w:eastAsia="Times New Roman" w:hAnsi="Consolas" w:cs="Times New Roman"/>
                <w:color w:val="D4D4D4"/>
                <w:sz w:val="21"/>
                <w:szCs w:val="21"/>
              </w:rPr>
              <w:pPrChange w:id="14706" w:author="Donovan Goode [2]" w:date="2018-11-09T10:05:00Z">
                <w:pPr>
                  <w:framePr w:hSpace="180" w:wrap="around" w:vAnchor="text" w:hAnchor="margin" w:xAlign="center" w:y="130"/>
                  <w:shd w:val="clear" w:color="auto" w:fill="1E1E1E"/>
                  <w:spacing w:line="285" w:lineRule="atLeast"/>
                </w:pPr>
              </w:pPrChange>
            </w:pPr>
            <w:del w:id="14707" w:author="Donovan Goode [2]" w:date="2018-11-09T10:04:00Z">
              <w:r w:rsidRPr="00C965EC" w:rsidDel="008B6AF4">
                <w:rPr>
                  <w:rFonts w:ascii="Consolas" w:eastAsia="Times New Roman" w:hAnsi="Consolas" w:cs="Times New Roman"/>
                  <w:color w:val="D4D4D4"/>
                  <w:sz w:val="21"/>
                  <w:szCs w:val="21"/>
                </w:rPr>
                <w:delText>}</w:delText>
              </w:r>
            </w:del>
          </w:p>
          <w:p w14:paraId="0F4D8EDF" w14:textId="77777777" w:rsidR="00ED1509" w:rsidRPr="00C965EC" w:rsidDel="008B6AF4" w:rsidRDefault="00ED1509">
            <w:pPr>
              <w:pStyle w:val="Heading1Numbered"/>
              <w:rPr>
                <w:del w:id="14708" w:author="Donovan Goode [2]" w:date="2018-11-09T10:04:00Z"/>
                <w:rFonts w:ascii="Consolas" w:eastAsia="Times New Roman" w:hAnsi="Consolas" w:cs="Times New Roman"/>
                <w:color w:val="D4D4D4"/>
                <w:sz w:val="21"/>
                <w:szCs w:val="21"/>
              </w:rPr>
              <w:pPrChange w:id="14709" w:author="Donovan Goode [2]" w:date="2018-11-09T10:05:00Z">
                <w:pPr>
                  <w:framePr w:hSpace="180" w:wrap="around" w:vAnchor="text" w:hAnchor="margin" w:xAlign="center" w:y="130"/>
                  <w:shd w:val="clear" w:color="auto" w:fill="1E1E1E"/>
                  <w:spacing w:line="285" w:lineRule="atLeast"/>
                </w:pPr>
              </w:pPrChange>
            </w:pPr>
            <w:del w:id="14710" w:author="Donovan Goode [2]" w:date="2018-11-09T10:04:00Z">
              <w:r w:rsidRPr="00C965EC" w:rsidDel="008B6AF4">
                <w:rPr>
                  <w:rFonts w:ascii="Consolas" w:eastAsia="Times New Roman" w:hAnsi="Consolas" w:cs="Times New Roman"/>
                  <w:color w:val="6A9955"/>
                  <w:sz w:val="21"/>
                  <w:szCs w:val="21"/>
                </w:rPr>
                <w:delText>/*******Audience Selector********************/</w:delText>
              </w:r>
            </w:del>
          </w:p>
          <w:p w14:paraId="2D6EB610" w14:textId="77777777" w:rsidR="00ED1509" w:rsidRPr="00C965EC" w:rsidDel="008B6AF4" w:rsidRDefault="00ED1509">
            <w:pPr>
              <w:pStyle w:val="Heading1Numbered"/>
              <w:rPr>
                <w:del w:id="14711" w:author="Donovan Goode [2]" w:date="2018-11-09T10:04:00Z"/>
                <w:rFonts w:ascii="Consolas" w:eastAsia="Times New Roman" w:hAnsi="Consolas" w:cs="Times New Roman"/>
                <w:color w:val="D4D4D4"/>
                <w:sz w:val="21"/>
                <w:szCs w:val="21"/>
              </w:rPr>
              <w:pPrChange w:id="14712" w:author="Donovan Goode [2]" w:date="2018-11-09T10:05:00Z">
                <w:pPr>
                  <w:framePr w:hSpace="180" w:wrap="around" w:vAnchor="text" w:hAnchor="margin" w:xAlign="center" w:y="130"/>
                  <w:shd w:val="clear" w:color="auto" w:fill="1E1E1E"/>
                  <w:spacing w:line="285" w:lineRule="atLeast"/>
                </w:pPr>
              </w:pPrChange>
            </w:pPr>
            <w:del w:id="14713" w:author="Donovan Goode [2]" w:date="2018-11-09T10:04:00Z">
              <w:r w:rsidRPr="00C965EC" w:rsidDel="008B6AF4">
                <w:rPr>
                  <w:rFonts w:ascii="Consolas" w:eastAsia="Times New Roman" w:hAnsi="Consolas" w:cs="Times New Roman"/>
                  <w:color w:val="D7BA7D"/>
                  <w:sz w:val="21"/>
                  <w:szCs w:val="21"/>
                </w:rPr>
                <w:delText>#AudienceSelector</w:delText>
              </w:r>
              <w:r w:rsidRPr="00C965EC" w:rsidDel="008B6AF4">
                <w:rPr>
                  <w:rFonts w:ascii="Consolas" w:eastAsia="Times New Roman" w:hAnsi="Consolas" w:cs="Times New Roman"/>
                  <w:color w:val="D4D4D4"/>
                  <w:sz w:val="21"/>
                  <w:szCs w:val="21"/>
                </w:rPr>
                <w:delText xml:space="preserve"> {</w:delText>
              </w:r>
            </w:del>
          </w:p>
          <w:p w14:paraId="0B4B4E5F" w14:textId="77777777" w:rsidR="00ED1509" w:rsidRPr="00C965EC" w:rsidDel="008B6AF4" w:rsidRDefault="00ED1509">
            <w:pPr>
              <w:pStyle w:val="Heading1Numbered"/>
              <w:rPr>
                <w:del w:id="14714" w:author="Donovan Goode [2]" w:date="2018-11-09T10:04:00Z"/>
                <w:rFonts w:ascii="Consolas" w:eastAsia="Times New Roman" w:hAnsi="Consolas" w:cs="Times New Roman"/>
                <w:color w:val="D4D4D4"/>
                <w:sz w:val="21"/>
                <w:szCs w:val="21"/>
              </w:rPr>
              <w:pPrChange w:id="14715" w:author="Donovan Goode [2]" w:date="2018-11-09T10:05:00Z">
                <w:pPr>
                  <w:framePr w:hSpace="180" w:wrap="around" w:vAnchor="text" w:hAnchor="margin" w:xAlign="center" w:y="130"/>
                  <w:shd w:val="clear" w:color="auto" w:fill="1E1E1E"/>
                  <w:spacing w:line="285" w:lineRule="atLeast"/>
                </w:pPr>
              </w:pPrChange>
            </w:pPr>
            <w:del w:id="14716"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float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left</w:delText>
              </w:r>
              <w:r w:rsidRPr="00C965EC" w:rsidDel="008B6AF4">
                <w:rPr>
                  <w:rFonts w:ascii="Consolas" w:eastAsia="Times New Roman" w:hAnsi="Consolas" w:cs="Times New Roman"/>
                  <w:color w:val="D4D4D4"/>
                  <w:sz w:val="21"/>
                  <w:szCs w:val="21"/>
                </w:rPr>
                <w:delText>;</w:delText>
              </w:r>
            </w:del>
          </w:p>
          <w:p w14:paraId="630A3BB8" w14:textId="77777777" w:rsidR="00ED1509" w:rsidRPr="00C965EC" w:rsidDel="008B6AF4" w:rsidRDefault="00ED1509">
            <w:pPr>
              <w:pStyle w:val="Heading1Numbered"/>
              <w:rPr>
                <w:del w:id="14717" w:author="Donovan Goode [2]" w:date="2018-11-09T10:04:00Z"/>
                <w:rFonts w:ascii="Consolas" w:eastAsia="Times New Roman" w:hAnsi="Consolas" w:cs="Times New Roman"/>
                <w:color w:val="D4D4D4"/>
                <w:sz w:val="21"/>
                <w:szCs w:val="21"/>
              </w:rPr>
              <w:pPrChange w:id="14718" w:author="Donovan Goode [2]" w:date="2018-11-09T10:05:00Z">
                <w:pPr>
                  <w:framePr w:hSpace="180" w:wrap="around" w:vAnchor="text" w:hAnchor="margin" w:xAlign="center" w:y="130"/>
                  <w:shd w:val="clear" w:color="auto" w:fill="1E1E1E"/>
                  <w:spacing w:line="285" w:lineRule="atLeast"/>
                </w:pPr>
              </w:pPrChange>
            </w:pPr>
            <w:del w:id="14719"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list-style-type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none</w:delText>
              </w:r>
              <w:r w:rsidRPr="00C965EC" w:rsidDel="008B6AF4">
                <w:rPr>
                  <w:rFonts w:ascii="Consolas" w:eastAsia="Times New Roman" w:hAnsi="Consolas" w:cs="Times New Roman"/>
                  <w:color w:val="D4D4D4"/>
                  <w:sz w:val="21"/>
                  <w:szCs w:val="21"/>
                </w:rPr>
                <w:delText>;</w:delText>
              </w:r>
            </w:del>
          </w:p>
          <w:p w14:paraId="1AA1FE4D" w14:textId="77777777" w:rsidR="00ED1509" w:rsidRPr="00C965EC" w:rsidDel="008B6AF4" w:rsidRDefault="00ED1509">
            <w:pPr>
              <w:pStyle w:val="Heading1Numbered"/>
              <w:rPr>
                <w:del w:id="14720" w:author="Donovan Goode [2]" w:date="2018-11-09T10:04:00Z"/>
                <w:rFonts w:ascii="Consolas" w:eastAsia="Times New Roman" w:hAnsi="Consolas" w:cs="Times New Roman"/>
                <w:color w:val="D4D4D4"/>
                <w:sz w:val="21"/>
                <w:szCs w:val="21"/>
              </w:rPr>
              <w:pPrChange w:id="14721" w:author="Donovan Goode [2]" w:date="2018-11-09T10:05:00Z">
                <w:pPr>
                  <w:framePr w:hSpace="180" w:wrap="around" w:vAnchor="text" w:hAnchor="margin" w:xAlign="center" w:y="130"/>
                  <w:shd w:val="clear" w:color="auto" w:fill="1E1E1E"/>
                  <w:spacing w:line="285" w:lineRule="atLeast"/>
                </w:pPr>
              </w:pPrChange>
            </w:pPr>
            <w:del w:id="14722"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185px</w:delText>
              </w:r>
              <w:r w:rsidRPr="00C965EC" w:rsidDel="008B6AF4">
                <w:rPr>
                  <w:rFonts w:ascii="Consolas" w:eastAsia="Times New Roman" w:hAnsi="Consolas" w:cs="Times New Roman"/>
                  <w:color w:val="D4D4D4"/>
                  <w:sz w:val="21"/>
                  <w:szCs w:val="21"/>
                </w:rPr>
                <w:delText>;</w:delText>
              </w:r>
            </w:del>
          </w:p>
          <w:p w14:paraId="53A59E7F" w14:textId="77777777" w:rsidR="00ED1509" w:rsidRPr="00C965EC" w:rsidDel="008B6AF4" w:rsidRDefault="00ED1509">
            <w:pPr>
              <w:pStyle w:val="Heading1Numbered"/>
              <w:rPr>
                <w:del w:id="14723" w:author="Donovan Goode [2]" w:date="2018-11-09T10:04:00Z"/>
                <w:rFonts w:ascii="Consolas" w:eastAsia="Times New Roman" w:hAnsi="Consolas" w:cs="Times New Roman"/>
                <w:color w:val="D4D4D4"/>
                <w:sz w:val="21"/>
                <w:szCs w:val="21"/>
              </w:rPr>
              <w:pPrChange w:id="14724" w:author="Donovan Goode [2]" w:date="2018-11-09T10:05:00Z">
                <w:pPr>
                  <w:framePr w:hSpace="180" w:wrap="around" w:vAnchor="text" w:hAnchor="margin" w:xAlign="center" w:y="130"/>
                  <w:shd w:val="clear" w:color="auto" w:fill="1E1E1E"/>
                  <w:spacing w:line="285" w:lineRule="atLeast"/>
                </w:pPr>
              </w:pPrChange>
            </w:pPr>
            <w:del w:id="1472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13BE55C4" w14:textId="77777777" w:rsidR="00ED1509" w:rsidRPr="00C965EC" w:rsidDel="008B6AF4" w:rsidRDefault="00ED1509">
            <w:pPr>
              <w:pStyle w:val="Heading1Numbered"/>
              <w:rPr>
                <w:del w:id="14726" w:author="Donovan Goode [2]" w:date="2018-11-09T10:04:00Z"/>
                <w:rFonts w:ascii="Consolas" w:eastAsia="Times New Roman" w:hAnsi="Consolas" w:cs="Times New Roman"/>
                <w:color w:val="D4D4D4"/>
                <w:sz w:val="21"/>
                <w:szCs w:val="21"/>
              </w:rPr>
              <w:pPrChange w:id="14727" w:author="Donovan Goode [2]" w:date="2018-11-09T10:05:00Z">
                <w:pPr>
                  <w:framePr w:hSpace="180" w:wrap="around" w:vAnchor="text" w:hAnchor="margin" w:xAlign="center" w:y="130"/>
                  <w:shd w:val="clear" w:color="auto" w:fill="1E1E1E"/>
                  <w:spacing w:line="285" w:lineRule="atLeast"/>
                </w:pPr>
              </w:pPrChange>
            </w:pPr>
            <w:del w:id="1472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margin</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07ECFBB3" w14:textId="77777777" w:rsidR="00ED1509" w:rsidRPr="00C965EC" w:rsidDel="008B6AF4" w:rsidRDefault="00ED1509">
            <w:pPr>
              <w:pStyle w:val="Heading1Numbered"/>
              <w:rPr>
                <w:del w:id="14729" w:author="Donovan Goode [2]" w:date="2018-11-09T10:04:00Z"/>
                <w:rFonts w:ascii="Consolas" w:eastAsia="Times New Roman" w:hAnsi="Consolas" w:cs="Times New Roman"/>
                <w:color w:val="D4D4D4"/>
                <w:sz w:val="21"/>
                <w:szCs w:val="21"/>
              </w:rPr>
              <w:pPrChange w:id="14730" w:author="Donovan Goode [2]" w:date="2018-11-09T10:05:00Z">
                <w:pPr>
                  <w:framePr w:hSpace="180" w:wrap="around" w:vAnchor="text" w:hAnchor="margin" w:xAlign="center" w:y="130"/>
                  <w:shd w:val="clear" w:color="auto" w:fill="1E1E1E"/>
                  <w:spacing w:line="285" w:lineRule="atLeast"/>
                </w:pPr>
              </w:pPrChange>
            </w:pPr>
            <w:del w:id="1473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13px</w:delText>
              </w:r>
              <w:r w:rsidRPr="00C965EC" w:rsidDel="008B6AF4">
                <w:rPr>
                  <w:rFonts w:ascii="Consolas" w:eastAsia="Times New Roman" w:hAnsi="Consolas" w:cs="Times New Roman"/>
                  <w:color w:val="D4D4D4"/>
                  <w:sz w:val="21"/>
                  <w:szCs w:val="21"/>
                </w:rPr>
                <w:delText>;</w:delText>
              </w:r>
            </w:del>
          </w:p>
          <w:p w14:paraId="2980BE0C" w14:textId="77777777" w:rsidR="00ED1509" w:rsidRPr="00C965EC" w:rsidDel="008B6AF4" w:rsidRDefault="00ED1509">
            <w:pPr>
              <w:pStyle w:val="Heading1Numbered"/>
              <w:rPr>
                <w:del w:id="14732" w:author="Donovan Goode [2]" w:date="2018-11-09T10:04:00Z"/>
                <w:rFonts w:ascii="Consolas" w:eastAsia="Times New Roman" w:hAnsi="Consolas" w:cs="Times New Roman"/>
                <w:color w:val="D4D4D4"/>
                <w:sz w:val="21"/>
                <w:szCs w:val="21"/>
              </w:rPr>
              <w:pPrChange w:id="14733" w:author="Donovan Goode [2]" w:date="2018-11-09T10:05:00Z">
                <w:pPr>
                  <w:framePr w:hSpace="180" w:wrap="around" w:vAnchor="text" w:hAnchor="margin" w:xAlign="center" w:y="130"/>
                  <w:shd w:val="clear" w:color="auto" w:fill="1E1E1E"/>
                  <w:spacing w:line="285" w:lineRule="atLeast"/>
                </w:pPr>
              </w:pPrChange>
            </w:pPr>
            <w:del w:id="14734"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https://www.opm.gov/img/Home/audience_divider.png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215px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5px</w:delText>
              </w:r>
              <w:r w:rsidRPr="00C965EC" w:rsidDel="008B6AF4">
                <w:rPr>
                  <w:rFonts w:ascii="Consolas" w:eastAsia="Times New Roman" w:hAnsi="Consolas" w:cs="Times New Roman"/>
                  <w:color w:val="D4D4D4"/>
                  <w:sz w:val="21"/>
                  <w:szCs w:val="21"/>
                </w:rPr>
                <w:delText>;</w:delText>
              </w:r>
            </w:del>
          </w:p>
          <w:p w14:paraId="4B0798CB" w14:textId="77777777" w:rsidR="00ED1509" w:rsidRPr="00C965EC" w:rsidDel="008B6AF4" w:rsidRDefault="00ED1509">
            <w:pPr>
              <w:pStyle w:val="Heading1Numbered"/>
              <w:rPr>
                <w:del w:id="14735" w:author="Donovan Goode [2]" w:date="2018-11-09T10:04:00Z"/>
                <w:rFonts w:ascii="Consolas" w:eastAsia="Times New Roman" w:hAnsi="Consolas" w:cs="Times New Roman"/>
                <w:color w:val="D4D4D4"/>
                <w:sz w:val="21"/>
                <w:szCs w:val="21"/>
              </w:rPr>
              <w:pPrChange w:id="14736" w:author="Donovan Goode [2]" w:date="2018-11-09T10:05:00Z">
                <w:pPr>
                  <w:framePr w:hSpace="180" w:wrap="around" w:vAnchor="text" w:hAnchor="margin" w:xAlign="center" w:y="130"/>
                  <w:shd w:val="clear" w:color="auto" w:fill="1E1E1E"/>
                  <w:spacing w:line="285" w:lineRule="atLeast"/>
                </w:pPr>
              </w:pPrChange>
            </w:pPr>
            <w:del w:id="14737"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62.5%</w:delText>
              </w:r>
              <w:r w:rsidRPr="00C965EC" w:rsidDel="008B6AF4">
                <w:rPr>
                  <w:rFonts w:ascii="Consolas" w:eastAsia="Times New Roman" w:hAnsi="Consolas" w:cs="Times New Roman"/>
                  <w:color w:val="D4D4D4"/>
                  <w:sz w:val="21"/>
                  <w:szCs w:val="21"/>
                </w:rPr>
                <w:delText>;</w:delText>
              </w:r>
            </w:del>
          </w:p>
          <w:p w14:paraId="7D7D73B1" w14:textId="77777777" w:rsidR="00ED1509" w:rsidRPr="00C965EC" w:rsidDel="008B6AF4" w:rsidRDefault="00ED1509">
            <w:pPr>
              <w:pStyle w:val="Heading1Numbered"/>
              <w:rPr>
                <w:del w:id="14738" w:author="Donovan Goode [2]" w:date="2018-11-09T10:04:00Z"/>
                <w:rFonts w:ascii="Consolas" w:eastAsia="Times New Roman" w:hAnsi="Consolas" w:cs="Times New Roman"/>
                <w:color w:val="D4D4D4"/>
                <w:sz w:val="21"/>
                <w:szCs w:val="21"/>
              </w:rPr>
              <w:pPrChange w:id="14739" w:author="Donovan Goode [2]" w:date="2018-11-09T10:05:00Z">
                <w:pPr>
                  <w:framePr w:hSpace="180" w:wrap="around" w:vAnchor="text" w:hAnchor="margin" w:xAlign="center" w:y="130"/>
                  <w:shd w:val="clear" w:color="auto" w:fill="1E1E1E"/>
                  <w:spacing w:line="285" w:lineRule="atLeast"/>
                </w:pPr>
              </w:pPrChange>
            </w:pPr>
            <w:del w:id="1474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font-family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Arial</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Helvetica</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sans-serif</w:delText>
              </w:r>
              <w:r w:rsidRPr="00C965EC" w:rsidDel="008B6AF4">
                <w:rPr>
                  <w:rFonts w:ascii="Consolas" w:eastAsia="Times New Roman" w:hAnsi="Consolas" w:cs="Times New Roman"/>
                  <w:color w:val="D4D4D4"/>
                  <w:sz w:val="21"/>
                  <w:szCs w:val="21"/>
                </w:rPr>
                <w:delText>;</w:delText>
              </w:r>
            </w:del>
          </w:p>
          <w:p w14:paraId="50CC463C" w14:textId="77777777" w:rsidR="00ED1509" w:rsidRPr="00C965EC" w:rsidDel="008B6AF4" w:rsidRDefault="00ED1509">
            <w:pPr>
              <w:pStyle w:val="Heading1Numbered"/>
              <w:rPr>
                <w:del w:id="14741" w:author="Donovan Goode [2]" w:date="2018-11-09T10:04:00Z"/>
                <w:rFonts w:ascii="Consolas" w:eastAsia="Times New Roman" w:hAnsi="Consolas" w:cs="Times New Roman"/>
                <w:color w:val="D4D4D4"/>
                <w:sz w:val="21"/>
                <w:szCs w:val="21"/>
              </w:rPr>
              <w:pPrChange w:id="14742" w:author="Donovan Goode [2]" w:date="2018-11-09T10:05:00Z">
                <w:pPr>
                  <w:framePr w:hSpace="180" w:wrap="around" w:vAnchor="text" w:hAnchor="margin" w:xAlign="center" w:y="130"/>
                  <w:shd w:val="clear" w:color="auto" w:fill="1E1E1E"/>
                  <w:spacing w:line="285" w:lineRule="atLeast"/>
                </w:pPr>
              </w:pPrChange>
            </w:pPr>
            <w:del w:id="1474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#363636</w:delText>
              </w:r>
              <w:r w:rsidRPr="00C965EC" w:rsidDel="008B6AF4">
                <w:rPr>
                  <w:rFonts w:ascii="Consolas" w:eastAsia="Times New Roman" w:hAnsi="Consolas" w:cs="Times New Roman"/>
                  <w:color w:val="D4D4D4"/>
                  <w:sz w:val="21"/>
                  <w:szCs w:val="21"/>
                </w:rPr>
                <w:delText>;</w:delText>
              </w:r>
            </w:del>
          </w:p>
          <w:p w14:paraId="47AF4C3B" w14:textId="77777777" w:rsidR="00ED1509" w:rsidRPr="00C965EC" w:rsidDel="008B6AF4" w:rsidRDefault="00ED1509">
            <w:pPr>
              <w:pStyle w:val="Heading1Numbered"/>
              <w:rPr>
                <w:del w:id="14744" w:author="Donovan Goode [2]" w:date="2018-11-09T10:04:00Z"/>
                <w:rFonts w:ascii="Consolas" w:eastAsia="Times New Roman" w:hAnsi="Consolas" w:cs="Times New Roman"/>
                <w:color w:val="D4D4D4"/>
                <w:sz w:val="21"/>
                <w:szCs w:val="21"/>
              </w:rPr>
              <w:pPrChange w:id="14745" w:author="Donovan Goode [2]" w:date="2018-11-09T10:05:00Z">
                <w:pPr>
                  <w:framePr w:hSpace="180" w:wrap="around" w:vAnchor="text" w:hAnchor="margin" w:xAlign="center" w:y="130"/>
                  <w:shd w:val="clear" w:color="auto" w:fill="1E1E1E"/>
                  <w:spacing w:line="285" w:lineRule="atLeast"/>
                </w:pPr>
              </w:pPrChange>
            </w:pPr>
            <w:del w:id="14746" w:author="Donovan Goode [2]" w:date="2018-11-09T10:04:00Z">
              <w:r w:rsidRPr="00C965EC" w:rsidDel="008B6AF4">
                <w:rPr>
                  <w:rFonts w:ascii="Consolas" w:eastAsia="Times New Roman" w:hAnsi="Consolas" w:cs="Times New Roman"/>
                  <w:color w:val="D4D4D4"/>
                  <w:sz w:val="21"/>
                  <w:szCs w:val="21"/>
                </w:rPr>
                <w:delText>}</w:delText>
              </w:r>
            </w:del>
          </w:p>
          <w:p w14:paraId="2B0C4482" w14:textId="77777777" w:rsidR="00ED1509" w:rsidRPr="00C965EC" w:rsidDel="008B6AF4" w:rsidRDefault="00ED1509">
            <w:pPr>
              <w:pStyle w:val="Heading1Numbered"/>
              <w:rPr>
                <w:del w:id="14747" w:author="Donovan Goode [2]" w:date="2018-11-09T10:04:00Z"/>
                <w:rFonts w:ascii="Consolas" w:eastAsia="Times New Roman" w:hAnsi="Consolas" w:cs="Times New Roman"/>
                <w:color w:val="D4D4D4"/>
                <w:sz w:val="21"/>
                <w:szCs w:val="21"/>
              </w:rPr>
              <w:pPrChange w:id="14748" w:author="Donovan Goode [2]" w:date="2018-11-09T10:05:00Z">
                <w:pPr>
                  <w:framePr w:hSpace="180" w:wrap="around" w:vAnchor="text" w:hAnchor="margin" w:xAlign="center" w:y="130"/>
                  <w:shd w:val="clear" w:color="auto" w:fill="1E1E1E"/>
                  <w:spacing w:line="285" w:lineRule="atLeast"/>
                </w:pPr>
              </w:pPrChange>
            </w:pPr>
            <w:del w:id="14749" w:author="Donovan Goode [2]" w:date="2018-11-09T10:04:00Z">
              <w:r w:rsidRPr="00C965EC" w:rsidDel="008B6AF4">
                <w:rPr>
                  <w:rFonts w:ascii="Consolas" w:eastAsia="Times New Roman" w:hAnsi="Consolas" w:cs="Times New Roman"/>
                  <w:color w:val="D7BA7D"/>
                  <w:sz w:val="21"/>
                  <w:szCs w:val="21"/>
                </w:rPr>
                <w:delText>#AudienceSelector li a</w:delText>
              </w:r>
              <w:r w:rsidRPr="00C965EC" w:rsidDel="008B6AF4">
                <w:rPr>
                  <w:rFonts w:ascii="Consolas" w:eastAsia="Times New Roman" w:hAnsi="Consolas" w:cs="Times New Roman"/>
                  <w:color w:val="D4D4D4"/>
                  <w:sz w:val="21"/>
                  <w:szCs w:val="21"/>
                </w:rPr>
                <w:delText xml:space="preserve"> {</w:delText>
              </w:r>
            </w:del>
          </w:p>
          <w:p w14:paraId="10ACF73C" w14:textId="77777777" w:rsidR="00ED1509" w:rsidRPr="00C965EC" w:rsidDel="008B6AF4" w:rsidRDefault="00ED1509">
            <w:pPr>
              <w:pStyle w:val="Heading1Numbered"/>
              <w:rPr>
                <w:del w:id="14750" w:author="Donovan Goode [2]" w:date="2018-11-09T10:04:00Z"/>
                <w:rFonts w:ascii="Consolas" w:eastAsia="Times New Roman" w:hAnsi="Consolas" w:cs="Times New Roman"/>
                <w:color w:val="D4D4D4"/>
                <w:sz w:val="21"/>
                <w:szCs w:val="21"/>
              </w:rPr>
              <w:pPrChange w:id="14751" w:author="Donovan Goode [2]" w:date="2018-11-09T10:05:00Z">
                <w:pPr>
                  <w:framePr w:hSpace="180" w:wrap="around" w:vAnchor="text" w:hAnchor="margin" w:xAlign="center" w:y="130"/>
                  <w:shd w:val="clear" w:color="auto" w:fill="1E1E1E"/>
                  <w:spacing w:line="285" w:lineRule="atLeast"/>
                </w:pPr>
              </w:pPrChange>
            </w:pPr>
            <w:del w:id="14752"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display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block</w:delText>
              </w:r>
              <w:r w:rsidRPr="00C965EC" w:rsidDel="008B6AF4">
                <w:rPr>
                  <w:rFonts w:ascii="Consolas" w:eastAsia="Times New Roman" w:hAnsi="Consolas" w:cs="Times New Roman"/>
                  <w:color w:val="D4D4D4"/>
                  <w:sz w:val="21"/>
                  <w:szCs w:val="21"/>
                </w:rPr>
                <w:delText>;</w:delText>
              </w:r>
            </w:del>
          </w:p>
          <w:p w14:paraId="569581A0" w14:textId="77777777" w:rsidR="00ED1509" w:rsidRPr="00C965EC" w:rsidDel="008B6AF4" w:rsidRDefault="00ED1509">
            <w:pPr>
              <w:pStyle w:val="Heading1Numbered"/>
              <w:rPr>
                <w:del w:id="14753" w:author="Donovan Goode [2]" w:date="2018-11-09T10:04:00Z"/>
                <w:rFonts w:ascii="Consolas" w:eastAsia="Times New Roman" w:hAnsi="Consolas" w:cs="Times New Roman"/>
                <w:color w:val="D4D4D4"/>
                <w:sz w:val="21"/>
                <w:szCs w:val="21"/>
              </w:rPr>
              <w:pPrChange w:id="14754" w:author="Donovan Goode [2]" w:date="2018-11-09T10:05:00Z">
                <w:pPr>
                  <w:framePr w:hSpace="180" w:wrap="around" w:vAnchor="text" w:hAnchor="margin" w:xAlign="center" w:y="130"/>
                  <w:shd w:val="clear" w:color="auto" w:fill="1E1E1E"/>
                  <w:spacing w:line="285" w:lineRule="atLeast"/>
                </w:pPr>
              </w:pPrChange>
            </w:pPr>
            <w:del w:id="1475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409AC63E" w14:textId="77777777" w:rsidR="00ED1509" w:rsidRPr="00C965EC" w:rsidDel="008B6AF4" w:rsidRDefault="00ED1509">
            <w:pPr>
              <w:pStyle w:val="Heading1Numbered"/>
              <w:rPr>
                <w:del w:id="14756" w:author="Donovan Goode [2]" w:date="2018-11-09T10:04:00Z"/>
                <w:rFonts w:ascii="Consolas" w:eastAsia="Times New Roman" w:hAnsi="Consolas" w:cs="Times New Roman"/>
                <w:color w:val="D4D4D4"/>
                <w:sz w:val="21"/>
                <w:szCs w:val="21"/>
              </w:rPr>
              <w:pPrChange w:id="14757" w:author="Donovan Goode [2]" w:date="2018-11-09T10:05:00Z">
                <w:pPr>
                  <w:framePr w:hSpace="180" w:wrap="around" w:vAnchor="text" w:hAnchor="margin" w:xAlign="center" w:y="130"/>
                  <w:shd w:val="clear" w:color="auto" w:fill="1E1E1E"/>
                  <w:spacing w:line="285" w:lineRule="atLeast"/>
                </w:pPr>
              </w:pPrChange>
            </w:pPr>
            <w:del w:id="1475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20px</w:delText>
              </w:r>
              <w:r w:rsidRPr="00C965EC" w:rsidDel="008B6AF4">
                <w:rPr>
                  <w:rFonts w:ascii="Consolas" w:eastAsia="Times New Roman" w:hAnsi="Consolas" w:cs="Times New Roman"/>
                  <w:color w:val="D4D4D4"/>
                  <w:sz w:val="21"/>
                  <w:szCs w:val="21"/>
                </w:rPr>
                <w:delText>;</w:delText>
              </w:r>
            </w:del>
          </w:p>
          <w:p w14:paraId="0CB420AD" w14:textId="77777777" w:rsidR="00ED1509" w:rsidRPr="00C965EC" w:rsidDel="008B6AF4" w:rsidRDefault="00ED1509">
            <w:pPr>
              <w:pStyle w:val="Heading1Numbered"/>
              <w:rPr>
                <w:del w:id="14759" w:author="Donovan Goode [2]" w:date="2018-11-09T10:04:00Z"/>
                <w:rFonts w:ascii="Consolas" w:eastAsia="Times New Roman" w:hAnsi="Consolas" w:cs="Times New Roman"/>
                <w:color w:val="D4D4D4"/>
                <w:sz w:val="21"/>
                <w:szCs w:val="21"/>
              </w:rPr>
              <w:pPrChange w:id="14760" w:author="Donovan Goode [2]" w:date="2018-11-09T10:05:00Z">
                <w:pPr>
                  <w:framePr w:hSpace="180" w:wrap="around" w:vAnchor="text" w:hAnchor="margin" w:xAlign="center" w:y="130"/>
                  <w:shd w:val="clear" w:color="auto" w:fill="1E1E1E"/>
                  <w:spacing w:line="285" w:lineRule="atLeast"/>
                </w:pPr>
              </w:pPrChange>
            </w:pPr>
            <w:del w:id="1476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#2E2E2E</w:delText>
              </w:r>
              <w:r w:rsidRPr="00C965EC" w:rsidDel="008B6AF4">
                <w:rPr>
                  <w:rFonts w:ascii="Consolas" w:eastAsia="Times New Roman" w:hAnsi="Consolas" w:cs="Times New Roman"/>
                  <w:color w:val="D4D4D4"/>
                  <w:sz w:val="21"/>
                  <w:szCs w:val="21"/>
                </w:rPr>
                <w:delText>;</w:delText>
              </w:r>
            </w:del>
          </w:p>
          <w:p w14:paraId="755652C1" w14:textId="77777777" w:rsidR="00ED1509" w:rsidRPr="00C965EC" w:rsidDel="008B6AF4" w:rsidRDefault="00ED1509">
            <w:pPr>
              <w:pStyle w:val="Heading1Numbered"/>
              <w:rPr>
                <w:del w:id="14762" w:author="Donovan Goode [2]" w:date="2018-11-09T10:04:00Z"/>
                <w:rFonts w:ascii="Consolas" w:eastAsia="Times New Roman" w:hAnsi="Consolas" w:cs="Times New Roman"/>
                <w:color w:val="D4D4D4"/>
                <w:sz w:val="21"/>
                <w:szCs w:val="21"/>
              </w:rPr>
              <w:pPrChange w:id="14763" w:author="Donovan Goode [2]" w:date="2018-11-09T10:05:00Z">
                <w:pPr>
                  <w:framePr w:hSpace="180" w:wrap="around" w:vAnchor="text" w:hAnchor="margin" w:xAlign="center" w:y="130"/>
                  <w:shd w:val="clear" w:color="auto" w:fill="1E1E1E"/>
                  <w:spacing w:line="285" w:lineRule="atLeast"/>
                </w:pPr>
              </w:pPrChange>
            </w:pPr>
            <w:del w:id="14764"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1.1em</w:delText>
              </w:r>
              <w:r w:rsidRPr="00C965EC" w:rsidDel="008B6AF4">
                <w:rPr>
                  <w:rFonts w:ascii="Consolas" w:eastAsia="Times New Roman" w:hAnsi="Consolas" w:cs="Times New Roman"/>
                  <w:color w:val="D4D4D4"/>
                  <w:sz w:val="21"/>
                  <w:szCs w:val="21"/>
                </w:rPr>
                <w:delText>;</w:delText>
              </w:r>
            </w:del>
          </w:p>
          <w:p w14:paraId="0BB1A203" w14:textId="77777777" w:rsidR="00ED1509" w:rsidRPr="00C965EC" w:rsidDel="008B6AF4" w:rsidRDefault="00ED1509">
            <w:pPr>
              <w:pStyle w:val="Heading1Numbered"/>
              <w:rPr>
                <w:del w:id="14765" w:author="Donovan Goode [2]" w:date="2018-11-09T10:04:00Z"/>
                <w:rFonts w:ascii="Consolas" w:eastAsia="Times New Roman" w:hAnsi="Consolas" w:cs="Times New Roman"/>
                <w:color w:val="D4D4D4"/>
                <w:sz w:val="21"/>
                <w:szCs w:val="21"/>
              </w:rPr>
              <w:pPrChange w:id="14766" w:author="Donovan Goode [2]" w:date="2018-11-09T10:05:00Z">
                <w:pPr>
                  <w:framePr w:hSpace="180" w:wrap="around" w:vAnchor="text" w:hAnchor="margin" w:xAlign="center" w:y="130"/>
                  <w:shd w:val="clear" w:color="auto" w:fill="1E1E1E"/>
                  <w:spacing w:line="285" w:lineRule="atLeast"/>
                </w:pPr>
              </w:pPrChange>
            </w:pPr>
            <w:del w:id="14767"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letter-spacing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.0em</w:delText>
              </w:r>
              <w:r w:rsidRPr="00C965EC" w:rsidDel="008B6AF4">
                <w:rPr>
                  <w:rFonts w:ascii="Consolas" w:eastAsia="Times New Roman" w:hAnsi="Consolas" w:cs="Times New Roman"/>
                  <w:color w:val="D4D4D4"/>
                  <w:sz w:val="21"/>
                  <w:szCs w:val="21"/>
                </w:rPr>
                <w:delText>;</w:delText>
              </w:r>
            </w:del>
          </w:p>
          <w:p w14:paraId="38A11625" w14:textId="77777777" w:rsidR="00ED1509" w:rsidRPr="00C965EC" w:rsidDel="008B6AF4" w:rsidRDefault="00ED1509">
            <w:pPr>
              <w:pStyle w:val="Heading1Numbered"/>
              <w:rPr>
                <w:del w:id="14768" w:author="Donovan Goode [2]" w:date="2018-11-09T10:04:00Z"/>
                <w:rFonts w:ascii="Consolas" w:eastAsia="Times New Roman" w:hAnsi="Consolas" w:cs="Times New Roman"/>
                <w:color w:val="D4D4D4"/>
                <w:sz w:val="21"/>
                <w:szCs w:val="21"/>
              </w:rPr>
              <w:pPrChange w:id="14769" w:author="Donovan Goode [2]" w:date="2018-11-09T10:05:00Z">
                <w:pPr>
                  <w:framePr w:hSpace="180" w:wrap="around" w:vAnchor="text" w:hAnchor="margin" w:xAlign="center" w:y="130"/>
                  <w:shd w:val="clear" w:color="auto" w:fill="1E1E1E"/>
                  <w:spacing w:line="285" w:lineRule="atLeast"/>
                </w:pPr>
              </w:pPrChange>
            </w:pPr>
            <w:del w:id="1477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text-transform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uppercase</w:delText>
              </w:r>
              <w:r w:rsidRPr="00C965EC" w:rsidDel="008B6AF4">
                <w:rPr>
                  <w:rFonts w:ascii="Consolas" w:eastAsia="Times New Roman" w:hAnsi="Consolas" w:cs="Times New Roman"/>
                  <w:color w:val="D4D4D4"/>
                  <w:sz w:val="21"/>
                  <w:szCs w:val="21"/>
                </w:rPr>
                <w:delText>;</w:delText>
              </w:r>
            </w:del>
          </w:p>
          <w:p w14:paraId="16DB671B" w14:textId="77777777" w:rsidR="00ED1509" w:rsidRPr="00C965EC" w:rsidDel="008B6AF4" w:rsidRDefault="00ED1509">
            <w:pPr>
              <w:pStyle w:val="Heading1Numbered"/>
              <w:rPr>
                <w:del w:id="14771" w:author="Donovan Goode [2]" w:date="2018-11-09T10:04:00Z"/>
                <w:rFonts w:ascii="Consolas" w:eastAsia="Times New Roman" w:hAnsi="Consolas" w:cs="Times New Roman"/>
                <w:color w:val="D4D4D4"/>
                <w:sz w:val="21"/>
                <w:szCs w:val="21"/>
              </w:rPr>
              <w:pPrChange w:id="14772" w:author="Donovan Goode [2]" w:date="2018-11-09T10:05:00Z">
                <w:pPr>
                  <w:framePr w:hSpace="180" w:wrap="around" w:vAnchor="text" w:hAnchor="margin" w:xAlign="center" w:y="130"/>
                  <w:shd w:val="clear" w:color="auto" w:fill="1E1E1E"/>
                  <w:spacing w:line="285" w:lineRule="atLeast"/>
                </w:pPr>
              </w:pPrChange>
            </w:pPr>
            <w:del w:id="1477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font-weight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bold</w:delText>
              </w:r>
              <w:r w:rsidRPr="00C965EC" w:rsidDel="008B6AF4">
                <w:rPr>
                  <w:rFonts w:ascii="Consolas" w:eastAsia="Times New Roman" w:hAnsi="Consolas" w:cs="Times New Roman"/>
                  <w:color w:val="D4D4D4"/>
                  <w:sz w:val="21"/>
                  <w:szCs w:val="21"/>
                </w:rPr>
                <w:delText>;</w:delText>
              </w:r>
            </w:del>
          </w:p>
          <w:p w14:paraId="7A0F2C3B" w14:textId="77777777" w:rsidR="00ED1509" w:rsidRPr="00C965EC" w:rsidDel="008B6AF4" w:rsidRDefault="00ED1509">
            <w:pPr>
              <w:pStyle w:val="Heading1Numbered"/>
              <w:rPr>
                <w:del w:id="14774" w:author="Donovan Goode [2]" w:date="2018-11-09T10:04:00Z"/>
                <w:rFonts w:ascii="Consolas" w:eastAsia="Times New Roman" w:hAnsi="Consolas" w:cs="Times New Roman"/>
                <w:color w:val="D4D4D4"/>
                <w:sz w:val="21"/>
                <w:szCs w:val="21"/>
              </w:rPr>
              <w:pPrChange w:id="14775" w:author="Donovan Goode [2]" w:date="2018-11-09T10:05:00Z">
                <w:pPr>
                  <w:framePr w:hSpace="180" w:wrap="around" w:vAnchor="text" w:hAnchor="margin" w:xAlign="center" w:y="130"/>
                  <w:shd w:val="clear" w:color="auto" w:fill="1E1E1E"/>
                  <w:spacing w:line="285" w:lineRule="atLeast"/>
                </w:pPr>
              </w:pPrChange>
            </w:pPr>
            <w:del w:id="14776" w:author="Donovan Goode [2]" w:date="2018-11-09T10:04:00Z">
              <w:r w:rsidRPr="00C965EC" w:rsidDel="008B6AF4">
                <w:rPr>
                  <w:rFonts w:ascii="Consolas" w:eastAsia="Times New Roman" w:hAnsi="Consolas" w:cs="Times New Roman"/>
                  <w:color w:val="D4D4D4"/>
                  <w:sz w:val="21"/>
                  <w:szCs w:val="21"/>
                </w:rPr>
                <w:delText>}</w:delText>
              </w:r>
            </w:del>
          </w:p>
          <w:p w14:paraId="3320C0D4" w14:textId="77777777" w:rsidR="00ED1509" w:rsidRPr="00C965EC" w:rsidDel="008B6AF4" w:rsidRDefault="00ED1509">
            <w:pPr>
              <w:pStyle w:val="Heading1Numbered"/>
              <w:rPr>
                <w:del w:id="14777" w:author="Donovan Goode [2]" w:date="2018-11-09T10:04:00Z"/>
                <w:rFonts w:ascii="Consolas" w:eastAsia="Times New Roman" w:hAnsi="Consolas" w:cs="Times New Roman"/>
                <w:color w:val="D4D4D4"/>
                <w:sz w:val="21"/>
                <w:szCs w:val="21"/>
              </w:rPr>
              <w:pPrChange w:id="14778" w:author="Donovan Goode [2]" w:date="2018-11-09T10:05:00Z">
                <w:pPr>
                  <w:framePr w:hSpace="180" w:wrap="around" w:vAnchor="text" w:hAnchor="margin" w:xAlign="center" w:y="130"/>
                  <w:shd w:val="clear" w:color="auto" w:fill="1E1E1E"/>
                  <w:spacing w:line="285" w:lineRule="atLeast"/>
                </w:pPr>
              </w:pPrChange>
            </w:pPr>
            <w:del w:id="14779" w:author="Donovan Goode [2]" w:date="2018-11-09T10:04:00Z">
              <w:r w:rsidRPr="00C965EC" w:rsidDel="008B6AF4">
                <w:rPr>
                  <w:rFonts w:ascii="Consolas" w:eastAsia="Times New Roman" w:hAnsi="Consolas" w:cs="Times New Roman"/>
                  <w:color w:val="D7BA7D"/>
                  <w:sz w:val="21"/>
                  <w:szCs w:val="21"/>
                </w:rPr>
                <w:delText>#AudienceSelector li</w:delText>
              </w:r>
              <w:r w:rsidRPr="00C965EC" w:rsidDel="008B6AF4">
                <w:rPr>
                  <w:rFonts w:ascii="Consolas" w:eastAsia="Times New Roman" w:hAnsi="Consolas" w:cs="Times New Roman"/>
                  <w:color w:val="D4D4D4"/>
                  <w:sz w:val="21"/>
                  <w:szCs w:val="21"/>
                </w:rPr>
                <w:delText xml:space="preserve"> {</w:delText>
              </w:r>
            </w:del>
          </w:p>
          <w:p w14:paraId="0A92665A" w14:textId="77777777" w:rsidR="00ED1509" w:rsidRPr="00C965EC" w:rsidDel="008B6AF4" w:rsidRDefault="00ED1509">
            <w:pPr>
              <w:pStyle w:val="Heading1Numbered"/>
              <w:rPr>
                <w:del w:id="14780" w:author="Donovan Goode [2]" w:date="2018-11-09T10:04:00Z"/>
                <w:rFonts w:ascii="Consolas" w:eastAsia="Times New Roman" w:hAnsi="Consolas" w:cs="Times New Roman"/>
                <w:color w:val="D4D4D4"/>
                <w:sz w:val="21"/>
                <w:szCs w:val="21"/>
              </w:rPr>
              <w:pPrChange w:id="14781" w:author="Donovan Goode [2]" w:date="2018-11-09T10:05:00Z">
                <w:pPr>
                  <w:framePr w:hSpace="180" w:wrap="around" w:vAnchor="text" w:hAnchor="margin" w:xAlign="center" w:y="130"/>
                  <w:shd w:val="clear" w:color="auto" w:fill="1E1E1E"/>
                  <w:spacing w:line="285" w:lineRule="atLeast"/>
                </w:pPr>
              </w:pPrChange>
            </w:pPr>
            <w:del w:id="14782"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28px</w:delText>
              </w:r>
              <w:r w:rsidRPr="00C965EC" w:rsidDel="008B6AF4">
                <w:rPr>
                  <w:rFonts w:ascii="Consolas" w:eastAsia="Times New Roman" w:hAnsi="Consolas" w:cs="Times New Roman"/>
                  <w:color w:val="D4D4D4"/>
                  <w:sz w:val="21"/>
                  <w:szCs w:val="21"/>
                </w:rPr>
                <w:delText>;</w:delText>
              </w:r>
            </w:del>
          </w:p>
          <w:p w14:paraId="2D6D3C4D" w14:textId="77777777" w:rsidR="00ED1509" w:rsidRPr="00C965EC" w:rsidDel="008B6AF4" w:rsidRDefault="00ED1509">
            <w:pPr>
              <w:pStyle w:val="Heading1Numbered"/>
              <w:rPr>
                <w:del w:id="14783" w:author="Donovan Goode [2]" w:date="2018-11-09T10:04:00Z"/>
                <w:rFonts w:ascii="Consolas" w:eastAsia="Times New Roman" w:hAnsi="Consolas" w:cs="Times New Roman"/>
                <w:color w:val="D4D4D4"/>
                <w:sz w:val="21"/>
                <w:szCs w:val="21"/>
              </w:rPr>
              <w:pPrChange w:id="14784" w:author="Donovan Goode [2]" w:date="2018-11-09T10:05:00Z">
                <w:pPr>
                  <w:framePr w:hSpace="180" w:wrap="around" w:vAnchor="text" w:hAnchor="margin" w:xAlign="center" w:y="130"/>
                  <w:shd w:val="clear" w:color="auto" w:fill="1E1E1E"/>
                  <w:spacing w:line="285" w:lineRule="atLeast"/>
                </w:pPr>
              </w:pPrChange>
            </w:pPr>
            <w:del w:id="1478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width</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225px</w:delText>
              </w:r>
              <w:r w:rsidRPr="00C965EC" w:rsidDel="008B6AF4">
                <w:rPr>
                  <w:rFonts w:ascii="Consolas" w:eastAsia="Times New Roman" w:hAnsi="Consolas" w:cs="Times New Roman"/>
                  <w:color w:val="D4D4D4"/>
                  <w:sz w:val="21"/>
                  <w:szCs w:val="21"/>
                </w:rPr>
                <w:delText>;</w:delText>
              </w:r>
            </w:del>
          </w:p>
          <w:p w14:paraId="52AF12E3" w14:textId="77777777" w:rsidR="00ED1509" w:rsidRPr="00C965EC" w:rsidDel="008B6AF4" w:rsidRDefault="00ED1509">
            <w:pPr>
              <w:pStyle w:val="Heading1Numbered"/>
              <w:rPr>
                <w:del w:id="14786" w:author="Donovan Goode [2]" w:date="2018-11-09T10:04:00Z"/>
                <w:rFonts w:ascii="Consolas" w:eastAsia="Times New Roman" w:hAnsi="Consolas" w:cs="Times New Roman"/>
                <w:color w:val="D4D4D4"/>
                <w:sz w:val="21"/>
                <w:szCs w:val="21"/>
              </w:rPr>
              <w:pPrChange w:id="14787" w:author="Donovan Goode [2]" w:date="2018-11-09T10:05:00Z">
                <w:pPr>
                  <w:framePr w:hSpace="180" w:wrap="around" w:vAnchor="text" w:hAnchor="margin" w:xAlign="center" w:y="130"/>
                  <w:shd w:val="clear" w:color="auto" w:fill="1E1E1E"/>
                  <w:spacing w:line="285" w:lineRule="atLeast"/>
                </w:pPr>
              </w:pPrChange>
            </w:pPr>
            <w:del w:id="1478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display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block</w:delText>
              </w:r>
              <w:r w:rsidRPr="00C965EC" w:rsidDel="008B6AF4">
                <w:rPr>
                  <w:rFonts w:ascii="Consolas" w:eastAsia="Times New Roman" w:hAnsi="Consolas" w:cs="Times New Roman"/>
                  <w:color w:val="D4D4D4"/>
                  <w:sz w:val="21"/>
                  <w:szCs w:val="21"/>
                </w:rPr>
                <w:delText>;</w:delText>
              </w:r>
            </w:del>
          </w:p>
          <w:p w14:paraId="21748228" w14:textId="77777777" w:rsidR="00ED1509" w:rsidRPr="00C965EC" w:rsidDel="008B6AF4" w:rsidRDefault="00ED1509">
            <w:pPr>
              <w:pStyle w:val="Heading1Numbered"/>
              <w:rPr>
                <w:del w:id="14789" w:author="Donovan Goode [2]" w:date="2018-11-09T10:04:00Z"/>
                <w:rFonts w:ascii="Consolas" w:eastAsia="Times New Roman" w:hAnsi="Consolas" w:cs="Times New Roman"/>
                <w:color w:val="D4D4D4"/>
                <w:sz w:val="21"/>
                <w:szCs w:val="21"/>
              </w:rPr>
              <w:pPrChange w:id="14790" w:author="Donovan Goode [2]" w:date="2018-11-09T10:05:00Z">
                <w:pPr>
                  <w:framePr w:hSpace="180" w:wrap="around" w:vAnchor="text" w:hAnchor="margin" w:xAlign="center" w:y="130"/>
                  <w:shd w:val="clear" w:color="auto" w:fill="1E1E1E"/>
                  <w:spacing w:line="285" w:lineRule="atLeast"/>
                </w:pPr>
              </w:pPrChange>
            </w:pPr>
            <w:del w:id="1479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0DB1FD65" w14:textId="77777777" w:rsidR="00ED1509" w:rsidRPr="00C965EC" w:rsidDel="008B6AF4" w:rsidRDefault="00ED1509">
            <w:pPr>
              <w:pStyle w:val="Heading1Numbered"/>
              <w:rPr>
                <w:del w:id="14792" w:author="Donovan Goode [2]" w:date="2018-11-09T10:04:00Z"/>
                <w:rFonts w:ascii="Consolas" w:eastAsia="Times New Roman" w:hAnsi="Consolas" w:cs="Times New Roman"/>
                <w:color w:val="D4D4D4"/>
                <w:sz w:val="21"/>
                <w:szCs w:val="21"/>
              </w:rPr>
              <w:pPrChange w:id="14793" w:author="Donovan Goode [2]" w:date="2018-11-09T10:05:00Z">
                <w:pPr>
                  <w:framePr w:hSpace="180" w:wrap="around" w:vAnchor="text" w:hAnchor="margin" w:xAlign="center" w:y="130"/>
                  <w:shd w:val="clear" w:color="auto" w:fill="1E1E1E"/>
                  <w:spacing w:line="285" w:lineRule="atLeast"/>
                </w:pPr>
              </w:pPrChange>
            </w:pPr>
            <w:del w:id="14794" w:author="Donovan Goode [2]" w:date="2018-11-09T10:04:00Z">
              <w:r w:rsidRPr="00C965EC" w:rsidDel="008B6AF4">
                <w:rPr>
                  <w:rFonts w:ascii="Consolas" w:eastAsia="Times New Roman" w:hAnsi="Consolas" w:cs="Times New Roman"/>
                  <w:color w:val="D4D4D4"/>
                  <w:sz w:val="21"/>
                  <w:szCs w:val="21"/>
                </w:rPr>
                <w:delText>}</w:delText>
              </w:r>
            </w:del>
          </w:p>
          <w:p w14:paraId="0052BC66" w14:textId="77777777" w:rsidR="00ED1509" w:rsidRPr="00C965EC" w:rsidDel="008B6AF4" w:rsidRDefault="00ED1509">
            <w:pPr>
              <w:pStyle w:val="Heading1Numbered"/>
              <w:rPr>
                <w:del w:id="14795" w:author="Donovan Goode [2]" w:date="2018-11-09T10:04:00Z"/>
                <w:rFonts w:ascii="Consolas" w:eastAsia="Times New Roman" w:hAnsi="Consolas" w:cs="Times New Roman"/>
                <w:color w:val="D4D4D4"/>
                <w:sz w:val="21"/>
                <w:szCs w:val="21"/>
              </w:rPr>
              <w:pPrChange w:id="14796" w:author="Donovan Goode [2]" w:date="2018-11-09T10:05:00Z">
                <w:pPr>
                  <w:framePr w:hSpace="180" w:wrap="around" w:vAnchor="text" w:hAnchor="margin" w:xAlign="center" w:y="130"/>
                  <w:shd w:val="clear" w:color="auto" w:fill="1E1E1E"/>
                  <w:spacing w:line="285" w:lineRule="atLeast"/>
                </w:pPr>
              </w:pPrChange>
            </w:pPr>
            <w:del w:id="14797" w:author="Donovan Goode [2]" w:date="2018-11-09T10:04:00Z">
              <w:r w:rsidRPr="00C965EC" w:rsidDel="008B6AF4">
                <w:rPr>
                  <w:rFonts w:ascii="Consolas" w:eastAsia="Times New Roman" w:hAnsi="Consolas" w:cs="Times New Roman"/>
                  <w:color w:val="6A9955"/>
                  <w:sz w:val="21"/>
                  <w:szCs w:val="21"/>
                </w:rPr>
                <w:delText>/*******Audience SLides H3 sizing**********/</w:delText>
              </w:r>
            </w:del>
          </w:p>
          <w:p w14:paraId="01124B15" w14:textId="77777777" w:rsidR="00ED1509" w:rsidRPr="00C965EC" w:rsidDel="008B6AF4" w:rsidRDefault="00ED1509">
            <w:pPr>
              <w:pStyle w:val="Heading1Numbered"/>
              <w:rPr>
                <w:del w:id="14798" w:author="Donovan Goode [2]" w:date="2018-11-09T10:04:00Z"/>
                <w:rFonts w:ascii="Consolas" w:eastAsia="Times New Roman" w:hAnsi="Consolas" w:cs="Times New Roman"/>
                <w:color w:val="D4D4D4"/>
                <w:sz w:val="21"/>
                <w:szCs w:val="21"/>
              </w:rPr>
              <w:pPrChange w:id="14799" w:author="Donovan Goode [2]" w:date="2018-11-09T10:05:00Z">
                <w:pPr>
                  <w:framePr w:hSpace="180" w:wrap="around" w:vAnchor="text" w:hAnchor="margin" w:xAlign="center" w:y="130"/>
                  <w:shd w:val="clear" w:color="auto" w:fill="1E1E1E"/>
                  <w:spacing w:line="285" w:lineRule="atLeast"/>
                </w:pPr>
              </w:pPrChange>
            </w:pPr>
            <w:del w:id="14800" w:author="Donovan Goode [2]" w:date="2018-11-09T10:04:00Z">
              <w:r w:rsidRPr="00C965EC" w:rsidDel="008B6AF4">
                <w:rPr>
                  <w:rFonts w:ascii="Consolas" w:eastAsia="Times New Roman" w:hAnsi="Consolas" w:cs="Times New Roman"/>
                  <w:color w:val="D7BA7D"/>
                  <w:sz w:val="21"/>
                  <w:szCs w:val="21"/>
                </w:rPr>
                <w:delText>.audienceSlide h3</w:delText>
              </w:r>
              <w:r w:rsidRPr="00C965EC" w:rsidDel="008B6AF4">
                <w:rPr>
                  <w:rFonts w:ascii="Consolas" w:eastAsia="Times New Roman" w:hAnsi="Consolas" w:cs="Times New Roman"/>
                  <w:color w:val="D4D4D4"/>
                  <w:sz w:val="21"/>
                  <w:szCs w:val="21"/>
                </w:rPr>
                <w:delText xml:space="preserve"> {</w:delText>
              </w:r>
            </w:del>
          </w:p>
          <w:p w14:paraId="35D716AF" w14:textId="77777777" w:rsidR="00ED1509" w:rsidRPr="00C965EC" w:rsidDel="008B6AF4" w:rsidRDefault="00ED1509">
            <w:pPr>
              <w:pStyle w:val="Heading1Numbered"/>
              <w:rPr>
                <w:del w:id="14801" w:author="Donovan Goode [2]" w:date="2018-11-09T10:04:00Z"/>
                <w:rFonts w:ascii="Consolas" w:eastAsia="Times New Roman" w:hAnsi="Consolas" w:cs="Times New Roman"/>
                <w:color w:val="D4D4D4"/>
                <w:sz w:val="21"/>
                <w:szCs w:val="21"/>
              </w:rPr>
              <w:pPrChange w:id="14802" w:author="Donovan Goode [2]" w:date="2018-11-09T10:05:00Z">
                <w:pPr>
                  <w:framePr w:hSpace="180" w:wrap="around" w:vAnchor="text" w:hAnchor="margin" w:xAlign="center" w:y="130"/>
                  <w:shd w:val="clear" w:color="auto" w:fill="1E1E1E"/>
                  <w:spacing w:line="285" w:lineRule="atLeast"/>
                </w:pPr>
              </w:pPrChange>
            </w:pPr>
            <w:del w:id="1480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62px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5px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178E0650" w14:textId="77777777" w:rsidR="00ED1509" w:rsidRPr="00C965EC" w:rsidDel="008B6AF4" w:rsidRDefault="00ED1509">
            <w:pPr>
              <w:pStyle w:val="Heading1Numbered"/>
              <w:rPr>
                <w:del w:id="14804" w:author="Donovan Goode [2]" w:date="2018-11-09T10:04:00Z"/>
                <w:rFonts w:ascii="Consolas" w:eastAsia="Times New Roman" w:hAnsi="Consolas" w:cs="Times New Roman"/>
                <w:color w:val="D4D4D4"/>
                <w:sz w:val="21"/>
                <w:szCs w:val="21"/>
              </w:rPr>
              <w:pPrChange w:id="14805" w:author="Donovan Goode [2]" w:date="2018-11-09T10:05:00Z">
                <w:pPr>
                  <w:framePr w:hSpace="180" w:wrap="around" w:vAnchor="text" w:hAnchor="margin" w:xAlign="center" w:y="130"/>
                  <w:shd w:val="clear" w:color="auto" w:fill="1E1E1E"/>
                  <w:spacing w:line="285" w:lineRule="atLeast"/>
                </w:pPr>
              </w:pPrChange>
            </w:pPr>
            <w:del w:id="14806"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line-height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1.2em</w:delText>
              </w:r>
              <w:r w:rsidRPr="00C965EC" w:rsidDel="008B6AF4">
                <w:rPr>
                  <w:rFonts w:ascii="Consolas" w:eastAsia="Times New Roman" w:hAnsi="Consolas" w:cs="Times New Roman"/>
                  <w:color w:val="D4D4D4"/>
                  <w:sz w:val="21"/>
                  <w:szCs w:val="21"/>
                </w:rPr>
                <w:delText>;</w:delText>
              </w:r>
            </w:del>
          </w:p>
          <w:p w14:paraId="3E94F5D7" w14:textId="77777777" w:rsidR="00ED1509" w:rsidRPr="00C965EC" w:rsidDel="008B6AF4" w:rsidRDefault="00ED1509">
            <w:pPr>
              <w:pStyle w:val="Heading1Numbered"/>
              <w:rPr>
                <w:del w:id="14807" w:author="Donovan Goode [2]" w:date="2018-11-09T10:04:00Z"/>
                <w:rFonts w:ascii="Consolas" w:eastAsia="Times New Roman" w:hAnsi="Consolas" w:cs="Times New Roman"/>
                <w:color w:val="D4D4D4"/>
                <w:sz w:val="21"/>
                <w:szCs w:val="21"/>
              </w:rPr>
              <w:pPrChange w:id="14808" w:author="Donovan Goode [2]" w:date="2018-11-09T10:05:00Z">
                <w:pPr>
                  <w:framePr w:hSpace="180" w:wrap="around" w:vAnchor="text" w:hAnchor="margin" w:xAlign="center" w:y="130"/>
                  <w:shd w:val="clear" w:color="auto" w:fill="1E1E1E"/>
                  <w:spacing w:line="285" w:lineRule="atLeast"/>
                </w:pPr>
              </w:pPrChange>
            </w:pPr>
            <w:del w:id="14809"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100px</w:delText>
              </w:r>
              <w:r w:rsidRPr="00C965EC" w:rsidDel="008B6AF4">
                <w:rPr>
                  <w:rFonts w:ascii="Consolas" w:eastAsia="Times New Roman" w:hAnsi="Consolas" w:cs="Times New Roman"/>
                  <w:color w:val="D4D4D4"/>
                  <w:sz w:val="21"/>
                  <w:szCs w:val="21"/>
                </w:rPr>
                <w:delText>;</w:delText>
              </w:r>
            </w:del>
          </w:p>
          <w:p w14:paraId="73A81D95" w14:textId="77777777" w:rsidR="00ED1509" w:rsidRPr="00C965EC" w:rsidDel="008B6AF4" w:rsidRDefault="00ED1509">
            <w:pPr>
              <w:pStyle w:val="Heading1Numbered"/>
              <w:rPr>
                <w:del w:id="14810" w:author="Donovan Goode [2]" w:date="2018-11-09T10:04:00Z"/>
                <w:rFonts w:ascii="Consolas" w:eastAsia="Times New Roman" w:hAnsi="Consolas" w:cs="Times New Roman"/>
                <w:color w:val="D4D4D4"/>
                <w:sz w:val="21"/>
                <w:szCs w:val="21"/>
              </w:rPr>
              <w:pPrChange w:id="14811" w:author="Donovan Goode [2]" w:date="2018-11-09T10:05:00Z">
                <w:pPr>
                  <w:framePr w:hSpace="180" w:wrap="around" w:vAnchor="text" w:hAnchor="margin" w:xAlign="center" w:y="130"/>
                  <w:shd w:val="clear" w:color="auto" w:fill="1E1E1E"/>
                  <w:spacing w:line="285" w:lineRule="atLeast"/>
                </w:pPr>
              </w:pPrChange>
            </w:pPr>
            <w:del w:id="14812"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white-space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nowrap</w:delText>
              </w:r>
              <w:r w:rsidRPr="00C965EC" w:rsidDel="008B6AF4">
                <w:rPr>
                  <w:rFonts w:ascii="Consolas" w:eastAsia="Times New Roman" w:hAnsi="Consolas" w:cs="Times New Roman"/>
                  <w:color w:val="D4D4D4"/>
                  <w:sz w:val="21"/>
                  <w:szCs w:val="21"/>
                </w:rPr>
                <w:delText>;</w:delText>
              </w:r>
            </w:del>
          </w:p>
          <w:p w14:paraId="1383CD3A" w14:textId="77777777" w:rsidR="00ED1509" w:rsidRPr="00C965EC" w:rsidDel="008B6AF4" w:rsidRDefault="00ED1509">
            <w:pPr>
              <w:pStyle w:val="Heading1Numbered"/>
              <w:rPr>
                <w:del w:id="14813" w:author="Donovan Goode [2]" w:date="2018-11-09T10:04:00Z"/>
                <w:rFonts w:ascii="Consolas" w:eastAsia="Times New Roman" w:hAnsi="Consolas" w:cs="Times New Roman"/>
                <w:color w:val="D4D4D4"/>
                <w:sz w:val="21"/>
                <w:szCs w:val="21"/>
              </w:rPr>
              <w:pPrChange w:id="14814" w:author="Donovan Goode [2]" w:date="2018-11-09T10:05:00Z">
                <w:pPr>
                  <w:framePr w:hSpace="180" w:wrap="around" w:vAnchor="text" w:hAnchor="margin" w:xAlign="center" w:y="130"/>
                  <w:shd w:val="clear" w:color="auto" w:fill="1E1E1E"/>
                  <w:spacing w:line="285" w:lineRule="atLeast"/>
                </w:pPr>
              </w:pPrChange>
            </w:pPr>
            <w:del w:id="1481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large</w:delText>
              </w:r>
              <w:r w:rsidRPr="00C965EC" w:rsidDel="008B6AF4">
                <w:rPr>
                  <w:rFonts w:ascii="Consolas" w:eastAsia="Times New Roman" w:hAnsi="Consolas" w:cs="Times New Roman"/>
                  <w:color w:val="D4D4D4"/>
                  <w:sz w:val="21"/>
                  <w:szCs w:val="21"/>
                </w:rPr>
                <w:delText>;</w:delText>
              </w:r>
            </w:del>
          </w:p>
          <w:p w14:paraId="4264D35B" w14:textId="77777777" w:rsidR="00ED1509" w:rsidRPr="00C965EC" w:rsidDel="008B6AF4" w:rsidRDefault="00ED1509">
            <w:pPr>
              <w:pStyle w:val="Heading1Numbered"/>
              <w:rPr>
                <w:del w:id="14816" w:author="Donovan Goode [2]" w:date="2018-11-09T10:04:00Z"/>
                <w:rFonts w:ascii="Consolas" w:eastAsia="Times New Roman" w:hAnsi="Consolas" w:cs="Times New Roman"/>
                <w:color w:val="D4D4D4"/>
                <w:sz w:val="21"/>
                <w:szCs w:val="21"/>
              </w:rPr>
              <w:pPrChange w:id="14817" w:author="Donovan Goode [2]" w:date="2018-11-09T10:05:00Z">
                <w:pPr>
                  <w:framePr w:hSpace="180" w:wrap="around" w:vAnchor="text" w:hAnchor="margin" w:xAlign="center" w:y="130"/>
                  <w:shd w:val="clear" w:color="auto" w:fill="1E1E1E"/>
                  <w:spacing w:line="285" w:lineRule="atLeast"/>
                </w:pPr>
              </w:pPrChange>
            </w:pPr>
            <w:del w:id="14818" w:author="Donovan Goode [2]" w:date="2018-11-09T10:04:00Z">
              <w:r w:rsidRPr="00C965EC" w:rsidDel="008B6AF4">
                <w:rPr>
                  <w:rFonts w:ascii="Consolas" w:eastAsia="Times New Roman" w:hAnsi="Consolas" w:cs="Times New Roman"/>
                  <w:color w:val="D4D4D4"/>
                  <w:sz w:val="21"/>
                  <w:szCs w:val="21"/>
                </w:rPr>
                <w:delText>}</w:delText>
              </w:r>
            </w:del>
          </w:p>
          <w:p w14:paraId="310D271F" w14:textId="77777777" w:rsidR="00ED1509" w:rsidRPr="00C965EC" w:rsidDel="008B6AF4" w:rsidRDefault="00ED1509">
            <w:pPr>
              <w:pStyle w:val="Heading1Numbered"/>
              <w:rPr>
                <w:del w:id="14819" w:author="Donovan Goode [2]" w:date="2018-11-09T10:04:00Z"/>
                <w:rFonts w:ascii="Consolas" w:eastAsia="Times New Roman" w:hAnsi="Consolas" w:cs="Times New Roman"/>
                <w:color w:val="D4D4D4"/>
                <w:sz w:val="21"/>
                <w:szCs w:val="21"/>
              </w:rPr>
              <w:pPrChange w:id="14820" w:author="Donovan Goode [2]" w:date="2018-11-09T10:05:00Z">
                <w:pPr>
                  <w:framePr w:hSpace="180" w:wrap="around" w:vAnchor="text" w:hAnchor="margin" w:xAlign="center" w:y="130"/>
                  <w:shd w:val="clear" w:color="auto" w:fill="1E1E1E"/>
                  <w:spacing w:line="285" w:lineRule="atLeast"/>
                </w:pPr>
              </w:pPrChange>
            </w:pPr>
            <w:del w:id="14821" w:author="Donovan Goode [2]" w:date="2018-11-09T10:04:00Z">
              <w:r w:rsidRPr="00C965EC" w:rsidDel="008B6AF4">
                <w:rPr>
                  <w:rFonts w:ascii="Consolas" w:eastAsia="Times New Roman" w:hAnsi="Consolas" w:cs="Times New Roman"/>
                  <w:color w:val="6A9955"/>
                  <w:sz w:val="21"/>
                  <w:szCs w:val="21"/>
                </w:rPr>
                <w:delText>/*********CSS For Search Bar Section and search bar********/</w:delText>
              </w:r>
            </w:del>
          </w:p>
          <w:p w14:paraId="60A29AAA" w14:textId="77777777" w:rsidR="00ED1509" w:rsidRPr="00C965EC" w:rsidDel="008B6AF4" w:rsidRDefault="00ED1509">
            <w:pPr>
              <w:pStyle w:val="Heading1Numbered"/>
              <w:rPr>
                <w:del w:id="14822" w:author="Donovan Goode [2]" w:date="2018-11-09T10:04:00Z"/>
                <w:rFonts w:ascii="Consolas" w:eastAsia="Times New Roman" w:hAnsi="Consolas" w:cs="Times New Roman"/>
                <w:color w:val="D4D4D4"/>
                <w:sz w:val="21"/>
                <w:szCs w:val="21"/>
              </w:rPr>
              <w:pPrChange w:id="14823" w:author="Donovan Goode [2]" w:date="2018-11-09T10:05:00Z">
                <w:pPr>
                  <w:framePr w:hSpace="180" w:wrap="around" w:vAnchor="text" w:hAnchor="margin" w:xAlign="center" w:y="130"/>
                  <w:shd w:val="clear" w:color="auto" w:fill="1E1E1E"/>
                  <w:spacing w:line="285" w:lineRule="atLeast"/>
                </w:pPr>
              </w:pPrChange>
            </w:pPr>
            <w:del w:id="14824" w:author="Donovan Goode [2]" w:date="2018-11-09T10:04:00Z">
              <w:r w:rsidRPr="00C965EC" w:rsidDel="008B6AF4">
                <w:rPr>
                  <w:rFonts w:ascii="Consolas" w:eastAsia="Times New Roman" w:hAnsi="Consolas" w:cs="Times New Roman"/>
                  <w:color w:val="D7BA7D"/>
                  <w:sz w:val="21"/>
                  <w:szCs w:val="21"/>
                </w:rPr>
                <w:delText xml:space="preserve">body </w:delText>
              </w:r>
              <w:r w:rsidRPr="00C965EC" w:rsidDel="008B6AF4">
                <w:rPr>
                  <w:rFonts w:ascii="Consolas" w:eastAsia="Times New Roman" w:hAnsi="Consolas" w:cs="Times New Roman"/>
                  <w:color w:val="D4D4D4"/>
                  <w:sz w:val="21"/>
                  <w:szCs w:val="21"/>
                </w:rPr>
                <w:delText>&gt;</w:delText>
              </w:r>
              <w:r w:rsidRPr="00C965EC" w:rsidDel="008B6AF4">
                <w:rPr>
                  <w:rFonts w:ascii="Consolas" w:eastAsia="Times New Roman" w:hAnsi="Consolas" w:cs="Times New Roman"/>
                  <w:color w:val="D7BA7D"/>
                  <w:sz w:val="21"/>
                  <w:szCs w:val="21"/>
                </w:rPr>
                <w:delText xml:space="preserve"> section.page_section.section-search</w:delText>
              </w:r>
              <w:r w:rsidRPr="00C965EC" w:rsidDel="008B6AF4">
                <w:rPr>
                  <w:rFonts w:ascii="Consolas" w:eastAsia="Times New Roman" w:hAnsi="Consolas" w:cs="Times New Roman"/>
                  <w:color w:val="D4D4D4"/>
                  <w:sz w:val="21"/>
                  <w:szCs w:val="21"/>
                </w:rPr>
                <w:delText xml:space="preserve"> {</w:delText>
              </w:r>
            </w:del>
          </w:p>
          <w:p w14:paraId="591453C2" w14:textId="77777777" w:rsidR="00ED1509" w:rsidRPr="00C965EC" w:rsidDel="008B6AF4" w:rsidRDefault="00ED1509">
            <w:pPr>
              <w:pStyle w:val="Heading1Numbered"/>
              <w:rPr>
                <w:del w:id="14825" w:author="Donovan Goode [2]" w:date="2018-11-09T10:04:00Z"/>
                <w:rFonts w:ascii="Consolas" w:eastAsia="Times New Roman" w:hAnsi="Consolas" w:cs="Times New Roman"/>
                <w:color w:val="D4D4D4"/>
                <w:sz w:val="21"/>
                <w:szCs w:val="21"/>
              </w:rPr>
              <w:pPrChange w:id="14826" w:author="Donovan Goode [2]" w:date="2018-11-09T10:05:00Z">
                <w:pPr>
                  <w:framePr w:hSpace="180" w:wrap="around" w:vAnchor="text" w:hAnchor="margin" w:xAlign="center" w:y="130"/>
                  <w:shd w:val="clear" w:color="auto" w:fill="1E1E1E"/>
                  <w:spacing w:line="285" w:lineRule="atLeast"/>
                </w:pPr>
              </w:pPrChange>
            </w:pPr>
            <w:del w:id="14827"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black</w:delText>
              </w:r>
              <w:r w:rsidRPr="00C965EC" w:rsidDel="008B6AF4">
                <w:rPr>
                  <w:rFonts w:ascii="Consolas" w:eastAsia="Times New Roman" w:hAnsi="Consolas" w:cs="Times New Roman"/>
                  <w:color w:val="D4D4D4"/>
                  <w:sz w:val="21"/>
                  <w:szCs w:val="21"/>
                </w:rPr>
                <w:delText>;</w:delText>
              </w:r>
            </w:del>
          </w:p>
          <w:p w14:paraId="7BDE17CF" w14:textId="77777777" w:rsidR="00ED1509" w:rsidRPr="00C965EC" w:rsidDel="008B6AF4" w:rsidRDefault="00ED1509">
            <w:pPr>
              <w:pStyle w:val="Heading1Numbered"/>
              <w:rPr>
                <w:del w:id="14828" w:author="Donovan Goode [2]" w:date="2018-11-09T10:04:00Z"/>
                <w:rFonts w:ascii="Consolas" w:eastAsia="Times New Roman" w:hAnsi="Consolas" w:cs="Times New Roman"/>
                <w:color w:val="D4D4D4"/>
                <w:sz w:val="21"/>
                <w:szCs w:val="21"/>
              </w:rPr>
              <w:pPrChange w:id="14829" w:author="Donovan Goode [2]" w:date="2018-11-09T10:05:00Z">
                <w:pPr>
                  <w:framePr w:hSpace="180" w:wrap="around" w:vAnchor="text" w:hAnchor="margin" w:xAlign="center" w:y="130"/>
                  <w:shd w:val="clear" w:color="auto" w:fill="1E1E1E"/>
                  <w:spacing w:line="285" w:lineRule="atLeast"/>
                </w:pPr>
              </w:pPrChange>
            </w:pPr>
            <w:del w:id="1483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70px</w:delText>
              </w:r>
              <w:r w:rsidRPr="00C965EC" w:rsidDel="008B6AF4">
                <w:rPr>
                  <w:rFonts w:ascii="Consolas" w:eastAsia="Times New Roman" w:hAnsi="Consolas" w:cs="Times New Roman"/>
                  <w:color w:val="D4D4D4"/>
                  <w:sz w:val="21"/>
                  <w:szCs w:val="21"/>
                </w:rPr>
                <w:delText>;</w:delText>
              </w:r>
            </w:del>
          </w:p>
          <w:p w14:paraId="12445457" w14:textId="77777777" w:rsidR="00ED1509" w:rsidRPr="00C965EC" w:rsidDel="008B6AF4" w:rsidRDefault="00ED1509">
            <w:pPr>
              <w:pStyle w:val="Heading1Numbered"/>
              <w:rPr>
                <w:del w:id="14831" w:author="Donovan Goode [2]" w:date="2018-11-09T10:04:00Z"/>
                <w:rFonts w:ascii="Consolas" w:eastAsia="Times New Roman" w:hAnsi="Consolas" w:cs="Times New Roman"/>
                <w:color w:val="D4D4D4"/>
                <w:sz w:val="21"/>
                <w:szCs w:val="21"/>
              </w:rPr>
              <w:pPrChange w:id="14832" w:author="Donovan Goode [2]" w:date="2018-11-09T10:05:00Z">
                <w:pPr>
                  <w:framePr w:hSpace="180" w:wrap="around" w:vAnchor="text" w:hAnchor="margin" w:xAlign="center" w:y="130"/>
                  <w:shd w:val="clear" w:color="auto" w:fill="1E1E1E"/>
                  <w:spacing w:line="285" w:lineRule="atLeast"/>
                </w:pPr>
              </w:pPrChange>
            </w:pPr>
            <w:del w:id="14833" w:author="Donovan Goode [2]" w:date="2018-11-09T10:04:00Z">
              <w:r w:rsidRPr="00C965EC" w:rsidDel="008B6AF4">
                <w:rPr>
                  <w:rFonts w:ascii="Consolas" w:eastAsia="Times New Roman" w:hAnsi="Consolas" w:cs="Times New Roman"/>
                  <w:color w:val="D4D4D4"/>
                  <w:sz w:val="21"/>
                  <w:szCs w:val="21"/>
                </w:rPr>
                <w:delText>}</w:delText>
              </w:r>
            </w:del>
          </w:p>
          <w:p w14:paraId="6264560F" w14:textId="77777777" w:rsidR="00ED1509" w:rsidRPr="00C965EC" w:rsidDel="008B6AF4" w:rsidRDefault="00ED1509">
            <w:pPr>
              <w:pStyle w:val="Heading1Numbered"/>
              <w:rPr>
                <w:del w:id="14834" w:author="Donovan Goode [2]" w:date="2018-11-09T10:04:00Z"/>
                <w:rFonts w:ascii="Consolas" w:eastAsia="Times New Roman" w:hAnsi="Consolas" w:cs="Times New Roman"/>
                <w:color w:val="D4D4D4"/>
                <w:sz w:val="21"/>
                <w:szCs w:val="21"/>
              </w:rPr>
              <w:pPrChange w:id="14835" w:author="Donovan Goode [2]" w:date="2018-11-09T10:05:00Z">
                <w:pPr>
                  <w:framePr w:hSpace="180" w:wrap="around" w:vAnchor="text" w:hAnchor="margin" w:xAlign="center" w:y="130"/>
                  <w:shd w:val="clear" w:color="auto" w:fill="1E1E1E"/>
                  <w:spacing w:line="285" w:lineRule="atLeast"/>
                </w:pPr>
              </w:pPrChange>
            </w:pPr>
            <w:del w:id="14836" w:author="Donovan Goode [2]" w:date="2018-11-09T10:04:00Z">
              <w:r w:rsidRPr="00C965EC" w:rsidDel="008B6AF4">
                <w:rPr>
                  <w:rFonts w:ascii="Consolas" w:eastAsia="Times New Roman" w:hAnsi="Consolas" w:cs="Times New Roman"/>
                  <w:color w:val="6A9955"/>
                  <w:sz w:val="21"/>
                  <w:szCs w:val="21"/>
                </w:rPr>
                <w:delText>/****Search Bar Element Sizing***/</w:delText>
              </w:r>
            </w:del>
          </w:p>
          <w:p w14:paraId="3E467017" w14:textId="77777777" w:rsidR="00ED1509" w:rsidRPr="00C965EC" w:rsidDel="008B6AF4" w:rsidRDefault="00ED1509">
            <w:pPr>
              <w:pStyle w:val="Heading1Numbered"/>
              <w:rPr>
                <w:del w:id="14837" w:author="Donovan Goode [2]" w:date="2018-11-09T10:04:00Z"/>
                <w:rFonts w:ascii="Consolas" w:eastAsia="Times New Roman" w:hAnsi="Consolas" w:cs="Times New Roman"/>
                <w:color w:val="D4D4D4"/>
                <w:sz w:val="21"/>
                <w:szCs w:val="21"/>
              </w:rPr>
              <w:pPrChange w:id="14838" w:author="Donovan Goode [2]" w:date="2018-11-09T10:05:00Z">
                <w:pPr>
                  <w:framePr w:hSpace="180" w:wrap="around" w:vAnchor="text" w:hAnchor="margin" w:xAlign="center" w:y="130"/>
                  <w:shd w:val="clear" w:color="auto" w:fill="1E1E1E"/>
                  <w:spacing w:line="285" w:lineRule="atLeast"/>
                </w:pPr>
              </w:pPrChange>
            </w:pPr>
            <w:del w:id="14839" w:author="Donovan Goode [2]" w:date="2018-11-09T10:04:00Z">
              <w:r w:rsidRPr="00C965EC" w:rsidDel="008B6AF4">
                <w:rPr>
                  <w:rFonts w:ascii="Consolas" w:eastAsia="Times New Roman" w:hAnsi="Consolas" w:cs="Times New Roman"/>
                  <w:color w:val="D7BA7D"/>
                  <w:sz w:val="21"/>
                  <w:szCs w:val="21"/>
                </w:rPr>
                <w:delText>.ORA-Home-search</w:delText>
              </w:r>
              <w:r w:rsidRPr="00C965EC" w:rsidDel="008B6AF4">
                <w:rPr>
                  <w:rFonts w:ascii="Consolas" w:eastAsia="Times New Roman" w:hAnsi="Consolas" w:cs="Times New Roman"/>
                  <w:color w:val="D4D4D4"/>
                  <w:sz w:val="21"/>
                  <w:szCs w:val="21"/>
                </w:rPr>
                <w:delText xml:space="preserve"> {</w:delText>
              </w:r>
            </w:del>
          </w:p>
          <w:p w14:paraId="2F46F8C0" w14:textId="77777777" w:rsidR="00ED1509" w:rsidRPr="00C965EC" w:rsidDel="008B6AF4" w:rsidRDefault="00ED1509">
            <w:pPr>
              <w:pStyle w:val="Heading1Numbered"/>
              <w:rPr>
                <w:del w:id="14840" w:author="Donovan Goode [2]" w:date="2018-11-09T10:04:00Z"/>
                <w:rFonts w:ascii="Consolas" w:eastAsia="Times New Roman" w:hAnsi="Consolas" w:cs="Times New Roman"/>
                <w:color w:val="D4D4D4"/>
                <w:sz w:val="21"/>
                <w:szCs w:val="21"/>
              </w:rPr>
              <w:pPrChange w:id="14841" w:author="Donovan Goode [2]" w:date="2018-11-09T10:05:00Z">
                <w:pPr>
                  <w:framePr w:hSpace="180" w:wrap="around" w:vAnchor="text" w:hAnchor="margin" w:xAlign="center" w:y="130"/>
                  <w:shd w:val="clear" w:color="auto" w:fill="1E1E1E"/>
                  <w:spacing w:line="285" w:lineRule="atLeast"/>
                </w:pPr>
              </w:pPrChange>
            </w:pPr>
            <w:del w:id="14842"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position</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relative</w:delText>
              </w:r>
              <w:r w:rsidRPr="00C965EC" w:rsidDel="008B6AF4">
                <w:rPr>
                  <w:rFonts w:ascii="Consolas" w:eastAsia="Times New Roman" w:hAnsi="Consolas" w:cs="Times New Roman"/>
                  <w:color w:val="D4D4D4"/>
                  <w:sz w:val="21"/>
                  <w:szCs w:val="21"/>
                </w:rPr>
                <w:delText>;</w:delText>
              </w:r>
            </w:del>
          </w:p>
          <w:p w14:paraId="50C1A1C9" w14:textId="77777777" w:rsidR="00ED1509" w:rsidRPr="00C965EC" w:rsidDel="008B6AF4" w:rsidRDefault="00ED1509">
            <w:pPr>
              <w:pStyle w:val="Heading1Numbered"/>
              <w:rPr>
                <w:del w:id="14843" w:author="Donovan Goode [2]" w:date="2018-11-09T10:04:00Z"/>
                <w:rFonts w:ascii="Consolas" w:eastAsia="Times New Roman" w:hAnsi="Consolas" w:cs="Times New Roman"/>
                <w:color w:val="D4D4D4"/>
                <w:sz w:val="21"/>
                <w:szCs w:val="21"/>
              </w:rPr>
              <w:pPrChange w:id="14844" w:author="Donovan Goode [2]" w:date="2018-11-09T10:05:00Z">
                <w:pPr>
                  <w:framePr w:hSpace="180" w:wrap="around" w:vAnchor="text" w:hAnchor="margin" w:xAlign="center" w:y="130"/>
                  <w:shd w:val="clear" w:color="auto" w:fill="1E1E1E"/>
                  <w:spacing w:line="285" w:lineRule="atLeast"/>
                </w:pPr>
              </w:pPrChange>
            </w:pPr>
            <w:del w:id="1484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right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-200px</w:delText>
              </w:r>
              <w:r w:rsidRPr="00C965EC" w:rsidDel="008B6AF4">
                <w:rPr>
                  <w:rFonts w:ascii="Consolas" w:eastAsia="Times New Roman" w:hAnsi="Consolas" w:cs="Times New Roman"/>
                  <w:color w:val="D4D4D4"/>
                  <w:sz w:val="21"/>
                  <w:szCs w:val="21"/>
                </w:rPr>
                <w:delText>;</w:delText>
              </w:r>
            </w:del>
          </w:p>
          <w:p w14:paraId="2F68732A" w14:textId="77777777" w:rsidR="00ED1509" w:rsidRPr="00C965EC" w:rsidDel="008B6AF4" w:rsidRDefault="00ED1509">
            <w:pPr>
              <w:pStyle w:val="Heading1Numbered"/>
              <w:rPr>
                <w:del w:id="14846" w:author="Donovan Goode [2]" w:date="2018-11-09T10:04:00Z"/>
                <w:rFonts w:ascii="Consolas" w:eastAsia="Times New Roman" w:hAnsi="Consolas" w:cs="Times New Roman"/>
                <w:color w:val="D4D4D4"/>
                <w:sz w:val="21"/>
                <w:szCs w:val="21"/>
              </w:rPr>
              <w:pPrChange w:id="14847" w:author="Donovan Goode [2]" w:date="2018-11-09T10:05:00Z">
                <w:pPr>
                  <w:framePr w:hSpace="180" w:wrap="around" w:vAnchor="text" w:hAnchor="margin" w:xAlign="center" w:y="130"/>
                  <w:shd w:val="clear" w:color="auto" w:fill="1E1E1E"/>
                  <w:spacing w:line="285" w:lineRule="atLeast"/>
                </w:pPr>
              </w:pPrChange>
            </w:pPr>
            <w:del w:id="1484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5516CF40" w14:textId="77777777" w:rsidR="00ED1509" w:rsidRPr="00C965EC" w:rsidDel="008B6AF4" w:rsidRDefault="00ED1509">
            <w:pPr>
              <w:pStyle w:val="Heading1Numbered"/>
              <w:rPr>
                <w:del w:id="14849" w:author="Donovan Goode [2]" w:date="2018-11-09T10:04:00Z"/>
                <w:rFonts w:ascii="Consolas" w:eastAsia="Times New Roman" w:hAnsi="Consolas" w:cs="Times New Roman"/>
                <w:color w:val="D4D4D4"/>
                <w:sz w:val="21"/>
                <w:szCs w:val="21"/>
              </w:rPr>
              <w:pPrChange w:id="14850" w:author="Donovan Goode [2]" w:date="2018-11-09T10:05:00Z">
                <w:pPr>
                  <w:framePr w:hSpace="180" w:wrap="around" w:vAnchor="text" w:hAnchor="margin" w:xAlign="center" w:y="130"/>
                  <w:shd w:val="clear" w:color="auto" w:fill="1E1E1E"/>
                  <w:spacing w:line="285" w:lineRule="atLeast"/>
                </w:pPr>
              </w:pPrChange>
            </w:pPr>
            <w:del w:id="14851" w:author="Donovan Goode [2]" w:date="2018-11-09T10:04:00Z">
              <w:r w:rsidRPr="00C965EC" w:rsidDel="008B6AF4">
                <w:rPr>
                  <w:rFonts w:ascii="Consolas" w:eastAsia="Times New Roman" w:hAnsi="Consolas" w:cs="Times New Roman"/>
                  <w:color w:val="D4D4D4"/>
                  <w:sz w:val="21"/>
                  <w:szCs w:val="21"/>
                </w:rPr>
                <w:delText>}</w:delText>
              </w:r>
            </w:del>
          </w:p>
          <w:p w14:paraId="67199E8B" w14:textId="77777777" w:rsidR="00ED1509" w:rsidRPr="00C965EC" w:rsidDel="008B6AF4" w:rsidRDefault="00ED1509">
            <w:pPr>
              <w:pStyle w:val="Heading1Numbered"/>
              <w:rPr>
                <w:del w:id="14852" w:author="Donovan Goode [2]" w:date="2018-11-09T10:04:00Z"/>
                <w:rFonts w:ascii="Consolas" w:eastAsia="Times New Roman" w:hAnsi="Consolas" w:cs="Times New Roman"/>
                <w:color w:val="D4D4D4"/>
                <w:sz w:val="21"/>
                <w:szCs w:val="21"/>
              </w:rPr>
              <w:pPrChange w:id="14853" w:author="Donovan Goode [2]" w:date="2018-11-09T10:05:00Z">
                <w:pPr>
                  <w:framePr w:hSpace="180" w:wrap="around" w:vAnchor="text" w:hAnchor="margin" w:xAlign="center" w:y="130"/>
                  <w:shd w:val="clear" w:color="auto" w:fill="1E1E1E"/>
                  <w:spacing w:line="285" w:lineRule="atLeast"/>
                </w:pPr>
              </w:pPrChange>
            </w:pPr>
            <w:del w:id="14854" w:author="Donovan Goode [2]" w:date="2018-11-09T10:04:00Z">
              <w:r w:rsidRPr="00C965EC" w:rsidDel="008B6AF4">
                <w:rPr>
                  <w:rFonts w:ascii="Consolas" w:eastAsia="Times New Roman" w:hAnsi="Consolas" w:cs="Times New Roman"/>
                  <w:color w:val="D7BA7D"/>
                  <w:sz w:val="21"/>
                  <w:szCs w:val="21"/>
                </w:rPr>
                <w:delText>input#q</w:delText>
              </w:r>
              <w:r w:rsidRPr="00C965EC" w:rsidDel="008B6AF4">
                <w:rPr>
                  <w:rFonts w:ascii="Consolas" w:eastAsia="Times New Roman" w:hAnsi="Consolas" w:cs="Times New Roman"/>
                  <w:color w:val="D4D4D4"/>
                  <w:sz w:val="21"/>
                  <w:szCs w:val="21"/>
                </w:rPr>
                <w:delText xml:space="preserve"> {</w:delText>
              </w:r>
            </w:del>
          </w:p>
          <w:p w14:paraId="5CE42199" w14:textId="77777777" w:rsidR="00ED1509" w:rsidRPr="00C965EC" w:rsidDel="008B6AF4" w:rsidRDefault="00ED1509">
            <w:pPr>
              <w:pStyle w:val="Heading1Numbered"/>
              <w:rPr>
                <w:del w:id="14855" w:author="Donovan Goode [2]" w:date="2018-11-09T10:04:00Z"/>
                <w:rFonts w:ascii="Consolas" w:eastAsia="Times New Roman" w:hAnsi="Consolas" w:cs="Times New Roman"/>
                <w:color w:val="D4D4D4"/>
                <w:sz w:val="21"/>
                <w:szCs w:val="21"/>
              </w:rPr>
              <w:pPrChange w:id="14856" w:author="Donovan Goode [2]" w:date="2018-11-09T10:05:00Z">
                <w:pPr>
                  <w:framePr w:hSpace="180" w:wrap="around" w:vAnchor="text" w:hAnchor="margin" w:xAlign="center" w:y="130"/>
                  <w:shd w:val="clear" w:color="auto" w:fill="1E1E1E"/>
                  <w:spacing w:line="285" w:lineRule="atLeast"/>
                </w:pPr>
              </w:pPrChange>
            </w:pPr>
            <w:del w:id="14857"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35px</w:delText>
              </w:r>
              <w:r w:rsidRPr="00C965EC" w:rsidDel="008B6AF4">
                <w:rPr>
                  <w:rFonts w:ascii="Consolas" w:eastAsia="Times New Roman" w:hAnsi="Consolas" w:cs="Times New Roman"/>
                  <w:color w:val="D4D4D4"/>
                  <w:sz w:val="21"/>
                  <w:szCs w:val="21"/>
                </w:rPr>
                <w:delText>;</w:delText>
              </w:r>
            </w:del>
          </w:p>
          <w:p w14:paraId="36E9C206" w14:textId="77777777" w:rsidR="00ED1509" w:rsidRPr="00C965EC" w:rsidDel="008B6AF4" w:rsidRDefault="00ED1509">
            <w:pPr>
              <w:pStyle w:val="Heading1Numbered"/>
              <w:rPr>
                <w:del w:id="14858" w:author="Donovan Goode [2]" w:date="2018-11-09T10:04:00Z"/>
                <w:rFonts w:ascii="Consolas" w:eastAsia="Times New Roman" w:hAnsi="Consolas" w:cs="Times New Roman"/>
                <w:color w:val="D4D4D4"/>
                <w:sz w:val="21"/>
                <w:szCs w:val="21"/>
              </w:rPr>
              <w:pPrChange w:id="14859" w:author="Donovan Goode [2]" w:date="2018-11-09T10:05:00Z">
                <w:pPr>
                  <w:framePr w:hSpace="180" w:wrap="around" w:vAnchor="text" w:hAnchor="margin" w:xAlign="center" w:y="130"/>
                  <w:shd w:val="clear" w:color="auto" w:fill="1E1E1E"/>
                  <w:spacing w:line="285" w:lineRule="atLeast"/>
                </w:pPr>
              </w:pPrChange>
            </w:pPr>
            <w:del w:id="1486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border-radius</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1px</w:delText>
              </w:r>
              <w:r w:rsidRPr="00C965EC" w:rsidDel="008B6AF4">
                <w:rPr>
                  <w:rFonts w:ascii="Consolas" w:eastAsia="Times New Roman" w:hAnsi="Consolas" w:cs="Times New Roman"/>
                  <w:color w:val="D4D4D4"/>
                  <w:sz w:val="21"/>
                  <w:szCs w:val="21"/>
                </w:rPr>
                <w:delText>;</w:delText>
              </w:r>
            </w:del>
          </w:p>
          <w:p w14:paraId="40C5390B" w14:textId="77777777" w:rsidR="00ED1509" w:rsidRPr="00C965EC" w:rsidDel="008B6AF4" w:rsidRDefault="00ED1509">
            <w:pPr>
              <w:pStyle w:val="Heading1Numbered"/>
              <w:rPr>
                <w:del w:id="14861" w:author="Donovan Goode [2]" w:date="2018-11-09T10:04:00Z"/>
                <w:rFonts w:ascii="Consolas" w:eastAsia="Times New Roman" w:hAnsi="Consolas" w:cs="Times New Roman"/>
                <w:color w:val="D4D4D4"/>
                <w:sz w:val="21"/>
                <w:szCs w:val="21"/>
              </w:rPr>
              <w:pPrChange w:id="14862" w:author="Donovan Goode [2]" w:date="2018-11-09T10:05:00Z">
                <w:pPr>
                  <w:framePr w:hSpace="180" w:wrap="around" w:vAnchor="text" w:hAnchor="margin" w:xAlign="center" w:y="130"/>
                  <w:shd w:val="clear" w:color="auto" w:fill="1E1E1E"/>
                  <w:spacing w:line="285" w:lineRule="atLeast"/>
                </w:pPr>
              </w:pPrChange>
            </w:pPr>
            <w:del w:id="1486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border-style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solid</w:delText>
              </w:r>
              <w:r w:rsidRPr="00C965EC" w:rsidDel="008B6AF4">
                <w:rPr>
                  <w:rFonts w:ascii="Consolas" w:eastAsia="Times New Roman" w:hAnsi="Consolas" w:cs="Times New Roman"/>
                  <w:color w:val="D4D4D4"/>
                  <w:sz w:val="21"/>
                  <w:szCs w:val="21"/>
                </w:rPr>
                <w:delText>;</w:delText>
              </w:r>
            </w:del>
          </w:p>
          <w:p w14:paraId="692A452B" w14:textId="77777777" w:rsidR="00ED1509" w:rsidRPr="00C965EC" w:rsidDel="008B6AF4" w:rsidRDefault="00ED1509">
            <w:pPr>
              <w:pStyle w:val="Heading1Numbered"/>
              <w:rPr>
                <w:del w:id="14864" w:author="Donovan Goode [2]" w:date="2018-11-09T10:04:00Z"/>
                <w:rFonts w:ascii="Consolas" w:eastAsia="Times New Roman" w:hAnsi="Consolas" w:cs="Times New Roman"/>
                <w:color w:val="D4D4D4"/>
                <w:sz w:val="21"/>
                <w:szCs w:val="21"/>
              </w:rPr>
              <w:pPrChange w:id="14865" w:author="Donovan Goode [2]" w:date="2018-11-09T10:05:00Z">
                <w:pPr>
                  <w:framePr w:hSpace="180" w:wrap="around" w:vAnchor="text" w:hAnchor="margin" w:xAlign="center" w:y="130"/>
                  <w:shd w:val="clear" w:color="auto" w:fill="1E1E1E"/>
                  <w:spacing w:line="285" w:lineRule="atLeast"/>
                </w:pPr>
              </w:pPrChange>
            </w:pPr>
            <w:del w:id="14866"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#C28A0C</w:delText>
              </w:r>
              <w:r w:rsidRPr="00C965EC" w:rsidDel="008B6AF4">
                <w:rPr>
                  <w:rFonts w:ascii="Consolas" w:eastAsia="Times New Roman" w:hAnsi="Consolas" w:cs="Times New Roman"/>
                  <w:color w:val="D4D4D4"/>
                  <w:sz w:val="21"/>
                  <w:szCs w:val="21"/>
                </w:rPr>
                <w:delText>;</w:delText>
              </w:r>
            </w:del>
          </w:p>
          <w:p w14:paraId="15AC6B39" w14:textId="77777777" w:rsidR="00ED1509" w:rsidRPr="00C965EC" w:rsidDel="008B6AF4" w:rsidRDefault="00ED1509">
            <w:pPr>
              <w:pStyle w:val="Heading1Numbered"/>
              <w:rPr>
                <w:del w:id="14867" w:author="Donovan Goode [2]" w:date="2018-11-09T10:04:00Z"/>
                <w:rFonts w:ascii="Consolas" w:eastAsia="Times New Roman" w:hAnsi="Consolas" w:cs="Times New Roman"/>
                <w:color w:val="D4D4D4"/>
                <w:sz w:val="21"/>
                <w:szCs w:val="21"/>
              </w:rPr>
              <w:pPrChange w:id="14868" w:author="Donovan Goode [2]" w:date="2018-11-09T10:05:00Z">
                <w:pPr>
                  <w:framePr w:hSpace="180" w:wrap="around" w:vAnchor="text" w:hAnchor="margin" w:xAlign="center" w:y="130"/>
                  <w:shd w:val="clear" w:color="auto" w:fill="1E1E1E"/>
                  <w:spacing w:line="285" w:lineRule="atLeast"/>
                </w:pPr>
              </w:pPrChange>
            </w:pPr>
            <w:del w:id="14869" w:author="Donovan Goode [2]" w:date="2018-11-09T10:04:00Z">
              <w:r w:rsidRPr="00C965EC" w:rsidDel="008B6AF4">
                <w:rPr>
                  <w:rFonts w:ascii="Consolas" w:eastAsia="Times New Roman" w:hAnsi="Consolas" w:cs="Times New Roman"/>
                  <w:color w:val="D4D4D4"/>
                  <w:sz w:val="21"/>
                  <w:szCs w:val="21"/>
                </w:rPr>
                <w:delText>}</w:delText>
              </w:r>
            </w:del>
          </w:p>
          <w:p w14:paraId="129A3311" w14:textId="77777777" w:rsidR="00ED1509" w:rsidRPr="00C965EC" w:rsidDel="008B6AF4" w:rsidRDefault="00ED1509">
            <w:pPr>
              <w:pStyle w:val="Heading1Numbered"/>
              <w:rPr>
                <w:del w:id="14870" w:author="Donovan Goode [2]" w:date="2018-11-09T10:04:00Z"/>
                <w:rFonts w:ascii="Consolas" w:eastAsia="Times New Roman" w:hAnsi="Consolas" w:cs="Times New Roman"/>
                <w:color w:val="D4D4D4"/>
                <w:sz w:val="21"/>
                <w:szCs w:val="21"/>
              </w:rPr>
              <w:pPrChange w:id="14871" w:author="Donovan Goode [2]" w:date="2018-11-09T10:05:00Z">
                <w:pPr>
                  <w:framePr w:hSpace="180" w:wrap="around" w:vAnchor="text" w:hAnchor="margin" w:xAlign="center" w:y="130"/>
                  <w:shd w:val="clear" w:color="auto" w:fill="1E1E1E"/>
                  <w:spacing w:line="285" w:lineRule="atLeast"/>
                </w:pPr>
              </w:pPrChange>
            </w:pPr>
            <w:del w:id="14872" w:author="Donovan Goode [2]" w:date="2018-11-09T10:04:00Z">
              <w:r w:rsidRPr="00C965EC" w:rsidDel="008B6AF4">
                <w:rPr>
                  <w:rFonts w:ascii="Consolas" w:eastAsia="Times New Roman" w:hAnsi="Consolas" w:cs="Times New Roman"/>
                  <w:color w:val="D7BA7D"/>
                  <w:sz w:val="21"/>
                  <w:szCs w:val="21"/>
                </w:rPr>
                <w:delText>.form-search .btn</w:delText>
              </w:r>
              <w:r w:rsidRPr="00C965EC" w:rsidDel="008B6AF4">
                <w:rPr>
                  <w:rFonts w:ascii="Consolas" w:eastAsia="Times New Roman" w:hAnsi="Consolas" w:cs="Times New Roman"/>
                  <w:color w:val="D4D4D4"/>
                  <w:sz w:val="21"/>
                  <w:szCs w:val="21"/>
                </w:rPr>
                <w:delText xml:space="preserve"> {</w:delText>
              </w:r>
            </w:del>
          </w:p>
          <w:p w14:paraId="40A5BFFC" w14:textId="77777777" w:rsidR="00ED1509" w:rsidRPr="00C965EC" w:rsidDel="008B6AF4" w:rsidRDefault="00ED1509">
            <w:pPr>
              <w:pStyle w:val="Heading1Numbered"/>
              <w:rPr>
                <w:del w:id="14873" w:author="Donovan Goode [2]" w:date="2018-11-09T10:04:00Z"/>
                <w:rFonts w:ascii="Consolas" w:eastAsia="Times New Roman" w:hAnsi="Consolas" w:cs="Times New Roman"/>
                <w:color w:val="D4D4D4"/>
                <w:sz w:val="21"/>
                <w:szCs w:val="21"/>
              </w:rPr>
              <w:pPrChange w:id="14874" w:author="Donovan Goode [2]" w:date="2018-11-09T10:05:00Z">
                <w:pPr>
                  <w:framePr w:hSpace="180" w:wrap="around" w:vAnchor="text" w:hAnchor="margin" w:xAlign="center" w:y="130"/>
                  <w:shd w:val="clear" w:color="auto" w:fill="1E1E1E"/>
                  <w:spacing w:line="285" w:lineRule="atLeast"/>
                </w:pPr>
              </w:pPrChange>
            </w:pPr>
            <w:del w:id="14875"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solid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#C28A0C</w:delText>
              </w:r>
              <w:r w:rsidRPr="00C965EC" w:rsidDel="008B6AF4">
                <w:rPr>
                  <w:rFonts w:ascii="Consolas" w:eastAsia="Times New Roman" w:hAnsi="Consolas" w:cs="Times New Roman"/>
                  <w:color w:val="D4D4D4"/>
                  <w:sz w:val="21"/>
                  <w:szCs w:val="21"/>
                </w:rPr>
                <w:delText>;</w:delText>
              </w:r>
            </w:del>
          </w:p>
          <w:p w14:paraId="31C2F1DA" w14:textId="77777777" w:rsidR="00ED1509" w:rsidRPr="00C965EC" w:rsidDel="008B6AF4" w:rsidRDefault="00ED1509">
            <w:pPr>
              <w:pStyle w:val="Heading1Numbered"/>
              <w:rPr>
                <w:del w:id="14876" w:author="Donovan Goode [2]" w:date="2018-11-09T10:04:00Z"/>
                <w:rFonts w:ascii="Consolas" w:eastAsia="Times New Roman" w:hAnsi="Consolas" w:cs="Times New Roman"/>
                <w:color w:val="D4D4D4"/>
                <w:sz w:val="21"/>
                <w:szCs w:val="21"/>
              </w:rPr>
              <w:pPrChange w:id="14877" w:author="Donovan Goode [2]" w:date="2018-11-09T10:05:00Z">
                <w:pPr>
                  <w:framePr w:hSpace="180" w:wrap="around" w:vAnchor="text" w:hAnchor="margin" w:xAlign="center" w:y="130"/>
                  <w:shd w:val="clear" w:color="auto" w:fill="1E1E1E"/>
                  <w:spacing w:line="285" w:lineRule="atLeast"/>
                </w:pPr>
              </w:pPrChange>
            </w:pPr>
            <w:del w:id="1487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35px</w:delText>
              </w:r>
              <w:r w:rsidRPr="00C965EC" w:rsidDel="008B6AF4">
                <w:rPr>
                  <w:rFonts w:ascii="Consolas" w:eastAsia="Times New Roman" w:hAnsi="Consolas" w:cs="Times New Roman"/>
                  <w:color w:val="D4D4D4"/>
                  <w:sz w:val="21"/>
                  <w:szCs w:val="21"/>
                </w:rPr>
                <w:delText>;</w:delText>
              </w:r>
            </w:del>
          </w:p>
          <w:p w14:paraId="1EC500BA" w14:textId="77777777" w:rsidR="00ED1509" w:rsidRPr="00C965EC" w:rsidDel="008B6AF4" w:rsidRDefault="00ED1509">
            <w:pPr>
              <w:pStyle w:val="Heading1Numbered"/>
              <w:rPr>
                <w:del w:id="14879" w:author="Donovan Goode [2]" w:date="2018-11-09T10:04:00Z"/>
                <w:rFonts w:ascii="Consolas" w:eastAsia="Times New Roman" w:hAnsi="Consolas" w:cs="Times New Roman"/>
                <w:color w:val="D4D4D4"/>
                <w:sz w:val="21"/>
                <w:szCs w:val="21"/>
              </w:rPr>
              <w:pPrChange w:id="14880" w:author="Donovan Goode [2]" w:date="2018-11-09T10:05:00Z">
                <w:pPr>
                  <w:framePr w:hSpace="180" w:wrap="around" w:vAnchor="text" w:hAnchor="margin" w:xAlign="center" w:y="130"/>
                  <w:shd w:val="clear" w:color="auto" w:fill="1E1E1E"/>
                  <w:spacing w:line="285" w:lineRule="atLeast"/>
                </w:pPr>
              </w:pPrChange>
            </w:pPr>
            <w:del w:id="14881" w:author="Donovan Goode [2]" w:date="2018-11-09T10:04:00Z">
              <w:r w:rsidRPr="00C965EC" w:rsidDel="008B6AF4">
                <w:rPr>
                  <w:rFonts w:ascii="Consolas" w:eastAsia="Times New Roman" w:hAnsi="Consolas" w:cs="Times New Roman"/>
                  <w:color w:val="D4D4D4"/>
                  <w:sz w:val="21"/>
                  <w:szCs w:val="21"/>
                </w:rPr>
                <w:delText>}</w:delText>
              </w:r>
            </w:del>
          </w:p>
          <w:p w14:paraId="06B9B2D2" w14:textId="77777777" w:rsidR="00ED1509" w:rsidRPr="00C965EC" w:rsidDel="008B6AF4" w:rsidRDefault="00ED1509">
            <w:pPr>
              <w:pStyle w:val="Heading1Numbered"/>
              <w:rPr>
                <w:del w:id="14882" w:author="Donovan Goode [2]" w:date="2018-11-09T10:04:00Z"/>
                <w:rFonts w:ascii="Consolas" w:eastAsia="Times New Roman" w:hAnsi="Consolas" w:cs="Times New Roman"/>
                <w:color w:val="D4D4D4"/>
                <w:sz w:val="21"/>
                <w:szCs w:val="21"/>
              </w:rPr>
              <w:pPrChange w:id="14883" w:author="Donovan Goode [2]" w:date="2018-11-09T10:05:00Z">
                <w:pPr>
                  <w:framePr w:hSpace="180" w:wrap="around" w:vAnchor="text" w:hAnchor="margin" w:xAlign="center" w:y="130"/>
                  <w:shd w:val="clear" w:color="auto" w:fill="1E1E1E"/>
                  <w:spacing w:line="285" w:lineRule="atLeast"/>
                </w:pPr>
              </w:pPrChange>
            </w:pPr>
            <w:del w:id="14884" w:author="Donovan Goode [2]" w:date="2018-11-09T10:04:00Z">
              <w:r w:rsidRPr="00C965EC" w:rsidDel="008B6AF4">
                <w:rPr>
                  <w:rFonts w:ascii="Consolas" w:eastAsia="Times New Roman" w:hAnsi="Consolas" w:cs="Times New Roman"/>
                  <w:color w:val="6A9955"/>
                  <w:sz w:val="21"/>
                  <w:szCs w:val="21"/>
                </w:rPr>
                <w:delText>/*CSS for first Footer Image Background*/</w:delText>
              </w:r>
            </w:del>
          </w:p>
          <w:p w14:paraId="1D0DCE33" w14:textId="77777777" w:rsidR="00ED1509" w:rsidRPr="00C965EC" w:rsidDel="008B6AF4" w:rsidRDefault="00ED1509">
            <w:pPr>
              <w:pStyle w:val="Heading1Numbered"/>
              <w:rPr>
                <w:del w:id="14885" w:author="Donovan Goode [2]" w:date="2018-11-09T10:04:00Z"/>
                <w:rFonts w:ascii="Consolas" w:eastAsia="Times New Roman" w:hAnsi="Consolas" w:cs="Times New Roman"/>
                <w:color w:val="D4D4D4"/>
                <w:sz w:val="21"/>
                <w:szCs w:val="21"/>
              </w:rPr>
              <w:pPrChange w:id="14886" w:author="Donovan Goode [2]" w:date="2018-11-09T10:05:00Z">
                <w:pPr>
                  <w:framePr w:hSpace="180" w:wrap="around" w:vAnchor="text" w:hAnchor="margin" w:xAlign="center" w:y="130"/>
                  <w:shd w:val="clear" w:color="auto" w:fill="1E1E1E"/>
                  <w:spacing w:line="285" w:lineRule="atLeast"/>
                </w:pPr>
              </w:pPrChange>
            </w:pPr>
            <w:del w:id="14887" w:author="Donovan Goode [2]" w:date="2018-11-09T10:04:00Z">
              <w:r w:rsidRPr="00C965EC" w:rsidDel="008B6AF4">
                <w:rPr>
                  <w:rFonts w:ascii="Consolas" w:eastAsia="Times New Roman" w:hAnsi="Consolas" w:cs="Times New Roman"/>
                  <w:color w:val="D7BA7D"/>
                  <w:sz w:val="21"/>
                  <w:szCs w:val="21"/>
                </w:rPr>
                <w:delText>.section-sub-landing</w:delText>
              </w:r>
              <w:r w:rsidRPr="00C965EC" w:rsidDel="008B6AF4">
                <w:rPr>
                  <w:rFonts w:ascii="Consolas" w:eastAsia="Times New Roman" w:hAnsi="Consolas" w:cs="Times New Roman"/>
                  <w:color w:val="D4D4D4"/>
                  <w:sz w:val="21"/>
                  <w:szCs w:val="21"/>
                </w:rPr>
                <w:delText xml:space="preserve"> {</w:delText>
              </w:r>
            </w:del>
          </w:p>
          <w:p w14:paraId="35AC3EF0" w14:textId="77777777" w:rsidR="00ED1509" w:rsidRPr="00C965EC" w:rsidDel="008B6AF4" w:rsidRDefault="00ED1509">
            <w:pPr>
              <w:pStyle w:val="Heading1Numbered"/>
              <w:rPr>
                <w:del w:id="14888" w:author="Donovan Goode [2]" w:date="2018-11-09T10:04:00Z"/>
                <w:rFonts w:ascii="Consolas" w:eastAsia="Times New Roman" w:hAnsi="Consolas" w:cs="Times New Roman"/>
                <w:color w:val="D4D4D4"/>
                <w:sz w:val="21"/>
                <w:szCs w:val="21"/>
              </w:rPr>
              <w:pPrChange w:id="14889" w:author="Donovan Goode [2]" w:date="2018-11-09T10:05:00Z">
                <w:pPr>
                  <w:framePr w:hSpace="180" w:wrap="around" w:vAnchor="text" w:hAnchor="margin" w:xAlign="center" w:y="130"/>
                  <w:shd w:val="clear" w:color="auto" w:fill="1E1E1E"/>
                  <w:spacing w:line="285" w:lineRule="atLeast"/>
                </w:pPr>
              </w:pPrChange>
            </w:pPr>
            <w:del w:id="1489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lightblue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gold-piggy-bank.jpg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center</w:delText>
              </w:r>
              <w:r w:rsidRPr="00C965EC" w:rsidDel="008B6AF4">
                <w:rPr>
                  <w:rFonts w:ascii="Consolas" w:eastAsia="Times New Roman" w:hAnsi="Consolas" w:cs="Times New Roman"/>
                  <w:color w:val="D4D4D4"/>
                  <w:sz w:val="21"/>
                  <w:szCs w:val="21"/>
                </w:rPr>
                <w:delText>;</w:delText>
              </w:r>
            </w:del>
          </w:p>
          <w:p w14:paraId="2BF750CF" w14:textId="77777777" w:rsidR="00ED1509" w:rsidRPr="00C965EC" w:rsidDel="008B6AF4" w:rsidRDefault="00ED1509">
            <w:pPr>
              <w:pStyle w:val="Heading1Numbered"/>
              <w:rPr>
                <w:del w:id="14891" w:author="Donovan Goode [2]" w:date="2018-11-09T10:04:00Z"/>
                <w:rFonts w:ascii="Consolas" w:eastAsia="Times New Roman" w:hAnsi="Consolas" w:cs="Times New Roman"/>
                <w:color w:val="D4D4D4"/>
                <w:sz w:val="21"/>
                <w:szCs w:val="21"/>
              </w:rPr>
              <w:pPrChange w:id="14892" w:author="Donovan Goode [2]" w:date="2018-11-09T10:05:00Z">
                <w:pPr>
                  <w:framePr w:hSpace="180" w:wrap="around" w:vAnchor="text" w:hAnchor="margin" w:xAlign="center" w:y="130"/>
                  <w:shd w:val="clear" w:color="auto" w:fill="1E1E1E"/>
                  <w:spacing w:line="285" w:lineRule="atLeast"/>
                </w:pPr>
              </w:pPrChange>
            </w:pPr>
            <w:del w:id="1489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49E3E3F3" w14:textId="77777777" w:rsidR="00ED1509" w:rsidRPr="00C965EC" w:rsidDel="008B6AF4" w:rsidRDefault="00ED1509">
            <w:pPr>
              <w:pStyle w:val="Heading1Numbered"/>
              <w:rPr>
                <w:del w:id="14894" w:author="Donovan Goode [2]" w:date="2018-11-09T10:04:00Z"/>
                <w:rFonts w:ascii="Consolas" w:eastAsia="Times New Roman" w:hAnsi="Consolas" w:cs="Times New Roman"/>
                <w:color w:val="D4D4D4"/>
                <w:sz w:val="21"/>
                <w:szCs w:val="21"/>
              </w:rPr>
              <w:pPrChange w:id="14895" w:author="Donovan Goode [2]" w:date="2018-11-09T10:05:00Z">
                <w:pPr>
                  <w:framePr w:hSpace="180" w:wrap="around" w:vAnchor="text" w:hAnchor="margin" w:xAlign="center" w:y="130"/>
                  <w:shd w:val="clear" w:color="auto" w:fill="1E1E1E"/>
                  <w:spacing w:line="285" w:lineRule="atLeast"/>
                </w:pPr>
              </w:pPrChange>
            </w:pPr>
            <w:del w:id="14896"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6A9955"/>
                  <w:sz w:val="21"/>
                  <w:szCs w:val="21"/>
                </w:rPr>
                <w:delText>/* background-color: #2D2D2B; */</w:delText>
              </w:r>
            </w:del>
          </w:p>
          <w:p w14:paraId="46ACB772" w14:textId="77777777" w:rsidR="00ED1509" w:rsidRPr="00C965EC" w:rsidDel="008B6AF4" w:rsidRDefault="00ED1509">
            <w:pPr>
              <w:pStyle w:val="Heading1Numbered"/>
              <w:rPr>
                <w:del w:id="14897" w:author="Donovan Goode [2]" w:date="2018-11-09T10:04:00Z"/>
                <w:rFonts w:ascii="Consolas" w:eastAsia="Times New Roman" w:hAnsi="Consolas" w:cs="Times New Roman"/>
                <w:color w:val="D4D4D4"/>
                <w:sz w:val="21"/>
                <w:szCs w:val="21"/>
              </w:rPr>
              <w:pPrChange w:id="14898" w:author="Donovan Goode [2]" w:date="2018-11-09T10:05:00Z">
                <w:pPr>
                  <w:framePr w:hSpace="180" w:wrap="around" w:vAnchor="text" w:hAnchor="margin" w:xAlign="center" w:y="130"/>
                  <w:shd w:val="clear" w:color="auto" w:fill="1E1E1E"/>
                  <w:spacing w:line="285" w:lineRule="atLeast"/>
                </w:pPr>
              </w:pPrChange>
            </w:pPr>
            <w:del w:id="14899" w:author="Donovan Goode [2]" w:date="2018-11-09T10:04:00Z">
              <w:r w:rsidRPr="00C965EC" w:rsidDel="008B6AF4">
                <w:rPr>
                  <w:rFonts w:ascii="Consolas" w:eastAsia="Times New Roman" w:hAnsi="Consolas" w:cs="Times New Roman"/>
                  <w:color w:val="D4D4D4"/>
                  <w:sz w:val="21"/>
                  <w:szCs w:val="21"/>
                </w:rPr>
                <w:delText>}</w:delText>
              </w:r>
            </w:del>
          </w:p>
          <w:p w14:paraId="6B0665E8" w14:textId="77777777" w:rsidR="00ED1509" w:rsidRPr="00C965EC" w:rsidDel="008B6AF4" w:rsidRDefault="00ED1509">
            <w:pPr>
              <w:pStyle w:val="Heading1Numbered"/>
              <w:rPr>
                <w:del w:id="14900" w:author="Donovan Goode [2]" w:date="2018-11-09T10:04:00Z"/>
                <w:rFonts w:ascii="Consolas" w:eastAsia="Times New Roman" w:hAnsi="Consolas" w:cs="Times New Roman"/>
                <w:color w:val="D4D4D4"/>
                <w:sz w:val="21"/>
                <w:szCs w:val="21"/>
              </w:rPr>
              <w:pPrChange w:id="14901" w:author="Donovan Goode [2]" w:date="2018-11-09T10:05:00Z">
                <w:pPr>
                  <w:framePr w:hSpace="180" w:wrap="around" w:vAnchor="text" w:hAnchor="margin" w:xAlign="center" w:y="130"/>
                  <w:shd w:val="clear" w:color="auto" w:fill="1E1E1E"/>
                  <w:spacing w:line="285" w:lineRule="atLeast"/>
                </w:pPr>
              </w:pPrChange>
            </w:pPr>
            <w:del w:id="14902" w:author="Donovan Goode [2]" w:date="2018-11-09T10:04:00Z">
              <w:r w:rsidRPr="00C965EC" w:rsidDel="008B6AF4">
                <w:rPr>
                  <w:rFonts w:ascii="Consolas" w:eastAsia="Times New Roman" w:hAnsi="Consolas" w:cs="Times New Roman"/>
                  <w:color w:val="6A9955"/>
                  <w:sz w:val="21"/>
                  <w:szCs w:val="21"/>
                </w:rPr>
                <w:delText>/*CSS for bottom Footer Image Backgorund*/</w:delText>
              </w:r>
            </w:del>
          </w:p>
          <w:p w14:paraId="6F8058C9" w14:textId="77777777" w:rsidR="00ED1509" w:rsidRPr="00C965EC" w:rsidDel="008B6AF4" w:rsidRDefault="00ED1509">
            <w:pPr>
              <w:pStyle w:val="Heading1Numbered"/>
              <w:rPr>
                <w:del w:id="14903" w:author="Donovan Goode [2]" w:date="2018-11-09T10:04:00Z"/>
                <w:rFonts w:ascii="Consolas" w:eastAsia="Times New Roman" w:hAnsi="Consolas" w:cs="Times New Roman"/>
                <w:color w:val="D4D4D4"/>
                <w:sz w:val="21"/>
                <w:szCs w:val="21"/>
              </w:rPr>
              <w:pPrChange w:id="14904" w:author="Donovan Goode [2]" w:date="2018-11-09T10:05:00Z">
                <w:pPr>
                  <w:framePr w:hSpace="180" w:wrap="around" w:vAnchor="text" w:hAnchor="margin" w:xAlign="center" w:y="130"/>
                  <w:shd w:val="clear" w:color="auto" w:fill="1E1E1E"/>
                  <w:spacing w:line="285" w:lineRule="atLeast"/>
                </w:pPr>
              </w:pPrChange>
            </w:pPr>
            <w:del w:id="14905" w:author="Donovan Goode [2]" w:date="2018-11-09T10:04:00Z">
              <w:r w:rsidRPr="00C965EC" w:rsidDel="008B6AF4">
                <w:rPr>
                  <w:rFonts w:ascii="Consolas" w:eastAsia="Times New Roman" w:hAnsi="Consolas" w:cs="Times New Roman"/>
                  <w:color w:val="D7BA7D"/>
                  <w:sz w:val="21"/>
                  <w:szCs w:val="21"/>
                </w:rPr>
                <w:delText>.section-diagonal-right .section-diagonal-right-content</w:delText>
              </w:r>
              <w:r w:rsidRPr="00C965EC" w:rsidDel="008B6AF4">
                <w:rPr>
                  <w:rFonts w:ascii="Consolas" w:eastAsia="Times New Roman" w:hAnsi="Consolas" w:cs="Times New Roman"/>
                  <w:color w:val="D4D4D4"/>
                  <w:sz w:val="21"/>
                  <w:szCs w:val="21"/>
                </w:rPr>
                <w:delText xml:space="preserve"> {</w:delText>
              </w:r>
            </w:del>
          </w:p>
          <w:p w14:paraId="29DAF941" w14:textId="77777777" w:rsidR="00ED1509" w:rsidRPr="00C965EC" w:rsidDel="008B6AF4" w:rsidRDefault="00ED1509">
            <w:pPr>
              <w:pStyle w:val="Heading1Numbered"/>
              <w:rPr>
                <w:del w:id="14906" w:author="Donovan Goode [2]" w:date="2018-11-09T10:04:00Z"/>
                <w:rFonts w:ascii="Consolas" w:eastAsia="Times New Roman" w:hAnsi="Consolas" w:cs="Times New Roman"/>
                <w:color w:val="D4D4D4"/>
                <w:sz w:val="21"/>
                <w:szCs w:val="21"/>
              </w:rPr>
              <w:pPrChange w:id="14907" w:author="Donovan Goode [2]" w:date="2018-11-09T10:05:00Z">
                <w:pPr>
                  <w:framePr w:hSpace="180" w:wrap="around" w:vAnchor="text" w:hAnchor="margin" w:xAlign="center" w:y="130"/>
                  <w:shd w:val="clear" w:color="auto" w:fill="1E1E1E"/>
                  <w:spacing w:line="285" w:lineRule="atLeast"/>
                </w:pPr>
              </w:pPrChange>
            </w:pPr>
            <w:del w:id="14908"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-webkit-transform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5098EB2F" w14:textId="77777777" w:rsidR="00ED1509" w:rsidRPr="00C965EC" w:rsidDel="008B6AF4" w:rsidRDefault="00ED1509">
            <w:pPr>
              <w:pStyle w:val="Heading1Numbered"/>
              <w:rPr>
                <w:del w:id="14909" w:author="Donovan Goode [2]" w:date="2018-11-09T10:04:00Z"/>
                <w:rFonts w:ascii="Consolas" w:eastAsia="Times New Roman" w:hAnsi="Consolas" w:cs="Times New Roman"/>
                <w:color w:val="D4D4D4"/>
                <w:sz w:val="21"/>
                <w:szCs w:val="21"/>
              </w:rPr>
              <w:pPrChange w:id="14910" w:author="Donovan Goode [2]" w:date="2018-11-09T10:05:00Z">
                <w:pPr>
                  <w:framePr w:hSpace="180" w:wrap="around" w:vAnchor="text" w:hAnchor="margin" w:xAlign="center" w:y="130"/>
                  <w:shd w:val="clear" w:color="auto" w:fill="1E1E1E"/>
                  <w:spacing w:line="285" w:lineRule="atLeast"/>
                </w:pPr>
              </w:pPrChange>
            </w:pPr>
            <w:del w:id="14911"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-ms-transform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1583493C" w14:textId="77777777" w:rsidR="00ED1509" w:rsidRPr="00C965EC" w:rsidDel="008B6AF4" w:rsidRDefault="00ED1509">
            <w:pPr>
              <w:pStyle w:val="Heading1Numbered"/>
              <w:rPr>
                <w:del w:id="14912" w:author="Donovan Goode [2]" w:date="2018-11-09T10:04:00Z"/>
                <w:rFonts w:ascii="Consolas" w:eastAsia="Times New Roman" w:hAnsi="Consolas" w:cs="Times New Roman"/>
                <w:color w:val="D4D4D4"/>
                <w:sz w:val="21"/>
                <w:szCs w:val="21"/>
              </w:rPr>
              <w:pPrChange w:id="14913" w:author="Donovan Goode [2]" w:date="2018-11-09T10:05:00Z">
                <w:pPr>
                  <w:framePr w:hSpace="180" w:wrap="around" w:vAnchor="text" w:hAnchor="margin" w:xAlign="center" w:y="130"/>
                  <w:shd w:val="clear" w:color="auto" w:fill="1E1E1E"/>
                  <w:spacing w:line="285" w:lineRule="atLeast"/>
                </w:pPr>
              </w:pPrChange>
            </w:pPr>
            <w:del w:id="14914"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689D507F" w14:textId="77777777" w:rsidR="00ED1509" w:rsidRPr="00C965EC" w:rsidDel="008B6AF4" w:rsidRDefault="00ED1509">
            <w:pPr>
              <w:pStyle w:val="Heading1Numbered"/>
              <w:rPr>
                <w:del w:id="14915" w:author="Donovan Goode [2]" w:date="2018-11-09T10:04:00Z"/>
                <w:rFonts w:ascii="Consolas" w:eastAsia="Times New Roman" w:hAnsi="Consolas" w:cs="Times New Roman"/>
                <w:color w:val="D4D4D4"/>
                <w:sz w:val="21"/>
                <w:szCs w:val="21"/>
              </w:rPr>
              <w:pPrChange w:id="14916" w:author="Donovan Goode [2]" w:date="2018-11-09T10:05:00Z">
                <w:pPr>
                  <w:framePr w:hSpace="180" w:wrap="around" w:vAnchor="text" w:hAnchor="margin" w:xAlign="center" w:y="130"/>
                  <w:shd w:val="clear" w:color="auto" w:fill="1E1E1E"/>
                  <w:spacing w:line="285" w:lineRule="atLeast"/>
                </w:pPr>
              </w:pPrChange>
            </w:pPr>
            <w:del w:id="14917"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time-coins-investment.jpg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w:delText>
              </w:r>
            </w:del>
          </w:p>
          <w:p w14:paraId="7625FFD6" w14:textId="77777777" w:rsidR="00ED1509" w:rsidRPr="00C965EC" w:rsidDel="008B6AF4" w:rsidRDefault="00ED1509">
            <w:pPr>
              <w:pStyle w:val="Heading1Numbered"/>
              <w:rPr>
                <w:del w:id="14918" w:author="Donovan Goode [2]" w:date="2018-11-09T10:04:00Z"/>
                <w:rFonts w:ascii="Consolas" w:eastAsia="Times New Roman" w:hAnsi="Consolas" w:cs="Times New Roman"/>
                <w:color w:val="D4D4D4"/>
                <w:sz w:val="21"/>
                <w:szCs w:val="21"/>
              </w:rPr>
              <w:pPrChange w:id="14919" w:author="Donovan Goode [2]" w:date="2018-11-09T10:05:00Z">
                <w:pPr>
                  <w:framePr w:hSpace="180" w:wrap="around" w:vAnchor="text" w:hAnchor="margin" w:xAlign="center" w:y="130"/>
                  <w:shd w:val="clear" w:color="auto" w:fill="1E1E1E"/>
                  <w:spacing w:line="285" w:lineRule="atLeast"/>
                </w:pPr>
              </w:pPrChange>
            </w:pPr>
            <w:del w:id="14920"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2AD49D92" w14:textId="77777777" w:rsidR="00ED1509" w:rsidRPr="00C965EC" w:rsidDel="008B6AF4" w:rsidRDefault="00ED1509">
            <w:pPr>
              <w:pStyle w:val="Heading1Numbered"/>
              <w:rPr>
                <w:del w:id="14921" w:author="Donovan Goode [2]" w:date="2018-11-09T10:04:00Z"/>
                <w:rFonts w:ascii="Consolas" w:eastAsia="Times New Roman" w:hAnsi="Consolas" w:cs="Times New Roman"/>
                <w:color w:val="D4D4D4"/>
                <w:sz w:val="21"/>
                <w:szCs w:val="21"/>
              </w:rPr>
              <w:pPrChange w:id="14922" w:author="Donovan Goode [2]" w:date="2018-11-09T10:05:00Z">
                <w:pPr>
                  <w:framePr w:hSpace="180" w:wrap="around" w:vAnchor="text" w:hAnchor="margin" w:xAlign="center" w:y="130"/>
                  <w:shd w:val="clear" w:color="auto" w:fill="1E1E1E"/>
                  <w:spacing w:line="285" w:lineRule="atLeast"/>
                </w:pPr>
              </w:pPrChange>
            </w:pPr>
            <w:del w:id="14923" w:author="Donovan Goode [2]"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margin-top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-70px</w:delText>
              </w:r>
              <w:r w:rsidRPr="00C965EC" w:rsidDel="008B6AF4">
                <w:rPr>
                  <w:rFonts w:ascii="Consolas" w:eastAsia="Times New Roman" w:hAnsi="Consolas" w:cs="Times New Roman"/>
                  <w:color w:val="D4D4D4"/>
                  <w:sz w:val="21"/>
                  <w:szCs w:val="21"/>
                </w:rPr>
                <w:delText>;</w:delText>
              </w:r>
            </w:del>
          </w:p>
          <w:p w14:paraId="39ADA203" w14:textId="77777777" w:rsidR="00ED1509" w:rsidRPr="00C965EC" w:rsidDel="008B6AF4" w:rsidRDefault="00ED1509">
            <w:pPr>
              <w:pStyle w:val="Heading1Numbered"/>
              <w:rPr>
                <w:del w:id="14924" w:author="Donovan Goode [2]" w:date="2018-11-09T10:04:00Z"/>
                <w:rFonts w:ascii="Consolas" w:eastAsia="Times New Roman" w:hAnsi="Consolas" w:cs="Times New Roman"/>
                <w:color w:val="D4D4D4"/>
                <w:sz w:val="21"/>
                <w:szCs w:val="21"/>
              </w:rPr>
              <w:pPrChange w:id="14925" w:author="Donovan Goode [2]" w:date="2018-11-09T10:05:00Z">
                <w:pPr>
                  <w:framePr w:hSpace="180" w:wrap="around" w:vAnchor="text" w:hAnchor="margin" w:xAlign="center" w:y="130"/>
                  <w:shd w:val="clear" w:color="auto" w:fill="1E1E1E"/>
                  <w:spacing w:line="285" w:lineRule="atLeast"/>
                </w:pPr>
              </w:pPrChange>
            </w:pPr>
            <w:del w:id="14926" w:author="Donovan Goode [2]" w:date="2018-11-09T10:04:00Z">
              <w:r w:rsidRPr="00C965EC" w:rsidDel="008B6AF4">
                <w:rPr>
                  <w:rFonts w:ascii="Consolas" w:eastAsia="Times New Roman" w:hAnsi="Consolas" w:cs="Times New Roman"/>
                  <w:color w:val="D4D4D4"/>
                  <w:sz w:val="21"/>
                  <w:szCs w:val="21"/>
                </w:rPr>
                <w:delText>}</w:delText>
              </w:r>
            </w:del>
          </w:p>
          <w:p w14:paraId="552D1ADD" w14:textId="77777777" w:rsidR="00ED1509" w:rsidRPr="00D01E6B" w:rsidDel="008B6AF4" w:rsidRDefault="00ED1509">
            <w:pPr>
              <w:pStyle w:val="Heading1Numbered"/>
              <w:rPr>
                <w:del w:id="14927" w:author="Donovan Goode [2]" w:date="2018-11-09T10:04:00Z"/>
              </w:rPr>
              <w:pPrChange w:id="14928" w:author="Donovan Goode [2]" w:date="2018-11-09T10:05:00Z">
                <w:pPr>
                  <w:framePr w:hSpace="180" w:wrap="around" w:vAnchor="text" w:hAnchor="margin" w:xAlign="center" w:y="130"/>
                </w:pPr>
              </w:pPrChange>
            </w:pPr>
          </w:p>
        </w:tc>
      </w:tr>
      <w:tr w:rsidR="00ED1509" w:rsidDel="008B6AF4" w14:paraId="37F3032B" w14:textId="75088C47" w:rsidTr="00A52519">
        <w:trPr>
          <w:del w:id="14929" w:author="Donovan Goode [2]" w:date="2018-11-09T10:04:00Z"/>
        </w:trPr>
        <w:tc>
          <w:tcPr>
            <w:tcW w:w="1705" w:type="dxa"/>
          </w:tcPr>
          <w:p w14:paraId="634F3B58" w14:textId="77777777" w:rsidR="00ED1509" w:rsidRPr="002C7818" w:rsidDel="008B6AF4" w:rsidRDefault="00ED1509">
            <w:pPr>
              <w:pStyle w:val="Heading1Numbered"/>
              <w:rPr>
                <w:del w:id="14930" w:author="Donovan Goode [2]" w:date="2018-11-09T10:04:00Z"/>
                <w:highlight w:val="yellow"/>
              </w:rPr>
              <w:pPrChange w:id="14931" w:author="Donovan Goode [2]" w:date="2018-11-09T10:05:00Z">
                <w:pPr>
                  <w:framePr w:hSpace="180" w:wrap="around" w:vAnchor="text" w:hAnchor="margin" w:xAlign="center" w:y="130"/>
                  <w:jc w:val="center"/>
                </w:pPr>
              </w:pPrChange>
            </w:pPr>
            <w:del w:id="14932" w:author="Donovan Goode [2]" w:date="2018-11-09T10:04:00Z">
              <w:r w:rsidDel="008B6AF4">
                <w:rPr>
                  <w:highlight w:val="yellow"/>
                </w:rPr>
                <w:delText>Online Retirement Application</w:delText>
              </w:r>
            </w:del>
          </w:p>
        </w:tc>
        <w:tc>
          <w:tcPr>
            <w:tcW w:w="9905" w:type="dxa"/>
          </w:tcPr>
          <w:p w14:paraId="71A47D9A" w14:textId="77777777" w:rsidR="00ED1509" w:rsidRPr="00751B10" w:rsidDel="008B6AF4" w:rsidRDefault="00ED1509">
            <w:pPr>
              <w:pStyle w:val="Heading1Numbered"/>
              <w:rPr>
                <w:del w:id="14933" w:author="Donovan Goode [2]" w:date="2018-11-09T10:04:00Z"/>
                <w:rFonts w:ascii="Consolas" w:eastAsia="Times New Roman" w:hAnsi="Consolas" w:cs="Times New Roman"/>
                <w:color w:val="D4D4D4"/>
                <w:sz w:val="21"/>
                <w:szCs w:val="21"/>
              </w:rPr>
              <w:pPrChange w:id="14934" w:author="Donovan Goode [2]" w:date="2018-11-09T10:05:00Z">
                <w:pPr>
                  <w:framePr w:hSpace="180" w:wrap="around" w:vAnchor="text" w:hAnchor="margin" w:xAlign="center" w:y="130"/>
                  <w:shd w:val="clear" w:color="auto" w:fill="1E1E1E"/>
                  <w:spacing w:line="285" w:lineRule="atLeast"/>
                </w:pPr>
              </w:pPrChange>
            </w:pPr>
            <w:del w:id="14935" w:author="Donovan Goode [2]" w:date="2018-11-09T10:04:00Z">
              <w:r w:rsidRPr="00751B10" w:rsidDel="008B6AF4">
                <w:rPr>
                  <w:rFonts w:ascii="Consolas" w:eastAsia="Times New Roman" w:hAnsi="Consolas" w:cs="Times New Roman"/>
                  <w:color w:val="6A9955"/>
                  <w:sz w:val="21"/>
                  <w:szCs w:val="21"/>
                </w:rPr>
                <w:delText>/*Progress bar background color*/</w:delText>
              </w:r>
            </w:del>
          </w:p>
          <w:p w14:paraId="4E736698" w14:textId="77777777" w:rsidR="00ED1509" w:rsidRPr="00751B10" w:rsidDel="008B6AF4" w:rsidRDefault="00ED1509">
            <w:pPr>
              <w:pStyle w:val="Heading1Numbered"/>
              <w:rPr>
                <w:del w:id="14936" w:author="Donovan Goode [2]" w:date="2018-11-09T10:04:00Z"/>
                <w:rFonts w:ascii="Consolas" w:eastAsia="Times New Roman" w:hAnsi="Consolas" w:cs="Times New Roman"/>
                <w:color w:val="D4D4D4"/>
                <w:sz w:val="21"/>
                <w:szCs w:val="21"/>
              </w:rPr>
              <w:pPrChange w:id="14937" w:author="Donovan Goode [2]" w:date="2018-11-09T10:05:00Z">
                <w:pPr>
                  <w:framePr w:hSpace="180" w:wrap="around" w:vAnchor="text" w:hAnchor="margin" w:xAlign="center" w:y="130"/>
                  <w:shd w:val="clear" w:color="auto" w:fill="1E1E1E"/>
                  <w:spacing w:line="285" w:lineRule="atLeast"/>
                </w:pPr>
              </w:pPrChange>
            </w:pPr>
            <w:del w:id="14938" w:author="Donovan Goode [2]"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.progress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.progress-bar</w:delText>
              </w:r>
              <w:r w:rsidRPr="00751B10" w:rsidDel="008B6AF4">
                <w:rPr>
                  <w:rFonts w:ascii="Consolas" w:eastAsia="Times New Roman" w:hAnsi="Consolas" w:cs="Times New Roman"/>
                  <w:color w:val="D4D4D4"/>
                  <w:sz w:val="21"/>
                  <w:szCs w:val="21"/>
                </w:rPr>
                <w:delText xml:space="preserve"> {</w:delText>
              </w:r>
            </w:del>
          </w:p>
          <w:p w14:paraId="3C33B38E" w14:textId="77777777" w:rsidR="00ED1509" w:rsidRPr="00751B10" w:rsidDel="008B6AF4" w:rsidRDefault="00ED1509">
            <w:pPr>
              <w:pStyle w:val="Heading1Numbered"/>
              <w:rPr>
                <w:del w:id="14939" w:author="Donovan Goode [2]" w:date="2018-11-09T10:04:00Z"/>
                <w:rFonts w:ascii="Consolas" w:eastAsia="Times New Roman" w:hAnsi="Consolas" w:cs="Times New Roman"/>
                <w:color w:val="D4D4D4"/>
                <w:sz w:val="21"/>
                <w:szCs w:val="21"/>
              </w:rPr>
              <w:pPrChange w:id="14940" w:author="Donovan Goode [2]" w:date="2018-11-09T10:05:00Z">
                <w:pPr>
                  <w:framePr w:hSpace="180" w:wrap="around" w:vAnchor="text" w:hAnchor="margin" w:xAlign="center" w:y="130"/>
                  <w:shd w:val="clear" w:color="auto" w:fill="1E1E1E"/>
                  <w:spacing w:line="285" w:lineRule="atLeast"/>
                </w:pPr>
              </w:pPrChange>
            </w:pPr>
            <w:del w:id="1494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0px</w:delText>
              </w:r>
              <w:r w:rsidRPr="00751B10" w:rsidDel="008B6AF4">
                <w:rPr>
                  <w:rFonts w:ascii="Consolas" w:eastAsia="Times New Roman" w:hAnsi="Consolas" w:cs="Times New Roman"/>
                  <w:color w:val="D4D4D4"/>
                  <w:sz w:val="21"/>
                  <w:szCs w:val="21"/>
                </w:rPr>
                <w:delText>;</w:delText>
              </w:r>
            </w:del>
          </w:p>
          <w:p w14:paraId="267C1C5D" w14:textId="77777777" w:rsidR="00ED1509" w:rsidRPr="00751B10" w:rsidDel="008B6AF4" w:rsidRDefault="00ED1509">
            <w:pPr>
              <w:pStyle w:val="Heading1Numbered"/>
              <w:rPr>
                <w:del w:id="14942" w:author="Donovan Goode [2]" w:date="2018-11-09T10:04:00Z"/>
                <w:rFonts w:ascii="Consolas" w:eastAsia="Times New Roman" w:hAnsi="Consolas" w:cs="Times New Roman"/>
                <w:color w:val="D4D4D4"/>
                <w:sz w:val="21"/>
                <w:szCs w:val="21"/>
              </w:rPr>
              <w:pPrChange w:id="14943" w:author="Donovan Goode [2]" w:date="2018-11-09T10:05:00Z">
                <w:pPr>
                  <w:framePr w:hSpace="180" w:wrap="around" w:vAnchor="text" w:hAnchor="margin" w:xAlign="center" w:y="130"/>
                  <w:shd w:val="clear" w:color="auto" w:fill="1E1E1E"/>
                  <w:spacing w:line="285" w:lineRule="atLeast"/>
                </w:pPr>
              </w:pPrChange>
            </w:pPr>
            <w:del w:id="1494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box-shadow</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none</w:delText>
              </w:r>
              <w:r w:rsidRPr="00751B10" w:rsidDel="008B6AF4">
                <w:rPr>
                  <w:rFonts w:ascii="Consolas" w:eastAsia="Times New Roman" w:hAnsi="Consolas" w:cs="Times New Roman"/>
                  <w:color w:val="D4D4D4"/>
                  <w:sz w:val="21"/>
                  <w:szCs w:val="21"/>
                </w:rPr>
                <w:delText>;</w:delText>
              </w:r>
            </w:del>
          </w:p>
          <w:p w14:paraId="0258E418" w14:textId="77777777" w:rsidR="00ED1509" w:rsidRPr="00751B10" w:rsidDel="008B6AF4" w:rsidRDefault="00ED1509">
            <w:pPr>
              <w:pStyle w:val="Heading1Numbered"/>
              <w:rPr>
                <w:del w:id="14945" w:author="Donovan Goode [2]" w:date="2018-11-09T10:04:00Z"/>
                <w:rFonts w:ascii="Consolas" w:eastAsia="Times New Roman" w:hAnsi="Consolas" w:cs="Times New Roman"/>
                <w:color w:val="D4D4D4"/>
                <w:sz w:val="21"/>
                <w:szCs w:val="21"/>
              </w:rPr>
              <w:pPrChange w:id="14946" w:author="Donovan Goode [2]" w:date="2018-11-09T10:05:00Z">
                <w:pPr>
                  <w:framePr w:hSpace="180" w:wrap="around" w:vAnchor="text" w:hAnchor="margin" w:xAlign="center" w:y="130"/>
                  <w:shd w:val="clear" w:color="auto" w:fill="1E1E1E"/>
                  <w:spacing w:line="285" w:lineRule="atLeast"/>
                </w:pPr>
              </w:pPrChange>
            </w:pPr>
            <w:del w:id="14947"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#000</w:delText>
              </w:r>
              <w:r w:rsidRPr="00751B10" w:rsidDel="008B6AF4">
                <w:rPr>
                  <w:rFonts w:ascii="Consolas" w:eastAsia="Times New Roman" w:hAnsi="Consolas" w:cs="Times New Roman"/>
                  <w:color w:val="D4D4D4"/>
                  <w:sz w:val="21"/>
                  <w:szCs w:val="21"/>
                </w:rPr>
                <w:delText>;</w:delText>
              </w:r>
            </w:del>
          </w:p>
          <w:p w14:paraId="27332B10" w14:textId="77777777" w:rsidR="00ED1509" w:rsidRPr="00751B10" w:rsidDel="008B6AF4" w:rsidRDefault="00ED1509">
            <w:pPr>
              <w:pStyle w:val="Heading1Numbered"/>
              <w:rPr>
                <w:del w:id="14948" w:author="Donovan Goode [2]" w:date="2018-11-09T10:04:00Z"/>
                <w:rFonts w:ascii="Consolas" w:eastAsia="Times New Roman" w:hAnsi="Consolas" w:cs="Times New Roman"/>
                <w:color w:val="D4D4D4"/>
                <w:sz w:val="21"/>
                <w:szCs w:val="21"/>
              </w:rPr>
              <w:pPrChange w:id="14949" w:author="Donovan Goode [2]" w:date="2018-11-09T10:05:00Z">
                <w:pPr>
                  <w:framePr w:hSpace="180" w:wrap="around" w:vAnchor="text" w:hAnchor="margin" w:xAlign="center" w:y="130"/>
                  <w:shd w:val="clear" w:color="auto" w:fill="1E1E1E"/>
                  <w:spacing w:line="285" w:lineRule="atLeast"/>
                </w:pPr>
              </w:pPrChange>
            </w:pPr>
            <w:del w:id="14950" w:author="Donovan Goode [2]" w:date="2018-11-09T10:04:00Z">
              <w:r w:rsidRPr="00751B10" w:rsidDel="008B6AF4">
                <w:rPr>
                  <w:rFonts w:ascii="Consolas" w:eastAsia="Times New Roman" w:hAnsi="Consolas" w:cs="Times New Roman"/>
                  <w:color w:val="D4D4D4"/>
                  <w:sz w:val="21"/>
                  <w:szCs w:val="21"/>
                </w:rPr>
                <w:delText>}</w:delText>
              </w:r>
            </w:del>
          </w:p>
          <w:p w14:paraId="7107BD15" w14:textId="77777777" w:rsidR="00ED1509" w:rsidRPr="00751B10" w:rsidDel="008B6AF4" w:rsidRDefault="00ED1509">
            <w:pPr>
              <w:pStyle w:val="Heading1Numbered"/>
              <w:rPr>
                <w:del w:id="14951" w:author="Donovan Goode [2]" w:date="2018-11-09T10:04:00Z"/>
                <w:rFonts w:ascii="Consolas" w:eastAsia="Times New Roman" w:hAnsi="Consolas" w:cs="Times New Roman"/>
                <w:color w:val="D4D4D4"/>
                <w:sz w:val="21"/>
                <w:szCs w:val="21"/>
              </w:rPr>
              <w:pPrChange w:id="14952" w:author="Donovan Goode [2]" w:date="2018-11-09T10:05:00Z">
                <w:pPr>
                  <w:framePr w:hSpace="180" w:wrap="around" w:vAnchor="text" w:hAnchor="margin" w:xAlign="center" w:y="130"/>
                  <w:shd w:val="clear" w:color="auto" w:fill="1E1E1E"/>
                  <w:spacing w:line="285" w:lineRule="atLeast"/>
                </w:pPr>
              </w:pPrChange>
            </w:pPr>
            <w:del w:id="14953" w:author="Donovan Goode [2]" w:date="2018-11-09T10:04:00Z">
              <w:r w:rsidRPr="00751B10" w:rsidDel="008B6AF4">
                <w:rPr>
                  <w:rFonts w:ascii="Consolas" w:eastAsia="Times New Roman" w:hAnsi="Consolas" w:cs="Times New Roman"/>
                  <w:color w:val="6A9955"/>
                  <w:sz w:val="21"/>
                  <w:szCs w:val="21"/>
                </w:rPr>
                <w:delText>/*Bubble Color*/</w:delText>
              </w:r>
            </w:del>
          </w:p>
          <w:p w14:paraId="50EDCF48" w14:textId="77777777" w:rsidR="00ED1509" w:rsidRPr="00751B10" w:rsidDel="008B6AF4" w:rsidRDefault="00ED1509">
            <w:pPr>
              <w:pStyle w:val="Heading1Numbered"/>
              <w:rPr>
                <w:del w:id="14954" w:author="Donovan Goode [2]" w:date="2018-11-09T10:04:00Z"/>
                <w:rFonts w:ascii="Consolas" w:eastAsia="Times New Roman" w:hAnsi="Consolas" w:cs="Times New Roman"/>
                <w:color w:val="D4D4D4"/>
                <w:sz w:val="21"/>
                <w:szCs w:val="21"/>
              </w:rPr>
              <w:pPrChange w:id="14955" w:author="Donovan Goode [2]" w:date="2018-11-09T10:05:00Z">
                <w:pPr>
                  <w:framePr w:hSpace="180" w:wrap="around" w:vAnchor="text" w:hAnchor="margin" w:xAlign="center" w:y="130"/>
                  <w:shd w:val="clear" w:color="auto" w:fill="1E1E1E"/>
                  <w:spacing w:line="285" w:lineRule="atLeast"/>
                </w:pPr>
              </w:pPrChange>
            </w:pPr>
            <w:del w:id="14956" w:author="Donovan Goode [2]"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w:delText>
              </w:r>
              <w:r w:rsidRPr="00751B10" w:rsidDel="008B6AF4">
                <w:rPr>
                  <w:rFonts w:ascii="Consolas" w:eastAsia="Times New Roman" w:hAnsi="Consolas" w:cs="Times New Roman"/>
                  <w:color w:val="D4D4D4"/>
                  <w:sz w:val="21"/>
                  <w:szCs w:val="21"/>
                </w:rPr>
                <w:delText xml:space="preserve"> {</w:delText>
              </w:r>
            </w:del>
          </w:p>
          <w:p w14:paraId="4E35D259" w14:textId="77777777" w:rsidR="00ED1509" w:rsidRPr="00751B10" w:rsidDel="008B6AF4" w:rsidRDefault="00ED1509">
            <w:pPr>
              <w:pStyle w:val="Heading1Numbered"/>
              <w:rPr>
                <w:del w:id="14957" w:author="Donovan Goode [2]" w:date="2018-11-09T10:04:00Z"/>
                <w:rFonts w:ascii="Consolas" w:eastAsia="Times New Roman" w:hAnsi="Consolas" w:cs="Times New Roman"/>
                <w:color w:val="D4D4D4"/>
                <w:sz w:val="21"/>
                <w:szCs w:val="21"/>
              </w:rPr>
              <w:pPrChange w:id="14958" w:author="Donovan Goode [2]" w:date="2018-11-09T10:05:00Z">
                <w:pPr>
                  <w:framePr w:hSpace="180" w:wrap="around" w:vAnchor="text" w:hAnchor="margin" w:xAlign="center" w:y="130"/>
                  <w:shd w:val="clear" w:color="auto" w:fill="1E1E1E"/>
                  <w:spacing w:line="285" w:lineRule="atLeast"/>
                </w:pPr>
              </w:pPrChange>
            </w:pPr>
            <w:del w:id="14959"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position</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absolute</w:delText>
              </w:r>
              <w:r w:rsidRPr="00751B10" w:rsidDel="008B6AF4">
                <w:rPr>
                  <w:rFonts w:ascii="Consolas" w:eastAsia="Times New Roman" w:hAnsi="Consolas" w:cs="Times New Roman"/>
                  <w:color w:val="D4D4D4"/>
                  <w:sz w:val="21"/>
                  <w:szCs w:val="21"/>
                </w:rPr>
                <w:delText>;</w:delText>
              </w:r>
            </w:del>
          </w:p>
          <w:p w14:paraId="01D38E55" w14:textId="77777777" w:rsidR="00ED1509" w:rsidRPr="00751B10" w:rsidDel="008B6AF4" w:rsidRDefault="00ED1509">
            <w:pPr>
              <w:pStyle w:val="Heading1Numbered"/>
              <w:rPr>
                <w:del w:id="14960" w:author="Donovan Goode [2]" w:date="2018-11-09T10:04:00Z"/>
                <w:rFonts w:ascii="Consolas" w:eastAsia="Times New Roman" w:hAnsi="Consolas" w:cs="Times New Roman"/>
                <w:color w:val="D4D4D4"/>
                <w:sz w:val="21"/>
                <w:szCs w:val="21"/>
              </w:rPr>
              <w:pPrChange w:id="14961" w:author="Donovan Goode [2]" w:date="2018-11-09T10:05:00Z">
                <w:pPr>
                  <w:framePr w:hSpace="180" w:wrap="around" w:vAnchor="text" w:hAnchor="margin" w:xAlign="center" w:y="130"/>
                  <w:shd w:val="clear" w:color="auto" w:fill="1E1E1E"/>
                  <w:spacing w:line="285" w:lineRule="atLeast"/>
                </w:pPr>
              </w:pPrChange>
            </w:pPr>
            <w:del w:id="14962"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30px</w:delText>
              </w:r>
              <w:r w:rsidRPr="00751B10" w:rsidDel="008B6AF4">
                <w:rPr>
                  <w:rFonts w:ascii="Consolas" w:eastAsia="Times New Roman" w:hAnsi="Consolas" w:cs="Times New Roman"/>
                  <w:color w:val="D4D4D4"/>
                  <w:sz w:val="21"/>
                  <w:szCs w:val="21"/>
                </w:rPr>
                <w:delText>;</w:delText>
              </w:r>
            </w:del>
          </w:p>
          <w:p w14:paraId="2C07F8DE" w14:textId="77777777" w:rsidR="00ED1509" w:rsidRPr="00751B10" w:rsidDel="008B6AF4" w:rsidRDefault="00ED1509">
            <w:pPr>
              <w:pStyle w:val="Heading1Numbered"/>
              <w:rPr>
                <w:del w:id="14963" w:author="Donovan Goode [2]" w:date="2018-11-09T10:04:00Z"/>
                <w:rFonts w:ascii="Consolas" w:eastAsia="Times New Roman" w:hAnsi="Consolas" w:cs="Times New Roman"/>
                <w:color w:val="D4D4D4"/>
                <w:sz w:val="21"/>
                <w:szCs w:val="21"/>
              </w:rPr>
              <w:pPrChange w:id="14964" w:author="Donovan Goode [2]" w:date="2018-11-09T10:05:00Z">
                <w:pPr>
                  <w:framePr w:hSpace="180" w:wrap="around" w:vAnchor="text" w:hAnchor="margin" w:xAlign="center" w:y="130"/>
                  <w:shd w:val="clear" w:color="auto" w:fill="1E1E1E"/>
                  <w:spacing w:line="285" w:lineRule="atLeast"/>
                </w:pPr>
              </w:pPrChange>
            </w:pPr>
            <w:del w:id="14965"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height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30px</w:delText>
              </w:r>
              <w:r w:rsidRPr="00751B10" w:rsidDel="008B6AF4">
                <w:rPr>
                  <w:rFonts w:ascii="Consolas" w:eastAsia="Times New Roman" w:hAnsi="Consolas" w:cs="Times New Roman"/>
                  <w:color w:val="D4D4D4"/>
                  <w:sz w:val="21"/>
                  <w:szCs w:val="21"/>
                </w:rPr>
                <w:delText>;</w:delText>
              </w:r>
            </w:del>
          </w:p>
          <w:p w14:paraId="48E33A03" w14:textId="77777777" w:rsidR="00ED1509" w:rsidRPr="00751B10" w:rsidDel="008B6AF4" w:rsidRDefault="00ED1509">
            <w:pPr>
              <w:pStyle w:val="Heading1Numbered"/>
              <w:rPr>
                <w:del w:id="14966" w:author="Donovan Goode [2]" w:date="2018-11-09T10:04:00Z"/>
                <w:rFonts w:ascii="Consolas" w:eastAsia="Times New Roman" w:hAnsi="Consolas" w:cs="Times New Roman"/>
                <w:color w:val="D4D4D4"/>
                <w:sz w:val="21"/>
                <w:szCs w:val="21"/>
              </w:rPr>
              <w:pPrChange w:id="14967" w:author="Donovan Goode [2]" w:date="2018-11-09T10:05:00Z">
                <w:pPr>
                  <w:framePr w:hSpace="180" w:wrap="around" w:vAnchor="text" w:hAnchor="margin" w:xAlign="center" w:y="130"/>
                  <w:shd w:val="clear" w:color="auto" w:fill="1E1E1E"/>
                  <w:spacing w:line="285" w:lineRule="atLeast"/>
                </w:pPr>
              </w:pPrChange>
            </w:pPr>
            <w:del w:id="14968"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display</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block</w:delText>
              </w:r>
              <w:r w:rsidRPr="00751B10" w:rsidDel="008B6AF4">
                <w:rPr>
                  <w:rFonts w:ascii="Consolas" w:eastAsia="Times New Roman" w:hAnsi="Consolas" w:cs="Times New Roman"/>
                  <w:color w:val="D4D4D4"/>
                  <w:sz w:val="21"/>
                  <w:szCs w:val="21"/>
                </w:rPr>
                <w:delText>;</w:delText>
              </w:r>
            </w:del>
          </w:p>
          <w:p w14:paraId="50355C02" w14:textId="77777777" w:rsidR="00ED1509" w:rsidRPr="00751B10" w:rsidDel="008B6AF4" w:rsidRDefault="00ED1509">
            <w:pPr>
              <w:pStyle w:val="Heading1Numbered"/>
              <w:rPr>
                <w:del w:id="14969" w:author="Donovan Goode [2]" w:date="2018-11-09T10:04:00Z"/>
                <w:rFonts w:ascii="Consolas" w:eastAsia="Times New Roman" w:hAnsi="Consolas" w:cs="Times New Roman"/>
                <w:color w:val="D4D4D4"/>
                <w:sz w:val="21"/>
                <w:szCs w:val="21"/>
              </w:rPr>
              <w:pPrChange w:id="14970" w:author="Donovan Goode [2]" w:date="2018-11-09T10:05:00Z">
                <w:pPr>
                  <w:framePr w:hSpace="180" w:wrap="around" w:vAnchor="text" w:hAnchor="margin" w:xAlign="center" w:y="130"/>
                  <w:shd w:val="clear" w:color="auto" w:fill="1E1E1E"/>
                  <w:spacing w:line="285" w:lineRule="atLeast"/>
                </w:pPr>
              </w:pPrChange>
            </w:pPr>
            <w:del w:id="1497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gray</w:delText>
              </w:r>
              <w:r w:rsidRPr="00751B10" w:rsidDel="008B6AF4">
                <w:rPr>
                  <w:rFonts w:ascii="Consolas" w:eastAsia="Times New Roman" w:hAnsi="Consolas" w:cs="Times New Roman"/>
                  <w:color w:val="D4D4D4"/>
                  <w:sz w:val="21"/>
                  <w:szCs w:val="21"/>
                </w:rPr>
                <w:delText>;</w:delText>
              </w:r>
            </w:del>
          </w:p>
          <w:p w14:paraId="2A17872E" w14:textId="77777777" w:rsidR="00ED1509" w:rsidRPr="00751B10" w:rsidDel="008B6AF4" w:rsidRDefault="00ED1509">
            <w:pPr>
              <w:pStyle w:val="Heading1Numbered"/>
              <w:rPr>
                <w:del w:id="14972" w:author="Donovan Goode [2]" w:date="2018-11-09T10:04:00Z"/>
                <w:rFonts w:ascii="Consolas" w:eastAsia="Times New Roman" w:hAnsi="Consolas" w:cs="Times New Roman"/>
                <w:color w:val="D4D4D4"/>
                <w:sz w:val="21"/>
                <w:szCs w:val="21"/>
              </w:rPr>
              <w:pPrChange w:id="14973" w:author="Donovan Goode [2]" w:date="2018-11-09T10:05:00Z">
                <w:pPr>
                  <w:framePr w:hSpace="180" w:wrap="around" w:vAnchor="text" w:hAnchor="margin" w:xAlign="center" w:y="130"/>
                  <w:shd w:val="clear" w:color="auto" w:fill="1E1E1E"/>
                  <w:spacing w:line="285" w:lineRule="atLeast"/>
                </w:pPr>
              </w:pPrChange>
            </w:pPr>
            <w:del w:id="1497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45px</w:delText>
              </w:r>
              <w:r w:rsidRPr="00751B10" w:rsidDel="008B6AF4">
                <w:rPr>
                  <w:rFonts w:ascii="Consolas" w:eastAsia="Times New Roman" w:hAnsi="Consolas" w:cs="Times New Roman"/>
                  <w:color w:val="D4D4D4"/>
                  <w:sz w:val="21"/>
                  <w:szCs w:val="21"/>
                </w:rPr>
                <w:delText>;</w:delText>
              </w:r>
            </w:del>
          </w:p>
          <w:p w14:paraId="63A9AA01" w14:textId="77777777" w:rsidR="00ED1509" w:rsidRPr="00751B10" w:rsidDel="008B6AF4" w:rsidRDefault="00ED1509">
            <w:pPr>
              <w:pStyle w:val="Heading1Numbered"/>
              <w:rPr>
                <w:del w:id="14975" w:author="Donovan Goode [2]" w:date="2018-11-09T10:04:00Z"/>
                <w:rFonts w:ascii="Consolas" w:eastAsia="Times New Roman" w:hAnsi="Consolas" w:cs="Times New Roman"/>
                <w:color w:val="D4D4D4"/>
                <w:sz w:val="21"/>
                <w:szCs w:val="21"/>
              </w:rPr>
              <w:pPrChange w:id="14976" w:author="Donovan Goode [2]" w:date="2018-11-09T10:05:00Z">
                <w:pPr>
                  <w:framePr w:hSpace="180" w:wrap="around" w:vAnchor="text" w:hAnchor="margin" w:xAlign="center" w:y="130"/>
                  <w:shd w:val="clear" w:color="auto" w:fill="1E1E1E"/>
                  <w:spacing w:line="285" w:lineRule="atLeast"/>
                </w:pPr>
              </w:pPrChange>
            </w:pPr>
            <w:del w:id="14977"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w:delText>
              </w:r>
              <w:r w:rsidRPr="00751B10" w:rsidDel="008B6AF4">
                <w:rPr>
                  <w:rFonts w:ascii="Consolas" w:eastAsia="Times New Roman" w:hAnsi="Consolas" w:cs="Times New Roman"/>
                  <w:color w:val="D4D4D4"/>
                  <w:sz w:val="21"/>
                  <w:szCs w:val="21"/>
                </w:rPr>
                <w:delText>;</w:delText>
              </w:r>
            </w:del>
          </w:p>
          <w:p w14:paraId="7EEBCE56" w14:textId="77777777" w:rsidR="00ED1509" w:rsidRPr="00751B10" w:rsidDel="008B6AF4" w:rsidRDefault="00ED1509">
            <w:pPr>
              <w:pStyle w:val="Heading1Numbered"/>
              <w:rPr>
                <w:del w:id="14978" w:author="Donovan Goode [2]" w:date="2018-11-09T10:04:00Z"/>
                <w:rFonts w:ascii="Consolas" w:eastAsia="Times New Roman" w:hAnsi="Consolas" w:cs="Times New Roman"/>
                <w:color w:val="D4D4D4"/>
                <w:sz w:val="21"/>
                <w:szCs w:val="21"/>
              </w:rPr>
              <w:pPrChange w:id="14979" w:author="Donovan Goode [2]" w:date="2018-11-09T10:05:00Z">
                <w:pPr>
                  <w:framePr w:hSpace="180" w:wrap="around" w:vAnchor="text" w:hAnchor="margin" w:xAlign="center" w:y="130"/>
                  <w:shd w:val="clear" w:color="auto" w:fill="1E1E1E"/>
                  <w:spacing w:line="285" w:lineRule="atLeast"/>
                </w:pPr>
              </w:pPrChange>
            </w:pPr>
            <w:del w:id="14980"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margin-top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-15px</w:delText>
              </w:r>
              <w:r w:rsidRPr="00751B10" w:rsidDel="008B6AF4">
                <w:rPr>
                  <w:rFonts w:ascii="Consolas" w:eastAsia="Times New Roman" w:hAnsi="Consolas" w:cs="Times New Roman"/>
                  <w:color w:val="D4D4D4"/>
                  <w:sz w:val="21"/>
                  <w:szCs w:val="21"/>
                </w:rPr>
                <w:delText>;</w:delText>
              </w:r>
            </w:del>
          </w:p>
          <w:p w14:paraId="3757C19D" w14:textId="77777777" w:rsidR="00ED1509" w:rsidRPr="00751B10" w:rsidDel="008B6AF4" w:rsidRDefault="00ED1509">
            <w:pPr>
              <w:pStyle w:val="Heading1Numbered"/>
              <w:rPr>
                <w:del w:id="14981" w:author="Donovan Goode [2]" w:date="2018-11-09T10:04:00Z"/>
                <w:rFonts w:ascii="Consolas" w:eastAsia="Times New Roman" w:hAnsi="Consolas" w:cs="Times New Roman"/>
                <w:color w:val="D4D4D4"/>
                <w:sz w:val="21"/>
                <w:szCs w:val="21"/>
              </w:rPr>
              <w:pPrChange w:id="14982" w:author="Donovan Goode [2]" w:date="2018-11-09T10:05:00Z">
                <w:pPr>
                  <w:framePr w:hSpace="180" w:wrap="around" w:vAnchor="text" w:hAnchor="margin" w:xAlign="center" w:y="130"/>
                  <w:shd w:val="clear" w:color="auto" w:fill="1E1E1E"/>
                  <w:spacing w:line="285" w:lineRule="atLeast"/>
                </w:pPr>
              </w:pPrChange>
            </w:pPr>
            <w:del w:id="14983"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margin-left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-15px</w:delText>
              </w:r>
              <w:r w:rsidRPr="00751B10" w:rsidDel="008B6AF4">
                <w:rPr>
                  <w:rFonts w:ascii="Consolas" w:eastAsia="Times New Roman" w:hAnsi="Consolas" w:cs="Times New Roman"/>
                  <w:color w:val="D4D4D4"/>
                  <w:sz w:val="21"/>
                  <w:szCs w:val="21"/>
                </w:rPr>
                <w:delText>;</w:delText>
              </w:r>
            </w:del>
          </w:p>
          <w:p w14:paraId="3CAB6DFD" w14:textId="77777777" w:rsidR="00ED1509" w:rsidRPr="00751B10" w:rsidDel="008B6AF4" w:rsidRDefault="00ED1509">
            <w:pPr>
              <w:pStyle w:val="Heading1Numbered"/>
              <w:rPr>
                <w:del w:id="14984" w:author="Donovan Goode [2]" w:date="2018-11-09T10:04:00Z"/>
                <w:rFonts w:ascii="Consolas" w:eastAsia="Times New Roman" w:hAnsi="Consolas" w:cs="Times New Roman"/>
                <w:color w:val="D4D4D4"/>
                <w:sz w:val="21"/>
                <w:szCs w:val="21"/>
              </w:rPr>
              <w:pPrChange w:id="14985" w:author="Donovan Goode [2]" w:date="2018-11-09T10:05:00Z">
                <w:pPr>
                  <w:framePr w:hSpace="180" w:wrap="around" w:vAnchor="text" w:hAnchor="margin" w:xAlign="center" w:y="130"/>
                  <w:shd w:val="clear" w:color="auto" w:fill="1E1E1E"/>
                  <w:spacing w:line="285" w:lineRule="atLeast"/>
                </w:pPr>
              </w:pPrChange>
            </w:pPr>
            <w:del w:id="14986"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border-radius</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w:delText>
              </w:r>
              <w:r w:rsidRPr="00751B10" w:rsidDel="008B6AF4">
                <w:rPr>
                  <w:rFonts w:ascii="Consolas" w:eastAsia="Times New Roman" w:hAnsi="Consolas" w:cs="Times New Roman"/>
                  <w:color w:val="D4D4D4"/>
                  <w:sz w:val="21"/>
                  <w:szCs w:val="21"/>
                </w:rPr>
                <w:delText>;</w:delText>
              </w:r>
            </w:del>
          </w:p>
          <w:p w14:paraId="17A76777" w14:textId="77777777" w:rsidR="00ED1509" w:rsidRPr="00751B10" w:rsidDel="008B6AF4" w:rsidRDefault="00ED1509">
            <w:pPr>
              <w:pStyle w:val="Heading1Numbered"/>
              <w:rPr>
                <w:del w:id="14987" w:author="Donovan Goode [2]" w:date="2018-11-09T10:04:00Z"/>
                <w:rFonts w:ascii="Consolas" w:eastAsia="Times New Roman" w:hAnsi="Consolas" w:cs="Times New Roman"/>
                <w:color w:val="D4D4D4"/>
                <w:sz w:val="21"/>
                <w:szCs w:val="21"/>
              </w:rPr>
              <w:pPrChange w:id="14988" w:author="Donovan Goode [2]" w:date="2018-11-09T10:05:00Z">
                <w:pPr>
                  <w:framePr w:hSpace="180" w:wrap="around" w:vAnchor="text" w:hAnchor="margin" w:xAlign="center" w:y="130"/>
                  <w:shd w:val="clear" w:color="auto" w:fill="1E1E1E"/>
                  <w:spacing w:line="285" w:lineRule="atLeast"/>
                </w:pPr>
              </w:pPrChange>
            </w:pPr>
            <w:del w:id="14989" w:author="Donovan Goode [2]" w:date="2018-11-09T10:04:00Z">
              <w:r w:rsidRPr="00751B10" w:rsidDel="008B6AF4">
                <w:rPr>
                  <w:rFonts w:ascii="Consolas" w:eastAsia="Times New Roman" w:hAnsi="Consolas" w:cs="Times New Roman"/>
                  <w:color w:val="D4D4D4"/>
                  <w:sz w:val="21"/>
                  <w:szCs w:val="21"/>
                </w:rPr>
                <w:delText>}</w:delText>
              </w:r>
            </w:del>
          </w:p>
          <w:p w14:paraId="0C3910EF" w14:textId="77777777" w:rsidR="00ED1509" w:rsidRPr="00751B10" w:rsidDel="008B6AF4" w:rsidRDefault="00ED1509">
            <w:pPr>
              <w:pStyle w:val="Heading1Numbered"/>
              <w:rPr>
                <w:del w:id="14990" w:author="Donovan Goode [2]" w:date="2018-11-09T10:04:00Z"/>
                <w:rFonts w:ascii="Consolas" w:eastAsia="Times New Roman" w:hAnsi="Consolas" w:cs="Times New Roman"/>
                <w:color w:val="D4D4D4"/>
                <w:sz w:val="21"/>
                <w:szCs w:val="21"/>
              </w:rPr>
              <w:pPrChange w:id="14991" w:author="Donovan Goode [2]" w:date="2018-11-09T10:05:00Z">
                <w:pPr>
                  <w:framePr w:hSpace="180" w:wrap="around" w:vAnchor="text" w:hAnchor="margin" w:xAlign="center" w:y="130"/>
                  <w:shd w:val="clear" w:color="auto" w:fill="1E1E1E"/>
                  <w:spacing w:line="285" w:lineRule="atLeast"/>
                </w:pPr>
              </w:pPrChange>
            </w:pPr>
            <w:del w:id="14992" w:author="Donovan Goode [2]"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.bs-wizard-dot:after</w:delText>
              </w:r>
              <w:r w:rsidRPr="00751B10" w:rsidDel="008B6AF4">
                <w:rPr>
                  <w:rFonts w:ascii="Consolas" w:eastAsia="Times New Roman" w:hAnsi="Consolas" w:cs="Times New Roman"/>
                  <w:color w:val="D4D4D4"/>
                  <w:sz w:val="21"/>
                  <w:szCs w:val="21"/>
                </w:rPr>
                <w:delText xml:space="preserve"> {</w:delText>
              </w:r>
            </w:del>
          </w:p>
          <w:p w14:paraId="044B45FE" w14:textId="77777777" w:rsidR="00ED1509" w:rsidRPr="00751B10" w:rsidDel="008B6AF4" w:rsidRDefault="00ED1509">
            <w:pPr>
              <w:pStyle w:val="Heading1Numbered"/>
              <w:rPr>
                <w:del w:id="14993" w:author="Donovan Goode [2]" w:date="2018-11-09T10:04:00Z"/>
                <w:rFonts w:ascii="Consolas" w:eastAsia="Times New Roman" w:hAnsi="Consolas" w:cs="Times New Roman"/>
                <w:color w:val="D4D4D4"/>
                <w:sz w:val="21"/>
                <w:szCs w:val="21"/>
              </w:rPr>
              <w:pPrChange w:id="14994" w:author="Donovan Goode [2]" w:date="2018-11-09T10:05:00Z">
                <w:pPr>
                  <w:framePr w:hSpace="180" w:wrap="around" w:vAnchor="text" w:hAnchor="margin" w:xAlign="center" w:y="130"/>
                  <w:shd w:val="clear" w:color="auto" w:fill="1E1E1E"/>
                  <w:spacing w:line="285" w:lineRule="atLeast"/>
                </w:pPr>
              </w:pPrChange>
            </w:pPr>
            <w:del w:id="14995"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content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 '</w:delText>
              </w:r>
              <w:r w:rsidRPr="00751B10" w:rsidDel="008B6AF4">
                <w:rPr>
                  <w:rFonts w:ascii="Consolas" w:eastAsia="Times New Roman" w:hAnsi="Consolas" w:cs="Times New Roman"/>
                  <w:color w:val="D4D4D4"/>
                  <w:sz w:val="21"/>
                  <w:szCs w:val="21"/>
                </w:rPr>
                <w:delText>;</w:delText>
              </w:r>
            </w:del>
          </w:p>
          <w:p w14:paraId="56C8D858" w14:textId="77777777" w:rsidR="00ED1509" w:rsidRPr="00751B10" w:rsidDel="008B6AF4" w:rsidRDefault="00ED1509">
            <w:pPr>
              <w:pStyle w:val="Heading1Numbered"/>
              <w:rPr>
                <w:del w:id="14996" w:author="Donovan Goode [2]" w:date="2018-11-09T10:04:00Z"/>
                <w:rFonts w:ascii="Consolas" w:eastAsia="Times New Roman" w:hAnsi="Consolas" w:cs="Times New Roman"/>
                <w:color w:val="D4D4D4"/>
                <w:sz w:val="21"/>
                <w:szCs w:val="21"/>
              </w:rPr>
              <w:pPrChange w:id="14997" w:author="Donovan Goode [2]" w:date="2018-11-09T10:05:00Z">
                <w:pPr>
                  <w:framePr w:hSpace="180" w:wrap="around" w:vAnchor="text" w:hAnchor="margin" w:xAlign="center" w:y="130"/>
                  <w:shd w:val="clear" w:color="auto" w:fill="1E1E1E"/>
                  <w:spacing w:line="285" w:lineRule="atLeast"/>
                </w:pPr>
              </w:pPrChange>
            </w:pPr>
            <w:del w:id="14998"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72209536" w14:textId="77777777" w:rsidR="00ED1509" w:rsidRPr="00751B10" w:rsidDel="008B6AF4" w:rsidRDefault="00ED1509">
            <w:pPr>
              <w:pStyle w:val="Heading1Numbered"/>
              <w:rPr>
                <w:del w:id="14999" w:author="Donovan Goode [2]" w:date="2018-11-09T10:04:00Z"/>
                <w:rFonts w:ascii="Consolas" w:eastAsia="Times New Roman" w:hAnsi="Consolas" w:cs="Times New Roman"/>
                <w:color w:val="D4D4D4"/>
                <w:sz w:val="21"/>
                <w:szCs w:val="21"/>
              </w:rPr>
              <w:pPrChange w:id="15000" w:author="Donovan Goode [2]" w:date="2018-11-09T10:05:00Z">
                <w:pPr>
                  <w:framePr w:hSpace="180" w:wrap="around" w:vAnchor="text" w:hAnchor="margin" w:xAlign="center" w:y="130"/>
                  <w:shd w:val="clear" w:color="auto" w:fill="1E1E1E"/>
                  <w:spacing w:line="285" w:lineRule="atLeast"/>
                </w:pPr>
              </w:pPrChange>
            </w:pPr>
            <w:del w:id="1500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height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67093260" w14:textId="77777777" w:rsidR="00ED1509" w:rsidRPr="00751B10" w:rsidDel="008B6AF4" w:rsidRDefault="00ED1509">
            <w:pPr>
              <w:pStyle w:val="Heading1Numbered"/>
              <w:rPr>
                <w:del w:id="15002" w:author="Donovan Goode [2]" w:date="2018-11-09T10:04:00Z"/>
                <w:rFonts w:ascii="Consolas" w:eastAsia="Times New Roman" w:hAnsi="Consolas" w:cs="Times New Roman"/>
                <w:color w:val="D4D4D4"/>
                <w:sz w:val="21"/>
                <w:szCs w:val="21"/>
              </w:rPr>
              <w:pPrChange w:id="15003" w:author="Donovan Goode [2]" w:date="2018-11-09T10:05:00Z">
                <w:pPr>
                  <w:framePr w:hSpace="180" w:wrap="around" w:vAnchor="text" w:hAnchor="margin" w:xAlign="center" w:y="130"/>
                  <w:shd w:val="clear" w:color="auto" w:fill="1E1E1E"/>
                  <w:spacing w:line="285" w:lineRule="atLeast"/>
                </w:pPr>
              </w:pPrChange>
            </w:pPr>
            <w:del w:id="1500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#337ab7</w:delText>
              </w:r>
              <w:r w:rsidRPr="00751B10" w:rsidDel="008B6AF4">
                <w:rPr>
                  <w:rFonts w:ascii="Consolas" w:eastAsia="Times New Roman" w:hAnsi="Consolas" w:cs="Times New Roman"/>
                  <w:color w:val="D4D4D4"/>
                  <w:sz w:val="21"/>
                  <w:szCs w:val="21"/>
                </w:rPr>
                <w:delText>;</w:delText>
              </w:r>
            </w:del>
          </w:p>
          <w:p w14:paraId="66DE6D28" w14:textId="77777777" w:rsidR="00ED1509" w:rsidRPr="00751B10" w:rsidDel="008B6AF4" w:rsidRDefault="00ED1509">
            <w:pPr>
              <w:pStyle w:val="Heading1Numbered"/>
              <w:rPr>
                <w:del w:id="15005" w:author="Donovan Goode [2]" w:date="2018-11-09T10:04:00Z"/>
                <w:rFonts w:ascii="Consolas" w:eastAsia="Times New Roman" w:hAnsi="Consolas" w:cs="Times New Roman"/>
                <w:color w:val="D4D4D4"/>
                <w:sz w:val="21"/>
                <w:szCs w:val="21"/>
              </w:rPr>
              <w:pPrChange w:id="15006" w:author="Donovan Goode [2]" w:date="2018-11-09T10:05:00Z">
                <w:pPr>
                  <w:framePr w:hSpace="180" w:wrap="around" w:vAnchor="text" w:hAnchor="margin" w:xAlign="center" w:y="130"/>
                  <w:shd w:val="clear" w:color="auto" w:fill="1E1E1E"/>
                  <w:spacing w:line="285" w:lineRule="atLeast"/>
                </w:pPr>
              </w:pPrChange>
            </w:pPr>
            <w:del w:id="15007"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7E0E8107" w14:textId="77777777" w:rsidR="00ED1509" w:rsidRPr="00751B10" w:rsidDel="008B6AF4" w:rsidRDefault="00ED1509">
            <w:pPr>
              <w:pStyle w:val="Heading1Numbered"/>
              <w:rPr>
                <w:del w:id="15008" w:author="Donovan Goode [2]" w:date="2018-11-09T10:04:00Z"/>
                <w:rFonts w:ascii="Consolas" w:eastAsia="Times New Roman" w:hAnsi="Consolas" w:cs="Times New Roman"/>
                <w:color w:val="D4D4D4"/>
                <w:sz w:val="21"/>
                <w:szCs w:val="21"/>
              </w:rPr>
              <w:pPrChange w:id="15009" w:author="Donovan Goode [2]" w:date="2018-11-09T10:05:00Z">
                <w:pPr>
                  <w:framePr w:hSpace="180" w:wrap="around" w:vAnchor="text" w:hAnchor="margin" w:xAlign="center" w:y="130"/>
                  <w:shd w:val="clear" w:color="auto" w:fill="1E1E1E"/>
                  <w:spacing w:line="285" w:lineRule="atLeast"/>
                </w:pPr>
              </w:pPrChange>
            </w:pPr>
            <w:del w:id="15010"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border-radius</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50px</w:delText>
              </w:r>
              <w:r w:rsidRPr="00751B10" w:rsidDel="008B6AF4">
                <w:rPr>
                  <w:rFonts w:ascii="Consolas" w:eastAsia="Times New Roman" w:hAnsi="Consolas" w:cs="Times New Roman"/>
                  <w:color w:val="D4D4D4"/>
                  <w:sz w:val="21"/>
                  <w:szCs w:val="21"/>
                </w:rPr>
                <w:delText>;</w:delText>
              </w:r>
            </w:del>
          </w:p>
          <w:p w14:paraId="0D78E028" w14:textId="77777777" w:rsidR="00ED1509" w:rsidRPr="00751B10" w:rsidDel="008B6AF4" w:rsidRDefault="00ED1509">
            <w:pPr>
              <w:pStyle w:val="Heading1Numbered"/>
              <w:rPr>
                <w:del w:id="15011" w:author="Donovan Goode [2]" w:date="2018-11-09T10:04:00Z"/>
                <w:rFonts w:ascii="Consolas" w:eastAsia="Times New Roman" w:hAnsi="Consolas" w:cs="Times New Roman"/>
                <w:color w:val="D4D4D4"/>
                <w:sz w:val="21"/>
                <w:szCs w:val="21"/>
              </w:rPr>
              <w:pPrChange w:id="15012" w:author="Donovan Goode [2]" w:date="2018-11-09T10:05:00Z">
                <w:pPr>
                  <w:framePr w:hSpace="180" w:wrap="around" w:vAnchor="text" w:hAnchor="margin" w:xAlign="center" w:y="130"/>
                  <w:shd w:val="clear" w:color="auto" w:fill="1E1E1E"/>
                  <w:spacing w:line="285" w:lineRule="atLeast"/>
                </w:pPr>
              </w:pPrChange>
            </w:pPr>
            <w:del w:id="15013"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position</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absolute</w:delText>
              </w:r>
              <w:r w:rsidRPr="00751B10" w:rsidDel="008B6AF4">
                <w:rPr>
                  <w:rFonts w:ascii="Consolas" w:eastAsia="Times New Roman" w:hAnsi="Consolas" w:cs="Times New Roman"/>
                  <w:color w:val="D4D4D4"/>
                  <w:sz w:val="21"/>
                  <w:szCs w:val="21"/>
                </w:rPr>
                <w:delText>;</w:delText>
              </w:r>
            </w:del>
          </w:p>
          <w:p w14:paraId="713C26AF" w14:textId="77777777" w:rsidR="00ED1509" w:rsidRPr="00751B10" w:rsidDel="008B6AF4" w:rsidRDefault="00ED1509">
            <w:pPr>
              <w:pStyle w:val="Heading1Numbered"/>
              <w:rPr>
                <w:del w:id="15014" w:author="Donovan Goode [2]" w:date="2018-11-09T10:04:00Z"/>
                <w:rFonts w:ascii="Consolas" w:eastAsia="Times New Roman" w:hAnsi="Consolas" w:cs="Times New Roman"/>
                <w:color w:val="D4D4D4"/>
                <w:sz w:val="21"/>
                <w:szCs w:val="21"/>
              </w:rPr>
              <w:pPrChange w:id="15015" w:author="Donovan Goode [2]" w:date="2018-11-09T10:05:00Z">
                <w:pPr>
                  <w:framePr w:hSpace="180" w:wrap="around" w:vAnchor="text" w:hAnchor="margin" w:xAlign="center" w:y="130"/>
                  <w:shd w:val="clear" w:color="auto" w:fill="1E1E1E"/>
                  <w:spacing w:line="285" w:lineRule="atLeast"/>
                </w:pPr>
              </w:pPrChange>
            </w:pPr>
            <w:del w:id="15016"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8px</w:delText>
              </w:r>
              <w:r w:rsidRPr="00751B10" w:rsidDel="008B6AF4">
                <w:rPr>
                  <w:rFonts w:ascii="Consolas" w:eastAsia="Times New Roman" w:hAnsi="Consolas" w:cs="Times New Roman"/>
                  <w:color w:val="D4D4D4"/>
                  <w:sz w:val="21"/>
                  <w:szCs w:val="21"/>
                </w:rPr>
                <w:delText>;</w:delText>
              </w:r>
            </w:del>
          </w:p>
          <w:p w14:paraId="2BA504B5" w14:textId="77777777" w:rsidR="00ED1509" w:rsidRPr="00751B10" w:rsidDel="008B6AF4" w:rsidRDefault="00ED1509">
            <w:pPr>
              <w:pStyle w:val="Heading1Numbered"/>
              <w:rPr>
                <w:del w:id="15017" w:author="Donovan Goode [2]" w:date="2018-11-09T10:04:00Z"/>
                <w:rFonts w:ascii="Consolas" w:eastAsia="Times New Roman" w:hAnsi="Consolas" w:cs="Times New Roman"/>
                <w:color w:val="D4D4D4"/>
                <w:sz w:val="21"/>
                <w:szCs w:val="21"/>
              </w:rPr>
              <w:pPrChange w:id="15018" w:author="Donovan Goode [2]" w:date="2018-11-09T10:05:00Z">
                <w:pPr>
                  <w:framePr w:hSpace="180" w:wrap="around" w:vAnchor="text" w:hAnchor="margin" w:xAlign="center" w:y="130"/>
                  <w:shd w:val="clear" w:color="auto" w:fill="1E1E1E"/>
                  <w:spacing w:line="285" w:lineRule="atLeast"/>
                </w:pPr>
              </w:pPrChange>
            </w:pPr>
            <w:del w:id="15019"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8px</w:delText>
              </w:r>
              <w:r w:rsidRPr="00751B10" w:rsidDel="008B6AF4">
                <w:rPr>
                  <w:rFonts w:ascii="Consolas" w:eastAsia="Times New Roman" w:hAnsi="Consolas" w:cs="Times New Roman"/>
                  <w:color w:val="D4D4D4"/>
                  <w:sz w:val="21"/>
                  <w:szCs w:val="21"/>
                </w:rPr>
                <w:delText>;</w:delText>
              </w:r>
            </w:del>
          </w:p>
          <w:p w14:paraId="74B2546A" w14:textId="77777777" w:rsidR="00ED1509" w:rsidRPr="00751B10" w:rsidDel="008B6AF4" w:rsidRDefault="00ED1509">
            <w:pPr>
              <w:pStyle w:val="Heading1Numbered"/>
              <w:rPr>
                <w:del w:id="15020" w:author="Donovan Goode [2]" w:date="2018-11-09T10:04:00Z"/>
                <w:rFonts w:ascii="Consolas" w:eastAsia="Times New Roman" w:hAnsi="Consolas" w:cs="Times New Roman"/>
                <w:color w:val="D4D4D4"/>
                <w:sz w:val="21"/>
                <w:szCs w:val="21"/>
              </w:rPr>
              <w:pPrChange w:id="15021" w:author="Donovan Goode [2]" w:date="2018-11-09T10:05:00Z">
                <w:pPr>
                  <w:framePr w:hSpace="180" w:wrap="around" w:vAnchor="text" w:hAnchor="margin" w:xAlign="center" w:y="130"/>
                  <w:shd w:val="clear" w:color="auto" w:fill="1E1E1E"/>
                  <w:spacing w:line="285" w:lineRule="atLeast"/>
                </w:pPr>
              </w:pPrChange>
            </w:pPr>
            <w:del w:id="15022" w:author="Donovan Goode [2]" w:date="2018-11-09T10:04:00Z">
              <w:r w:rsidRPr="00751B10" w:rsidDel="008B6AF4">
                <w:rPr>
                  <w:rFonts w:ascii="Consolas" w:eastAsia="Times New Roman" w:hAnsi="Consolas" w:cs="Times New Roman"/>
                  <w:color w:val="D4D4D4"/>
                  <w:sz w:val="21"/>
                  <w:szCs w:val="21"/>
                </w:rPr>
                <w:delText>}</w:delText>
              </w:r>
            </w:del>
          </w:p>
          <w:p w14:paraId="785D5D57" w14:textId="77777777" w:rsidR="00ED1509" w:rsidRPr="00751B10" w:rsidDel="008B6AF4" w:rsidRDefault="00ED1509">
            <w:pPr>
              <w:pStyle w:val="Heading1Numbered"/>
              <w:rPr>
                <w:del w:id="15023" w:author="Donovan Goode [2]" w:date="2018-11-09T10:04:00Z"/>
                <w:rFonts w:ascii="Consolas" w:eastAsia="Times New Roman" w:hAnsi="Consolas" w:cs="Times New Roman"/>
                <w:color w:val="D4D4D4"/>
                <w:sz w:val="21"/>
                <w:szCs w:val="21"/>
              </w:rPr>
              <w:pPrChange w:id="15024" w:author="Donovan Goode [2]" w:date="2018-11-09T10:05:00Z">
                <w:pPr>
                  <w:framePr w:hSpace="180" w:wrap="around" w:vAnchor="text" w:hAnchor="margin" w:xAlign="center" w:y="130"/>
                  <w:shd w:val="clear" w:color="auto" w:fill="1E1E1E"/>
                  <w:spacing w:line="285" w:lineRule="atLeast"/>
                </w:pPr>
              </w:pPrChange>
            </w:pPr>
            <w:del w:id="15025" w:author="Donovan Goode [2]" w:date="2018-11-09T10:04:00Z">
              <w:r w:rsidRPr="00751B10" w:rsidDel="008B6AF4">
                <w:rPr>
                  <w:rFonts w:ascii="Consolas" w:eastAsia="Times New Roman" w:hAnsi="Consolas" w:cs="Times New Roman"/>
                  <w:color w:val="6A9955"/>
                  <w:sz w:val="21"/>
                  <w:szCs w:val="21"/>
                </w:rPr>
                <w:delText>/*Disabled bubble border*/</w:delText>
              </w:r>
            </w:del>
          </w:p>
          <w:p w14:paraId="30D2D61B" w14:textId="77777777" w:rsidR="00ED1509" w:rsidRPr="00751B10" w:rsidDel="008B6AF4" w:rsidRDefault="00ED1509">
            <w:pPr>
              <w:pStyle w:val="Heading1Numbered"/>
              <w:rPr>
                <w:del w:id="15026" w:author="Donovan Goode [2]" w:date="2018-11-09T10:04:00Z"/>
                <w:rFonts w:ascii="Consolas" w:eastAsia="Times New Roman" w:hAnsi="Consolas" w:cs="Times New Roman"/>
                <w:color w:val="D4D4D4"/>
                <w:sz w:val="21"/>
                <w:szCs w:val="21"/>
              </w:rPr>
              <w:pPrChange w:id="15027" w:author="Donovan Goode [2]" w:date="2018-11-09T10:05:00Z">
                <w:pPr>
                  <w:framePr w:hSpace="180" w:wrap="around" w:vAnchor="text" w:hAnchor="margin" w:xAlign="center" w:y="130"/>
                  <w:shd w:val="clear" w:color="auto" w:fill="1E1E1E"/>
                  <w:spacing w:line="285" w:lineRule="atLeast"/>
                </w:pPr>
              </w:pPrChange>
            </w:pPr>
            <w:del w:id="15028" w:author="Donovan Goode [2]"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.bs-wizard-step.disabled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w:delText>
              </w:r>
              <w:r w:rsidRPr="00751B10" w:rsidDel="008B6AF4">
                <w:rPr>
                  <w:rFonts w:ascii="Consolas" w:eastAsia="Times New Roman" w:hAnsi="Consolas" w:cs="Times New Roman"/>
                  <w:color w:val="D4D4D4"/>
                  <w:sz w:val="21"/>
                  <w:szCs w:val="21"/>
                </w:rPr>
                <w:delText xml:space="preserve"> {</w:delText>
              </w:r>
            </w:del>
          </w:p>
          <w:p w14:paraId="236C9B42" w14:textId="77777777" w:rsidR="00ED1509" w:rsidRPr="00751B10" w:rsidDel="008B6AF4" w:rsidRDefault="00ED1509">
            <w:pPr>
              <w:pStyle w:val="Heading1Numbered"/>
              <w:rPr>
                <w:del w:id="15029" w:author="Donovan Goode [2]" w:date="2018-11-09T10:04:00Z"/>
                <w:rFonts w:ascii="Consolas" w:eastAsia="Times New Roman" w:hAnsi="Consolas" w:cs="Times New Roman"/>
                <w:color w:val="D4D4D4"/>
                <w:sz w:val="21"/>
                <w:szCs w:val="21"/>
              </w:rPr>
              <w:pPrChange w:id="15030" w:author="Donovan Goode [2]" w:date="2018-11-09T10:05:00Z">
                <w:pPr>
                  <w:framePr w:hSpace="180" w:wrap="around" w:vAnchor="text" w:hAnchor="margin" w:xAlign="center" w:y="130"/>
                  <w:shd w:val="clear" w:color="auto" w:fill="1E1E1E"/>
                  <w:spacing w:line="285" w:lineRule="atLeast"/>
                </w:pPr>
              </w:pPrChange>
            </w:pPr>
            <w:del w:id="1503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#f5f5f5</w:delText>
              </w:r>
              <w:r w:rsidRPr="00751B10" w:rsidDel="008B6AF4">
                <w:rPr>
                  <w:rFonts w:ascii="Consolas" w:eastAsia="Times New Roman" w:hAnsi="Consolas" w:cs="Times New Roman"/>
                  <w:color w:val="D4D4D4"/>
                  <w:sz w:val="21"/>
                  <w:szCs w:val="21"/>
                </w:rPr>
                <w:delText>;</w:delText>
              </w:r>
            </w:del>
          </w:p>
          <w:p w14:paraId="188CF777" w14:textId="77777777" w:rsidR="00ED1509" w:rsidRPr="00751B10" w:rsidDel="008B6AF4" w:rsidRDefault="00ED1509">
            <w:pPr>
              <w:pStyle w:val="Heading1Numbered"/>
              <w:rPr>
                <w:del w:id="15032" w:author="Donovan Goode [2]" w:date="2018-11-09T10:04:00Z"/>
                <w:rFonts w:ascii="Consolas" w:eastAsia="Times New Roman" w:hAnsi="Consolas" w:cs="Times New Roman"/>
                <w:color w:val="D4D4D4"/>
                <w:sz w:val="21"/>
                <w:szCs w:val="21"/>
              </w:rPr>
              <w:pPrChange w:id="15033" w:author="Donovan Goode [2]" w:date="2018-11-09T10:05:00Z">
                <w:pPr>
                  <w:framePr w:hSpace="180" w:wrap="around" w:vAnchor="text" w:hAnchor="margin" w:xAlign="center" w:y="130"/>
                  <w:shd w:val="clear" w:color="auto" w:fill="1E1E1E"/>
                  <w:spacing w:line="285" w:lineRule="atLeast"/>
                </w:pPr>
              </w:pPrChange>
            </w:pPr>
            <w:del w:id="1503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border-bottom-style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solid</w:delText>
              </w:r>
              <w:r w:rsidRPr="00751B10" w:rsidDel="008B6AF4">
                <w:rPr>
                  <w:rFonts w:ascii="Consolas" w:eastAsia="Times New Roman" w:hAnsi="Consolas" w:cs="Times New Roman"/>
                  <w:color w:val="D4D4D4"/>
                  <w:sz w:val="21"/>
                  <w:szCs w:val="21"/>
                </w:rPr>
                <w:delText>;</w:delText>
              </w:r>
            </w:del>
          </w:p>
          <w:p w14:paraId="72FE4474" w14:textId="77777777" w:rsidR="00ED1509" w:rsidRPr="00751B10" w:rsidDel="008B6AF4" w:rsidRDefault="00ED1509">
            <w:pPr>
              <w:pStyle w:val="Heading1Numbered"/>
              <w:rPr>
                <w:del w:id="15035" w:author="Donovan Goode [2]" w:date="2018-11-09T10:04:00Z"/>
                <w:rFonts w:ascii="Consolas" w:eastAsia="Times New Roman" w:hAnsi="Consolas" w:cs="Times New Roman"/>
                <w:color w:val="D4D4D4"/>
                <w:sz w:val="21"/>
                <w:szCs w:val="21"/>
              </w:rPr>
              <w:pPrChange w:id="15036" w:author="Donovan Goode [2]" w:date="2018-11-09T10:05:00Z">
                <w:pPr>
                  <w:framePr w:hSpace="180" w:wrap="around" w:vAnchor="text" w:hAnchor="margin" w:xAlign="center" w:y="130"/>
                  <w:shd w:val="clear" w:color="auto" w:fill="1E1E1E"/>
                  <w:spacing w:line="285" w:lineRule="atLeast"/>
                </w:pPr>
              </w:pPrChange>
            </w:pPr>
            <w:del w:id="15037"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black</w:delText>
              </w:r>
              <w:r w:rsidRPr="00751B10" w:rsidDel="008B6AF4">
                <w:rPr>
                  <w:rFonts w:ascii="Consolas" w:eastAsia="Times New Roman" w:hAnsi="Consolas" w:cs="Times New Roman"/>
                  <w:color w:val="D4D4D4"/>
                  <w:sz w:val="21"/>
                  <w:szCs w:val="21"/>
                </w:rPr>
                <w:delText>;</w:delText>
              </w:r>
            </w:del>
          </w:p>
          <w:p w14:paraId="1F950723" w14:textId="77777777" w:rsidR="00ED1509" w:rsidRPr="00751B10" w:rsidDel="008B6AF4" w:rsidRDefault="00ED1509">
            <w:pPr>
              <w:pStyle w:val="Heading1Numbered"/>
              <w:rPr>
                <w:del w:id="15038" w:author="Donovan Goode [2]" w:date="2018-11-09T10:04:00Z"/>
                <w:rFonts w:ascii="Consolas" w:eastAsia="Times New Roman" w:hAnsi="Consolas" w:cs="Times New Roman"/>
                <w:color w:val="D4D4D4"/>
                <w:sz w:val="21"/>
                <w:szCs w:val="21"/>
              </w:rPr>
              <w:pPrChange w:id="15039" w:author="Donovan Goode [2]" w:date="2018-11-09T10:05:00Z">
                <w:pPr>
                  <w:framePr w:hSpace="180" w:wrap="around" w:vAnchor="text" w:hAnchor="margin" w:xAlign="center" w:y="130"/>
                  <w:shd w:val="clear" w:color="auto" w:fill="1E1E1E"/>
                  <w:spacing w:line="285" w:lineRule="atLeast"/>
                </w:pPr>
              </w:pPrChange>
            </w:pPr>
            <w:del w:id="15040" w:author="Donovan Goode [2]" w:date="2018-11-09T10:04:00Z">
              <w:r w:rsidRPr="00751B10" w:rsidDel="008B6AF4">
                <w:rPr>
                  <w:rFonts w:ascii="Consolas" w:eastAsia="Times New Roman" w:hAnsi="Consolas" w:cs="Times New Roman"/>
                  <w:color w:val="D4D4D4"/>
                  <w:sz w:val="21"/>
                  <w:szCs w:val="21"/>
                </w:rPr>
                <w:delText>}</w:delText>
              </w:r>
            </w:del>
          </w:p>
          <w:p w14:paraId="333F79E5" w14:textId="77777777" w:rsidR="00ED1509" w:rsidRPr="00751B10" w:rsidDel="008B6AF4" w:rsidRDefault="00ED1509">
            <w:pPr>
              <w:pStyle w:val="Heading1Numbered"/>
              <w:rPr>
                <w:del w:id="15041" w:author="Donovan Goode [2]" w:date="2018-11-09T10:04:00Z"/>
                <w:rFonts w:ascii="Consolas" w:eastAsia="Times New Roman" w:hAnsi="Consolas" w:cs="Times New Roman"/>
                <w:color w:val="D4D4D4"/>
                <w:sz w:val="21"/>
                <w:szCs w:val="21"/>
              </w:rPr>
              <w:pPrChange w:id="15042" w:author="Donovan Goode [2]" w:date="2018-11-09T10:05:00Z">
                <w:pPr>
                  <w:framePr w:hSpace="180" w:wrap="around" w:vAnchor="text" w:hAnchor="margin" w:xAlign="center" w:y="130"/>
                  <w:shd w:val="clear" w:color="auto" w:fill="1E1E1E"/>
                  <w:spacing w:after="240" w:line="285" w:lineRule="atLeast"/>
                </w:pPr>
              </w:pPrChange>
            </w:pPr>
          </w:p>
          <w:p w14:paraId="2534182A" w14:textId="77777777" w:rsidR="00ED1509" w:rsidRPr="00751B10" w:rsidDel="008B6AF4" w:rsidRDefault="00ED1509">
            <w:pPr>
              <w:pStyle w:val="Heading1Numbered"/>
              <w:rPr>
                <w:del w:id="15043" w:author="Donovan Goode [2]" w:date="2018-11-09T10:04:00Z"/>
                <w:rFonts w:ascii="Consolas" w:eastAsia="Times New Roman" w:hAnsi="Consolas" w:cs="Times New Roman"/>
                <w:color w:val="D4D4D4"/>
                <w:sz w:val="21"/>
                <w:szCs w:val="21"/>
              </w:rPr>
              <w:pPrChange w:id="15044" w:author="Donovan Goode [2]" w:date="2018-11-09T10:05:00Z">
                <w:pPr>
                  <w:framePr w:hSpace="180" w:wrap="around" w:vAnchor="text" w:hAnchor="margin" w:xAlign="center" w:y="130"/>
                  <w:shd w:val="clear" w:color="auto" w:fill="1E1E1E"/>
                  <w:spacing w:line="285" w:lineRule="atLeast"/>
                </w:pPr>
              </w:pPrChange>
            </w:pPr>
            <w:del w:id="15045" w:author="Donovan Goode [2]" w:date="2018-11-09T10:04:00Z">
              <w:r w:rsidRPr="00751B10" w:rsidDel="008B6AF4">
                <w:rPr>
                  <w:rFonts w:ascii="Consolas" w:eastAsia="Times New Roman" w:hAnsi="Consolas" w:cs="Times New Roman"/>
                  <w:color w:val="6A9955"/>
                  <w:sz w:val="21"/>
                  <w:szCs w:val="21"/>
                </w:rPr>
                <w:delText>/*Step 1 Background Color and Text Color*/</w:delText>
              </w:r>
            </w:del>
          </w:p>
          <w:p w14:paraId="5A8FD228" w14:textId="77777777" w:rsidR="00ED1509" w:rsidRPr="00751B10" w:rsidDel="008B6AF4" w:rsidRDefault="00ED1509">
            <w:pPr>
              <w:pStyle w:val="Heading1Numbered"/>
              <w:rPr>
                <w:del w:id="15046" w:author="Donovan Goode [2]" w:date="2018-11-09T10:04:00Z"/>
                <w:rFonts w:ascii="Consolas" w:eastAsia="Times New Roman" w:hAnsi="Consolas" w:cs="Times New Roman"/>
                <w:color w:val="D4D4D4"/>
                <w:sz w:val="21"/>
                <w:szCs w:val="21"/>
              </w:rPr>
              <w:pPrChange w:id="15047" w:author="Donovan Goode [2]" w:date="2018-11-09T10:05:00Z">
                <w:pPr>
                  <w:framePr w:hSpace="180" w:wrap="around" w:vAnchor="text" w:hAnchor="margin" w:xAlign="center" w:y="130"/>
                  <w:shd w:val="clear" w:color="auto" w:fill="1E1E1E"/>
                  <w:spacing w:line="285" w:lineRule="atLeast"/>
                </w:pPr>
              </w:pPrChange>
            </w:pPr>
            <w:del w:id="15048" w:author="Donovan Goode [2]"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1</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5A7E2CA2" w14:textId="77777777" w:rsidR="00ED1509" w:rsidRPr="00751B10" w:rsidDel="008B6AF4" w:rsidRDefault="00ED1509">
            <w:pPr>
              <w:pStyle w:val="Heading1Numbered"/>
              <w:rPr>
                <w:del w:id="15049" w:author="Donovan Goode [2]" w:date="2018-11-09T10:04:00Z"/>
                <w:rFonts w:ascii="Consolas" w:eastAsia="Times New Roman" w:hAnsi="Consolas" w:cs="Times New Roman"/>
                <w:color w:val="D4D4D4"/>
                <w:sz w:val="21"/>
                <w:szCs w:val="21"/>
              </w:rPr>
              <w:pPrChange w:id="15050" w:author="Donovan Goode [2]" w:date="2018-11-09T10:05:00Z">
                <w:pPr>
                  <w:framePr w:hSpace="180" w:wrap="around" w:vAnchor="text" w:hAnchor="margin" w:xAlign="center" w:y="130"/>
                  <w:shd w:val="clear" w:color="auto" w:fill="1E1E1E"/>
                  <w:spacing w:line="285" w:lineRule="atLeast"/>
                </w:pPr>
              </w:pPrChange>
            </w:pPr>
            <w:del w:id="1505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35833678" w14:textId="77777777" w:rsidR="00ED1509" w:rsidRPr="00751B10" w:rsidDel="008B6AF4" w:rsidRDefault="00ED1509">
            <w:pPr>
              <w:pStyle w:val="Heading1Numbered"/>
              <w:rPr>
                <w:del w:id="15052" w:author="Donovan Goode [2]" w:date="2018-11-09T10:04:00Z"/>
                <w:rFonts w:ascii="Consolas" w:eastAsia="Times New Roman" w:hAnsi="Consolas" w:cs="Times New Roman"/>
                <w:color w:val="D4D4D4"/>
                <w:sz w:val="21"/>
                <w:szCs w:val="21"/>
              </w:rPr>
              <w:pPrChange w:id="15053" w:author="Donovan Goode [2]" w:date="2018-11-09T10:05:00Z">
                <w:pPr>
                  <w:framePr w:hSpace="180" w:wrap="around" w:vAnchor="text" w:hAnchor="margin" w:xAlign="center" w:y="130"/>
                  <w:shd w:val="clear" w:color="auto" w:fill="1E1E1E"/>
                  <w:spacing w:line="285" w:lineRule="atLeast"/>
                </w:pPr>
              </w:pPrChange>
            </w:pPr>
            <w:del w:id="1505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05CD577D" w14:textId="77777777" w:rsidR="00ED1509" w:rsidRPr="00751B10" w:rsidDel="008B6AF4" w:rsidRDefault="00ED1509">
            <w:pPr>
              <w:pStyle w:val="Heading1Numbered"/>
              <w:rPr>
                <w:del w:id="15055" w:author="Donovan Goode [2]" w:date="2018-11-09T10:04:00Z"/>
                <w:rFonts w:ascii="Consolas" w:eastAsia="Times New Roman" w:hAnsi="Consolas" w:cs="Times New Roman"/>
                <w:color w:val="D4D4D4"/>
                <w:sz w:val="21"/>
                <w:szCs w:val="21"/>
              </w:rPr>
              <w:pPrChange w:id="15056" w:author="Donovan Goode [2]" w:date="2018-11-09T10:05:00Z">
                <w:pPr>
                  <w:framePr w:hSpace="180" w:wrap="around" w:vAnchor="text" w:hAnchor="margin" w:xAlign="center" w:y="130"/>
                  <w:shd w:val="clear" w:color="auto" w:fill="1E1E1E"/>
                  <w:spacing w:line="285" w:lineRule="atLeast"/>
                </w:pPr>
              </w:pPrChange>
            </w:pPr>
            <w:del w:id="15057" w:author="Donovan Goode [2]" w:date="2018-11-09T10:04:00Z">
              <w:r w:rsidRPr="00751B10" w:rsidDel="008B6AF4">
                <w:rPr>
                  <w:rFonts w:ascii="Consolas" w:eastAsia="Times New Roman" w:hAnsi="Consolas" w:cs="Times New Roman"/>
                  <w:color w:val="D4D4D4"/>
                  <w:sz w:val="21"/>
                  <w:szCs w:val="21"/>
                </w:rPr>
                <w:delText>}</w:delText>
              </w:r>
            </w:del>
          </w:p>
          <w:p w14:paraId="31A20B3C" w14:textId="77777777" w:rsidR="00ED1509" w:rsidRPr="00751B10" w:rsidDel="008B6AF4" w:rsidRDefault="00ED1509">
            <w:pPr>
              <w:pStyle w:val="Heading1Numbered"/>
              <w:rPr>
                <w:del w:id="15058" w:author="Donovan Goode [2]" w:date="2018-11-09T10:04:00Z"/>
                <w:rFonts w:ascii="Consolas" w:eastAsia="Times New Roman" w:hAnsi="Consolas" w:cs="Times New Roman"/>
                <w:color w:val="D4D4D4"/>
                <w:sz w:val="21"/>
                <w:szCs w:val="21"/>
              </w:rPr>
              <w:pPrChange w:id="15059" w:author="Donovan Goode [2]" w:date="2018-11-09T10:05:00Z">
                <w:pPr>
                  <w:framePr w:hSpace="180" w:wrap="around" w:vAnchor="text" w:hAnchor="margin" w:xAlign="center" w:y="130"/>
                  <w:shd w:val="clear" w:color="auto" w:fill="1E1E1E"/>
                  <w:spacing w:line="285" w:lineRule="atLeast"/>
                </w:pPr>
              </w:pPrChange>
            </w:pPr>
            <w:del w:id="15060" w:author="Donovan Goode [2]" w:date="2018-11-09T10:04:00Z">
              <w:r w:rsidRPr="00751B10" w:rsidDel="008B6AF4">
                <w:rPr>
                  <w:rFonts w:ascii="Consolas" w:eastAsia="Times New Roman" w:hAnsi="Consolas" w:cs="Times New Roman"/>
                  <w:color w:val="6A9955"/>
                  <w:sz w:val="21"/>
                  <w:szCs w:val="21"/>
                </w:rPr>
                <w:delText>/*Step 2 Background Color and Text Color*/</w:delText>
              </w:r>
            </w:del>
          </w:p>
          <w:p w14:paraId="3095D8CF" w14:textId="77777777" w:rsidR="00ED1509" w:rsidRPr="00751B10" w:rsidDel="008B6AF4" w:rsidRDefault="00ED1509">
            <w:pPr>
              <w:pStyle w:val="Heading1Numbered"/>
              <w:rPr>
                <w:del w:id="15061" w:author="Donovan Goode [2]" w:date="2018-11-09T10:04:00Z"/>
                <w:rFonts w:ascii="Consolas" w:eastAsia="Times New Roman" w:hAnsi="Consolas" w:cs="Times New Roman"/>
                <w:color w:val="D4D4D4"/>
                <w:sz w:val="21"/>
                <w:szCs w:val="21"/>
              </w:rPr>
              <w:pPrChange w:id="15062" w:author="Donovan Goode [2]" w:date="2018-11-09T10:05:00Z">
                <w:pPr>
                  <w:framePr w:hSpace="180" w:wrap="around" w:vAnchor="text" w:hAnchor="margin" w:xAlign="center" w:y="130"/>
                  <w:shd w:val="clear" w:color="auto" w:fill="1E1E1E"/>
                  <w:spacing w:line="285" w:lineRule="atLeast"/>
                </w:pPr>
              </w:pPrChange>
            </w:pPr>
            <w:del w:id="15063" w:author="Donovan Goode [2]"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2</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FAB5922" w14:textId="77777777" w:rsidR="00ED1509" w:rsidRPr="00751B10" w:rsidDel="008B6AF4" w:rsidRDefault="00ED1509">
            <w:pPr>
              <w:pStyle w:val="Heading1Numbered"/>
              <w:rPr>
                <w:del w:id="15064" w:author="Donovan Goode [2]" w:date="2018-11-09T10:04:00Z"/>
                <w:rFonts w:ascii="Consolas" w:eastAsia="Times New Roman" w:hAnsi="Consolas" w:cs="Times New Roman"/>
                <w:color w:val="D4D4D4"/>
                <w:sz w:val="21"/>
                <w:szCs w:val="21"/>
              </w:rPr>
              <w:pPrChange w:id="15065" w:author="Donovan Goode [2]" w:date="2018-11-09T10:05:00Z">
                <w:pPr>
                  <w:framePr w:hSpace="180" w:wrap="around" w:vAnchor="text" w:hAnchor="margin" w:xAlign="center" w:y="130"/>
                  <w:shd w:val="clear" w:color="auto" w:fill="1E1E1E"/>
                  <w:spacing w:line="285" w:lineRule="atLeast"/>
                </w:pPr>
              </w:pPrChange>
            </w:pPr>
            <w:del w:id="15066"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6B8768AE" w14:textId="77777777" w:rsidR="00ED1509" w:rsidRPr="00751B10" w:rsidDel="008B6AF4" w:rsidRDefault="00ED1509">
            <w:pPr>
              <w:pStyle w:val="Heading1Numbered"/>
              <w:rPr>
                <w:del w:id="15067" w:author="Donovan Goode [2]" w:date="2018-11-09T10:04:00Z"/>
                <w:rFonts w:ascii="Consolas" w:eastAsia="Times New Roman" w:hAnsi="Consolas" w:cs="Times New Roman"/>
                <w:color w:val="D4D4D4"/>
                <w:sz w:val="21"/>
                <w:szCs w:val="21"/>
              </w:rPr>
              <w:pPrChange w:id="15068" w:author="Donovan Goode [2]" w:date="2018-11-09T10:05:00Z">
                <w:pPr>
                  <w:framePr w:hSpace="180" w:wrap="around" w:vAnchor="text" w:hAnchor="margin" w:xAlign="center" w:y="130"/>
                  <w:shd w:val="clear" w:color="auto" w:fill="1E1E1E"/>
                  <w:spacing w:line="285" w:lineRule="atLeast"/>
                </w:pPr>
              </w:pPrChange>
            </w:pPr>
            <w:del w:id="15069"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44C7DAD0" w14:textId="77777777" w:rsidR="00ED1509" w:rsidRPr="00751B10" w:rsidDel="008B6AF4" w:rsidRDefault="00ED1509">
            <w:pPr>
              <w:pStyle w:val="Heading1Numbered"/>
              <w:rPr>
                <w:del w:id="15070" w:author="Donovan Goode [2]" w:date="2018-11-09T10:04:00Z"/>
                <w:rFonts w:ascii="Consolas" w:eastAsia="Times New Roman" w:hAnsi="Consolas" w:cs="Times New Roman"/>
                <w:color w:val="D4D4D4"/>
                <w:sz w:val="21"/>
                <w:szCs w:val="21"/>
              </w:rPr>
              <w:pPrChange w:id="15071" w:author="Donovan Goode [2]" w:date="2018-11-09T10:05:00Z">
                <w:pPr>
                  <w:framePr w:hSpace="180" w:wrap="around" w:vAnchor="text" w:hAnchor="margin" w:xAlign="center" w:y="130"/>
                  <w:shd w:val="clear" w:color="auto" w:fill="1E1E1E"/>
                  <w:spacing w:line="285" w:lineRule="atLeast"/>
                </w:pPr>
              </w:pPrChange>
            </w:pPr>
            <w:del w:id="15072" w:author="Donovan Goode [2]" w:date="2018-11-09T10:04:00Z">
              <w:r w:rsidRPr="00751B10" w:rsidDel="008B6AF4">
                <w:rPr>
                  <w:rFonts w:ascii="Consolas" w:eastAsia="Times New Roman" w:hAnsi="Consolas" w:cs="Times New Roman"/>
                  <w:color w:val="D4D4D4"/>
                  <w:sz w:val="21"/>
                  <w:szCs w:val="21"/>
                </w:rPr>
                <w:delText>}</w:delText>
              </w:r>
            </w:del>
          </w:p>
          <w:p w14:paraId="4222444A" w14:textId="77777777" w:rsidR="00ED1509" w:rsidRPr="00751B10" w:rsidDel="008B6AF4" w:rsidRDefault="00ED1509">
            <w:pPr>
              <w:pStyle w:val="Heading1Numbered"/>
              <w:rPr>
                <w:del w:id="15073" w:author="Donovan Goode [2]" w:date="2018-11-09T10:04:00Z"/>
                <w:rFonts w:ascii="Consolas" w:eastAsia="Times New Roman" w:hAnsi="Consolas" w:cs="Times New Roman"/>
                <w:color w:val="D4D4D4"/>
                <w:sz w:val="21"/>
                <w:szCs w:val="21"/>
              </w:rPr>
              <w:pPrChange w:id="15074" w:author="Donovan Goode [2]" w:date="2018-11-09T10:05:00Z">
                <w:pPr>
                  <w:framePr w:hSpace="180" w:wrap="around" w:vAnchor="text" w:hAnchor="margin" w:xAlign="center" w:y="130"/>
                  <w:shd w:val="clear" w:color="auto" w:fill="1E1E1E"/>
                  <w:spacing w:line="285" w:lineRule="atLeast"/>
                </w:pPr>
              </w:pPrChange>
            </w:pPr>
            <w:del w:id="15075" w:author="Donovan Goode [2]" w:date="2018-11-09T10:04:00Z">
              <w:r w:rsidRPr="00751B10" w:rsidDel="008B6AF4">
                <w:rPr>
                  <w:rFonts w:ascii="Consolas" w:eastAsia="Times New Roman" w:hAnsi="Consolas" w:cs="Times New Roman"/>
                  <w:color w:val="6A9955"/>
                  <w:sz w:val="21"/>
                  <w:szCs w:val="21"/>
                </w:rPr>
                <w:delText>/*Step 3 Background Color and Text Color*/</w:delText>
              </w:r>
            </w:del>
          </w:p>
          <w:p w14:paraId="37A2A5D9" w14:textId="77777777" w:rsidR="00ED1509" w:rsidRPr="00751B10" w:rsidDel="008B6AF4" w:rsidRDefault="00ED1509">
            <w:pPr>
              <w:pStyle w:val="Heading1Numbered"/>
              <w:rPr>
                <w:del w:id="15076" w:author="Donovan Goode [2]" w:date="2018-11-09T10:04:00Z"/>
                <w:rFonts w:ascii="Consolas" w:eastAsia="Times New Roman" w:hAnsi="Consolas" w:cs="Times New Roman"/>
                <w:color w:val="D4D4D4"/>
                <w:sz w:val="21"/>
                <w:szCs w:val="21"/>
              </w:rPr>
              <w:pPrChange w:id="15077" w:author="Donovan Goode [2]" w:date="2018-11-09T10:05:00Z">
                <w:pPr>
                  <w:framePr w:hSpace="180" w:wrap="around" w:vAnchor="text" w:hAnchor="margin" w:xAlign="center" w:y="130"/>
                  <w:shd w:val="clear" w:color="auto" w:fill="1E1E1E"/>
                  <w:spacing w:line="285" w:lineRule="atLeast"/>
                </w:pPr>
              </w:pPrChange>
            </w:pPr>
            <w:del w:id="15078" w:author="Donovan Goode [2]"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3</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5C13CF0" w14:textId="77777777" w:rsidR="00ED1509" w:rsidRPr="00751B10" w:rsidDel="008B6AF4" w:rsidRDefault="00ED1509">
            <w:pPr>
              <w:pStyle w:val="Heading1Numbered"/>
              <w:rPr>
                <w:del w:id="15079" w:author="Donovan Goode [2]" w:date="2018-11-09T10:04:00Z"/>
                <w:rFonts w:ascii="Consolas" w:eastAsia="Times New Roman" w:hAnsi="Consolas" w:cs="Times New Roman"/>
                <w:color w:val="D4D4D4"/>
                <w:sz w:val="21"/>
                <w:szCs w:val="21"/>
              </w:rPr>
              <w:pPrChange w:id="15080" w:author="Donovan Goode [2]" w:date="2018-11-09T10:05:00Z">
                <w:pPr>
                  <w:framePr w:hSpace="180" w:wrap="around" w:vAnchor="text" w:hAnchor="margin" w:xAlign="center" w:y="130"/>
                  <w:shd w:val="clear" w:color="auto" w:fill="1E1E1E"/>
                  <w:spacing w:line="285" w:lineRule="atLeast"/>
                </w:pPr>
              </w:pPrChange>
            </w:pPr>
            <w:del w:id="15081"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114BAB7E" w14:textId="77777777" w:rsidR="00ED1509" w:rsidRPr="00751B10" w:rsidDel="008B6AF4" w:rsidRDefault="00ED1509">
            <w:pPr>
              <w:pStyle w:val="Heading1Numbered"/>
              <w:rPr>
                <w:del w:id="15082" w:author="Donovan Goode [2]" w:date="2018-11-09T10:04:00Z"/>
                <w:rFonts w:ascii="Consolas" w:eastAsia="Times New Roman" w:hAnsi="Consolas" w:cs="Times New Roman"/>
                <w:color w:val="D4D4D4"/>
                <w:sz w:val="21"/>
                <w:szCs w:val="21"/>
              </w:rPr>
              <w:pPrChange w:id="15083" w:author="Donovan Goode [2]" w:date="2018-11-09T10:05:00Z">
                <w:pPr>
                  <w:framePr w:hSpace="180" w:wrap="around" w:vAnchor="text" w:hAnchor="margin" w:xAlign="center" w:y="130"/>
                  <w:shd w:val="clear" w:color="auto" w:fill="1E1E1E"/>
                  <w:spacing w:line="285" w:lineRule="atLeast"/>
                </w:pPr>
              </w:pPrChange>
            </w:pPr>
            <w:del w:id="15084"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1EFEAE42" w14:textId="77777777" w:rsidR="00ED1509" w:rsidRPr="00751B10" w:rsidDel="008B6AF4" w:rsidRDefault="00ED1509">
            <w:pPr>
              <w:pStyle w:val="Heading1Numbered"/>
              <w:rPr>
                <w:del w:id="15085" w:author="Donovan Goode [2]" w:date="2018-11-09T10:04:00Z"/>
                <w:rFonts w:ascii="Consolas" w:eastAsia="Times New Roman" w:hAnsi="Consolas" w:cs="Times New Roman"/>
                <w:color w:val="D4D4D4"/>
                <w:sz w:val="21"/>
                <w:szCs w:val="21"/>
              </w:rPr>
              <w:pPrChange w:id="15086" w:author="Donovan Goode [2]" w:date="2018-11-09T10:05:00Z">
                <w:pPr>
                  <w:framePr w:hSpace="180" w:wrap="around" w:vAnchor="text" w:hAnchor="margin" w:xAlign="center" w:y="130"/>
                  <w:shd w:val="clear" w:color="auto" w:fill="1E1E1E"/>
                  <w:spacing w:line="285" w:lineRule="atLeast"/>
                </w:pPr>
              </w:pPrChange>
            </w:pPr>
            <w:del w:id="15087" w:author="Donovan Goode [2]" w:date="2018-11-09T10:04:00Z">
              <w:r w:rsidRPr="00751B10" w:rsidDel="008B6AF4">
                <w:rPr>
                  <w:rFonts w:ascii="Consolas" w:eastAsia="Times New Roman" w:hAnsi="Consolas" w:cs="Times New Roman"/>
                  <w:color w:val="D4D4D4"/>
                  <w:sz w:val="21"/>
                  <w:szCs w:val="21"/>
                </w:rPr>
                <w:delText>}</w:delText>
              </w:r>
            </w:del>
          </w:p>
          <w:p w14:paraId="2B6FD745" w14:textId="77777777" w:rsidR="00ED1509" w:rsidRPr="00751B10" w:rsidDel="008B6AF4" w:rsidRDefault="00ED1509">
            <w:pPr>
              <w:pStyle w:val="Heading1Numbered"/>
              <w:rPr>
                <w:del w:id="15088" w:author="Donovan Goode [2]" w:date="2018-11-09T10:04:00Z"/>
                <w:rFonts w:ascii="Consolas" w:eastAsia="Times New Roman" w:hAnsi="Consolas" w:cs="Times New Roman"/>
                <w:color w:val="D4D4D4"/>
                <w:sz w:val="21"/>
                <w:szCs w:val="21"/>
              </w:rPr>
              <w:pPrChange w:id="15089" w:author="Donovan Goode [2]" w:date="2018-11-09T10:05:00Z">
                <w:pPr>
                  <w:framePr w:hSpace="180" w:wrap="around" w:vAnchor="text" w:hAnchor="margin" w:xAlign="center" w:y="130"/>
                  <w:shd w:val="clear" w:color="auto" w:fill="1E1E1E"/>
                  <w:spacing w:line="285" w:lineRule="atLeast"/>
                </w:pPr>
              </w:pPrChange>
            </w:pPr>
            <w:del w:id="15090" w:author="Donovan Goode [2]" w:date="2018-11-09T10:04:00Z">
              <w:r w:rsidRPr="00751B10" w:rsidDel="008B6AF4">
                <w:rPr>
                  <w:rFonts w:ascii="Consolas" w:eastAsia="Times New Roman" w:hAnsi="Consolas" w:cs="Times New Roman"/>
                  <w:color w:val="6A9955"/>
                  <w:sz w:val="21"/>
                  <w:szCs w:val="21"/>
                </w:rPr>
                <w:delText>/*Step 4 Background Color and Text Color*/</w:delText>
              </w:r>
            </w:del>
          </w:p>
          <w:p w14:paraId="7CA23BDE" w14:textId="77777777" w:rsidR="00ED1509" w:rsidRPr="00751B10" w:rsidDel="008B6AF4" w:rsidRDefault="00ED1509">
            <w:pPr>
              <w:pStyle w:val="Heading1Numbered"/>
              <w:rPr>
                <w:del w:id="15091" w:author="Donovan Goode [2]" w:date="2018-11-09T10:04:00Z"/>
                <w:rFonts w:ascii="Consolas" w:eastAsia="Times New Roman" w:hAnsi="Consolas" w:cs="Times New Roman"/>
                <w:color w:val="D4D4D4"/>
                <w:sz w:val="21"/>
                <w:szCs w:val="21"/>
              </w:rPr>
              <w:pPrChange w:id="15092" w:author="Donovan Goode [2]" w:date="2018-11-09T10:05:00Z">
                <w:pPr>
                  <w:framePr w:hSpace="180" w:wrap="around" w:vAnchor="text" w:hAnchor="margin" w:xAlign="center" w:y="130"/>
                  <w:shd w:val="clear" w:color="auto" w:fill="1E1E1E"/>
                  <w:spacing w:line="285" w:lineRule="atLeast"/>
                </w:pPr>
              </w:pPrChange>
            </w:pPr>
            <w:del w:id="15093" w:author="Donovan Goode [2]"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4</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6DFB0A0" w14:textId="77777777" w:rsidR="00ED1509" w:rsidRPr="00751B10" w:rsidDel="008B6AF4" w:rsidRDefault="00ED1509">
            <w:pPr>
              <w:pStyle w:val="Heading1Numbered"/>
              <w:rPr>
                <w:del w:id="15094" w:author="Donovan Goode [2]" w:date="2018-11-09T10:04:00Z"/>
                <w:rFonts w:ascii="Consolas" w:eastAsia="Times New Roman" w:hAnsi="Consolas" w:cs="Times New Roman"/>
                <w:color w:val="D4D4D4"/>
                <w:sz w:val="21"/>
                <w:szCs w:val="21"/>
              </w:rPr>
              <w:pPrChange w:id="15095" w:author="Donovan Goode [2]" w:date="2018-11-09T10:05:00Z">
                <w:pPr>
                  <w:framePr w:hSpace="180" w:wrap="around" w:vAnchor="text" w:hAnchor="margin" w:xAlign="center" w:y="130"/>
                  <w:shd w:val="clear" w:color="auto" w:fill="1E1E1E"/>
                  <w:spacing w:line="285" w:lineRule="atLeast"/>
                </w:pPr>
              </w:pPrChange>
            </w:pPr>
            <w:del w:id="15096"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7E87E96D" w14:textId="77777777" w:rsidR="00ED1509" w:rsidRPr="00751B10" w:rsidDel="008B6AF4" w:rsidRDefault="00ED1509">
            <w:pPr>
              <w:pStyle w:val="Heading1Numbered"/>
              <w:rPr>
                <w:del w:id="15097" w:author="Donovan Goode [2]" w:date="2018-11-09T10:04:00Z"/>
                <w:rFonts w:ascii="Consolas" w:eastAsia="Times New Roman" w:hAnsi="Consolas" w:cs="Times New Roman"/>
                <w:color w:val="D4D4D4"/>
                <w:sz w:val="21"/>
                <w:szCs w:val="21"/>
              </w:rPr>
              <w:pPrChange w:id="15098" w:author="Donovan Goode [2]" w:date="2018-11-09T10:05:00Z">
                <w:pPr>
                  <w:framePr w:hSpace="180" w:wrap="around" w:vAnchor="text" w:hAnchor="margin" w:xAlign="center" w:y="130"/>
                  <w:shd w:val="clear" w:color="auto" w:fill="1E1E1E"/>
                  <w:spacing w:line="285" w:lineRule="atLeast"/>
                </w:pPr>
              </w:pPrChange>
            </w:pPr>
            <w:del w:id="15099"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3F12EBD1" w14:textId="77777777" w:rsidR="00ED1509" w:rsidRPr="00751B10" w:rsidDel="008B6AF4" w:rsidRDefault="00ED1509">
            <w:pPr>
              <w:pStyle w:val="Heading1Numbered"/>
              <w:rPr>
                <w:del w:id="15100" w:author="Donovan Goode [2]" w:date="2018-11-09T10:04:00Z"/>
                <w:rFonts w:ascii="Consolas" w:eastAsia="Times New Roman" w:hAnsi="Consolas" w:cs="Times New Roman"/>
                <w:color w:val="D4D4D4"/>
                <w:sz w:val="21"/>
                <w:szCs w:val="21"/>
              </w:rPr>
              <w:pPrChange w:id="15101" w:author="Donovan Goode [2]" w:date="2018-11-09T10:05:00Z">
                <w:pPr>
                  <w:framePr w:hSpace="180" w:wrap="around" w:vAnchor="text" w:hAnchor="margin" w:xAlign="center" w:y="130"/>
                  <w:shd w:val="clear" w:color="auto" w:fill="1E1E1E"/>
                  <w:spacing w:line="285" w:lineRule="atLeast"/>
                </w:pPr>
              </w:pPrChange>
            </w:pPr>
            <w:del w:id="15102" w:author="Donovan Goode [2]" w:date="2018-11-09T10:04:00Z">
              <w:r w:rsidRPr="00751B10" w:rsidDel="008B6AF4">
                <w:rPr>
                  <w:rFonts w:ascii="Consolas" w:eastAsia="Times New Roman" w:hAnsi="Consolas" w:cs="Times New Roman"/>
                  <w:color w:val="D4D4D4"/>
                  <w:sz w:val="21"/>
                  <w:szCs w:val="21"/>
                </w:rPr>
                <w:delText>}</w:delText>
              </w:r>
            </w:del>
          </w:p>
          <w:p w14:paraId="53ED7615" w14:textId="77777777" w:rsidR="00ED1509" w:rsidRPr="00751B10" w:rsidDel="008B6AF4" w:rsidRDefault="00ED1509">
            <w:pPr>
              <w:pStyle w:val="Heading1Numbered"/>
              <w:rPr>
                <w:del w:id="15103" w:author="Donovan Goode [2]" w:date="2018-11-09T10:04:00Z"/>
                <w:rFonts w:ascii="Consolas" w:eastAsia="Times New Roman" w:hAnsi="Consolas" w:cs="Times New Roman"/>
                <w:color w:val="D4D4D4"/>
                <w:sz w:val="21"/>
                <w:szCs w:val="21"/>
              </w:rPr>
              <w:pPrChange w:id="15104" w:author="Donovan Goode [2]" w:date="2018-11-09T10:05:00Z">
                <w:pPr>
                  <w:framePr w:hSpace="180" w:wrap="around" w:vAnchor="text" w:hAnchor="margin" w:xAlign="center" w:y="130"/>
                  <w:shd w:val="clear" w:color="auto" w:fill="1E1E1E"/>
                  <w:spacing w:line="285" w:lineRule="atLeast"/>
                </w:pPr>
              </w:pPrChange>
            </w:pPr>
          </w:p>
          <w:p w14:paraId="57D7F691" w14:textId="77777777" w:rsidR="00ED1509" w:rsidRPr="00751B10" w:rsidDel="008B6AF4" w:rsidRDefault="00ED1509">
            <w:pPr>
              <w:pStyle w:val="Heading1Numbered"/>
              <w:rPr>
                <w:del w:id="15105" w:author="Donovan Goode [2]" w:date="2018-11-09T10:04:00Z"/>
                <w:rFonts w:ascii="Consolas" w:eastAsia="Times New Roman" w:hAnsi="Consolas" w:cs="Times New Roman"/>
                <w:color w:val="D4D4D4"/>
                <w:sz w:val="21"/>
                <w:szCs w:val="21"/>
              </w:rPr>
              <w:pPrChange w:id="15106" w:author="Donovan Goode [2]" w:date="2018-11-09T10:05:00Z">
                <w:pPr>
                  <w:framePr w:hSpace="180" w:wrap="around" w:vAnchor="text" w:hAnchor="margin" w:xAlign="center" w:y="130"/>
                  <w:shd w:val="clear" w:color="auto" w:fill="1E1E1E"/>
                  <w:spacing w:line="285" w:lineRule="atLeast"/>
                </w:pPr>
              </w:pPrChange>
            </w:pPr>
            <w:del w:id="15107" w:author="Donovan Goode [2]" w:date="2018-11-09T10:04:00Z">
              <w:r w:rsidRPr="00751B10" w:rsidDel="008B6AF4">
                <w:rPr>
                  <w:rFonts w:ascii="Consolas" w:eastAsia="Times New Roman" w:hAnsi="Consolas" w:cs="Times New Roman"/>
                  <w:color w:val="6A9955"/>
                  <w:sz w:val="21"/>
                  <w:szCs w:val="21"/>
                </w:rPr>
                <w:delText>/*Step Text Properties*/</w:delText>
              </w:r>
            </w:del>
          </w:p>
          <w:p w14:paraId="131B0AF2" w14:textId="77777777" w:rsidR="00ED1509" w:rsidRPr="00751B10" w:rsidDel="008B6AF4" w:rsidRDefault="00ED1509">
            <w:pPr>
              <w:pStyle w:val="Heading1Numbered"/>
              <w:rPr>
                <w:del w:id="15108" w:author="Donovan Goode [2]" w:date="2018-11-09T10:04:00Z"/>
                <w:rFonts w:ascii="Consolas" w:eastAsia="Times New Roman" w:hAnsi="Consolas" w:cs="Times New Roman"/>
                <w:color w:val="D4D4D4"/>
                <w:sz w:val="21"/>
                <w:szCs w:val="21"/>
              </w:rPr>
              <w:pPrChange w:id="15109" w:author="Donovan Goode [2]" w:date="2018-11-09T10:05:00Z">
                <w:pPr>
                  <w:framePr w:hSpace="180" w:wrap="around" w:vAnchor="text" w:hAnchor="margin" w:xAlign="center" w:y="130"/>
                  <w:shd w:val="clear" w:color="auto" w:fill="1E1E1E"/>
                  <w:spacing w:line="285" w:lineRule="atLeast"/>
                </w:pPr>
              </w:pPrChange>
            </w:pPr>
            <w:del w:id="15110" w:author="Donovan Goode [2]"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.bs-wizard-info</w:delText>
              </w:r>
              <w:r w:rsidRPr="00751B10" w:rsidDel="008B6AF4">
                <w:rPr>
                  <w:rFonts w:ascii="Consolas" w:eastAsia="Times New Roman" w:hAnsi="Consolas" w:cs="Times New Roman"/>
                  <w:color w:val="D4D4D4"/>
                  <w:sz w:val="21"/>
                  <w:szCs w:val="21"/>
                </w:rPr>
                <w:delText xml:space="preserve"> {</w:delText>
              </w:r>
            </w:del>
          </w:p>
          <w:p w14:paraId="0F7F9978" w14:textId="77777777" w:rsidR="00ED1509" w:rsidRPr="00751B10" w:rsidDel="008B6AF4" w:rsidRDefault="00ED1509">
            <w:pPr>
              <w:pStyle w:val="Heading1Numbered"/>
              <w:rPr>
                <w:del w:id="15111" w:author="Donovan Goode [2]" w:date="2018-11-09T10:04:00Z"/>
                <w:rFonts w:ascii="Consolas" w:eastAsia="Times New Roman" w:hAnsi="Consolas" w:cs="Times New Roman"/>
                <w:color w:val="D4D4D4"/>
                <w:sz w:val="21"/>
                <w:szCs w:val="21"/>
              </w:rPr>
              <w:pPrChange w:id="15112" w:author="Donovan Goode [2]" w:date="2018-11-09T10:05:00Z">
                <w:pPr>
                  <w:framePr w:hSpace="180" w:wrap="around" w:vAnchor="text" w:hAnchor="margin" w:xAlign="center" w:y="130"/>
                  <w:shd w:val="clear" w:color="auto" w:fill="1E1E1E"/>
                  <w:spacing w:line="285" w:lineRule="atLeast"/>
                </w:pPr>
              </w:pPrChange>
            </w:pPr>
            <w:del w:id="15113"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#337ab7</w:delText>
              </w:r>
              <w:r w:rsidRPr="00751B10" w:rsidDel="008B6AF4">
                <w:rPr>
                  <w:rFonts w:ascii="Consolas" w:eastAsia="Times New Roman" w:hAnsi="Consolas" w:cs="Times New Roman"/>
                  <w:color w:val="D4D4D4"/>
                  <w:sz w:val="21"/>
                  <w:szCs w:val="21"/>
                </w:rPr>
                <w:delText>;</w:delText>
              </w:r>
            </w:del>
          </w:p>
          <w:p w14:paraId="2D2F42DF" w14:textId="77777777" w:rsidR="00ED1509" w:rsidRPr="00751B10" w:rsidDel="008B6AF4" w:rsidRDefault="00ED1509">
            <w:pPr>
              <w:pStyle w:val="Heading1Numbered"/>
              <w:rPr>
                <w:del w:id="15114" w:author="Donovan Goode [2]" w:date="2018-11-09T10:04:00Z"/>
                <w:rFonts w:ascii="Consolas" w:eastAsia="Times New Roman" w:hAnsi="Consolas" w:cs="Times New Roman"/>
                <w:color w:val="D4D4D4"/>
                <w:sz w:val="21"/>
                <w:szCs w:val="21"/>
              </w:rPr>
              <w:pPrChange w:id="15115" w:author="Donovan Goode [2]" w:date="2018-11-09T10:05:00Z">
                <w:pPr>
                  <w:framePr w:hSpace="180" w:wrap="around" w:vAnchor="text" w:hAnchor="margin" w:xAlign="center" w:y="130"/>
                  <w:shd w:val="clear" w:color="auto" w:fill="1E1E1E"/>
                  <w:spacing w:line="285" w:lineRule="atLeast"/>
                </w:pPr>
              </w:pPrChange>
            </w:pPr>
            <w:del w:id="15116"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font-size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09253A49" w14:textId="77777777" w:rsidR="00ED1509" w:rsidRPr="00751B10" w:rsidDel="008B6AF4" w:rsidRDefault="00ED1509">
            <w:pPr>
              <w:pStyle w:val="Heading1Numbered"/>
              <w:rPr>
                <w:del w:id="15117" w:author="Donovan Goode [2]" w:date="2018-11-09T10:04:00Z"/>
                <w:rFonts w:ascii="Consolas" w:eastAsia="Times New Roman" w:hAnsi="Consolas" w:cs="Times New Roman"/>
                <w:color w:val="D4D4D4"/>
                <w:sz w:val="21"/>
                <w:szCs w:val="21"/>
              </w:rPr>
              <w:pPrChange w:id="15118" w:author="Donovan Goode [2]" w:date="2018-11-09T10:05:00Z">
                <w:pPr>
                  <w:framePr w:hSpace="180" w:wrap="around" w:vAnchor="text" w:hAnchor="margin" w:xAlign="center" w:y="130"/>
                  <w:shd w:val="clear" w:color="auto" w:fill="1E1E1E"/>
                  <w:spacing w:line="285" w:lineRule="atLeast"/>
                </w:pPr>
              </w:pPrChange>
            </w:pPr>
            <w:del w:id="15119"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font-size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large</w:delText>
              </w:r>
              <w:r w:rsidRPr="00751B10" w:rsidDel="008B6AF4">
                <w:rPr>
                  <w:rFonts w:ascii="Consolas" w:eastAsia="Times New Roman" w:hAnsi="Consolas" w:cs="Times New Roman"/>
                  <w:color w:val="D4D4D4"/>
                  <w:sz w:val="21"/>
                  <w:szCs w:val="21"/>
                </w:rPr>
                <w:delText>;</w:delText>
              </w:r>
            </w:del>
          </w:p>
          <w:p w14:paraId="7439AAC1" w14:textId="77777777" w:rsidR="00ED1509" w:rsidRPr="00751B10" w:rsidDel="008B6AF4" w:rsidRDefault="00ED1509">
            <w:pPr>
              <w:pStyle w:val="Heading1Numbered"/>
              <w:rPr>
                <w:del w:id="15120" w:author="Donovan Goode [2]" w:date="2018-11-09T10:04:00Z"/>
                <w:rFonts w:ascii="Consolas" w:eastAsia="Times New Roman" w:hAnsi="Consolas" w:cs="Times New Roman"/>
                <w:color w:val="D4D4D4"/>
                <w:sz w:val="21"/>
                <w:szCs w:val="21"/>
              </w:rPr>
              <w:pPrChange w:id="15121" w:author="Donovan Goode [2]" w:date="2018-11-09T10:05:00Z">
                <w:pPr>
                  <w:framePr w:hSpace="180" w:wrap="around" w:vAnchor="text" w:hAnchor="margin" w:xAlign="center" w:y="130"/>
                  <w:shd w:val="clear" w:color="auto" w:fill="1E1E1E"/>
                  <w:spacing w:line="285" w:lineRule="atLeast"/>
                </w:pPr>
              </w:pPrChange>
            </w:pPr>
            <w:del w:id="15122" w:author="Donovan Goode [2]"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font-weight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bold</w:delText>
              </w:r>
              <w:r w:rsidRPr="00751B10" w:rsidDel="008B6AF4">
                <w:rPr>
                  <w:rFonts w:ascii="Consolas" w:eastAsia="Times New Roman" w:hAnsi="Consolas" w:cs="Times New Roman"/>
                  <w:color w:val="D4D4D4"/>
                  <w:sz w:val="21"/>
                  <w:szCs w:val="21"/>
                </w:rPr>
                <w:delText>;</w:delText>
              </w:r>
            </w:del>
          </w:p>
          <w:p w14:paraId="63589CB5" w14:textId="77777777" w:rsidR="00ED1509" w:rsidRPr="00751B10" w:rsidDel="008B6AF4" w:rsidRDefault="00ED1509">
            <w:pPr>
              <w:pStyle w:val="Heading1Numbered"/>
              <w:rPr>
                <w:del w:id="15123" w:author="Donovan Goode [2]" w:date="2018-11-09T10:04:00Z"/>
                <w:rFonts w:ascii="Consolas" w:eastAsia="Times New Roman" w:hAnsi="Consolas" w:cs="Times New Roman"/>
                <w:color w:val="D4D4D4"/>
                <w:sz w:val="21"/>
                <w:szCs w:val="21"/>
              </w:rPr>
              <w:pPrChange w:id="15124" w:author="Donovan Goode [2]" w:date="2018-11-09T10:05:00Z">
                <w:pPr>
                  <w:framePr w:hSpace="180" w:wrap="around" w:vAnchor="text" w:hAnchor="margin" w:xAlign="center" w:y="130"/>
                  <w:shd w:val="clear" w:color="auto" w:fill="1E1E1E"/>
                  <w:spacing w:line="285" w:lineRule="atLeast"/>
                </w:pPr>
              </w:pPrChange>
            </w:pPr>
            <w:del w:id="15125" w:author="Donovan Goode [2]" w:date="2018-11-09T10:04:00Z">
              <w:r w:rsidRPr="00751B10" w:rsidDel="008B6AF4">
                <w:rPr>
                  <w:rFonts w:ascii="Consolas" w:eastAsia="Times New Roman" w:hAnsi="Consolas" w:cs="Times New Roman"/>
                  <w:color w:val="D4D4D4"/>
                  <w:sz w:val="21"/>
                  <w:szCs w:val="21"/>
                </w:rPr>
                <w:delText>}</w:delText>
              </w:r>
            </w:del>
          </w:p>
          <w:p w14:paraId="5980A97D" w14:textId="77777777" w:rsidR="00ED1509" w:rsidRPr="00C965EC" w:rsidDel="008B6AF4" w:rsidRDefault="00ED1509">
            <w:pPr>
              <w:pStyle w:val="Heading1Numbered"/>
              <w:rPr>
                <w:del w:id="15126" w:author="Donovan Goode [2]" w:date="2018-11-09T10:04:00Z"/>
                <w:rFonts w:ascii="Consolas" w:eastAsia="Times New Roman" w:hAnsi="Consolas" w:cs="Times New Roman"/>
                <w:color w:val="D7BA7D"/>
                <w:sz w:val="21"/>
                <w:szCs w:val="21"/>
              </w:rPr>
              <w:pPrChange w:id="15127"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091D6652" w14:textId="11F78480" w:rsidTr="00A52519">
        <w:trPr>
          <w:del w:id="15128" w:author="Donovan Goode [2]" w:date="2018-11-09T10:04:00Z"/>
        </w:trPr>
        <w:tc>
          <w:tcPr>
            <w:tcW w:w="1705" w:type="dxa"/>
          </w:tcPr>
          <w:p w14:paraId="00CD4B89" w14:textId="77777777" w:rsidR="00ED1509" w:rsidDel="008B6AF4" w:rsidRDefault="00ED1509">
            <w:pPr>
              <w:pStyle w:val="Heading1Numbered"/>
              <w:rPr>
                <w:del w:id="15129" w:author="Donovan Goode [2]" w:date="2018-11-09T10:04:00Z"/>
                <w:highlight w:val="yellow"/>
              </w:rPr>
              <w:pPrChange w:id="15130" w:author="Donovan Goode [2]" w:date="2018-11-09T10:05:00Z">
                <w:pPr>
                  <w:framePr w:hSpace="180" w:wrap="around" w:vAnchor="text" w:hAnchor="margin" w:xAlign="center" w:y="130"/>
                  <w:jc w:val="center"/>
                </w:pPr>
              </w:pPrChange>
            </w:pPr>
            <w:del w:id="15131" w:author="Donovan Goode [2]" w:date="2018-11-09T10:04:00Z">
              <w:r w:rsidDel="008B6AF4">
                <w:rPr>
                  <w:highlight w:val="yellow"/>
                </w:rPr>
                <w:delText>Retirement</w:delText>
              </w:r>
            </w:del>
          </w:p>
        </w:tc>
        <w:tc>
          <w:tcPr>
            <w:tcW w:w="9905" w:type="dxa"/>
          </w:tcPr>
          <w:p w14:paraId="5ED7821C" w14:textId="77777777" w:rsidR="00ED1509" w:rsidRPr="00CE0339" w:rsidDel="008B6AF4" w:rsidRDefault="00ED1509">
            <w:pPr>
              <w:pStyle w:val="Heading1Numbered"/>
              <w:rPr>
                <w:del w:id="15132" w:author="Donovan Goode [2]" w:date="2018-11-09T10:04:00Z"/>
                <w:rFonts w:ascii="Consolas" w:eastAsia="Times New Roman" w:hAnsi="Consolas" w:cs="Times New Roman"/>
                <w:color w:val="D4D4D4"/>
                <w:sz w:val="21"/>
                <w:szCs w:val="21"/>
              </w:rPr>
              <w:pPrChange w:id="15133" w:author="Donovan Goode [2]" w:date="2018-11-09T10:05:00Z">
                <w:pPr>
                  <w:framePr w:hSpace="180" w:wrap="around" w:vAnchor="text" w:hAnchor="margin" w:xAlign="center" w:y="130"/>
                  <w:shd w:val="clear" w:color="auto" w:fill="1E1E1E"/>
                  <w:spacing w:line="285" w:lineRule="atLeast"/>
                </w:pPr>
              </w:pPrChange>
            </w:pPr>
            <w:del w:id="15134" w:author="Donovan Goode [2]" w:date="2018-11-09T10:04:00Z">
              <w:r w:rsidRPr="00CE0339" w:rsidDel="008B6AF4">
                <w:rPr>
                  <w:rFonts w:ascii="Consolas" w:eastAsia="Times New Roman" w:hAnsi="Consolas" w:cs="Times New Roman"/>
                  <w:color w:val="D7BA7D"/>
                  <w:sz w:val="21"/>
                  <w:szCs w:val="21"/>
                </w:rPr>
                <w:delText>.section-landing</w:delText>
              </w:r>
              <w:r w:rsidRPr="00CE0339" w:rsidDel="008B6AF4">
                <w:rPr>
                  <w:rFonts w:ascii="Consolas" w:eastAsia="Times New Roman" w:hAnsi="Consolas" w:cs="Times New Roman"/>
                  <w:color w:val="D4D4D4"/>
                  <w:sz w:val="21"/>
                  <w:szCs w:val="21"/>
                </w:rPr>
                <w:delText xml:space="preserve"> {</w:delText>
              </w:r>
            </w:del>
          </w:p>
          <w:p w14:paraId="0CA766FC" w14:textId="77777777" w:rsidR="00ED1509" w:rsidRPr="00CE0339" w:rsidDel="008B6AF4" w:rsidRDefault="00ED1509">
            <w:pPr>
              <w:pStyle w:val="Heading1Numbered"/>
              <w:rPr>
                <w:del w:id="15135" w:author="Donovan Goode [2]" w:date="2018-11-09T10:04:00Z"/>
                <w:rFonts w:ascii="Consolas" w:eastAsia="Times New Roman" w:hAnsi="Consolas" w:cs="Times New Roman"/>
                <w:color w:val="D4D4D4"/>
                <w:sz w:val="21"/>
                <w:szCs w:val="21"/>
              </w:rPr>
              <w:pPrChange w:id="15136" w:author="Donovan Goode [2]" w:date="2018-11-09T10:05:00Z">
                <w:pPr>
                  <w:framePr w:hSpace="180" w:wrap="around" w:vAnchor="text" w:hAnchor="margin" w:xAlign="center" w:y="130"/>
                  <w:shd w:val="clear" w:color="auto" w:fill="1E1E1E"/>
                  <w:spacing w:line="285" w:lineRule="atLeast"/>
                </w:pPr>
              </w:pPrChange>
            </w:pPr>
            <w:del w:id="15137"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linear-gradient</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DCDCAA"/>
                  <w:sz w:val="21"/>
                  <w:szCs w:val="21"/>
                </w:rPr>
                <w:delText>rgba</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0.6</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rgba</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0.6</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url</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9CDCFE"/>
                  <w:sz w:val="21"/>
                  <w:szCs w:val="21"/>
                </w:rPr>
                <w:delText>opm-buildingg.jpg</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no-repeat</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center</w:delText>
              </w:r>
              <w:r w:rsidRPr="00CE0339" w:rsidDel="008B6AF4">
                <w:rPr>
                  <w:rFonts w:ascii="Consolas" w:eastAsia="Times New Roman" w:hAnsi="Consolas" w:cs="Times New Roman"/>
                  <w:color w:val="D4D4D4"/>
                  <w:sz w:val="21"/>
                  <w:szCs w:val="21"/>
                </w:rPr>
                <w:delText>;</w:delText>
              </w:r>
            </w:del>
          </w:p>
          <w:p w14:paraId="0D268553" w14:textId="77777777" w:rsidR="00ED1509" w:rsidRPr="00CE0339" w:rsidDel="008B6AF4" w:rsidRDefault="00ED1509">
            <w:pPr>
              <w:pStyle w:val="Heading1Numbered"/>
              <w:rPr>
                <w:del w:id="15138" w:author="Donovan Goode [2]" w:date="2018-11-09T10:04:00Z"/>
                <w:rFonts w:ascii="Consolas" w:eastAsia="Times New Roman" w:hAnsi="Consolas" w:cs="Times New Roman"/>
                <w:color w:val="D4D4D4"/>
                <w:sz w:val="21"/>
                <w:szCs w:val="21"/>
              </w:rPr>
              <w:pPrChange w:id="15139" w:author="Donovan Goode [2]" w:date="2018-11-09T10:05:00Z">
                <w:pPr>
                  <w:framePr w:hSpace="180" w:wrap="around" w:vAnchor="text" w:hAnchor="margin" w:xAlign="center" w:y="130"/>
                  <w:shd w:val="clear" w:color="auto" w:fill="1E1E1E"/>
                  <w:spacing w:line="285" w:lineRule="atLeast"/>
                </w:pPr>
              </w:pPrChange>
            </w:pPr>
            <w:del w:id="15140"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background-size</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cover</w:delText>
              </w:r>
              <w:r w:rsidRPr="00CE0339" w:rsidDel="008B6AF4">
                <w:rPr>
                  <w:rFonts w:ascii="Consolas" w:eastAsia="Times New Roman" w:hAnsi="Consolas" w:cs="Times New Roman"/>
                  <w:color w:val="D4D4D4"/>
                  <w:sz w:val="21"/>
                  <w:szCs w:val="21"/>
                </w:rPr>
                <w:delText>;</w:delText>
              </w:r>
            </w:del>
          </w:p>
          <w:p w14:paraId="19D58856" w14:textId="77777777" w:rsidR="00ED1509" w:rsidRPr="00CE0339" w:rsidDel="008B6AF4" w:rsidRDefault="00ED1509">
            <w:pPr>
              <w:pStyle w:val="Heading1Numbered"/>
              <w:rPr>
                <w:del w:id="15141" w:author="Donovan Goode [2]" w:date="2018-11-09T10:04:00Z"/>
                <w:rFonts w:ascii="Consolas" w:eastAsia="Times New Roman" w:hAnsi="Consolas" w:cs="Times New Roman"/>
                <w:color w:val="D4D4D4"/>
                <w:sz w:val="21"/>
                <w:szCs w:val="21"/>
              </w:rPr>
              <w:pPrChange w:id="15142" w:author="Donovan Goode [2]" w:date="2018-11-09T10:05:00Z">
                <w:pPr>
                  <w:framePr w:hSpace="180" w:wrap="around" w:vAnchor="text" w:hAnchor="margin" w:xAlign="center" w:y="130"/>
                  <w:shd w:val="clear" w:color="auto" w:fill="1E1E1E"/>
                  <w:spacing w:line="285" w:lineRule="atLeast"/>
                </w:pPr>
              </w:pPrChange>
            </w:pPr>
            <w:del w:id="15143" w:author="Donovan Goode [2]" w:date="2018-11-09T10:04:00Z">
              <w:r w:rsidRPr="00CE0339" w:rsidDel="008B6AF4">
                <w:rPr>
                  <w:rFonts w:ascii="Consolas" w:eastAsia="Times New Roman" w:hAnsi="Consolas" w:cs="Times New Roman"/>
                  <w:color w:val="D4D4D4"/>
                  <w:sz w:val="21"/>
                  <w:szCs w:val="21"/>
                </w:rPr>
                <w:delText>}</w:delText>
              </w:r>
            </w:del>
          </w:p>
          <w:p w14:paraId="2FDC1426" w14:textId="77777777" w:rsidR="00ED1509" w:rsidRPr="00CE0339" w:rsidDel="008B6AF4" w:rsidRDefault="00ED1509">
            <w:pPr>
              <w:pStyle w:val="Heading1Numbered"/>
              <w:rPr>
                <w:del w:id="15144" w:author="Donovan Goode [2]" w:date="2018-11-09T10:04:00Z"/>
                <w:rFonts w:ascii="Consolas" w:eastAsia="Times New Roman" w:hAnsi="Consolas" w:cs="Times New Roman"/>
                <w:color w:val="D4D4D4"/>
                <w:sz w:val="21"/>
                <w:szCs w:val="21"/>
              </w:rPr>
              <w:pPrChange w:id="15145" w:author="Donovan Goode [2]" w:date="2018-11-09T10:05:00Z">
                <w:pPr>
                  <w:framePr w:hSpace="180" w:wrap="around" w:vAnchor="text" w:hAnchor="margin" w:xAlign="center" w:y="130"/>
                  <w:shd w:val="clear" w:color="auto" w:fill="1E1E1E"/>
                  <w:spacing w:line="285" w:lineRule="atLeast"/>
                </w:pPr>
              </w:pPrChange>
            </w:pPr>
            <w:del w:id="15146" w:author="Donovan Goode [2]" w:date="2018-11-09T10:04:00Z">
              <w:r w:rsidRPr="00CE0339" w:rsidDel="008B6AF4">
                <w:rPr>
                  <w:rFonts w:ascii="Consolas" w:eastAsia="Times New Roman" w:hAnsi="Consolas" w:cs="Times New Roman"/>
                  <w:color w:val="D7BA7D"/>
                  <w:sz w:val="21"/>
                  <w:szCs w:val="21"/>
                </w:rPr>
                <w:delText>code</w:delText>
              </w:r>
              <w:r w:rsidRPr="00CE0339" w:rsidDel="008B6AF4">
                <w:rPr>
                  <w:rFonts w:ascii="Consolas" w:eastAsia="Times New Roman" w:hAnsi="Consolas" w:cs="Times New Roman"/>
                  <w:color w:val="D4D4D4"/>
                  <w:sz w:val="21"/>
                  <w:szCs w:val="21"/>
                </w:rPr>
                <w:delText xml:space="preserve"> {</w:delText>
              </w:r>
            </w:del>
          </w:p>
          <w:p w14:paraId="28FDC588" w14:textId="77777777" w:rsidR="00ED1509" w:rsidRPr="00CE0339" w:rsidDel="008B6AF4" w:rsidRDefault="00ED1509">
            <w:pPr>
              <w:pStyle w:val="Heading1Numbered"/>
              <w:rPr>
                <w:del w:id="15147" w:author="Donovan Goode [2]" w:date="2018-11-09T10:04:00Z"/>
                <w:rFonts w:ascii="Consolas" w:eastAsia="Times New Roman" w:hAnsi="Consolas" w:cs="Times New Roman"/>
                <w:color w:val="D4D4D4"/>
                <w:sz w:val="21"/>
                <w:szCs w:val="21"/>
              </w:rPr>
              <w:pPrChange w:id="15148" w:author="Donovan Goode [2]" w:date="2018-11-09T10:05:00Z">
                <w:pPr>
                  <w:framePr w:hSpace="180" w:wrap="around" w:vAnchor="text" w:hAnchor="margin" w:xAlign="center" w:y="130"/>
                  <w:shd w:val="clear" w:color="auto" w:fill="1E1E1E"/>
                  <w:spacing w:line="285" w:lineRule="atLeast"/>
                </w:pPr>
              </w:pPrChange>
            </w:pPr>
            <w:del w:id="15149"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padding</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2px</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4px</w:delText>
              </w:r>
              <w:r w:rsidRPr="00CE0339" w:rsidDel="008B6AF4">
                <w:rPr>
                  <w:rFonts w:ascii="Consolas" w:eastAsia="Times New Roman" w:hAnsi="Consolas" w:cs="Times New Roman"/>
                  <w:color w:val="D4D4D4"/>
                  <w:sz w:val="21"/>
                  <w:szCs w:val="21"/>
                </w:rPr>
                <w:delText>;</w:delText>
              </w:r>
            </w:del>
          </w:p>
          <w:p w14:paraId="2A8FB013" w14:textId="77777777" w:rsidR="00ED1509" w:rsidRPr="00CE0339" w:rsidDel="008B6AF4" w:rsidRDefault="00ED1509">
            <w:pPr>
              <w:pStyle w:val="Heading1Numbered"/>
              <w:rPr>
                <w:del w:id="15150" w:author="Donovan Goode [2]" w:date="2018-11-09T10:04:00Z"/>
                <w:rFonts w:ascii="Consolas" w:eastAsia="Times New Roman" w:hAnsi="Consolas" w:cs="Times New Roman"/>
                <w:color w:val="D4D4D4"/>
                <w:sz w:val="21"/>
                <w:szCs w:val="21"/>
              </w:rPr>
              <w:pPrChange w:id="15151" w:author="Donovan Goode [2]" w:date="2018-11-09T10:05:00Z">
                <w:pPr>
                  <w:framePr w:hSpace="180" w:wrap="around" w:vAnchor="text" w:hAnchor="margin" w:xAlign="center" w:y="130"/>
                  <w:shd w:val="clear" w:color="auto" w:fill="1E1E1E"/>
                  <w:spacing w:line="285" w:lineRule="atLeast"/>
                </w:pPr>
              </w:pPrChange>
            </w:pPr>
            <w:del w:id="15152"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font-size</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90%</w:delText>
              </w:r>
              <w:r w:rsidRPr="00CE0339" w:rsidDel="008B6AF4">
                <w:rPr>
                  <w:rFonts w:ascii="Consolas" w:eastAsia="Times New Roman" w:hAnsi="Consolas" w:cs="Times New Roman"/>
                  <w:color w:val="D4D4D4"/>
                  <w:sz w:val="21"/>
                  <w:szCs w:val="21"/>
                </w:rPr>
                <w:delText>;</w:delText>
              </w:r>
            </w:del>
          </w:p>
          <w:p w14:paraId="65628F2F" w14:textId="77777777" w:rsidR="00ED1509" w:rsidRPr="00CE0339" w:rsidDel="008B6AF4" w:rsidRDefault="00ED1509">
            <w:pPr>
              <w:pStyle w:val="Heading1Numbered"/>
              <w:rPr>
                <w:del w:id="15153" w:author="Donovan Goode [2]" w:date="2018-11-09T10:04:00Z"/>
                <w:rFonts w:ascii="Consolas" w:eastAsia="Times New Roman" w:hAnsi="Consolas" w:cs="Times New Roman"/>
                <w:color w:val="D4D4D4"/>
                <w:sz w:val="21"/>
                <w:szCs w:val="21"/>
              </w:rPr>
              <w:pPrChange w:id="15154" w:author="Donovan Goode [2]" w:date="2018-11-09T10:05:00Z">
                <w:pPr>
                  <w:framePr w:hSpace="180" w:wrap="around" w:vAnchor="text" w:hAnchor="margin" w:xAlign="center" w:y="130"/>
                  <w:shd w:val="clear" w:color="auto" w:fill="1E1E1E"/>
                  <w:spacing w:line="285" w:lineRule="atLeast"/>
                </w:pPr>
              </w:pPrChange>
            </w:pPr>
            <w:del w:id="15155"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#2e6da4</w:delText>
              </w:r>
              <w:r w:rsidRPr="00CE0339" w:rsidDel="008B6AF4">
                <w:rPr>
                  <w:rFonts w:ascii="Consolas" w:eastAsia="Times New Roman" w:hAnsi="Consolas" w:cs="Times New Roman"/>
                  <w:color w:val="D4D4D4"/>
                  <w:sz w:val="21"/>
                  <w:szCs w:val="21"/>
                </w:rPr>
                <w:delText>;</w:delText>
              </w:r>
            </w:del>
          </w:p>
          <w:p w14:paraId="111BE674" w14:textId="77777777" w:rsidR="00ED1509" w:rsidRPr="00CE0339" w:rsidDel="008B6AF4" w:rsidRDefault="00ED1509">
            <w:pPr>
              <w:pStyle w:val="Heading1Numbered"/>
              <w:rPr>
                <w:del w:id="15156" w:author="Donovan Goode [2]" w:date="2018-11-09T10:04:00Z"/>
                <w:rFonts w:ascii="Consolas" w:eastAsia="Times New Roman" w:hAnsi="Consolas" w:cs="Times New Roman"/>
                <w:color w:val="D4D4D4"/>
                <w:sz w:val="21"/>
                <w:szCs w:val="21"/>
              </w:rPr>
              <w:pPrChange w:id="15157" w:author="Donovan Goode [2]" w:date="2018-11-09T10:05:00Z">
                <w:pPr>
                  <w:framePr w:hSpace="180" w:wrap="around" w:vAnchor="text" w:hAnchor="margin" w:xAlign="center" w:y="130"/>
                  <w:shd w:val="clear" w:color="auto" w:fill="1E1E1E"/>
                  <w:spacing w:line="285" w:lineRule="atLeast"/>
                </w:pPr>
              </w:pPrChange>
            </w:pPr>
            <w:del w:id="15158"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lightblue</w:delText>
              </w:r>
              <w:r w:rsidRPr="00CE0339" w:rsidDel="008B6AF4">
                <w:rPr>
                  <w:rFonts w:ascii="Consolas" w:eastAsia="Times New Roman" w:hAnsi="Consolas" w:cs="Times New Roman"/>
                  <w:color w:val="D4D4D4"/>
                  <w:sz w:val="21"/>
                  <w:szCs w:val="21"/>
                </w:rPr>
                <w:delText>;</w:delText>
              </w:r>
            </w:del>
          </w:p>
          <w:p w14:paraId="7664A496" w14:textId="77777777" w:rsidR="00ED1509" w:rsidRPr="00CE0339" w:rsidDel="008B6AF4" w:rsidRDefault="00ED1509">
            <w:pPr>
              <w:pStyle w:val="Heading1Numbered"/>
              <w:rPr>
                <w:del w:id="15159" w:author="Donovan Goode [2]" w:date="2018-11-09T10:04:00Z"/>
                <w:rFonts w:ascii="Consolas" w:eastAsia="Times New Roman" w:hAnsi="Consolas" w:cs="Times New Roman"/>
                <w:color w:val="D4D4D4"/>
                <w:sz w:val="21"/>
                <w:szCs w:val="21"/>
              </w:rPr>
              <w:pPrChange w:id="15160" w:author="Donovan Goode [2]" w:date="2018-11-09T10:05:00Z">
                <w:pPr>
                  <w:framePr w:hSpace="180" w:wrap="around" w:vAnchor="text" w:hAnchor="margin" w:xAlign="center" w:y="130"/>
                  <w:shd w:val="clear" w:color="auto" w:fill="1E1E1E"/>
                  <w:spacing w:line="285" w:lineRule="atLeast"/>
                </w:pPr>
              </w:pPrChange>
            </w:pPr>
            <w:del w:id="15161"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border-radius</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4px</w:delText>
              </w:r>
              <w:r w:rsidRPr="00CE0339" w:rsidDel="008B6AF4">
                <w:rPr>
                  <w:rFonts w:ascii="Consolas" w:eastAsia="Times New Roman" w:hAnsi="Consolas" w:cs="Times New Roman"/>
                  <w:color w:val="D4D4D4"/>
                  <w:sz w:val="21"/>
                  <w:szCs w:val="21"/>
                </w:rPr>
                <w:delText>;</w:delText>
              </w:r>
            </w:del>
          </w:p>
          <w:p w14:paraId="0E0B1464" w14:textId="77777777" w:rsidR="00ED1509" w:rsidRPr="00CE0339" w:rsidDel="008B6AF4" w:rsidRDefault="00ED1509">
            <w:pPr>
              <w:pStyle w:val="Heading1Numbered"/>
              <w:rPr>
                <w:del w:id="15162" w:author="Donovan Goode [2]" w:date="2018-11-09T10:04:00Z"/>
                <w:rFonts w:ascii="Consolas" w:eastAsia="Times New Roman" w:hAnsi="Consolas" w:cs="Times New Roman"/>
                <w:color w:val="D4D4D4"/>
                <w:sz w:val="21"/>
                <w:szCs w:val="21"/>
              </w:rPr>
              <w:pPrChange w:id="15163" w:author="Donovan Goode [2]" w:date="2018-11-09T10:05:00Z">
                <w:pPr>
                  <w:framePr w:hSpace="180" w:wrap="around" w:vAnchor="text" w:hAnchor="margin" w:xAlign="center" w:y="130"/>
                  <w:shd w:val="clear" w:color="auto" w:fill="1E1E1E"/>
                  <w:spacing w:line="285" w:lineRule="atLeast"/>
                </w:pPr>
              </w:pPrChange>
            </w:pPr>
            <w:del w:id="15164" w:author="Donovan Goode [2]" w:date="2018-11-09T10:04:00Z">
              <w:r w:rsidRPr="00CE0339" w:rsidDel="008B6AF4">
                <w:rPr>
                  <w:rFonts w:ascii="Consolas" w:eastAsia="Times New Roman" w:hAnsi="Consolas" w:cs="Times New Roman"/>
                  <w:color w:val="D4D4D4"/>
                  <w:sz w:val="21"/>
                  <w:szCs w:val="21"/>
                </w:rPr>
                <w:delText>}</w:delText>
              </w:r>
            </w:del>
          </w:p>
          <w:p w14:paraId="5A1A0A95" w14:textId="77777777" w:rsidR="00ED1509" w:rsidRPr="00CE0339" w:rsidDel="008B6AF4" w:rsidRDefault="00ED1509">
            <w:pPr>
              <w:pStyle w:val="Heading1Numbered"/>
              <w:rPr>
                <w:del w:id="15165" w:author="Donovan Goode [2]" w:date="2018-11-09T10:04:00Z"/>
                <w:rFonts w:ascii="Consolas" w:eastAsia="Times New Roman" w:hAnsi="Consolas" w:cs="Times New Roman"/>
                <w:color w:val="D4D4D4"/>
                <w:sz w:val="21"/>
                <w:szCs w:val="21"/>
              </w:rPr>
              <w:pPrChange w:id="15166" w:author="Donovan Goode [2]" w:date="2018-11-09T10:05:00Z">
                <w:pPr>
                  <w:framePr w:hSpace="180" w:wrap="around" w:vAnchor="text" w:hAnchor="margin" w:xAlign="center" w:y="130"/>
                  <w:shd w:val="clear" w:color="auto" w:fill="1E1E1E"/>
                  <w:spacing w:line="285" w:lineRule="atLeast"/>
                </w:pPr>
              </w:pPrChange>
            </w:pPr>
            <w:del w:id="15167" w:author="Donovan Goode [2]" w:date="2018-11-09T10:04:00Z">
              <w:r w:rsidRPr="00CE0339" w:rsidDel="008B6AF4">
                <w:rPr>
                  <w:rFonts w:ascii="Consolas" w:eastAsia="Times New Roman" w:hAnsi="Consolas" w:cs="Times New Roman"/>
                  <w:color w:val="D7BA7D"/>
                  <w:sz w:val="21"/>
                  <w:szCs w:val="21"/>
                </w:rPr>
                <w:delText>.alert-info</w:delText>
              </w:r>
              <w:r w:rsidRPr="00CE0339" w:rsidDel="008B6AF4">
                <w:rPr>
                  <w:rFonts w:ascii="Consolas" w:eastAsia="Times New Roman" w:hAnsi="Consolas" w:cs="Times New Roman"/>
                  <w:color w:val="D4D4D4"/>
                  <w:sz w:val="21"/>
                  <w:szCs w:val="21"/>
                </w:rPr>
                <w:delText xml:space="preserve"> {</w:delText>
              </w:r>
            </w:del>
          </w:p>
          <w:p w14:paraId="3414D032" w14:textId="77777777" w:rsidR="00ED1509" w:rsidRPr="00CE0339" w:rsidDel="008B6AF4" w:rsidRDefault="00ED1509">
            <w:pPr>
              <w:pStyle w:val="Heading1Numbered"/>
              <w:rPr>
                <w:del w:id="15168" w:author="Donovan Goode [2]" w:date="2018-11-09T10:04:00Z"/>
                <w:rFonts w:ascii="Consolas" w:eastAsia="Times New Roman" w:hAnsi="Consolas" w:cs="Times New Roman"/>
                <w:color w:val="D4D4D4"/>
                <w:sz w:val="21"/>
                <w:szCs w:val="21"/>
              </w:rPr>
              <w:pPrChange w:id="15169" w:author="Donovan Goode [2]" w:date="2018-11-09T10:05:00Z">
                <w:pPr>
                  <w:framePr w:hSpace="180" w:wrap="around" w:vAnchor="text" w:hAnchor="margin" w:xAlign="center" w:y="130"/>
                  <w:shd w:val="clear" w:color="auto" w:fill="1E1E1E"/>
                  <w:spacing w:line="285" w:lineRule="atLeast"/>
                </w:pPr>
              </w:pPrChange>
            </w:pPr>
            <w:del w:id="15170"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black</w:delText>
              </w:r>
              <w:r w:rsidRPr="00CE0339" w:rsidDel="008B6AF4">
                <w:rPr>
                  <w:rFonts w:ascii="Consolas" w:eastAsia="Times New Roman" w:hAnsi="Consolas" w:cs="Times New Roman"/>
                  <w:color w:val="D4D4D4"/>
                  <w:sz w:val="21"/>
                  <w:szCs w:val="21"/>
                </w:rPr>
                <w:delText>;</w:delText>
              </w:r>
            </w:del>
          </w:p>
          <w:p w14:paraId="1D83CE61" w14:textId="77777777" w:rsidR="00ED1509" w:rsidRPr="00CE0339" w:rsidDel="008B6AF4" w:rsidRDefault="00ED1509">
            <w:pPr>
              <w:pStyle w:val="Heading1Numbered"/>
              <w:rPr>
                <w:del w:id="15171" w:author="Donovan Goode [2]" w:date="2018-11-09T10:04:00Z"/>
                <w:rFonts w:ascii="Consolas" w:eastAsia="Times New Roman" w:hAnsi="Consolas" w:cs="Times New Roman"/>
                <w:color w:val="D4D4D4"/>
                <w:sz w:val="21"/>
                <w:szCs w:val="21"/>
              </w:rPr>
              <w:pPrChange w:id="15172" w:author="Donovan Goode [2]" w:date="2018-11-09T10:05:00Z">
                <w:pPr>
                  <w:framePr w:hSpace="180" w:wrap="around" w:vAnchor="text" w:hAnchor="margin" w:xAlign="center" w:y="130"/>
                  <w:shd w:val="clear" w:color="auto" w:fill="1E1E1E"/>
                  <w:spacing w:line="285" w:lineRule="atLeast"/>
                </w:pPr>
              </w:pPrChange>
            </w:pPr>
            <w:del w:id="15173"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#eee</w:delText>
              </w:r>
              <w:r w:rsidRPr="00CE0339" w:rsidDel="008B6AF4">
                <w:rPr>
                  <w:rFonts w:ascii="Consolas" w:eastAsia="Times New Roman" w:hAnsi="Consolas" w:cs="Times New Roman"/>
                  <w:color w:val="D4D4D4"/>
                  <w:sz w:val="21"/>
                  <w:szCs w:val="21"/>
                </w:rPr>
                <w:delText>;</w:delText>
              </w:r>
            </w:del>
          </w:p>
          <w:p w14:paraId="64912C43" w14:textId="77777777" w:rsidR="00ED1509" w:rsidRPr="00CE0339" w:rsidDel="008B6AF4" w:rsidRDefault="00ED1509">
            <w:pPr>
              <w:pStyle w:val="Heading1Numbered"/>
              <w:rPr>
                <w:del w:id="15174" w:author="Donovan Goode [2]" w:date="2018-11-09T10:04:00Z"/>
                <w:rFonts w:ascii="Consolas" w:eastAsia="Times New Roman" w:hAnsi="Consolas" w:cs="Times New Roman"/>
                <w:color w:val="D4D4D4"/>
                <w:sz w:val="21"/>
                <w:szCs w:val="21"/>
              </w:rPr>
              <w:pPrChange w:id="15175" w:author="Donovan Goode [2]" w:date="2018-11-09T10:05:00Z">
                <w:pPr>
                  <w:framePr w:hSpace="180" w:wrap="around" w:vAnchor="text" w:hAnchor="margin" w:xAlign="center" w:y="130"/>
                  <w:shd w:val="clear" w:color="auto" w:fill="1E1E1E"/>
                  <w:spacing w:line="285" w:lineRule="atLeast"/>
                </w:pPr>
              </w:pPrChange>
            </w:pPr>
            <w:del w:id="15176" w:author="Donovan Goode [2]"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border-color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darkgrey</w:delText>
              </w:r>
              <w:r w:rsidRPr="00CE0339" w:rsidDel="008B6AF4">
                <w:rPr>
                  <w:rFonts w:ascii="Consolas" w:eastAsia="Times New Roman" w:hAnsi="Consolas" w:cs="Times New Roman"/>
                  <w:color w:val="D4D4D4"/>
                  <w:sz w:val="21"/>
                  <w:szCs w:val="21"/>
                </w:rPr>
                <w:delText>;</w:delText>
              </w:r>
            </w:del>
          </w:p>
          <w:p w14:paraId="305BFC0E" w14:textId="77777777" w:rsidR="00ED1509" w:rsidRPr="00CE0339" w:rsidDel="008B6AF4" w:rsidRDefault="00ED1509">
            <w:pPr>
              <w:pStyle w:val="Heading1Numbered"/>
              <w:rPr>
                <w:del w:id="15177" w:author="Donovan Goode [2]" w:date="2018-11-09T10:04:00Z"/>
                <w:rFonts w:ascii="Consolas" w:eastAsia="Times New Roman" w:hAnsi="Consolas" w:cs="Times New Roman"/>
                <w:color w:val="D4D4D4"/>
                <w:sz w:val="21"/>
                <w:szCs w:val="21"/>
              </w:rPr>
              <w:pPrChange w:id="15178" w:author="Donovan Goode [2]" w:date="2018-11-09T10:05:00Z">
                <w:pPr>
                  <w:framePr w:hSpace="180" w:wrap="around" w:vAnchor="text" w:hAnchor="margin" w:xAlign="center" w:y="130"/>
                  <w:shd w:val="clear" w:color="auto" w:fill="1E1E1E"/>
                  <w:spacing w:line="285" w:lineRule="atLeast"/>
                </w:pPr>
              </w:pPrChange>
            </w:pPr>
            <w:del w:id="15179" w:author="Donovan Goode [2]" w:date="2018-11-09T10:04:00Z">
              <w:r w:rsidRPr="00CE0339" w:rsidDel="008B6AF4">
                <w:rPr>
                  <w:rFonts w:ascii="Consolas" w:eastAsia="Times New Roman" w:hAnsi="Consolas" w:cs="Times New Roman"/>
                  <w:color w:val="D4D4D4"/>
                  <w:sz w:val="21"/>
                  <w:szCs w:val="21"/>
                </w:rPr>
                <w:delText>}</w:delText>
              </w:r>
            </w:del>
          </w:p>
          <w:p w14:paraId="53E16646" w14:textId="77777777" w:rsidR="00ED1509" w:rsidRPr="00751B10" w:rsidDel="008B6AF4" w:rsidRDefault="00ED1509">
            <w:pPr>
              <w:pStyle w:val="Heading1Numbered"/>
              <w:rPr>
                <w:del w:id="15180" w:author="Donovan Goode [2]" w:date="2018-11-09T10:04:00Z"/>
                <w:rFonts w:ascii="Consolas" w:eastAsia="Times New Roman" w:hAnsi="Consolas" w:cs="Times New Roman"/>
                <w:color w:val="6A9955"/>
                <w:sz w:val="21"/>
                <w:szCs w:val="21"/>
              </w:rPr>
              <w:pPrChange w:id="15181"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1348A1A9" w14:textId="3C2DB1C8" w:rsidTr="00A52519">
        <w:trPr>
          <w:del w:id="15182" w:author="Donovan Goode [2]" w:date="2018-11-09T10:04:00Z"/>
        </w:trPr>
        <w:tc>
          <w:tcPr>
            <w:tcW w:w="1705" w:type="dxa"/>
          </w:tcPr>
          <w:p w14:paraId="47EB17ED" w14:textId="77777777" w:rsidR="00ED1509" w:rsidDel="008B6AF4" w:rsidRDefault="00ED1509">
            <w:pPr>
              <w:pStyle w:val="Heading1Numbered"/>
              <w:rPr>
                <w:del w:id="15183" w:author="Donovan Goode [2]" w:date="2018-11-09T10:04:00Z"/>
                <w:highlight w:val="yellow"/>
              </w:rPr>
              <w:pPrChange w:id="15184" w:author="Donovan Goode [2]" w:date="2018-11-09T10:05:00Z">
                <w:pPr>
                  <w:framePr w:hSpace="180" w:wrap="around" w:vAnchor="text" w:hAnchor="margin" w:xAlign="center" w:y="130"/>
                  <w:jc w:val="center"/>
                </w:pPr>
              </w:pPrChange>
            </w:pPr>
            <w:del w:id="15185" w:author="Donovan Goode [2]" w:date="2018-11-09T10:04:00Z">
              <w:r w:rsidDel="008B6AF4">
                <w:rPr>
                  <w:highlight w:val="yellow"/>
                </w:rPr>
                <w:delText>Review and Print Application</w:delText>
              </w:r>
            </w:del>
          </w:p>
        </w:tc>
        <w:tc>
          <w:tcPr>
            <w:tcW w:w="9905" w:type="dxa"/>
          </w:tcPr>
          <w:p w14:paraId="2101CB85" w14:textId="77777777" w:rsidR="00ED1509" w:rsidRPr="00DD48B0" w:rsidDel="008B6AF4" w:rsidRDefault="00ED1509">
            <w:pPr>
              <w:pStyle w:val="Heading1Numbered"/>
              <w:rPr>
                <w:del w:id="15186" w:author="Donovan Goode [2]" w:date="2018-11-09T10:04:00Z"/>
                <w:rFonts w:ascii="Consolas" w:eastAsia="Times New Roman" w:hAnsi="Consolas" w:cs="Times New Roman"/>
                <w:color w:val="D4D4D4"/>
                <w:sz w:val="21"/>
                <w:szCs w:val="21"/>
              </w:rPr>
              <w:pPrChange w:id="15187" w:author="Donovan Goode [2]" w:date="2018-11-09T10:05:00Z">
                <w:pPr>
                  <w:framePr w:hSpace="180" w:wrap="around" w:vAnchor="text" w:hAnchor="margin" w:xAlign="center" w:y="130"/>
                  <w:shd w:val="clear" w:color="auto" w:fill="1E1E1E"/>
                  <w:spacing w:line="285" w:lineRule="atLeast"/>
                </w:pPr>
              </w:pPrChange>
            </w:pPr>
            <w:del w:id="15188" w:author="Donovan Goode [2]" w:date="2018-11-09T10:04:00Z">
              <w:r w:rsidRPr="00DD48B0" w:rsidDel="008B6AF4">
                <w:rPr>
                  <w:rFonts w:ascii="Consolas" w:eastAsia="Times New Roman" w:hAnsi="Consolas" w:cs="Times New Roman"/>
                  <w:color w:val="D7BA7D"/>
                  <w:sz w:val="21"/>
                  <w:szCs w:val="21"/>
                </w:rPr>
                <w:delText>.alert.alert-danger.alert-block</w:delText>
              </w:r>
              <w:r w:rsidRPr="00DD48B0" w:rsidDel="008B6AF4">
                <w:rPr>
                  <w:rFonts w:ascii="Consolas" w:eastAsia="Times New Roman" w:hAnsi="Consolas" w:cs="Times New Roman"/>
                  <w:color w:val="D4D4D4"/>
                  <w:sz w:val="21"/>
                  <w:szCs w:val="21"/>
                </w:rPr>
                <w:delText xml:space="preserve"> {</w:delText>
              </w:r>
            </w:del>
          </w:p>
          <w:p w14:paraId="5CE980C9" w14:textId="77777777" w:rsidR="00ED1509" w:rsidRPr="00DD48B0" w:rsidDel="008B6AF4" w:rsidRDefault="00ED1509">
            <w:pPr>
              <w:pStyle w:val="Heading1Numbered"/>
              <w:rPr>
                <w:del w:id="15189" w:author="Donovan Goode [2]" w:date="2018-11-09T10:04:00Z"/>
                <w:rFonts w:ascii="Consolas" w:eastAsia="Times New Roman" w:hAnsi="Consolas" w:cs="Times New Roman"/>
                <w:color w:val="D4D4D4"/>
                <w:sz w:val="21"/>
                <w:szCs w:val="21"/>
              </w:rPr>
              <w:pPrChange w:id="15190" w:author="Donovan Goode [2]" w:date="2018-11-09T10:05:00Z">
                <w:pPr>
                  <w:framePr w:hSpace="180" w:wrap="around" w:vAnchor="text" w:hAnchor="margin" w:xAlign="center" w:y="130"/>
                  <w:shd w:val="clear" w:color="auto" w:fill="1E1E1E"/>
                  <w:spacing w:line="285" w:lineRule="atLeast"/>
                </w:pPr>
              </w:pPrChange>
            </w:pPr>
            <w:del w:id="15191" w:author="Donovan Goode [2]"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display</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none</w:delText>
              </w:r>
              <w:r w:rsidRPr="00DD48B0" w:rsidDel="008B6AF4">
                <w:rPr>
                  <w:rFonts w:ascii="Consolas" w:eastAsia="Times New Roman" w:hAnsi="Consolas" w:cs="Times New Roman"/>
                  <w:color w:val="D4D4D4"/>
                  <w:sz w:val="21"/>
                  <w:szCs w:val="21"/>
                </w:rPr>
                <w:delText>;</w:delText>
              </w:r>
            </w:del>
          </w:p>
          <w:p w14:paraId="04FE8633" w14:textId="77777777" w:rsidR="00ED1509" w:rsidRPr="00DD48B0" w:rsidDel="008B6AF4" w:rsidRDefault="00ED1509">
            <w:pPr>
              <w:pStyle w:val="Heading1Numbered"/>
              <w:rPr>
                <w:del w:id="15192" w:author="Donovan Goode [2]" w:date="2018-11-09T10:04:00Z"/>
                <w:rFonts w:ascii="Consolas" w:eastAsia="Times New Roman" w:hAnsi="Consolas" w:cs="Times New Roman"/>
                <w:color w:val="D4D4D4"/>
                <w:sz w:val="21"/>
                <w:szCs w:val="21"/>
              </w:rPr>
              <w:pPrChange w:id="15193" w:author="Donovan Goode [2]" w:date="2018-11-09T10:05:00Z">
                <w:pPr>
                  <w:framePr w:hSpace="180" w:wrap="around" w:vAnchor="text" w:hAnchor="margin" w:xAlign="center" w:y="130"/>
                  <w:shd w:val="clear" w:color="auto" w:fill="1E1E1E"/>
                  <w:spacing w:line="285" w:lineRule="atLeast"/>
                </w:pPr>
              </w:pPrChange>
            </w:pPr>
            <w:del w:id="15194" w:author="Donovan Goode [2]" w:date="2018-11-09T10:04:00Z">
              <w:r w:rsidRPr="00DD48B0" w:rsidDel="008B6AF4">
                <w:rPr>
                  <w:rFonts w:ascii="Consolas" w:eastAsia="Times New Roman" w:hAnsi="Consolas" w:cs="Times New Roman"/>
                  <w:color w:val="D4D4D4"/>
                  <w:sz w:val="21"/>
                  <w:szCs w:val="21"/>
                </w:rPr>
                <w:delText>}</w:delText>
              </w:r>
            </w:del>
          </w:p>
          <w:p w14:paraId="336F0A93" w14:textId="77777777" w:rsidR="00ED1509" w:rsidRPr="00DD48B0" w:rsidDel="008B6AF4" w:rsidRDefault="00ED1509">
            <w:pPr>
              <w:pStyle w:val="Heading1Numbered"/>
              <w:rPr>
                <w:del w:id="15195" w:author="Donovan Goode [2]" w:date="2018-11-09T10:04:00Z"/>
                <w:rFonts w:ascii="Consolas" w:eastAsia="Times New Roman" w:hAnsi="Consolas" w:cs="Times New Roman"/>
                <w:color w:val="D4D4D4"/>
                <w:sz w:val="21"/>
                <w:szCs w:val="21"/>
              </w:rPr>
              <w:pPrChange w:id="15196" w:author="Donovan Goode [2]" w:date="2018-11-09T10:05:00Z">
                <w:pPr>
                  <w:framePr w:hSpace="180" w:wrap="around" w:vAnchor="text" w:hAnchor="margin" w:xAlign="center" w:y="130"/>
                  <w:shd w:val="clear" w:color="auto" w:fill="1E1E1E"/>
                  <w:spacing w:line="285" w:lineRule="atLeast"/>
                </w:pPr>
              </w:pPrChange>
            </w:pPr>
            <w:del w:id="15197" w:author="Donovan Goode [2]" w:date="2018-11-09T10:04:00Z">
              <w:r w:rsidRPr="00DD48B0" w:rsidDel="008B6AF4">
                <w:rPr>
                  <w:rFonts w:ascii="Consolas" w:eastAsia="Times New Roman" w:hAnsi="Consolas" w:cs="Times New Roman"/>
                  <w:color w:val="D7BA7D"/>
                  <w:sz w:val="21"/>
                  <w:szCs w:val="21"/>
                </w:rPr>
                <w:delText>.btn-default</w:delText>
              </w:r>
              <w:r w:rsidRPr="00DD48B0" w:rsidDel="008B6AF4">
                <w:rPr>
                  <w:rFonts w:ascii="Consolas" w:eastAsia="Times New Roman" w:hAnsi="Consolas" w:cs="Times New Roman"/>
                  <w:color w:val="D4D4D4"/>
                  <w:sz w:val="21"/>
                  <w:szCs w:val="21"/>
                </w:rPr>
                <w:delText xml:space="preserve"> {</w:delText>
              </w:r>
            </w:del>
          </w:p>
          <w:p w14:paraId="45F57E25" w14:textId="77777777" w:rsidR="00ED1509" w:rsidRPr="00DD48B0" w:rsidDel="008B6AF4" w:rsidRDefault="00ED1509">
            <w:pPr>
              <w:pStyle w:val="Heading1Numbered"/>
              <w:rPr>
                <w:del w:id="15198" w:author="Donovan Goode [2]" w:date="2018-11-09T10:04:00Z"/>
                <w:rFonts w:ascii="Consolas" w:eastAsia="Times New Roman" w:hAnsi="Consolas" w:cs="Times New Roman"/>
                <w:color w:val="D4D4D4"/>
                <w:sz w:val="21"/>
                <w:szCs w:val="21"/>
              </w:rPr>
              <w:pPrChange w:id="15199" w:author="Donovan Goode [2]" w:date="2018-11-09T10:05:00Z">
                <w:pPr>
                  <w:framePr w:hSpace="180" w:wrap="around" w:vAnchor="text" w:hAnchor="margin" w:xAlign="center" w:y="130"/>
                  <w:shd w:val="clear" w:color="auto" w:fill="1E1E1E"/>
                  <w:spacing w:line="285" w:lineRule="atLeast"/>
                </w:pPr>
              </w:pPrChange>
            </w:pPr>
            <w:del w:id="15200" w:author="Donovan Goode [2]"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#FFF</w:delText>
              </w:r>
              <w:r w:rsidRPr="00DD48B0" w:rsidDel="008B6AF4">
                <w:rPr>
                  <w:rFonts w:ascii="Consolas" w:eastAsia="Times New Roman" w:hAnsi="Consolas" w:cs="Times New Roman"/>
                  <w:color w:val="D4D4D4"/>
                  <w:sz w:val="21"/>
                  <w:szCs w:val="21"/>
                </w:rPr>
                <w:delText>;</w:delText>
              </w:r>
            </w:del>
          </w:p>
          <w:p w14:paraId="75F53BFD" w14:textId="77777777" w:rsidR="00ED1509" w:rsidRPr="00DD48B0" w:rsidDel="008B6AF4" w:rsidRDefault="00ED1509">
            <w:pPr>
              <w:pStyle w:val="Heading1Numbered"/>
              <w:rPr>
                <w:del w:id="15201" w:author="Donovan Goode [2]" w:date="2018-11-09T10:04:00Z"/>
                <w:rFonts w:ascii="Consolas" w:eastAsia="Times New Roman" w:hAnsi="Consolas" w:cs="Times New Roman"/>
                <w:color w:val="D4D4D4"/>
                <w:sz w:val="21"/>
                <w:szCs w:val="21"/>
              </w:rPr>
              <w:pPrChange w:id="15202" w:author="Donovan Goode [2]" w:date="2018-11-09T10:05:00Z">
                <w:pPr>
                  <w:framePr w:hSpace="180" w:wrap="around" w:vAnchor="text" w:hAnchor="margin" w:xAlign="center" w:y="130"/>
                  <w:shd w:val="clear" w:color="auto" w:fill="1E1E1E"/>
                  <w:spacing w:line="285" w:lineRule="atLeast"/>
                </w:pPr>
              </w:pPrChange>
            </w:pPr>
            <w:del w:id="15203" w:author="Donovan Goode [2]"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background-color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#000</w:delText>
              </w:r>
              <w:r w:rsidRPr="00DD48B0" w:rsidDel="008B6AF4">
                <w:rPr>
                  <w:rFonts w:ascii="Consolas" w:eastAsia="Times New Roman" w:hAnsi="Consolas" w:cs="Times New Roman"/>
                  <w:color w:val="D4D4D4"/>
                  <w:sz w:val="21"/>
                  <w:szCs w:val="21"/>
                </w:rPr>
                <w:delText>;</w:delText>
              </w:r>
            </w:del>
          </w:p>
          <w:p w14:paraId="5C0B3DFD" w14:textId="77777777" w:rsidR="00ED1509" w:rsidRPr="00DD48B0" w:rsidDel="008B6AF4" w:rsidRDefault="00ED1509">
            <w:pPr>
              <w:pStyle w:val="Heading1Numbered"/>
              <w:rPr>
                <w:del w:id="15204" w:author="Donovan Goode [2]" w:date="2018-11-09T10:04:00Z"/>
                <w:rFonts w:ascii="Consolas" w:eastAsia="Times New Roman" w:hAnsi="Consolas" w:cs="Times New Roman"/>
                <w:color w:val="D4D4D4"/>
                <w:sz w:val="21"/>
                <w:szCs w:val="21"/>
              </w:rPr>
              <w:pPrChange w:id="15205" w:author="Donovan Goode [2]" w:date="2018-11-09T10:05:00Z">
                <w:pPr>
                  <w:framePr w:hSpace="180" w:wrap="around" w:vAnchor="text" w:hAnchor="margin" w:xAlign="center" w:y="130"/>
                  <w:shd w:val="clear" w:color="auto" w:fill="1E1E1E"/>
                  <w:spacing w:line="285" w:lineRule="atLeast"/>
                </w:pPr>
              </w:pPrChange>
            </w:pPr>
            <w:del w:id="15206" w:author="Donovan Goode [2]"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border-color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#ccc</w:delText>
              </w:r>
              <w:r w:rsidRPr="00DD48B0" w:rsidDel="008B6AF4">
                <w:rPr>
                  <w:rFonts w:ascii="Consolas" w:eastAsia="Times New Roman" w:hAnsi="Consolas" w:cs="Times New Roman"/>
                  <w:color w:val="D4D4D4"/>
                  <w:sz w:val="21"/>
                  <w:szCs w:val="21"/>
                </w:rPr>
                <w:delText>;</w:delText>
              </w:r>
            </w:del>
          </w:p>
          <w:p w14:paraId="3655EE19" w14:textId="77777777" w:rsidR="00ED1509" w:rsidRPr="00DD48B0" w:rsidDel="008B6AF4" w:rsidRDefault="00ED1509">
            <w:pPr>
              <w:pStyle w:val="Heading1Numbered"/>
              <w:rPr>
                <w:del w:id="15207" w:author="Donovan Goode [2]" w:date="2018-11-09T10:04:00Z"/>
                <w:rFonts w:ascii="Consolas" w:eastAsia="Times New Roman" w:hAnsi="Consolas" w:cs="Times New Roman"/>
                <w:color w:val="D4D4D4"/>
                <w:sz w:val="21"/>
                <w:szCs w:val="21"/>
              </w:rPr>
              <w:pPrChange w:id="15208" w:author="Donovan Goode [2]" w:date="2018-11-09T10:05:00Z">
                <w:pPr>
                  <w:framePr w:hSpace="180" w:wrap="around" w:vAnchor="text" w:hAnchor="margin" w:xAlign="center" w:y="130"/>
                  <w:shd w:val="clear" w:color="auto" w:fill="1E1E1E"/>
                  <w:spacing w:line="285" w:lineRule="atLeast"/>
                </w:pPr>
              </w:pPrChange>
            </w:pPr>
            <w:del w:id="15209" w:author="Donovan Goode [2]" w:date="2018-11-09T10:04:00Z">
              <w:r w:rsidRPr="00DD48B0" w:rsidDel="008B6AF4">
                <w:rPr>
                  <w:rFonts w:ascii="Consolas" w:eastAsia="Times New Roman" w:hAnsi="Consolas" w:cs="Times New Roman"/>
                  <w:color w:val="D4D4D4"/>
                  <w:sz w:val="21"/>
                  <w:szCs w:val="21"/>
                </w:rPr>
                <w:delText>}</w:delText>
              </w:r>
            </w:del>
          </w:p>
          <w:p w14:paraId="199C1119" w14:textId="77777777" w:rsidR="00ED1509" w:rsidRPr="00CE0339" w:rsidDel="008B6AF4" w:rsidRDefault="00ED1509">
            <w:pPr>
              <w:pStyle w:val="Heading1Numbered"/>
              <w:rPr>
                <w:del w:id="15210" w:author="Donovan Goode [2]" w:date="2018-11-09T10:04:00Z"/>
                <w:rFonts w:ascii="Consolas" w:eastAsia="Times New Roman" w:hAnsi="Consolas" w:cs="Times New Roman"/>
                <w:color w:val="D7BA7D"/>
                <w:sz w:val="21"/>
                <w:szCs w:val="21"/>
              </w:rPr>
              <w:pPrChange w:id="15211"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3867F643" w14:textId="6B089A30" w:rsidTr="00A52519">
        <w:trPr>
          <w:del w:id="15212" w:author="Donovan Goode [2]" w:date="2018-11-09T10:04:00Z"/>
        </w:trPr>
        <w:tc>
          <w:tcPr>
            <w:tcW w:w="1705" w:type="dxa"/>
          </w:tcPr>
          <w:p w14:paraId="646E7EFF" w14:textId="77777777" w:rsidR="00ED1509" w:rsidDel="008B6AF4" w:rsidRDefault="00ED1509">
            <w:pPr>
              <w:pStyle w:val="Heading1Numbered"/>
              <w:rPr>
                <w:del w:id="15213" w:author="Donovan Goode [2]" w:date="2018-11-09T10:04:00Z"/>
                <w:highlight w:val="yellow"/>
              </w:rPr>
              <w:pPrChange w:id="15214" w:author="Donovan Goode [2]" w:date="2018-11-09T10:05:00Z">
                <w:pPr>
                  <w:framePr w:hSpace="180" w:wrap="around" w:vAnchor="text" w:hAnchor="margin" w:xAlign="center" w:y="130"/>
                  <w:jc w:val="center"/>
                </w:pPr>
              </w:pPrChange>
            </w:pPr>
            <w:del w:id="15215" w:author="Donovan Goode [2]" w:date="2018-11-09T10:04:00Z">
              <w:r w:rsidDel="008B6AF4">
                <w:rPr>
                  <w:highlight w:val="yellow"/>
                </w:rPr>
                <w:delText>Agency Certified Summary of Service</w:delText>
              </w:r>
            </w:del>
          </w:p>
        </w:tc>
        <w:tc>
          <w:tcPr>
            <w:tcW w:w="9905" w:type="dxa"/>
          </w:tcPr>
          <w:p w14:paraId="7E0AFC16" w14:textId="77777777" w:rsidR="00ED1509" w:rsidRPr="004411B0" w:rsidDel="008B6AF4" w:rsidRDefault="00ED1509">
            <w:pPr>
              <w:pStyle w:val="Heading1Numbered"/>
              <w:rPr>
                <w:del w:id="15216" w:author="Donovan Goode [2]" w:date="2018-11-09T10:04:00Z"/>
                <w:rFonts w:ascii="Consolas" w:eastAsia="Times New Roman" w:hAnsi="Consolas" w:cs="Times New Roman"/>
                <w:color w:val="D4D4D4"/>
                <w:sz w:val="21"/>
                <w:szCs w:val="21"/>
              </w:rPr>
              <w:pPrChange w:id="15217" w:author="Donovan Goode [2]" w:date="2018-11-09T10:05:00Z">
                <w:pPr>
                  <w:framePr w:hSpace="180" w:wrap="around" w:vAnchor="text" w:hAnchor="margin" w:xAlign="center" w:y="130"/>
                  <w:shd w:val="clear" w:color="auto" w:fill="1E1E1E"/>
                  <w:spacing w:line="285" w:lineRule="atLeast"/>
                </w:pPr>
              </w:pPrChange>
            </w:pPr>
            <w:del w:id="15218" w:author="Donovan Goode [2]" w:date="2018-11-09T10:04:00Z">
              <w:r w:rsidRPr="004411B0" w:rsidDel="008B6AF4">
                <w:rPr>
                  <w:rFonts w:ascii="Consolas" w:eastAsia="Times New Roman" w:hAnsi="Consolas" w:cs="Times New Roman"/>
                  <w:color w:val="6A9955"/>
                  <w:sz w:val="21"/>
                  <w:szCs w:val="21"/>
                </w:rPr>
                <w:delText>/*CSS for disabling the employee lookup field change*/</w:delText>
              </w:r>
            </w:del>
          </w:p>
          <w:p w14:paraId="0675D713" w14:textId="77777777" w:rsidR="00ED1509" w:rsidRPr="004411B0" w:rsidDel="008B6AF4" w:rsidRDefault="00ED1509">
            <w:pPr>
              <w:pStyle w:val="Heading1Numbered"/>
              <w:rPr>
                <w:del w:id="15219" w:author="Donovan Goode [2]" w:date="2018-11-09T10:04:00Z"/>
                <w:rFonts w:ascii="Consolas" w:eastAsia="Times New Roman" w:hAnsi="Consolas" w:cs="Times New Roman"/>
                <w:color w:val="D4D4D4"/>
                <w:sz w:val="21"/>
                <w:szCs w:val="21"/>
              </w:rPr>
              <w:pPrChange w:id="15220" w:author="Donovan Goode [2]" w:date="2018-11-09T10:05:00Z">
                <w:pPr>
                  <w:framePr w:hSpace="180" w:wrap="around" w:vAnchor="text" w:hAnchor="margin" w:xAlign="center" w:y="130"/>
                  <w:shd w:val="clear" w:color="auto" w:fill="1E1E1E"/>
                  <w:spacing w:line="285" w:lineRule="atLeast"/>
                </w:pPr>
              </w:pPrChange>
            </w:pPr>
            <w:del w:id="15221" w:author="Donovan Goode [2]" w:date="2018-11-09T10:04:00Z">
              <w:r w:rsidRPr="004411B0" w:rsidDel="008B6AF4">
                <w:rPr>
                  <w:rFonts w:ascii="Consolas" w:eastAsia="Times New Roman" w:hAnsi="Consolas" w:cs="Times New Roman"/>
                  <w:color w:val="D7BA7D"/>
                  <w:sz w:val="21"/>
                  <w:szCs w:val="21"/>
                </w:rPr>
                <w:delText xml:space="preserve">.tab-column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tr:nth-child(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td:nth-child(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w:delText>
              </w:r>
              <w:r w:rsidRPr="004411B0" w:rsidDel="008B6AF4">
                <w:rPr>
                  <w:rFonts w:ascii="Consolas" w:eastAsia="Times New Roman" w:hAnsi="Consolas" w:cs="Times New Roman"/>
                  <w:color w:val="D4D4D4"/>
                  <w:sz w:val="21"/>
                  <w:szCs w:val="21"/>
                </w:rPr>
                <w:delText xml:space="preserve"> {</w:delText>
              </w:r>
            </w:del>
          </w:p>
          <w:p w14:paraId="71C8A9C6" w14:textId="77777777" w:rsidR="00ED1509" w:rsidRPr="004411B0" w:rsidDel="008B6AF4" w:rsidRDefault="00ED1509">
            <w:pPr>
              <w:pStyle w:val="Heading1Numbered"/>
              <w:rPr>
                <w:del w:id="15222" w:author="Donovan Goode [2]" w:date="2018-11-09T10:04:00Z"/>
                <w:rFonts w:ascii="Consolas" w:eastAsia="Times New Roman" w:hAnsi="Consolas" w:cs="Times New Roman"/>
                <w:color w:val="D4D4D4"/>
                <w:sz w:val="21"/>
                <w:szCs w:val="21"/>
              </w:rPr>
              <w:pPrChange w:id="15223" w:author="Donovan Goode [2]" w:date="2018-11-09T10:05:00Z">
                <w:pPr>
                  <w:framePr w:hSpace="180" w:wrap="around" w:vAnchor="text" w:hAnchor="margin" w:xAlign="center" w:y="130"/>
                  <w:shd w:val="clear" w:color="auto" w:fill="1E1E1E"/>
                  <w:spacing w:line="285" w:lineRule="atLeast"/>
                </w:pPr>
              </w:pPrChange>
            </w:pPr>
          </w:p>
          <w:p w14:paraId="3A2601C6" w14:textId="77777777" w:rsidR="00ED1509" w:rsidRPr="004411B0" w:rsidDel="008B6AF4" w:rsidRDefault="00ED1509">
            <w:pPr>
              <w:pStyle w:val="Heading1Numbered"/>
              <w:rPr>
                <w:del w:id="15224" w:author="Donovan Goode [2]" w:date="2018-11-09T10:04:00Z"/>
                <w:rFonts w:ascii="Consolas" w:eastAsia="Times New Roman" w:hAnsi="Consolas" w:cs="Times New Roman"/>
                <w:color w:val="D4D4D4"/>
                <w:sz w:val="21"/>
                <w:szCs w:val="21"/>
              </w:rPr>
              <w:pPrChange w:id="15225" w:author="Donovan Goode [2]" w:date="2018-11-09T10:05:00Z">
                <w:pPr>
                  <w:framePr w:hSpace="180" w:wrap="around" w:vAnchor="text" w:hAnchor="margin" w:xAlign="center" w:y="130"/>
                  <w:shd w:val="clear" w:color="auto" w:fill="1E1E1E"/>
                  <w:spacing w:line="285" w:lineRule="atLeast"/>
                </w:pPr>
              </w:pPrChange>
            </w:pPr>
            <w:del w:id="15226" w:author="Donovan Goode [2]"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pointer-events</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none</w:delText>
              </w:r>
              <w:r w:rsidRPr="004411B0" w:rsidDel="008B6AF4">
                <w:rPr>
                  <w:rFonts w:ascii="Consolas" w:eastAsia="Times New Roman" w:hAnsi="Consolas" w:cs="Times New Roman"/>
                  <w:color w:val="D4D4D4"/>
                  <w:sz w:val="21"/>
                  <w:szCs w:val="21"/>
                </w:rPr>
                <w:delText>;</w:delText>
              </w:r>
            </w:del>
          </w:p>
          <w:p w14:paraId="5F1ED1AF" w14:textId="77777777" w:rsidR="00ED1509" w:rsidRPr="004411B0" w:rsidDel="008B6AF4" w:rsidRDefault="00ED1509">
            <w:pPr>
              <w:pStyle w:val="Heading1Numbered"/>
              <w:rPr>
                <w:del w:id="15227" w:author="Donovan Goode [2]" w:date="2018-11-09T10:04:00Z"/>
                <w:rFonts w:ascii="Consolas" w:eastAsia="Times New Roman" w:hAnsi="Consolas" w:cs="Times New Roman"/>
                <w:color w:val="D4D4D4"/>
                <w:sz w:val="21"/>
                <w:szCs w:val="21"/>
              </w:rPr>
              <w:pPrChange w:id="15228" w:author="Donovan Goode [2]" w:date="2018-11-09T10:05:00Z">
                <w:pPr>
                  <w:framePr w:hSpace="180" w:wrap="around" w:vAnchor="text" w:hAnchor="margin" w:xAlign="center" w:y="130"/>
                  <w:shd w:val="clear" w:color="auto" w:fill="1E1E1E"/>
                  <w:spacing w:line="285" w:lineRule="atLeast"/>
                </w:pPr>
              </w:pPrChange>
            </w:pPr>
          </w:p>
          <w:p w14:paraId="3C5F0EBA" w14:textId="77777777" w:rsidR="00ED1509" w:rsidRPr="004411B0" w:rsidDel="008B6AF4" w:rsidRDefault="00ED1509">
            <w:pPr>
              <w:pStyle w:val="Heading1Numbered"/>
              <w:rPr>
                <w:del w:id="15229" w:author="Donovan Goode [2]" w:date="2018-11-09T10:04:00Z"/>
                <w:rFonts w:ascii="Consolas" w:eastAsia="Times New Roman" w:hAnsi="Consolas" w:cs="Times New Roman"/>
                <w:color w:val="D4D4D4"/>
                <w:sz w:val="21"/>
                <w:szCs w:val="21"/>
              </w:rPr>
              <w:pPrChange w:id="15230" w:author="Donovan Goode [2]" w:date="2018-11-09T10:05:00Z">
                <w:pPr>
                  <w:framePr w:hSpace="180" w:wrap="around" w:vAnchor="text" w:hAnchor="margin" w:xAlign="center" w:y="130"/>
                  <w:shd w:val="clear" w:color="auto" w:fill="1E1E1E"/>
                  <w:spacing w:line="285" w:lineRule="atLeast"/>
                </w:pPr>
              </w:pPrChange>
            </w:pPr>
            <w:del w:id="15231" w:author="Donovan Goode [2]" w:date="2018-11-09T10:04:00Z">
              <w:r w:rsidRPr="004411B0" w:rsidDel="008B6AF4">
                <w:rPr>
                  <w:rFonts w:ascii="Consolas" w:eastAsia="Times New Roman" w:hAnsi="Consolas" w:cs="Times New Roman"/>
                  <w:color w:val="D4D4D4"/>
                  <w:sz w:val="21"/>
                  <w:szCs w:val="21"/>
                </w:rPr>
                <w:delText>}</w:delText>
              </w:r>
            </w:del>
          </w:p>
          <w:p w14:paraId="25C4BB7B" w14:textId="77777777" w:rsidR="00ED1509" w:rsidRPr="004411B0" w:rsidDel="008B6AF4" w:rsidRDefault="00ED1509">
            <w:pPr>
              <w:pStyle w:val="Heading1Numbered"/>
              <w:rPr>
                <w:del w:id="15232" w:author="Donovan Goode [2]" w:date="2018-11-09T10:04:00Z"/>
                <w:rFonts w:ascii="Consolas" w:eastAsia="Times New Roman" w:hAnsi="Consolas" w:cs="Times New Roman"/>
                <w:color w:val="D4D4D4"/>
                <w:sz w:val="21"/>
                <w:szCs w:val="21"/>
              </w:rPr>
              <w:pPrChange w:id="15233" w:author="Donovan Goode [2]" w:date="2018-11-09T10:05:00Z">
                <w:pPr>
                  <w:framePr w:hSpace="180" w:wrap="around" w:vAnchor="text" w:hAnchor="margin" w:xAlign="center" w:y="130"/>
                  <w:shd w:val="clear" w:color="auto" w:fill="1E1E1E"/>
                  <w:spacing w:line="285" w:lineRule="atLeast"/>
                </w:pPr>
              </w:pPrChange>
            </w:pPr>
            <w:del w:id="15234" w:author="Donovan Goode [2]" w:date="2018-11-09T10:04:00Z">
              <w:r w:rsidRPr="004411B0" w:rsidDel="008B6AF4">
                <w:rPr>
                  <w:rFonts w:ascii="Consolas" w:eastAsia="Times New Roman" w:hAnsi="Consolas" w:cs="Times New Roman"/>
                  <w:color w:val="6A9955"/>
                  <w:sz w:val="21"/>
                  <w:szCs w:val="21"/>
                </w:rPr>
                <w:delText>/*CSS for disabling the admin certification fields and coloring the background*/</w:delText>
              </w:r>
            </w:del>
          </w:p>
          <w:p w14:paraId="07592339" w14:textId="77777777" w:rsidR="00ED1509" w:rsidRPr="004411B0" w:rsidDel="008B6AF4" w:rsidRDefault="00ED1509">
            <w:pPr>
              <w:pStyle w:val="Heading1Numbered"/>
              <w:rPr>
                <w:del w:id="15235" w:author="Donovan Goode [2]" w:date="2018-11-09T10:04:00Z"/>
                <w:rFonts w:ascii="Consolas" w:eastAsia="Times New Roman" w:hAnsi="Consolas" w:cs="Times New Roman"/>
                <w:color w:val="D4D4D4"/>
                <w:sz w:val="21"/>
                <w:szCs w:val="21"/>
              </w:rPr>
              <w:pPrChange w:id="15236" w:author="Donovan Goode [2]" w:date="2018-11-09T10:05:00Z">
                <w:pPr>
                  <w:framePr w:hSpace="180" w:wrap="around" w:vAnchor="text" w:hAnchor="margin" w:xAlign="center" w:y="130"/>
                  <w:shd w:val="clear" w:color="auto" w:fill="1E1E1E"/>
                  <w:spacing w:line="285" w:lineRule="atLeast"/>
                </w:pPr>
              </w:pPrChange>
            </w:pPr>
            <w:del w:id="15237" w:author="Donovan Goode [2]" w:date="2018-11-09T10:04:00Z">
              <w:r w:rsidRPr="004411B0" w:rsidDel="008B6AF4">
                <w:rPr>
                  <w:rFonts w:ascii="Consolas" w:eastAsia="Times New Roman" w:hAnsi="Consolas" w:cs="Times New Roman"/>
                  <w:color w:val="D7BA7D"/>
                  <w:sz w:val="21"/>
                  <w:szCs w:val="21"/>
                </w:rPr>
                <w:delText xml:space="preserve">#EntityFormControl_cfb259d1ea6ae811a952000d3a3669fe_EntityFormView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div.tab.clearfix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3</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w:delText>
              </w:r>
              <w:r w:rsidRPr="004411B0" w:rsidDel="008B6AF4">
                <w:rPr>
                  <w:rFonts w:ascii="Consolas" w:eastAsia="Times New Roman" w:hAnsi="Consolas" w:cs="Times New Roman"/>
                  <w:color w:val="D4D4D4"/>
                  <w:sz w:val="21"/>
                  <w:szCs w:val="21"/>
                </w:rPr>
                <w:delText xml:space="preserve"> {</w:delText>
              </w:r>
            </w:del>
          </w:p>
          <w:p w14:paraId="01A8E467" w14:textId="77777777" w:rsidR="00ED1509" w:rsidRPr="004411B0" w:rsidDel="008B6AF4" w:rsidRDefault="00ED1509">
            <w:pPr>
              <w:pStyle w:val="Heading1Numbered"/>
              <w:rPr>
                <w:del w:id="15238" w:author="Donovan Goode [2]" w:date="2018-11-09T10:04:00Z"/>
                <w:rFonts w:ascii="Consolas" w:eastAsia="Times New Roman" w:hAnsi="Consolas" w:cs="Times New Roman"/>
                <w:color w:val="D4D4D4"/>
                <w:sz w:val="21"/>
                <w:szCs w:val="21"/>
              </w:rPr>
              <w:pPrChange w:id="15239" w:author="Donovan Goode [2]" w:date="2018-11-09T10:05:00Z">
                <w:pPr>
                  <w:framePr w:hSpace="180" w:wrap="around" w:vAnchor="text" w:hAnchor="margin" w:xAlign="center" w:y="130"/>
                  <w:shd w:val="clear" w:color="auto" w:fill="1E1E1E"/>
                  <w:spacing w:line="285" w:lineRule="atLeast"/>
                </w:pPr>
              </w:pPrChange>
            </w:pPr>
            <w:del w:id="15240" w:author="Donovan Goode [2]"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pointer-events</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none</w:delText>
              </w:r>
              <w:r w:rsidRPr="004411B0" w:rsidDel="008B6AF4">
                <w:rPr>
                  <w:rFonts w:ascii="Consolas" w:eastAsia="Times New Roman" w:hAnsi="Consolas" w:cs="Times New Roman"/>
                  <w:color w:val="D4D4D4"/>
                  <w:sz w:val="21"/>
                  <w:szCs w:val="21"/>
                </w:rPr>
                <w:delText>;</w:delText>
              </w:r>
            </w:del>
          </w:p>
          <w:p w14:paraId="474EFAB7" w14:textId="77777777" w:rsidR="00ED1509" w:rsidRPr="004411B0" w:rsidDel="008B6AF4" w:rsidRDefault="00ED1509">
            <w:pPr>
              <w:pStyle w:val="Heading1Numbered"/>
              <w:rPr>
                <w:del w:id="15241" w:author="Donovan Goode [2]" w:date="2018-11-09T10:04:00Z"/>
                <w:rFonts w:ascii="Consolas" w:eastAsia="Times New Roman" w:hAnsi="Consolas" w:cs="Times New Roman"/>
                <w:color w:val="D4D4D4"/>
                <w:sz w:val="21"/>
                <w:szCs w:val="21"/>
              </w:rPr>
              <w:pPrChange w:id="15242" w:author="Donovan Goode [2]" w:date="2018-11-09T10:05:00Z">
                <w:pPr>
                  <w:framePr w:hSpace="180" w:wrap="around" w:vAnchor="text" w:hAnchor="margin" w:xAlign="center" w:y="130"/>
                  <w:shd w:val="clear" w:color="auto" w:fill="1E1E1E"/>
                  <w:spacing w:line="285" w:lineRule="atLeast"/>
                </w:pPr>
              </w:pPrChange>
            </w:pPr>
            <w:del w:id="15243" w:author="Donovan Goode [2]" w:date="2018-11-09T10:04:00Z">
              <w:r w:rsidRPr="004411B0" w:rsidDel="008B6AF4">
                <w:rPr>
                  <w:rFonts w:ascii="Consolas" w:eastAsia="Times New Roman" w:hAnsi="Consolas" w:cs="Times New Roman"/>
                  <w:color w:val="D4D4D4"/>
                  <w:sz w:val="21"/>
                  <w:szCs w:val="21"/>
                </w:rPr>
                <w:delText>}</w:delText>
              </w:r>
            </w:del>
          </w:p>
          <w:p w14:paraId="3BF51A45" w14:textId="77777777" w:rsidR="00ED1509" w:rsidRPr="004411B0" w:rsidDel="008B6AF4" w:rsidRDefault="00ED1509">
            <w:pPr>
              <w:pStyle w:val="Heading1Numbered"/>
              <w:rPr>
                <w:del w:id="15244" w:author="Donovan Goode [2]" w:date="2018-11-09T10:04:00Z"/>
                <w:rFonts w:ascii="Consolas" w:eastAsia="Times New Roman" w:hAnsi="Consolas" w:cs="Times New Roman"/>
                <w:color w:val="D4D4D4"/>
                <w:sz w:val="21"/>
                <w:szCs w:val="21"/>
              </w:rPr>
              <w:pPrChange w:id="15245" w:author="Donovan Goode [2]" w:date="2018-11-09T10:05:00Z">
                <w:pPr>
                  <w:framePr w:hSpace="180" w:wrap="around" w:vAnchor="text" w:hAnchor="margin" w:xAlign="center" w:y="130"/>
                  <w:shd w:val="clear" w:color="auto" w:fill="1E1E1E"/>
                  <w:spacing w:line="285" w:lineRule="atLeast"/>
                </w:pPr>
              </w:pPrChange>
            </w:pPr>
            <w:del w:id="15246" w:author="Donovan Goode [2]" w:date="2018-11-09T10:04:00Z">
              <w:r w:rsidRPr="004411B0" w:rsidDel="008B6AF4">
                <w:rPr>
                  <w:rFonts w:ascii="Consolas" w:eastAsia="Times New Roman" w:hAnsi="Consolas" w:cs="Times New Roman"/>
                  <w:color w:val="D7BA7D"/>
                  <w:sz w:val="21"/>
                  <w:szCs w:val="21"/>
                </w:rPr>
                <w:delText xml:space="preserve">#EntityFormControl_cfb259d1ea6ae811a952000d3a3669fe_EntityFormView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div.tab.clearfix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3</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tr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td.clearfix.cell.datetime.form-control-cell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div.control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input</w:delText>
              </w:r>
              <w:r w:rsidRPr="004411B0" w:rsidDel="008B6AF4">
                <w:rPr>
                  <w:rFonts w:ascii="Consolas" w:eastAsia="Times New Roman" w:hAnsi="Consolas" w:cs="Times New Roman"/>
                  <w:color w:val="D4D4D4"/>
                  <w:sz w:val="21"/>
                  <w:szCs w:val="21"/>
                </w:rPr>
                <w:delText xml:space="preserve"> {</w:delText>
              </w:r>
            </w:del>
          </w:p>
          <w:p w14:paraId="44FD9B90" w14:textId="77777777" w:rsidR="00ED1509" w:rsidRPr="004411B0" w:rsidDel="008B6AF4" w:rsidRDefault="00ED1509">
            <w:pPr>
              <w:pStyle w:val="Heading1Numbered"/>
              <w:rPr>
                <w:del w:id="15247" w:author="Donovan Goode [2]" w:date="2018-11-09T10:04:00Z"/>
                <w:rFonts w:ascii="Consolas" w:eastAsia="Times New Roman" w:hAnsi="Consolas" w:cs="Times New Roman"/>
                <w:color w:val="D4D4D4"/>
                <w:sz w:val="21"/>
                <w:szCs w:val="21"/>
              </w:rPr>
              <w:pPrChange w:id="15248" w:author="Donovan Goode [2]" w:date="2018-11-09T10:05:00Z">
                <w:pPr>
                  <w:framePr w:hSpace="180" w:wrap="around" w:vAnchor="text" w:hAnchor="margin" w:xAlign="center" w:y="130"/>
                  <w:shd w:val="clear" w:color="auto" w:fill="1E1E1E"/>
                  <w:spacing w:line="285" w:lineRule="atLeast"/>
                </w:pPr>
              </w:pPrChange>
            </w:pPr>
            <w:del w:id="15249" w:author="Donovan Goode [2]"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background</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#eee</w:delText>
              </w:r>
              <w:r w:rsidRPr="004411B0" w:rsidDel="008B6AF4">
                <w:rPr>
                  <w:rFonts w:ascii="Consolas" w:eastAsia="Times New Roman" w:hAnsi="Consolas" w:cs="Times New Roman"/>
                  <w:color w:val="D4D4D4"/>
                  <w:sz w:val="21"/>
                  <w:szCs w:val="21"/>
                </w:rPr>
                <w:delText>;</w:delText>
              </w:r>
            </w:del>
          </w:p>
          <w:p w14:paraId="5045BCA0" w14:textId="77777777" w:rsidR="00ED1509" w:rsidRPr="004411B0" w:rsidDel="008B6AF4" w:rsidRDefault="00ED1509">
            <w:pPr>
              <w:pStyle w:val="Heading1Numbered"/>
              <w:rPr>
                <w:del w:id="15250" w:author="Donovan Goode [2]" w:date="2018-11-09T10:04:00Z"/>
                <w:rFonts w:ascii="Consolas" w:eastAsia="Times New Roman" w:hAnsi="Consolas" w:cs="Times New Roman"/>
                <w:color w:val="D4D4D4"/>
                <w:sz w:val="21"/>
                <w:szCs w:val="21"/>
              </w:rPr>
              <w:pPrChange w:id="15251" w:author="Donovan Goode [2]" w:date="2018-11-09T10:05:00Z">
                <w:pPr>
                  <w:framePr w:hSpace="180" w:wrap="around" w:vAnchor="text" w:hAnchor="margin" w:xAlign="center" w:y="130"/>
                  <w:shd w:val="clear" w:color="auto" w:fill="1E1E1E"/>
                  <w:spacing w:line="285" w:lineRule="atLeast"/>
                </w:pPr>
              </w:pPrChange>
            </w:pPr>
            <w:del w:id="15252" w:author="Donovan Goode [2]" w:date="2018-11-09T10:04:00Z">
              <w:r w:rsidRPr="004411B0" w:rsidDel="008B6AF4">
                <w:rPr>
                  <w:rFonts w:ascii="Consolas" w:eastAsia="Times New Roman" w:hAnsi="Consolas" w:cs="Times New Roman"/>
                  <w:color w:val="D4D4D4"/>
                  <w:sz w:val="21"/>
                  <w:szCs w:val="21"/>
                </w:rPr>
                <w:delText>}</w:delText>
              </w:r>
            </w:del>
          </w:p>
          <w:p w14:paraId="1E6233BF" w14:textId="77777777" w:rsidR="00ED1509" w:rsidRPr="00CE0339" w:rsidDel="008B6AF4" w:rsidRDefault="00ED1509">
            <w:pPr>
              <w:pStyle w:val="Heading1Numbered"/>
              <w:rPr>
                <w:del w:id="15253" w:author="Donovan Goode [2]" w:date="2018-11-09T10:04:00Z"/>
                <w:rFonts w:ascii="Consolas" w:eastAsia="Times New Roman" w:hAnsi="Consolas" w:cs="Times New Roman"/>
                <w:color w:val="D7BA7D"/>
                <w:sz w:val="21"/>
                <w:szCs w:val="21"/>
              </w:rPr>
              <w:pPrChange w:id="15254"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67760BAC" w14:textId="690867E5" w:rsidTr="00A52519">
        <w:trPr>
          <w:del w:id="15255" w:author="Donovan Goode [2]" w:date="2018-11-09T10:04:00Z"/>
        </w:trPr>
        <w:tc>
          <w:tcPr>
            <w:tcW w:w="1705" w:type="dxa"/>
          </w:tcPr>
          <w:p w14:paraId="075F33F2" w14:textId="77777777" w:rsidR="00ED1509" w:rsidDel="008B6AF4" w:rsidRDefault="00ED1509">
            <w:pPr>
              <w:pStyle w:val="Heading1Numbered"/>
              <w:rPr>
                <w:del w:id="15256" w:author="Donovan Goode [2]" w:date="2018-11-09T10:04:00Z"/>
                <w:highlight w:val="yellow"/>
              </w:rPr>
              <w:pPrChange w:id="15257" w:author="Donovan Goode [2]" w:date="2018-11-09T10:05:00Z">
                <w:pPr>
                  <w:framePr w:hSpace="180" w:wrap="around" w:vAnchor="text" w:hAnchor="margin" w:xAlign="center" w:y="130"/>
                  <w:jc w:val="center"/>
                </w:pPr>
              </w:pPrChange>
            </w:pPr>
            <w:del w:id="15258" w:author="Donovan Goode [2]" w:date="2018-11-09T10:04:00Z">
              <w:r w:rsidDel="008B6AF4">
                <w:rPr>
                  <w:highlight w:val="yellow"/>
                </w:rPr>
                <w:delText>HR Services</w:delText>
              </w:r>
            </w:del>
          </w:p>
        </w:tc>
        <w:tc>
          <w:tcPr>
            <w:tcW w:w="9905" w:type="dxa"/>
          </w:tcPr>
          <w:p w14:paraId="6A5888F4" w14:textId="77777777" w:rsidR="00ED1509" w:rsidRPr="0030596C" w:rsidDel="008B6AF4" w:rsidRDefault="00ED1509">
            <w:pPr>
              <w:pStyle w:val="Heading1Numbered"/>
              <w:rPr>
                <w:del w:id="15259" w:author="Donovan Goode [2]" w:date="2018-11-09T10:04:00Z"/>
                <w:rFonts w:ascii="Consolas" w:eastAsia="Times New Roman" w:hAnsi="Consolas" w:cs="Times New Roman"/>
                <w:color w:val="D4D4D4"/>
                <w:sz w:val="21"/>
                <w:szCs w:val="21"/>
              </w:rPr>
              <w:pPrChange w:id="15260" w:author="Donovan Goode [2]" w:date="2018-11-09T10:05:00Z">
                <w:pPr>
                  <w:framePr w:hSpace="180" w:wrap="around" w:vAnchor="text" w:hAnchor="margin" w:xAlign="center" w:y="130"/>
                  <w:shd w:val="clear" w:color="auto" w:fill="1E1E1E"/>
                  <w:spacing w:line="285" w:lineRule="atLeast"/>
                </w:pPr>
              </w:pPrChange>
            </w:pPr>
            <w:del w:id="15261" w:author="Donovan Goode [2]" w:date="2018-11-09T10:04:00Z">
              <w:r w:rsidRPr="0030596C" w:rsidDel="008B6AF4">
                <w:rPr>
                  <w:rFonts w:ascii="Consolas" w:eastAsia="Times New Roman" w:hAnsi="Consolas" w:cs="Times New Roman"/>
                  <w:color w:val="D7BA7D"/>
                  <w:sz w:val="21"/>
                  <w:szCs w:val="21"/>
                </w:rPr>
                <w:delText>.dashboard .entity-grid</w:delText>
              </w:r>
              <w:r w:rsidRPr="0030596C" w:rsidDel="008B6AF4">
                <w:rPr>
                  <w:rFonts w:ascii="Consolas" w:eastAsia="Times New Roman" w:hAnsi="Consolas" w:cs="Times New Roman"/>
                  <w:color w:val="D4D4D4"/>
                  <w:sz w:val="21"/>
                  <w:szCs w:val="21"/>
                </w:rPr>
                <w:delText xml:space="preserve"> {</w:delText>
              </w:r>
            </w:del>
          </w:p>
          <w:p w14:paraId="618AE1C3" w14:textId="77777777" w:rsidR="00ED1509" w:rsidRPr="0030596C" w:rsidDel="008B6AF4" w:rsidRDefault="00ED1509">
            <w:pPr>
              <w:pStyle w:val="Heading1Numbered"/>
              <w:rPr>
                <w:del w:id="15262" w:author="Donovan Goode [2]" w:date="2018-11-09T10:04:00Z"/>
                <w:rFonts w:ascii="Consolas" w:eastAsia="Times New Roman" w:hAnsi="Consolas" w:cs="Times New Roman"/>
                <w:color w:val="D4D4D4"/>
                <w:sz w:val="21"/>
                <w:szCs w:val="21"/>
              </w:rPr>
              <w:pPrChange w:id="15263" w:author="Donovan Goode [2]" w:date="2018-11-09T10:05:00Z">
                <w:pPr>
                  <w:framePr w:hSpace="180" w:wrap="around" w:vAnchor="text" w:hAnchor="margin" w:xAlign="center" w:y="130"/>
                  <w:shd w:val="clear" w:color="auto" w:fill="1E1E1E"/>
                  <w:spacing w:line="285" w:lineRule="atLeast"/>
                </w:pPr>
              </w:pPrChange>
            </w:pPr>
            <w:del w:id="15264"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1px</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solid</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#ddd</w:delText>
              </w:r>
              <w:r w:rsidRPr="0030596C" w:rsidDel="008B6AF4">
                <w:rPr>
                  <w:rFonts w:ascii="Consolas" w:eastAsia="Times New Roman" w:hAnsi="Consolas" w:cs="Times New Roman"/>
                  <w:color w:val="D4D4D4"/>
                  <w:sz w:val="21"/>
                  <w:szCs w:val="21"/>
                </w:rPr>
                <w:delText>;</w:delText>
              </w:r>
            </w:del>
          </w:p>
          <w:p w14:paraId="2803EFFA" w14:textId="77777777" w:rsidR="00ED1509" w:rsidRPr="0030596C" w:rsidDel="008B6AF4" w:rsidRDefault="00ED1509">
            <w:pPr>
              <w:pStyle w:val="Heading1Numbered"/>
              <w:rPr>
                <w:del w:id="15265" w:author="Donovan Goode [2]" w:date="2018-11-09T10:04:00Z"/>
                <w:rFonts w:ascii="Consolas" w:eastAsia="Times New Roman" w:hAnsi="Consolas" w:cs="Times New Roman"/>
                <w:color w:val="D4D4D4"/>
                <w:sz w:val="21"/>
                <w:szCs w:val="21"/>
              </w:rPr>
              <w:pPrChange w:id="15266" w:author="Donovan Goode [2]" w:date="2018-11-09T10:05:00Z">
                <w:pPr>
                  <w:framePr w:hSpace="180" w:wrap="around" w:vAnchor="text" w:hAnchor="margin" w:xAlign="center" w:y="130"/>
                  <w:shd w:val="clear" w:color="auto" w:fill="1E1E1E"/>
                  <w:spacing w:line="285" w:lineRule="atLeast"/>
                </w:pPr>
              </w:pPrChange>
            </w:pPr>
            <w:del w:id="15267"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12px</w:delText>
              </w:r>
              <w:r w:rsidRPr="0030596C" w:rsidDel="008B6AF4">
                <w:rPr>
                  <w:rFonts w:ascii="Consolas" w:eastAsia="Times New Roman" w:hAnsi="Consolas" w:cs="Times New Roman"/>
                  <w:color w:val="D4D4D4"/>
                  <w:sz w:val="21"/>
                  <w:szCs w:val="21"/>
                </w:rPr>
                <w:delText>;</w:delText>
              </w:r>
            </w:del>
          </w:p>
          <w:p w14:paraId="3A1A0025" w14:textId="77777777" w:rsidR="00ED1509" w:rsidRPr="0030596C" w:rsidDel="008B6AF4" w:rsidRDefault="00ED1509">
            <w:pPr>
              <w:pStyle w:val="Heading1Numbered"/>
              <w:rPr>
                <w:del w:id="15268" w:author="Donovan Goode [2]" w:date="2018-11-09T10:04:00Z"/>
                <w:rFonts w:ascii="Consolas" w:eastAsia="Times New Roman" w:hAnsi="Consolas" w:cs="Times New Roman"/>
                <w:color w:val="D4D4D4"/>
                <w:sz w:val="21"/>
                <w:szCs w:val="21"/>
              </w:rPr>
              <w:pPrChange w:id="15269" w:author="Donovan Goode [2]" w:date="2018-11-09T10:05:00Z">
                <w:pPr>
                  <w:framePr w:hSpace="180" w:wrap="around" w:vAnchor="text" w:hAnchor="margin" w:xAlign="center" w:y="130"/>
                  <w:shd w:val="clear" w:color="auto" w:fill="1E1E1E"/>
                  <w:spacing w:line="285" w:lineRule="atLeast"/>
                </w:pPr>
              </w:pPrChange>
            </w:pPr>
            <w:del w:id="15270"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height</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600px</w:delText>
              </w:r>
              <w:r w:rsidRPr="0030596C" w:rsidDel="008B6AF4">
                <w:rPr>
                  <w:rFonts w:ascii="Consolas" w:eastAsia="Times New Roman" w:hAnsi="Consolas" w:cs="Times New Roman"/>
                  <w:color w:val="D4D4D4"/>
                  <w:sz w:val="21"/>
                  <w:szCs w:val="21"/>
                </w:rPr>
                <w:delText>;</w:delText>
              </w:r>
            </w:del>
          </w:p>
          <w:p w14:paraId="1284595F" w14:textId="77777777" w:rsidR="00ED1509" w:rsidRPr="0030596C" w:rsidDel="008B6AF4" w:rsidRDefault="00ED1509">
            <w:pPr>
              <w:pStyle w:val="Heading1Numbered"/>
              <w:rPr>
                <w:del w:id="15271" w:author="Donovan Goode [2]" w:date="2018-11-09T10:04:00Z"/>
                <w:rFonts w:ascii="Consolas" w:eastAsia="Times New Roman" w:hAnsi="Consolas" w:cs="Times New Roman"/>
                <w:color w:val="D4D4D4"/>
                <w:sz w:val="21"/>
                <w:szCs w:val="21"/>
              </w:rPr>
              <w:pPrChange w:id="15272" w:author="Donovan Goode [2]" w:date="2018-11-09T10:05:00Z">
                <w:pPr>
                  <w:framePr w:hSpace="180" w:wrap="around" w:vAnchor="text" w:hAnchor="margin" w:xAlign="center" w:y="130"/>
                  <w:shd w:val="clear" w:color="auto" w:fill="1E1E1E"/>
                  <w:spacing w:line="285" w:lineRule="atLeast"/>
                </w:pPr>
              </w:pPrChange>
            </w:pPr>
            <w:del w:id="15273" w:author="Donovan Goode [2]" w:date="2018-11-09T10:04:00Z">
              <w:r w:rsidRPr="0030596C" w:rsidDel="008B6AF4">
                <w:rPr>
                  <w:rFonts w:ascii="Consolas" w:eastAsia="Times New Roman" w:hAnsi="Consolas" w:cs="Times New Roman"/>
                  <w:color w:val="D4D4D4"/>
                  <w:sz w:val="21"/>
                  <w:szCs w:val="21"/>
                </w:rPr>
                <w:delText>}</w:delText>
              </w:r>
            </w:del>
          </w:p>
          <w:p w14:paraId="7A654163" w14:textId="77777777" w:rsidR="00ED1509" w:rsidRPr="0030596C" w:rsidDel="008B6AF4" w:rsidRDefault="00ED1509">
            <w:pPr>
              <w:pStyle w:val="Heading1Numbered"/>
              <w:rPr>
                <w:del w:id="15274" w:author="Donovan Goode [2]" w:date="2018-11-09T10:04:00Z"/>
                <w:rFonts w:ascii="Consolas" w:eastAsia="Times New Roman" w:hAnsi="Consolas" w:cs="Times New Roman"/>
                <w:color w:val="D4D4D4"/>
                <w:sz w:val="21"/>
                <w:szCs w:val="21"/>
              </w:rPr>
              <w:pPrChange w:id="15275" w:author="Donovan Goode [2]" w:date="2018-11-09T10:05:00Z">
                <w:pPr>
                  <w:framePr w:hSpace="180" w:wrap="around" w:vAnchor="text" w:hAnchor="margin" w:xAlign="center" w:y="130"/>
                  <w:shd w:val="clear" w:color="auto" w:fill="1E1E1E"/>
                  <w:spacing w:after="240" w:line="285" w:lineRule="atLeast"/>
                </w:pPr>
              </w:pPrChange>
            </w:pPr>
          </w:p>
          <w:p w14:paraId="198A75CB" w14:textId="77777777" w:rsidR="00ED1509" w:rsidRPr="0030596C" w:rsidDel="008B6AF4" w:rsidRDefault="00ED1509">
            <w:pPr>
              <w:pStyle w:val="Heading1Numbered"/>
              <w:rPr>
                <w:del w:id="15276" w:author="Donovan Goode [2]" w:date="2018-11-09T10:04:00Z"/>
                <w:rFonts w:ascii="Consolas" w:eastAsia="Times New Roman" w:hAnsi="Consolas" w:cs="Times New Roman"/>
                <w:color w:val="D4D4D4"/>
                <w:sz w:val="21"/>
                <w:szCs w:val="21"/>
              </w:rPr>
              <w:pPrChange w:id="15277" w:author="Donovan Goode [2]" w:date="2018-11-09T10:05:00Z">
                <w:pPr>
                  <w:framePr w:hSpace="180" w:wrap="around" w:vAnchor="text" w:hAnchor="margin" w:xAlign="center" w:y="130"/>
                  <w:shd w:val="clear" w:color="auto" w:fill="1E1E1E"/>
                  <w:spacing w:line="285" w:lineRule="atLeast"/>
                </w:pPr>
              </w:pPrChange>
            </w:pPr>
            <w:del w:id="15278" w:author="Donovan Goode [2]" w:date="2018-11-09T10:04:00Z">
              <w:r w:rsidRPr="0030596C" w:rsidDel="008B6AF4">
                <w:rPr>
                  <w:rFonts w:ascii="Consolas" w:eastAsia="Times New Roman" w:hAnsi="Consolas" w:cs="Times New Roman"/>
                  <w:color w:val="D7BA7D"/>
                  <w:sz w:val="21"/>
                  <w:szCs w:val="21"/>
                </w:rPr>
                <w:delText xml:space="preserve">body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div.portal.dashboard.container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div.retirement-applications-list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div.view-toolbar.grid-actions.clearfix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a</w:delText>
              </w:r>
              <w:r w:rsidRPr="0030596C" w:rsidDel="008B6AF4">
                <w:rPr>
                  <w:rFonts w:ascii="Consolas" w:eastAsia="Times New Roman" w:hAnsi="Consolas" w:cs="Times New Roman"/>
                  <w:color w:val="D4D4D4"/>
                  <w:sz w:val="21"/>
                  <w:szCs w:val="21"/>
                </w:rPr>
                <w:delText xml:space="preserve"> {</w:delText>
              </w:r>
            </w:del>
          </w:p>
          <w:p w14:paraId="6FD5A5EA" w14:textId="77777777" w:rsidR="00ED1509" w:rsidRPr="0030596C" w:rsidDel="008B6AF4" w:rsidRDefault="00ED1509">
            <w:pPr>
              <w:pStyle w:val="Heading1Numbered"/>
              <w:rPr>
                <w:del w:id="15279" w:author="Donovan Goode [2]" w:date="2018-11-09T10:04:00Z"/>
                <w:rFonts w:ascii="Consolas" w:eastAsia="Times New Roman" w:hAnsi="Consolas" w:cs="Times New Roman"/>
                <w:color w:val="D4D4D4"/>
                <w:sz w:val="21"/>
                <w:szCs w:val="21"/>
              </w:rPr>
              <w:pPrChange w:id="15280" w:author="Donovan Goode [2]" w:date="2018-11-09T10:05:00Z">
                <w:pPr>
                  <w:framePr w:hSpace="180" w:wrap="around" w:vAnchor="text" w:hAnchor="margin" w:xAlign="center" w:y="130"/>
                  <w:shd w:val="clear" w:color="auto" w:fill="1E1E1E"/>
                  <w:spacing w:line="285" w:lineRule="atLeast"/>
                </w:pPr>
              </w:pPrChange>
            </w:pPr>
            <w:del w:id="15281"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width</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485px</w:delText>
              </w:r>
              <w:r w:rsidRPr="0030596C" w:rsidDel="008B6AF4">
                <w:rPr>
                  <w:rFonts w:ascii="Consolas" w:eastAsia="Times New Roman" w:hAnsi="Consolas" w:cs="Times New Roman"/>
                  <w:color w:val="D4D4D4"/>
                  <w:sz w:val="21"/>
                  <w:szCs w:val="21"/>
                </w:rPr>
                <w:delText>;</w:delText>
              </w:r>
            </w:del>
          </w:p>
          <w:p w14:paraId="724AF28C" w14:textId="77777777" w:rsidR="00ED1509" w:rsidRPr="0030596C" w:rsidDel="008B6AF4" w:rsidRDefault="00ED1509">
            <w:pPr>
              <w:pStyle w:val="Heading1Numbered"/>
              <w:rPr>
                <w:del w:id="15282" w:author="Donovan Goode [2]" w:date="2018-11-09T10:04:00Z"/>
                <w:rFonts w:ascii="Consolas" w:eastAsia="Times New Roman" w:hAnsi="Consolas" w:cs="Times New Roman"/>
                <w:color w:val="D4D4D4"/>
                <w:sz w:val="21"/>
                <w:szCs w:val="21"/>
              </w:rPr>
              <w:pPrChange w:id="15283" w:author="Donovan Goode [2]" w:date="2018-11-09T10:05:00Z">
                <w:pPr>
                  <w:framePr w:hSpace="180" w:wrap="around" w:vAnchor="text" w:hAnchor="margin" w:xAlign="center" w:y="130"/>
                  <w:shd w:val="clear" w:color="auto" w:fill="1E1E1E"/>
                  <w:spacing w:line="285" w:lineRule="atLeast"/>
                </w:pPr>
              </w:pPrChange>
            </w:pPr>
            <w:del w:id="15284"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pointer-events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none</w:delText>
              </w:r>
              <w:r w:rsidRPr="0030596C" w:rsidDel="008B6AF4">
                <w:rPr>
                  <w:rFonts w:ascii="Consolas" w:eastAsia="Times New Roman" w:hAnsi="Consolas" w:cs="Times New Roman"/>
                  <w:color w:val="D4D4D4"/>
                  <w:sz w:val="21"/>
                  <w:szCs w:val="21"/>
                </w:rPr>
                <w:delText>;</w:delText>
              </w:r>
            </w:del>
          </w:p>
          <w:p w14:paraId="4047DE78" w14:textId="77777777" w:rsidR="00ED1509" w:rsidRPr="0030596C" w:rsidDel="008B6AF4" w:rsidRDefault="00ED1509">
            <w:pPr>
              <w:pStyle w:val="Heading1Numbered"/>
              <w:rPr>
                <w:del w:id="15285" w:author="Donovan Goode [2]" w:date="2018-11-09T10:04:00Z"/>
                <w:rFonts w:ascii="Consolas" w:eastAsia="Times New Roman" w:hAnsi="Consolas" w:cs="Times New Roman"/>
                <w:color w:val="D4D4D4"/>
                <w:sz w:val="21"/>
                <w:szCs w:val="21"/>
              </w:rPr>
              <w:pPrChange w:id="15286" w:author="Donovan Goode [2]" w:date="2018-11-09T10:05:00Z">
                <w:pPr>
                  <w:framePr w:hSpace="180" w:wrap="around" w:vAnchor="text" w:hAnchor="margin" w:xAlign="center" w:y="130"/>
                  <w:shd w:val="clear" w:color="auto" w:fill="1E1E1E"/>
                  <w:spacing w:line="285" w:lineRule="atLeast"/>
                </w:pPr>
              </w:pPrChange>
            </w:pPr>
            <w:del w:id="15287"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border-radius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202E73F1" w14:textId="77777777" w:rsidR="00ED1509" w:rsidRPr="0030596C" w:rsidDel="008B6AF4" w:rsidRDefault="00ED1509">
            <w:pPr>
              <w:pStyle w:val="Heading1Numbered"/>
              <w:rPr>
                <w:del w:id="15288" w:author="Donovan Goode [2]" w:date="2018-11-09T10:04:00Z"/>
                <w:rFonts w:ascii="Consolas" w:eastAsia="Times New Roman" w:hAnsi="Consolas" w:cs="Times New Roman"/>
                <w:color w:val="D4D4D4"/>
                <w:sz w:val="21"/>
                <w:szCs w:val="21"/>
              </w:rPr>
              <w:pPrChange w:id="15289" w:author="Donovan Goode [2]" w:date="2018-11-09T10:05:00Z">
                <w:pPr>
                  <w:framePr w:hSpace="180" w:wrap="around" w:vAnchor="text" w:hAnchor="margin" w:xAlign="center" w:y="130"/>
                  <w:shd w:val="clear" w:color="auto" w:fill="1E1E1E"/>
                  <w:spacing w:line="285" w:lineRule="atLeast"/>
                </w:pPr>
              </w:pPrChange>
            </w:pPr>
            <w:del w:id="15290" w:author="Donovan Goode [2]" w:date="2018-11-09T10:04:00Z">
              <w:r w:rsidRPr="0030596C" w:rsidDel="008B6AF4">
                <w:rPr>
                  <w:rFonts w:ascii="Consolas" w:eastAsia="Times New Roman" w:hAnsi="Consolas" w:cs="Times New Roman"/>
                  <w:color w:val="D4D4D4"/>
                  <w:sz w:val="21"/>
                  <w:szCs w:val="21"/>
                </w:rPr>
                <w:delText>}</w:delText>
              </w:r>
            </w:del>
          </w:p>
          <w:p w14:paraId="3122AFEE" w14:textId="77777777" w:rsidR="00ED1509" w:rsidRPr="0030596C" w:rsidDel="008B6AF4" w:rsidRDefault="00ED1509">
            <w:pPr>
              <w:pStyle w:val="Heading1Numbered"/>
              <w:rPr>
                <w:del w:id="15291" w:author="Donovan Goode [2]" w:date="2018-11-09T10:04:00Z"/>
                <w:rFonts w:ascii="Consolas" w:eastAsia="Times New Roman" w:hAnsi="Consolas" w:cs="Times New Roman"/>
                <w:color w:val="D4D4D4"/>
                <w:sz w:val="21"/>
                <w:szCs w:val="21"/>
              </w:rPr>
              <w:pPrChange w:id="15292" w:author="Donovan Goode [2]" w:date="2018-11-09T10:05:00Z">
                <w:pPr>
                  <w:framePr w:hSpace="180" w:wrap="around" w:vAnchor="text" w:hAnchor="margin" w:xAlign="center" w:y="130"/>
                  <w:shd w:val="clear" w:color="auto" w:fill="1E1E1E"/>
                  <w:spacing w:line="285" w:lineRule="atLeast"/>
                </w:pPr>
              </w:pPrChange>
            </w:pPr>
            <w:del w:id="15293" w:author="Donovan Goode [2]" w:date="2018-11-09T10:04:00Z">
              <w:r w:rsidRPr="0030596C" w:rsidDel="008B6AF4">
                <w:rPr>
                  <w:rFonts w:ascii="Consolas" w:eastAsia="Times New Roman" w:hAnsi="Consolas" w:cs="Times New Roman"/>
                  <w:color w:val="D7BA7D"/>
                  <w:sz w:val="21"/>
                  <w:szCs w:val="21"/>
                </w:rPr>
                <w:delText xml:space="preserve">body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div.portal.dashboard.container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div.retirement-applications-list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div.view-toolbar.grid-actions.clearfix</w:delText>
              </w:r>
              <w:r w:rsidRPr="0030596C" w:rsidDel="008B6AF4">
                <w:rPr>
                  <w:rFonts w:ascii="Consolas" w:eastAsia="Times New Roman" w:hAnsi="Consolas" w:cs="Times New Roman"/>
                  <w:color w:val="D4D4D4"/>
                  <w:sz w:val="21"/>
                  <w:szCs w:val="21"/>
                </w:rPr>
                <w:delText xml:space="preserve"> {</w:delText>
              </w:r>
            </w:del>
          </w:p>
          <w:p w14:paraId="1AC40CF6" w14:textId="77777777" w:rsidR="00ED1509" w:rsidRPr="0030596C" w:rsidDel="008B6AF4" w:rsidRDefault="00ED1509">
            <w:pPr>
              <w:pStyle w:val="Heading1Numbered"/>
              <w:rPr>
                <w:del w:id="15294" w:author="Donovan Goode [2]" w:date="2018-11-09T10:04:00Z"/>
                <w:rFonts w:ascii="Consolas" w:eastAsia="Times New Roman" w:hAnsi="Consolas" w:cs="Times New Roman"/>
                <w:color w:val="D4D4D4"/>
                <w:sz w:val="21"/>
                <w:szCs w:val="21"/>
              </w:rPr>
              <w:pPrChange w:id="15295" w:author="Donovan Goode [2]" w:date="2018-11-09T10:05:00Z">
                <w:pPr>
                  <w:framePr w:hSpace="180" w:wrap="around" w:vAnchor="text" w:hAnchor="margin" w:xAlign="center" w:y="130"/>
                  <w:shd w:val="clear" w:color="auto" w:fill="1E1E1E"/>
                  <w:spacing w:line="285" w:lineRule="atLeast"/>
                </w:pPr>
              </w:pPrChange>
            </w:pPr>
            <w:del w:id="15296"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margin-bottom</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6E32087D" w14:textId="77777777" w:rsidR="00ED1509" w:rsidRPr="0030596C" w:rsidDel="008B6AF4" w:rsidRDefault="00ED1509">
            <w:pPr>
              <w:pStyle w:val="Heading1Numbered"/>
              <w:rPr>
                <w:del w:id="15297" w:author="Donovan Goode [2]" w:date="2018-11-09T10:04:00Z"/>
                <w:rFonts w:ascii="Consolas" w:eastAsia="Times New Roman" w:hAnsi="Consolas" w:cs="Times New Roman"/>
                <w:color w:val="D4D4D4"/>
                <w:sz w:val="21"/>
                <w:szCs w:val="21"/>
              </w:rPr>
              <w:pPrChange w:id="15298" w:author="Donovan Goode [2]" w:date="2018-11-09T10:05:00Z">
                <w:pPr>
                  <w:framePr w:hSpace="180" w:wrap="around" w:vAnchor="text" w:hAnchor="margin" w:xAlign="center" w:y="130"/>
                  <w:shd w:val="clear" w:color="auto" w:fill="1E1E1E"/>
                  <w:spacing w:line="285" w:lineRule="atLeast"/>
                </w:pPr>
              </w:pPrChange>
            </w:pPr>
            <w:del w:id="15299"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padding-bottom</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107C9C6C" w14:textId="77777777" w:rsidR="00ED1509" w:rsidRPr="0030596C" w:rsidDel="008B6AF4" w:rsidRDefault="00ED1509">
            <w:pPr>
              <w:pStyle w:val="Heading1Numbered"/>
              <w:rPr>
                <w:del w:id="15300" w:author="Donovan Goode [2]" w:date="2018-11-09T10:04:00Z"/>
                <w:rFonts w:ascii="Consolas" w:eastAsia="Times New Roman" w:hAnsi="Consolas" w:cs="Times New Roman"/>
                <w:color w:val="D4D4D4"/>
                <w:sz w:val="21"/>
                <w:szCs w:val="21"/>
              </w:rPr>
              <w:pPrChange w:id="15301" w:author="Donovan Goode [2]" w:date="2018-11-09T10:05:00Z">
                <w:pPr>
                  <w:framePr w:hSpace="180" w:wrap="around" w:vAnchor="text" w:hAnchor="margin" w:xAlign="center" w:y="130"/>
                  <w:shd w:val="clear" w:color="auto" w:fill="1E1E1E"/>
                  <w:spacing w:line="285" w:lineRule="atLeast"/>
                </w:pPr>
              </w:pPrChange>
            </w:pPr>
            <w:del w:id="15302" w:author="Donovan Goode [2]" w:date="2018-11-09T10:04:00Z">
              <w:r w:rsidRPr="0030596C" w:rsidDel="008B6AF4">
                <w:rPr>
                  <w:rFonts w:ascii="Consolas" w:eastAsia="Times New Roman" w:hAnsi="Consolas" w:cs="Times New Roman"/>
                  <w:color w:val="D4D4D4"/>
                  <w:sz w:val="21"/>
                  <w:szCs w:val="21"/>
                </w:rPr>
                <w:delText>}</w:delText>
              </w:r>
            </w:del>
          </w:p>
          <w:p w14:paraId="17899C33" w14:textId="77777777" w:rsidR="00ED1509" w:rsidRPr="0030596C" w:rsidDel="008B6AF4" w:rsidRDefault="00ED1509">
            <w:pPr>
              <w:pStyle w:val="Heading1Numbered"/>
              <w:rPr>
                <w:del w:id="15303" w:author="Donovan Goode [2]" w:date="2018-11-09T10:04:00Z"/>
                <w:rFonts w:ascii="Consolas" w:eastAsia="Times New Roman" w:hAnsi="Consolas" w:cs="Times New Roman"/>
                <w:color w:val="D4D4D4"/>
                <w:sz w:val="21"/>
                <w:szCs w:val="21"/>
              </w:rPr>
              <w:pPrChange w:id="15304" w:author="Donovan Goode [2]" w:date="2018-11-09T10:05:00Z">
                <w:pPr>
                  <w:framePr w:hSpace="180" w:wrap="around" w:vAnchor="text" w:hAnchor="margin" w:xAlign="center" w:y="130"/>
                  <w:shd w:val="clear" w:color="auto" w:fill="1E1E1E"/>
                  <w:spacing w:line="285" w:lineRule="atLeast"/>
                </w:pPr>
              </w:pPrChange>
            </w:pPr>
          </w:p>
          <w:p w14:paraId="153A1683" w14:textId="77777777" w:rsidR="00ED1509" w:rsidRPr="0030596C" w:rsidDel="008B6AF4" w:rsidRDefault="00ED1509">
            <w:pPr>
              <w:pStyle w:val="Heading1Numbered"/>
              <w:rPr>
                <w:del w:id="15305" w:author="Donovan Goode [2]" w:date="2018-11-09T10:04:00Z"/>
                <w:rFonts w:ascii="Consolas" w:eastAsia="Times New Roman" w:hAnsi="Consolas" w:cs="Times New Roman"/>
                <w:color w:val="D4D4D4"/>
                <w:sz w:val="21"/>
                <w:szCs w:val="21"/>
              </w:rPr>
              <w:pPrChange w:id="15306" w:author="Donovan Goode [2]" w:date="2018-11-09T10:05:00Z">
                <w:pPr>
                  <w:framePr w:hSpace="180" w:wrap="around" w:vAnchor="text" w:hAnchor="margin" w:xAlign="center" w:y="130"/>
                  <w:shd w:val="clear" w:color="auto" w:fill="1E1E1E"/>
                  <w:spacing w:line="285" w:lineRule="atLeast"/>
                </w:pPr>
              </w:pPrChange>
            </w:pPr>
            <w:del w:id="15307" w:author="Donovan Goode [2]" w:date="2018-11-09T10:04:00Z">
              <w:r w:rsidRPr="0030596C" w:rsidDel="008B6AF4">
                <w:rPr>
                  <w:rFonts w:ascii="Consolas" w:eastAsia="Times New Roman" w:hAnsi="Consolas" w:cs="Times New Roman"/>
                  <w:color w:val="D7BA7D"/>
                  <w:sz w:val="21"/>
                  <w:szCs w:val="21"/>
                </w:rPr>
                <w:delText>code</w:delText>
              </w:r>
              <w:r w:rsidRPr="0030596C" w:rsidDel="008B6AF4">
                <w:rPr>
                  <w:rFonts w:ascii="Consolas" w:eastAsia="Times New Roman" w:hAnsi="Consolas" w:cs="Times New Roman"/>
                  <w:color w:val="D4D4D4"/>
                  <w:sz w:val="21"/>
                  <w:szCs w:val="21"/>
                </w:rPr>
                <w:delText xml:space="preserve"> {</w:delText>
              </w:r>
            </w:del>
          </w:p>
          <w:p w14:paraId="707E6C17" w14:textId="77777777" w:rsidR="00ED1509" w:rsidRPr="0030596C" w:rsidDel="008B6AF4" w:rsidRDefault="00ED1509">
            <w:pPr>
              <w:pStyle w:val="Heading1Numbered"/>
              <w:rPr>
                <w:del w:id="15308" w:author="Donovan Goode [2]" w:date="2018-11-09T10:04:00Z"/>
                <w:rFonts w:ascii="Consolas" w:eastAsia="Times New Roman" w:hAnsi="Consolas" w:cs="Times New Roman"/>
                <w:color w:val="D4D4D4"/>
                <w:sz w:val="21"/>
                <w:szCs w:val="21"/>
              </w:rPr>
              <w:pPrChange w:id="15309" w:author="Donovan Goode [2]" w:date="2018-11-09T10:05:00Z">
                <w:pPr>
                  <w:framePr w:hSpace="180" w:wrap="around" w:vAnchor="text" w:hAnchor="margin" w:xAlign="center" w:y="130"/>
                  <w:shd w:val="clear" w:color="auto" w:fill="1E1E1E"/>
                  <w:spacing w:line="285" w:lineRule="atLeast"/>
                </w:pPr>
              </w:pPrChange>
            </w:pPr>
            <w:del w:id="15310"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2px</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4px</w:delText>
              </w:r>
              <w:r w:rsidRPr="0030596C" w:rsidDel="008B6AF4">
                <w:rPr>
                  <w:rFonts w:ascii="Consolas" w:eastAsia="Times New Roman" w:hAnsi="Consolas" w:cs="Times New Roman"/>
                  <w:color w:val="D4D4D4"/>
                  <w:sz w:val="21"/>
                  <w:szCs w:val="21"/>
                </w:rPr>
                <w:delText>;</w:delText>
              </w:r>
            </w:del>
          </w:p>
          <w:p w14:paraId="3D0599A7" w14:textId="77777777" w:rsidR="00ED1509" w:rsidRPr="0030596C" w:rsidDel="008B6AF4" w:rsidRDefault="00ED1509">
            <w:pPr>
              <w:pStyle w:val="Heading1Numbered"/>
              <w:rPr>
                <w:del w:id="15311" w:author="Donovan Goode [2]" w:date="2018-11-09T10:04:00Z"/>
                <w:rFonts w:ascii="Consolas" w:eastAsia="Times New Roman" w:hAnsi="Consolas" w:cs="Times New Roman"/>
                <w:color w:val="D4D4D4"/>
                <w:sz w:val="21"/>
                <w:szCs w:val="21"/>
              </w:rPr>
              <w:pPrChange w:id="15312" w:author="Donovan Goode [2]" w:date="2018-11-09T10:05:00Z">
                <w:pPr>
                  <w:framePr w:hSpace="180" w:wrap="around" w:vAnchor="text" w:hAnchor="margin" w:xAlign="center" w:y="130"/>
                  <w:shd w:val="clear" w:color="auto" w:fill="1E1E1E"/>
                  <w:spacing w:line="285" w:lineRule="atLeast"/>
                </w:pPr>
              </w:pPrChange>
            </w:pPr>
            <w:del w:id="15313"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font-size</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90%</w:delText>
              </w:r>
              <w:r w:rsidRPr="0030596C" w:rsidDel="008B6AF4">
                <w:rPr>
                  <w:rFonts w:ascii="Consolas" w:eastAsia="Times New Roman" w:hAnsi="Consolas" w:cs="Times New Roman"/>
                  <w:color w:val="D4D4D4"/>
                  <w:sz w:val="21"/>
                  <w:szCs w:val="21"/>
                </w:rPr>
                <w:delText>;</w:delText>
              </w:r>
            </w:del>
          </w:p>
          <w:p w14:paraId="1AE479B5" w14:textId="77777777" w:rsidR="00ED1509" w:rsidRPr="0030596C" w:rsidDel="008B6AF4" w:rsidRDefault="00ED1509">
            <w:pPr>
              <w:pStyle w:val="Heading1Numbered"/>
              <w:rPr>
                <w:del w:id="15314" w:author="Donovan Goode [2]" w:date="2018-11-09T10:04:00Z"/>
                <w:rFonts w:ascii="Consolas" w:eastAsia="Times New Roman" w:hAnsi="Consolas" w:cs="Times New Roman"/>
                <w:color w:val="D4D4D4"/>
                <w:sz w:val="21"/>
                <w:szCs w:val="21"/>
              </w:rPr>
              <w:pPrChange w:id="15315" w:author="Donovan Goode [2]" w:date="2018-11-09T10:05:00Z">
                <w:pPr>
                  <w:framePr w:hSpace="180" w:wrap="around" w:vAnchor="text" w:hAnchor="margin" w:xAlign="center" w:y="130"/>
                  <w:shd w:val="clear" w:color="auto" w:fill="1E1E1E"/>
                  <w:spacing w:line="285" w:lineRule="atLeast"/>
                </w:pPr>
              </w:pPrChange>
            </w:pPr>
            <w:del w:id="15316"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#2e6da4</w:delText>
              </w:r>
              <w:r w:rsidRPr="0030596C" w:rsidDel="008B6AF4">
                <w:rPr>
                  <w:rFonts w:ascii="Consolas" w:eastAsia="Times New Roman" w:hAnsi="Consolas" w:cs="Times New Roman"/>
                  <w:color w:val="D4D4D4"/>
                  <w:sz w:val="21"/>
                  <w:szCs w:val="21"/>
                </w:rPr>
                <w:delText>;</w:delText>
              </w:r>
            </w:del>
          </w:p>
          <w:p w14:paraId="4A1DC6A8" w14:textId="77777777" w:rsidR="00ED1509" w:rsidRPr="0030596C" w:rsidDel="008B6AF4" w:rsidRDefault="00ED1509">
            <w:pPr>
              <w:pStyle w:val="Heading1Numbered"/>
              <w:rPr>
                <w:del w:id="15317" w:author="Donovan Goode [2]" w:date="2018-11-09T10:04:00Z"/>
                <w:rFonts w:ascii="Consolas" w:eastAsia="Times New Roman" w:hAnsi="Consolas" w:cs="Times New Roman"/>
                <w:color w:val="D4D4D4"/>
                <w:sz w:val="21"/>
                <w:szCs w:val="21"/>
              </w:rPr>
              <w:pPrChange w:id="15318" w:author="Donovan Goode [2]" w:date="2018-11-09T10:05:00Z">
                <w:pPr>
                  <w:framePr w:hSpace="180" w:wrap="around" w:vAnchor="text" w:hAnchor="margin" w:xAlign="center" w:y="130"/>
                  <w:shd w:val="clear" w:color="auto" w:fill="1E1E1E"/>
                  <w:spacing w:line="285" w:lineRule="atLeast"/>
                </w:pPr>
              </w:pPrChange>
            </w:pPr>
            <w:del w:id="15319"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background-color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lightblue</w:delText>
              </w:r>
              <w:r w:rsidRPr="0030596C" w:rsidDel="008B6AF4">
                <w:rPr>
                  <w:rFonts w:ascii="Consolas" w:eastAsia="Times New Roman" w:hAnsi="Consolas" w:cs="Times New Roman"/>
                  <w:color w:val="D4D4D4"/>
                  <w:sz w:val="21"/>
                  <w:szCs w:val="21"/>
                </w:rPr>
                <w:delText>;</w:delText>
              </w:r>
            </w:del>
          </w:p>
          <w:p w14:paraId="735AF3D2" w14:textId="77777777" w:rsidR="00ED1509" w:rsidRPr="0030596C" w:rsidDel="008B6AF4" w:rsidRDefault="00ED1509">
            <w:pPr>
              <w:pStyle w:val="Heading1Numbered"/>
              <w:rPr>
                <w:del w:id="15320" w:author="Donovan Goode [2]" w:date="2018-11-09T10:04:00Z"/>
                <w:rFonts w:ascii="Consolas" w:eastAsia="Times New Roman" w:hAnsi="Consolas" w:cs="Times New Roman"/>
                <w:color w:val="D4D4D4"/>
                <w:sz w:val="21"/>
                <w:szCs w:val="21"/>
              </w:rPr>
              <w:pPrChange w:id="15321" w:author="Donovan Goode [2]" w:date="2018-11-09T10:05:00Z">
                <w:pPr>
                  <w:framePr w:hSpace="180" w:wrap="around" w:vAnchor="text" w:hAnchor="margin" w:xAlign="center" w:y="130"/>
                  <w:shd w:val="clear" w:color="auto" w:fill="1E1E1E"/>
                  <w:spacing w:line="285" w:lineRule="atLeast"/>
                </w:pPr>
              </w:pPrChange>
            </w:pPr>
            <w:del w:id="15322"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border-radius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4px</w:delText>
              </w:r>
              <w:r w:rsidRPr="0030596C" w:rsidDel="008B6AF4">
                <w:rPr>
                  <w:rFonts w:ascii="Consolas" w:eastAsia="Times New Roman" w:hAnsi="Consolas" w:cs="Times New Roman"/>
                  <w:color w:val="D4D4D4"/>
                  <w:sz w:val="21"/>
                  <w:szCs w:val="21"/>
                </w:rPr>
                <w:delText>;</w:delText>
              </w:r>
            </w:del>
          </w:p>
          <w:p w14:paraId="0348A280" w14:textId="77777777" w:rsidR="00ED1509" w:rsidRPr="0030596C" w:rsidDel="008B6AF4" w:rsidRDefault="00ED1509">
            <w:pPr>
              <w:pStyle w:val="Heading1Numbered"/>
              <w:rPr>
                <w:del w:id="15323" w:author="Donovan Goode [2]" w:date="2018-11-09T10:04:00Z"/>
                <w:rFonts w:ascii="Consolas" w:eastAsia="Times New Roman" w:hAnsi="Consolas" w:cs="Times New Roman"/>
                <w:color w:val="D4D4D4"/>
                <w:sz w:val="21"/>
                <w:szCs w:val="21"/>
              </w:rPr>
              <w:pPrChange w:id="15324" w:author="Donovan Goode [2]" w:date="2018-11-09T10:05:00Z">
                <w:pPr>
                  <w:framePr w:hSpace="180" w:wrap="around" w:vAnchor="text" w:hAnchor="margin" w:xAlign="center" w:y="130"/>
                  <w:shd w:val="clear" w:color="auto" w:fill="1E1E1E"/>
                  <w:spacing w:line="285" w:lineRule="atLeast"/>
                </w:pPr>
              </w:pPrChange>
            </w:pPr>
            <w:del w:id="15325" w:author="Donovan Goode [2]" w:date="2018-11-09T10:04:00Z">
              <w:r w:rsidRPr="0030596C" w:rsidDel="008B6AF4">
                <w:rPr>
                  <w:rFonts w:ascii="Consolas" w:eastAsia="Times New Roman" w:hAnsi="Consolas" w:cs="Times New Roman"/>
                  <w:color w:val="D4D4D4"/>
                  <w:sz w:val="21"/>
                  <w:szCs w:val="21"/>
                </w:rPr>
                <w:delText>}</w:delText>
              </w:r>
            </w:del>
          </w:p>
          <w:p w14:paraId="148EA87F" w14:textId="77777777" w:rsidR="00ED1509" w:rsidRPr="0030596C" w:rsidDel="008B6AF4" w:rsidRDefault="00ED1509">
            <w:pPr>
              <w:pStyle w:val="Heading1Numbered"/>
              <w:rPr>
                <w:del w:id="15326" w:author="Donovan Goode [2]" w:date="2018-11-09T10:04:00Z"/>
                <w:rFonts w:ascii="Consolas" w:eastAsia="Times New Roman" w:hAnsi="Consolas" w:cs="Times New Roman"/>
                <w:color w:val="D4D4D4"/>
                <w:sz w:val="21"/>
                <w:szCs w:val="21"/>
              </w:rPr>
              <w:pPrChange w:id="15327" w:author="Donovan Goode [2]" w:date="2018-11-09T10:05:00Z">
                <w:pPr>
                  <w:framePr w:hSpace="180" w:wrap="around" w:vAnchor="text" w:hAnchor="margin" w:xAlign="center" w:y="130"/>
                  <w:shd w:val="clear" w:color="auto" w:fill="1E1E1E"/>
                  <w:spacing w:line="285" w:lineRule="atLeast"/>
                </w:pPr>
              </w:pPrChange>
            </w:pPr>
            <w:del w:id="15328" w:author="Donovan Goode [2]" w:date="2018-11-09T10:04:00Z">
              <w:r w:rsidRPr="0030596C" w:rsidDel="008B6AF4">
                <w:rPr>
                  <w:rFonts w:ascii="Consolas" w:eastAsia="Times New Roman" w:hAnsi="Consolas" w:cs="Times New Roman"/>
                  <w:color w:val="D7BA7D"/>
                  <w:sz w:val="21"/>
                  <w:szCs w:val="21"/>
                </w:rPr>
                <w:delText>.alert-info</w:delText>
              </w:r>
              <w:r w:rsidRPr="0030596C" w:rsidDel="008B6AF4">
                <w:rPr>
                  <w:rFonts w:ascii="Consolas" w:eastAsia="Times New Roman" w:hAnsi="Consolas" w:cs="Times New Roman"/>
                  <w:color w:val="D4D4D4"/>
                  <w:sz w:val="21"/>
                  <w:szCs w:val="21"/>
                </w:rPr>
                <w:delText xml:space="preserve"> {</w:delText>
              </w:r>
            </w:del>
          </w:p>
          <w:p w14:paraId="3FE2D91F" w14:textId="77777777" w:rsidR="00ED1509" w:rsidRPr="0030596C" w:rsidDel="008B6AF4" w:rsidRDefault="00ED1509">
            <w:pPr>
              <w:pStyle w:val="Heading1Numbered"/>
              <w:rPr>
                <w:del w:id="15329" w:author="Donovan Goode [2]" w:date="2018-11-09T10:04:00Z"/>
                <w:rFonts w:ascii="Consolas" w:eastAsia="Times New Roman" w:hAnsi="Consolas" w:cs="Times New Roman"/>
                <w:color w:val="D4D4D4"/>
                <w:sz w:val="21"/>
                <w:szCs w:val="21"/>
              </w:rPr>
              <w:pPrChange w:id="15330" w:author="Donovan Goode [2]" w:date="2018-11-09T10:05:00Z">
                <w:pPr>
                  <w:framePr w:hSpace="180" w:wrap="around" w:vAnchor="text" w:hAnchor="margin" w:xAlign="center" w:y="130"/>
                  <w:shd w:val="clear" w:color="auto" w:fill="1E1E1E"/>
                  <w:spacing w:line="285" w:lineRule="atLeast"/>
                </w:pPr>
              </w:pPrChange>
            </w:pPr>
            <w:del w:id="15331"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black</w:delText>
              </w:r>
              <w:r w:rsidRPr="0030596C" w:rsidDel="008B6AF4">
                <w:rPr>
                  <w:rFonts w:ascii="Consolas" w:eastAsia="Times New Roman" w:hAnsi="Consolas" w:cs="Times New Roman"/>
                  <w:color w:val="D4D4D4"/>
                  <w:sz w:val="21"/>
                  <w:szCs w:val="21"/>
                </w:rPr>
                <w:delText>;</w:delText>
              </w:r>
            </w:del>
          </w:p>
          <w:p w14:paraId="7CB04197" w14:textId="77777777" w:rsidR="00ED1509" w:rsidRPr="0030596C" w:rsidDel="008B6AF4" w:rsidRDefault="00ED1509">
            <w:pPr>
              <w:pStyle w:val="Heading1Numbered"/>
              <w:rPr>
                <w:del w:id="15332" w:author="Donovan Goode [2]" w:date="2018-11-09T10:04:00Z"/>
                <w:rFonts w:ascii="Consolas" w:eastAsia="Times New Roman" w:hAnsi="Consolas" w:cs="Times New Roman"/>
                <w:color w:val="D4D4D4"/>
                <w:sz w:val="21"/>
                <w:szCs w:val="21"/>
              </w:rPr>
              <w:pPrChange w:id="15333" w:author="Donovan Goode [2]" w:date="2018-11-09T10:05:00Z">
                <w:pPr>
                  <w:framePr w:hSpace="180" w:wrap="around" w:vAnchor="text" w:hAnchor="margin" w:xAlign="center" w:y="130"/>
                  <w:shd w:val="clear" w:color="auto" w:fill="1E1E1E"/>
                  <w:spacing w:line="285" w:lineRule="atLeast"/>
                </w:pPr>
              </w:pPrChange>
            </w:pPr>
            <w:del w:id="15334"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background-color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#eee</w:delText>
              </w:r>
              <w:r w:rsidRPr="0030596C" w:rsidDel="008B6AF4">
                <w:rPr>
                  <w:rFonts w:ascii="Consolas" w:eastAsia="Times New Roman" w:hAnsi="Consolas" w:cs="Times New Roman"/>
                  <w:color w:val="D4D4D4"/>
                  <w:sz w:val="21"/>
                  <w:szCs w:val="21"/>
                </w:rPr>
                <w:delText>;</w:delText>
              </w:r>
            </w:del>
          </w:p>
          <w:p w14:paraId="10D13B10" w14:textId="77777777" w:rsidR="00ED1509" w:rsidRPr="0030596C" w:rsidDel="008B6AF4" w:rsidRDefault="00ED1509">
            <w:pPr>
              <w:pStyle w:val="Heading1Numbered"/>
              <w:rPr>
                <w:del w:id="15335" w:author="Donovan Goode [2]" w:date="2018-11-09T10:04:00Z"/>
                <w:rFonts w:ascii="Consolas" w:eastAsia="Times New Roman" w:hAnsi="Consolas" w:cs="Times New Roman"/>
                <w:color w:val="D4D4D4"/>
                <w:sz w:val="21"/>
                <w:szCs w:val="21"/>
              </w:rPr>
              <w:pPrChange w:id="15336" w:author="Donovan Goode [2]" w:date="2018-11-09T10:05:00Z">
                <w:pPr>
                  <w:framePr w:hSpace="180" w:wrap="around" w:vAnchor="text" w:hAnchor="margin" w:xAlign="center" w:y="130"/>
                  <w:shd w:val="clear" w:color="auto" w:fill="1E1E1E"/>
                  <w:spacing w:line="285" w:lineRule="atLeast"/>
                </w:pPr>
              </w:pPrChange>
            </w:pPr>
            <w:del w:id="15337" w:author="Donovan Goode [2]"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darkgrey</w:delText>
              </w:r>
              <w:r w:rsidRPr="0030596C" w:rsidDel="008B6AF4">
                <w:rPr>
                  <w:rFonts w:ascii="Consolas" w:eastAsia="Times New Roman" w:hAnsi="Consolas" w:cs="Times New Roman"/>
                  <w:color w:val="D4D4D4"/>
                  <w:sz w:val="21"/>
                  <w:szCs w:val="21"/>
                </w:rPr>
                <w:delText>;</w:delText>
              </w:r>
            </w:del>
          </w:p>
          <w:p w14:paraId="45D39C5E" w14:textId="77777777" w:rsidR="00ED1509" w:rsidRPr="0030596C" w:rsidDel="008B6AF4" w:rsidRDefault="00ED1509">
            <w:pPr>
              <w:pStyle w:val="Heading1Numbered"/>
              <w:rPr>
                <w:del w:id="15338" w:author="Donovan Goode [2]" w:date="2018-11-09T10:04:00Z"/>
                <w:rFonts w:ascii="Consolas" w:eastAsia="Times New Roman" w:hAnsi="Consolas" w:cs="Times New Roman"/>
                <w:color w:val="D4D4D4"/>
                <w:sz w:val="21"/>
                <w:szCs w:val="21"/>
              </w:rPr>
              <w:pPrChange w:id="15339" w:author="Donovan Goode [2]" w:date="2018-11-09T10:05:00Z">
                <w:pPr>
                  <w:framePr w:hSpace="180" w:wrap="around" w:vAnchor="text" w:hAnchor="margin" w:xAlign="center" w:y="130"/>
                  <w:shd w:val="clear" w:color="auto" w:fill="1E1E1E"/>
                  <w:spacing w:line="285" w:lineRule="atLeast"/>
                </w:pPr>
              </w:pPrChange>
            </w:pPr>
            <w:del w:id="15340" w:author="Donovan Goode [2]" w:date="2018-11-09T10:04:00Z">
              <w:r w:rsidRPr="0030596C" w:rsidDel="008B6AF4">
                <w:rPr>
                  <w:rFonts w:ascii="Consolas" w:eastAsia="Times New Roman" w:hAnsi="Consolas" w:cs="Times New Roman"/>
                  <w:color w:val="D4D4D4"/>
                  <w:sz w:val="21"/>
                  <w:szCs w:val="21"/>
                </w:rPr>
                <w:delText>}</w:delText>
              </w:r>
            </w:del>
          </w:p>
          <w:p w14:paraId="6222ADE5" w14:textId="77777777" w:rsidR="00ED1509" w:rsidRPr="00CE0339" w:rsidDel="008B6AF4" w:rsidRDefault="00ED1509">
            <w:pPr>
              <w:pStyle w:val="Heading1Numbered"/>
              <w:rPr>
                <w:del w:id="15341" w:author="Donovan Goode [2]" w:date="2018-11-09T10:04:00Z"/>
                <w:rFonts w:ascii="Consolas" w:eastAsia="Times New Roman" w:hAnsi="Consolas" w:cs="Times New Roman"/>
                <w:color w:val="D7BA7D"/>
                <w:sz w:val="21"/>
                <w:szCs w:val="21"/>
              </w:rPr>
              <w:pPrChange w:id="15342" w:author="Donovan Goode [2]" w:date="2018-11-09T10:05:00Z">
                <w:pPr>
                  <w:framePr w:hSpace="180" w:wrap="around" w:vAnchor="text" w:hAnchor="margin" w:xAlign="center" w:y="130"/>
                  <w:shd w:val="clear" w:color="auto" w:fill="1E1E1E"/>
                  <w:spacing w:line="285" w:lineRule="atLeast"/>
                </w:pPr>
              </w:pPrChange>
            </w:pPr>
          </w:p>
        </w:tc>
      </w:tr>
      <w:tr w:rsidR="00ED1509" w:rsidDel="008B6AF4" w14:paraId="20751D7E" w14:textId="0AA958D8" w:rsidTr="00A52519">
        <w:trPr>
          <w:del w:id="15343" w:author="Donovan Goode [2]" w:date="2018-11-09T10:04:00Z"/>
        </w:trPr>
        <w:tc>
          <w:tcPr>
            <w:tcW w:w="1705" w:type="dxa"/>
          </w:tcPr>
          <w:p w14:paraId="36AAAB63" w14:textId="77777777" w:rsidR="00ED1509" w:rsidDel="008B6AF4" w:rsidRDefault="00ED1509">
            <w:pPr>
              <w:pStyle w:val="Heading1Numbered"/>
              <w:rPr>
                <w:del w:id="15344" w:author="Donovan Goode [2]" w:date="2018-11-09T10:04:00Z"/>
                <w:highlight w:val="yellow"/>
              </w:rPr>
              <w:pPrChange w:id="15345" w:author="Donovan Goode [2]" w:date="2018-11-09T10:05:00Z">
                <w:pPr>
                  <w:framePr w:hSpace="180" w:wrap="around" w:vAnchor="text" w:hAnchor="margin" w:xAlign="center" w:y="130"/>
                  <w:jc w:val="center"/>
                </w:pPr>
              </w:pPrChange>
            </w:pPr>
            <w:del w:id="15346" w:author="Donovan Goode [2]" w:date="2018-11-09T10:04:00Z">
              <w:r w:rsidDel="008B6AF4">
                <w:rPr>
                  <w:highlight w:val="yellow"/>
                </w:rPr>
                <w:delText>Payroll Services</w:delText>
              </w:r>
            </w:del>
          </w:p>
        </w:tc>
        <w:tc>
          <w:tcPr>
            <w:tcW w:w="9905" w:type="dxa"/>
          </w:tcPr>
          <w:p w14:paraId="4C7DD001" w14:textId="77777777" w:rsidR="00ED1509" w:rsidRPr="00C34032" w:rsidDel="008B6AF4" w:rsidRDefault="00ED1509">
            <w:pPr>
              <w:pStyle w:val="Heading1Numbered"/>
              <w:rPr>
                <w:del w:id="15347" w:author="Donovan Goode [2]" w:date="2018-11-09T10:04:00Z"/>
                <w:rFonts w:ascii="Consolas" w:eastAsia="Times New Roman" w:hAnsi="Consolas" w:cs="Times New Roman"/>
                <w:color w:val="D4D4D4"/>
                <w:sz w:val="21"/>
                <w:szCs w:val="21"/>
              </w:rPr>
              <w:pPrChange w:id="15348" w:author="Donovan Goode [2]" w:date="2018-11-09T10:05:00Z">
                <w:pPr>
                  <w:framePr w:hSpace="180" w:wrap="around" w:vAnchor="text" w:hAnchor="margin" w:xAlign="center" w:y="130"/>
                  <w:shd w:val="clear" w:color="auto" w:fill="1E1E1E"/>
                  <w:spacing w:line="285" w:lineRule="atLeast"/>
                </w:pPr>
              </w:pPrChange>
            </w:pPr>
            <w:del w:id="15349" w:author="Donovan Goode [2]" w:date="2018-11-09T10:04:00Z">
              <w:r w:rsidRPr="00C34032" w:rsidDel="008B6AF4">
                <w:rPr>
                  <w:rFonts w:ascii="Consolas" w:eastAsia="Times New Roman" w:hAnsi="Consolas" w:cs="Times New Roman"/>
                  <w:color w:val="D7BA7D"/>
                  <w:sz w:val="21"/>
                  <w:szCs w:val="21"/>
                </w:rPr>
                <w:delText>.dashboard .entity-grid</w:delText>
              </w:r>
              <w:r w:rsidRPr="00C34032" w:rsidDel="008B6AF4">
                <w:rPr>
                  <w:rFonts w:ascii="Consolas" w:eastAsia="Times New Roman" w:hAnsi="Consolas" w:cs="Times New Roman"/>
                  <w:color w:val="D4D4D4"/>
                  <w:sz w:val="21"/>
                  <w:szCs w:val="21"/>
                </w:rPr>
                <w:delText xml:space="preserve"> {</w:delText>
              </w:r>
            </w:del>
          </w:p>
          <w:p w14:paraId="11A18471" w14:textId="77777777" w:rsidR="00ED1509" w:rsidRPr="00C34032" w:rsidDel="008B6AF4" w:rsidRDefault="00ED1509">
            <w:pPr>
              <w:pStyle w:val="Heading1Numbered"/>
              <w:rPr>
                <w:del w:id="15350" w:author="Donovan Goode [2]" w:date="2018-11-09T10:04:00Z"/>
                <w:rFonts w:ascii="Consolas" w:eastAsia="Times New Roman" w:hAnsi="Consolas" w:cs="Times New Roman"/>
                <w:color w:val="D4D4D4"/>
                <w:sz w:val="21"/>
                <w:szCs w:val="21"/>
              </w:rPr>
              <w:pPrChange w:id="15351" w:author="Donovan Goode [2]" w:date="2018-11-09T10:05:00Z">
                <w:pPr>
                  <w:framePr w:hSpace="180" w:wrap="around" w:vAnchor="text" w:hAnchor="margin" w:xAlign="center" w:y="130"/>
                  <w:shd w:val="clear" w:color="auto" w:fill="1E1E1E"/>
                  <w:spacing w:line="285" w:lineRule="atLeast"/>
                </w:pPr>
              </w:pPrChange>
            </w:pPr>
            <w:del w:id="15352"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1px</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solid</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#ddd</w:delText>
              </w:r>
              <w:r w:rsidRPr="00C34032" w:rsidDel="008B6AF4">
                <w:rPr>
                  <w:rFonts w:ascii="Consolas" w:eastAsia="Times New Roman" w:hAnsi="Consolas" w:cs="Times New Roman"/>
                  <w:color w:val="D4D4D4"/>
                  <w:sz w:val="21"/>
                  <w:szCs w:val="21"/>
                </w:rPr>
                <w:delText>;</w:delText>
              </w:r>
            </w:del>
          </w:p>
          <w:p w14:paraId="7C62A0DD" w14:textId="77777777" w:rsidR="00ED1509" w:rsidRPr="00C34032" w:rsidDel="008B6AF4" w:rsidRDefault="00ED1509">
            <w:pPr>
              <w:pStyle w:val="Heading1Numbered"/>
              <w:rPr>
                <w:del w:id="15353" w:author="Donovan Goode [2]" w:date="2018-11-09T10:04:00Z"/>
                <w:rFonts w:ascii="Consolas" w:eastAsia="Times New Roman" w:hAnsi="Consolas" w:cs="Times New Roman"/>
                <w:color w:val="D4D4D4"/>
                <w:sz w:val="21"/>
                <w:szCs w:val="21"/>
              </w:rPr>
              <w:pPrChange w:id="15354" w:author="Donovan Goode [2]" w:date="2018-11-09T10:05:00Z">
                <w:pPr>
                  <w:framePr w:hSpace="180" w:wrap="around" w:vAnchor="text" w:hAnchor="margin" w:xAlign="center" w:y="130"/>
                  <w:shd w:val="clear" w:color="auto" w:fill="1E1E1E"/>
                  <w:spacing w:line="285" w:lineRule="atLeast"/>
                </w:pPr>
              </w:pPrChange>
            </w:pPr>
            <w:del w:id="15355"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12px</w:delText>
              </w:r>
              <w:r w:rsidRPr="00C34032" w:rsidDel="008B6AF4">
                <w:rPr>
                  <w:rFonts w:ascii="Consolas" w:eastAsia="Times New Roman" w:hAnsi="Consolas" w:cs="Times New Roman"/>
                  <w:color w:val="D4D4D4"/>
                  <w:sz w:val="21"/>
                  <w:szCs w:val="21"/>
                </w:rPr>
                <w:delText>;</w:delText>
              </w:r>
            </w:del>
          </w:p>
          <w:p w14:paraId="6EC238DE" w14:textId="77777777" w:rsidR="00ED1509" w:rsidRPr="00C34032" w:rsidDel="008B6AF4" w:rsidRDefault="00ED1509">
            <w:pPr>
              <w:pStyle w:val="Heading1Numbered"/>
              <w:rPr>
                <w:del w:id="15356" w:author="Donovan Goode [2]" w:date="2018-11-09T10:04:00Z"/>
                <w:rFonts w:ascii="Consolas" w:eastAsia="Times New Roman" w:hAnsi="Consolas" w:cs="Times New Roman"/>
                <w:color w:val="D4D4D4"/>
                <w:sz w:val="21"/>
                <w:szCs w:val="21"/>
              </w:rPr>
              <w:pPrChange w:id="15357" w:author="Donovan Goode [2]" w:date="2018-11-09T10:05:00Z">
                <w:pPr>
                  <w:framePr w:hSpace="180" w:wrap="around" w:vAnchor="text" w:hAnchor="margin" w:xAlign="center" w:y="130"/>
                  <w:shd w:val="clear" w:color="auto" w:fill="1E1E1E"/>
                  <w:spacing w:line="285" w:lineRule="atLeast"/>
                </w:pPr>
              </w:pPrChange>
            </w:pPr>
            <w:del w:id="15358"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height</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600px</w:delText>
              </w:r>
              <w:r w:rsidRPr="00C34032" w:rsidDel="008B6AF4">
                <w:rPr>
                  <w:rFonts w:ascii="Consolas" w:eastAsia="Times New Roman" w:hAnsi="Consolas" w:cs="Times New Roman"/>
                  <w:color w:val="D4D4D4"/>
                  <w:sz w:val="21"/>
                  <w:szCs w:val="21"/>
                </w:rPr>
                <w:delText>;</w:delText>
              </w:r>
            </w:del>
          </w:p>
          <w:p w14:paraId="2C0C7CC8" w14:textId="77777777" w:rsidR="00ED1509" w:rsidRPr="00C34032" w:rsidDel="008B6AF4" w:rsidRDefault="00ED1509">
            <w:pPr>
              <w:pStyle w:val="Heading1Numbered"/>
              <w:rPr>
                <w:del w:id="15359" w:author="Donovan Goode [2]" w:date="2018-11-09T10:04:00Z"/>
                <w:rFonts w:ascii="Consolas" w:eastAsia="Times New Roman" w:hAnsi="Consolas" w:cs="Times New Roman"/>
                <w:color w:val="D4D4D4"/>
                <w:sz w:val="21"/>
                <w:szCs w:val="21"/>
              </w:rPr>
              <w:pPrChange w:id="15360" w:author="Donovan Goode [2]" w:date="2018-11-09T10:05:00Z">
                <w:pPr>
                  <w:framePr w:hSpace="180" w:wrap="around" w:vAnchor="text" w:hAnchor="margin" w:xAlign="center" w:y="130"/>
                  <w:shd w:val="clear" w:color="auto" w:fill="1E1E1E"/>
                  <w:spacing w:line="285" w:lineRule="atLeast"/>
                </w:pPr>
              </w:pPrChange>
            </w:pPr>
            <w:del w:id="15361" w:author="Donovan Goode [2]" w:date="2018-11-09T10:04:00Z">
              <w:r w:rsidRPr="00C34032" w:rsidDel="008B6AF4">
                <w:rPr>
                  <w:rFonts w:ascii="Consolas" w:eastAsia="Times New Roman" w:hAnsi="Consolas" w:cs="Times New Roman"/>
                  <w:color w:val="D4D4D4"/>
                  <w:sz w:val="21"/>
                  <w:szCs w:val="21"/>
                </w:rPr>
                <w:delText>}</w:delText>
              </w:r>
            </w:del>
          </w:p>
          <w:p w14:paraId="761BE04A" w14:textId="77777777" w:rsidR="00ED1509" w:rsidRPr="00C34032" w:rsidDel="008B6AF4" w:rsidRDefault="00ED1509">
            <w:pPr>
              <w:pStyle w:val="Heading1Numbered"/>
              <w:rPr>
                <w:del w:id="15362" w:author="Donovan Goode [2]" w:date="2018-11-09T10:04:00Z"/>
                <w:rFonts w:ascii="Consolas" w:eastAsia="Times New Roman" w:hAnsi="Consolas" w:cs="Times New Roman"/>
                <w:color w:val="D4D4D4"/>
                <w:sz w:val="21"/>
                <w:szCs w:val="21"/>
              </w:rPr>
              <w:pPrChange w:id="15363" w:author="Donovan Goode [2]" w:date="2018-11-09T10:05:00Z">
                <w:pPr>
                  <w:framePr w:hSpace="180" w:wrap="around" w:vAnchor="text" w:hAnchor="margin" w:xAlign="center" w:y="130"/>
                  <w:shd w:val="clear" w:color="auto" w:fill="1E1E1E"/>
                  <w:spacing w:after="240" w:line="285" w:lineRule="atLeast"/>
                </w:pPr>
              </w:pPrChange>
            </w:pPr>
          </w:p>
          <w:p w14:paraId="26787CB5" w14:textId="77777777" w:rsidR="00ED1509" w:rsidRPr="00C34032" w:rsidDel="008B6AF4" w:rsidRDefault="00ED1509">
            <w:pPr>
              <w:pStyle w:val="Heading1Numbered"/>
              <w:rPr>
                <w:del w:id="15364" w:author="Donovan Goode [2]" w:date="2018-11-09T10:04:00Z"/>
                <w:rFonts w:ascii="Consolas" w:eastAsia="Times New Roman" w:hAnsi="Consolas" w:cs="Times New Roman"/>
                <w:color w:val="D4D4D4"/>
                <w:sz w:val="21"/>
                <w:szCs w:val="21"/>
              </w:rPr>
              <w:pPrChange w:id="15365" w:author="Donovan Goode [2]" w:date="2018-11-09T10:05:00Z">
                <w:pPr>
                  <w:framePr w:hSpace="180" w:wrap="around" w:vAnchor="text" w:hAnchor="margin" w:xAlign="center" w:y="130"/>
                  <w:shd w:val="clear" w:color="auto" w:fill="1E1E1E"/>
                  <w:spacing w:line="285" w:lineRule="atLeast"/>
                </w:pPr>
              </w:pPrChange>
            </w:pPr>
            <w:del w:id="15366" w:author="Donovan Goode [2]" w:date="2018-11-09T10:04:00Z">
              <w:r w:rsidRPr="00C34032" w:rsidDel="008B6AF4">
                <w:rPr>
                  <w:rFonts w:ascii="Consolas" w:eastAsia="Times New Roman" w:hAnsi="Consolas" w:cs="Times New Roman"/>
                  <w:color w:val="D7BA7D"/>
                  <w:sz w:val="21"/>
                  <w:szCs w:val="21"/>
                </w:rPr>
                <w:delText xml:space="preserve">body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div.portal.dashboard.container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div.retirement-applications-list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div.view-toolbar.grid-actions.clearfix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a</w:delText>
              </w:r>
              <w:r w:rsidRPr="00C34032" w:rsidDel="008B6AF4">
                <w:rPr>
                  <w:rFonts w:ascii="Consolas" w:eastAsia="Times New Roman" w:hAnsi="Consolas" w:cs="Times New Roman"/>
                  <w:color w:val="D4D4D4"/>
                  <w:sz w:val="21"/>
                  <w:szCs w:val="21"/>
                </w:rPr>
                <w:delText xml:space="preserve"> {</w:delText>
              </w:r>
            </w:del>
          </w:p>
          <w:p w14:paraId="7754EF1D" w14:textId="77777777" w:rsidR="00ED1509" w:rsidRPr="00C34032" w:rsidDel="008B6AF4" w:rsidRDefault="00ED1509">
            <w:pPr>
              <w:pStyle w:val="Heading1Numbered"/>
              <w:rPr>
                <w:del w:id="15367" w:author="Donovan Goode [2]" w:date="2018-11-09T10:04:00Z"/>
                <w:rFonts w:ascii="Consolas" w:eastAsia="Times New Roman" w:hAnsi="Consolas" w:cs="Times New Roman"/>
                <w:color w:val="D4D4D4"/>
                <w:sz w:val="21"/>
                <w:szCs w:val="21"/>
              </w:rPr>
              <w:pPrChange w:id="15368" w:author="Donovan Goode [2]" w:date="2018-11-09T10:05:00Z">
                <w:pPr>
                  <w:framePr w:hSpace="180" w:wrap="around" w:vAnchor="text" w:hAnchor="margin" w:xAlign="center" w:y="130"/>
                  <w:shd w:val="clear" w:color="auto" w:fill="1E1E1E"/>
                  <w:spacing w:line="285" w:lineRule="atLeast"/>
                </w:pPr>
              </w:pPrChange>
            </w:pPr>
            <w:del w:id="15369"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width</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485px</w:delText>
              </w:r>
              <w:r w:rsidRPr="00C34032" w:rsidDel="008B6AF4">
                <w:rPr>
                  <w:rFonts w:ascii="Consolas" w:eastAsia="Times New Roman" w:hAnsi="Consolas" w:cs="Times New Roman"/>
                  <w:color w:val="D4D4D4"/>
                  <w:sz w:val="21"/>
                  <w:szCs w:val="21"/>
                </w:rPr>
                <w:delText>;</w:delText>
              </w:r>
            </w:del>
          </w:p>
          <w:p w14:paraId="106610B1" w14:textId="77777777" w:rsidR="00ED1509" w:rsidRPr="00C34032" w:rsidDel="008B6AF4" w:rsidRDefault="00ED1509">
            <w:pPr>
              <w:pStyle w:val="Heading1Numbered"/>
              <w:rPr>
                <w:del w:id="15370" w:author="Donovan Goode [2]" w:date="2018-11-09T10:04:00Z"/>
                <w:rFonts w:ascii="Consolas" w:eastAsia="Times New Roman" w:hAnsi="Consolas" w:cs="Times New Roman"/>
                <w:color w:val="D4D4D4"/>
                <w:sz w:val="21"/>
                <w:szCs w:val="21"/>
              </w:rPr>
              <w:pPrChange w:id="15371" w:author="Donovan Goode [2]" w:date="2018-11-09T10:05:00Z">
                <w:pPr>
                  <w:framePr w:hSpace="180" w:wrap="around" w:vAnchor="text" w:hAnchor="margin" w:xAlign="center" w:y="130"/>
                  <w:shd w:val="clear" w:color="auto" w:fill="1E1E1E"/>
                  <w:spacing w:line="285" w:lineRule="atLeast"/>
                </w:pPr>
              </w:pPrChange>
            </w:pPr>
            <w:del w:id="15372"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pointer-events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none</w:delText>
              </w:r>
              <w:r w:rsidRPr="00C34032" w:rsidDel="008B6AF4">
                <w:rPr>
                  <w:rFonts w:ascii="Consolas" w:eastAsia="Times New Roman" w:hAnsi="Consolas" w:cs="Times New Roman"/>
                  <w:color w:val="D4D4D4"/>
                  <w:sz w:val="21"/>
                  <w:szCs w:val="21"/>
                </w:rPr>
                <w:delText>;</w:delText>
              </w:r>
            </w:del>
          </w:p>
          <w:p w14:paraId="369B122B" w14:textId="77777777" w:rsidR="00ED1509" w:rsidRPr="00C34032" w:rsidDel="008B6AF4" w:rsidRDefault="00ED1509">
            <w:pPr>
              <w:pStyle w:val="Heading1Numbered"/>
              <w:rPr>
                <w:del w:id="15373" w:author="Donovan Goode [2]" w:date="2018-11-09T10:04:00Z"/>
                <w:rFonts w:ascii="Consolas" w:eastAsia="Times New Roman" w:hAnsi="Consolas" w:cs="Times New Roman"/>
                <w:color w:val="D4D4D4"/>
                <w:sz w:val="21"/>
                <w:szCs w:val="21"/>
              </w:rPr>
              <w:pPrChange w:id="15374" w:author="Donovan Goode [2]" w:date="2018-11-09T10:05:00Z">
                <w:pPr>
                  <w:framePr w:hSpace="180" w:wrap="around" w:vAnchor="text" w:hAnchor="margin" w:xAlign="center" w:y="130"/>
                  <w:shd w:val="clear" w:color="auto" w:fill="1E1E1E"/>
                  <w:spacing w:line="285" w:lineRule="atLeast"/>
                </w:pPr>
              </w:pPrChange>
            </w:pPr>
            <w:del w:id="15375"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border-radius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7614DA7A" w14:textId="77777777" w:rsidR="00ED1509" w:rsidRPr="00C34032" w:rsidDel="008B6AF4" w:rsidRDefault="00ED1509">
            <w:pPr>
              <w:pStyle w:val="Heading1Numbered"/>
              <w:rPr>
                <w:del w:id="15376" w:author="Donovan Goode [2]" w:date="2018-11-09T10:04:00Z"/>
                <w:rFonts w:ascii="Consolas" w:eastAsia="Times New Roman" w:hAnsi="Consolas" w:cs="Times New Roman"/>
                <w:color w:val="D4D4D4"/>
                <w:sz w:val="21"/>
                <w:szCs w:val="21"/>
              </w:rPr>
              <w:pPrChange w:id="15377" w:author="Donovan Goode [2]" w:date="2018-11-09T10:05:00Z">
                <w:pPr>
                  <w:framePr w:hSpace="180" w:wrap="around" w:vAnchor="text" w:hAnchor="margin" w:xAlign="center" w:y="130"/>
                  <w:shd w:val="clear" w:color="auto" w:fill="1E1E1E"/>
                  <w:spacing w:line="285" w:lineRule="atLeast"/>
                </w:pPr>
              </w:pPrChange>
            </w:pPr>
            <w:del w:id="15378" w:author="Donovan Goode [2]" w:date="2018-11-09T10:04:00Z">
              <w:r w:rsidRPr="00C34032" w:rsidDel="008B6AF4">
                <w:rPr>
                  <w:rFonts w:ascii="Consolas" w:eastAsia="Times New Roman" w:hAnsi="Consolas" w:cs="Times New Roman"/>
                  <w:color w:val="D4D4D4"/>
                  <w:sz w:val="21"/>
                  <w:szCs w:val="21"/>
                </w:rPr>
                <w:delText>}</w:delText>
              </w:r>
            </w:del>
          </w:p>
          <w:p w14:paraId="190E78E0" w14:textId="77777777" w:rsidR="00ED1509" w:rsidRPr="00C34032" w:rsidDel="008B6AF4" w:rsidRDefault="00ED1509">
            <w:pPr>
              <w:pStyle w:val="Heading1Numbered"/>
              <w:rPr>
                <w:del w:id="15379" w:author="Donovan Goode [2]" w:date="2018-11-09T10:04:00Z"/>
                <w:rFonts w:ascii="Consolas" w:eastAsia="Times New Roman" w:hAnsi="Consolas" w:cs="Times New Roman"/>
                <w:color w:val="D4D4D4"/>
                <w:sz w:val="21"/>
                <w:szCs w:val="21"/>
              </w:rPr>
              <w:pPrChange w:id="15380" w:author="Donovan Goode [2]" w:date="2018-11-09T10:05:00Z">
                <w:pPr>
                  <w:framePr w:hSpace="180" w:wrap="around" w:vAnchor="text" w:hAnchor="margin" w:xAlign="center" w:y="130"/>
                  <w:shd w:val="clear" w:color="auto" w:fill="1E1E1E"/>
                  <w:spacing w:line="285" w:lineRule="atLeast"/>
                </w:pPr>
              </w:pPrChange>
            </w:pPr>
            <w:del w:id="15381" w:author="Donovan Goode [2]" w:date="2018-11-09T10:04:00Z">
              <w:r w:rsidRPr="00C34032" w:rsidDel="008B6AF4">
                <w:rPr>
                  <w:rFonts w:ascii="Consolas" w:eastAsia="Times New Roman" w:hAnsi="Consolas" w:cs="Times New Roman"/>
                  <w:color w:val="D7BA7D"/>
                  <w:sz w:val="21"/>
                  <w:szCs w:val="21"/>
                </w:rPr>
                <w:delText xml:space="preserve">body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div.portal.dashboard.container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div.retirement-applications-list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div.view-toolbar.grid-actions.clearfix</w:delText>
              </w:r>
              <w:r w:rsidRPr="00C34032" w:rsidDel="008B6AF4">
                <w:rPr>
                  <w:rFonts w:ascii="Consolas" w:eastAsia="Times New Roman" w:hAnsi="Consolas" w:cs="Times New Roman"/>
                  <w:color w:val="D4D4D4"/>
                  <w:sz w:val="21"/>
                  <w:szCs w:val="21"/>
                </w:rPr>
                <w:delText xml:space="preserve"> {</w:delText>
              </w:r>
            </w:del>
          </w:p>
          <w:p w14:paraId="5B3FFB45" w14:textId="77777777" w:rsidR="00ED1509" w:rsidRPr="00C34032" w:rsidDel="008B6AF4" w:rsidRDefault="00ED1509">
            <w:pPr>
              <w:pStyle w:val="Heading1Numbered"/>
              <w:rPr>
                <w:del w:id="15382" w:author="Donovan Goode [2]" w:date="2018-11-09T10:04:00Z"/>
                <w:rFonts w:ascii="Consolas" w:eastAsia="Times New Roman" w:hAnsi="Consolas" w:cs="Times New Roman"/>
                <w:color w:val="D4D4D4"/>
                <w:sz w:val="21"/>
                <w:szCs w:val="21"/>
              </w:rPr>
              <w:pPrChange w:id="15383" w:author="Donovan Goode [2]" w:date="2018-11-09T10:05:00Z">
                <w:pPr>
                  <w:framePr w:hSpace="180" w:wrap="around" w:vAnchor="text" w:hAnchor="margin" w:xAlign="center" w:y="130"/>
                  <w:shd w:val="clear" w:color="auto" w:fill="1E1E1E"/>
                  <w:spacing w:line="285" w:lineRule="atLeast"/>
                </w:pPr>
              </w:pPrChange>
            </w:pPr>
            <w:del w:id="15384"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margin-bottom</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4097745C" w14:textId="77777777" w:rsidR="00ED1509" w:rsidRPr="00C34032" w:rsidDel="008B6AF4" w:rsidRDefault="00ED1509">
            <w:pPr>
              <w:pStyle w:val="Heading1Numbered"/>
              <w:rPr>
                <w:del w:id="15385" w:author="Donovan Goode [2]" w:date="2018-11-09T10:04:00Z"/>
                <w:rFonts w:ascii="Consolas" w:eastAsia="Times New Roman" w:hAnsi="Consolas" w:cs="Times New Roman"/>
                <w:color w:val="D4D4D4"/>
                <w:sz w:val="21"/>
                <w:szCs w:val="21"/>
              </w:rPr>
              <w:pPrChange w:id="15386" w:author="Donovan Goode [2]" w:date="2018-11-09T10:05:00Z">
                <w:pPr>
                  <w:framePr w:hSpace="180" w:wrap="around" w:vAnchor="text" w:hAnchor="margin" w:xAlign="center" w:y="130"/>
                  <w:shd w:val="clear" w:color="auto" w:fill="1E1E1E"/>
                  <w:spacing w:line="285" w:lineRule="atLeast"/>
                </w:pPr>
              </w:pPrChange>
            </w:pPr>
            <w:del w:id="15387"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padding-bottom</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0D57D5A7" w14:textId="77777777" w:rsidR="00ED1509" w:rsidRPr="00C34032" w:rsidDel="008B6AF4" w:rsidRDefault="00ED1509">
            <w:pPr>
              <w:pStyle w:val="Heading1Numbered"/>
              <w:rPr>
                <w:del w:id="15388" w:author="Donovan Goode [2]" w:date="2018-11-09T10:04:00Z"/>
                <w:rFonts w:ascii="Consolas" w:eastAsia="Times New Roman" w:hAnsi="Consolas" w:cs="Times New Roman"/>
                <w:color w:val="D4D4D4"/>
                <w:sz w:val="21"/>
                <w:szCs w:val="21"/>
              </w:rPr>
              <w:pPrChange w:id="15389" w:author="Donovan Goode [2]" w:date="2018-11-09T10:05:00Z">
                <w:pPr>
                  <w:framePr w:hSpace="180" w:wrap="around" w:vAnchor="text" w:hAnchor="margin" w:xAlign="center" w:y="130"/>
                  <w:shd w:val="clear" w:color="auto" w:fill="1E1E1E"/>
                  <w:spacing w:line="285" w:lineRule="atLeast"/>
                </w:pPr>
              </w:pPrChange>
            </w:pPr>
            <w:del w:id="15390" w:author="Donovan Goode [2]" w:date="2018-11-09T10:04:00Z">
              <w:r w:rsidRPr="00C34032" w:rsidDel="008B6AF4">
                <w:rPr>
                  <w:rFonts w:ascii="Consolas" w:eastAsia="Times New Roman" w:hAnsi="Consolas" w:cs="Times New Roman"/>
                  <w:color w:val="D4D4D4"/>
                  <w:sz w:val="21"/>
                  <w:szCs w:val="21"/>
                </w:rPr>
                <w:delText>}</w:delText>
              </w:r>
            </w:del>
          </w:p>
          <w:p w14:paraId="7DAC0E2D" w14:textId="77777777" w:rsidR="00ED1509" w:rsidRPr="00C34032" w:rsidDel="008B6AF4" w:rsidRDefault="00ED1509">
            <w:pPr>
              <w:pStyle w:val="Heading1Numbered"/>
              <w:rPr>
                <w:del w:id="15391" w:author="Donovan Goode [2]" w:date="2018-11-09T10:04:00Z"/>
                <w:rFonts w:ascii="Consolas" w:eastAsia="Times New Roman" w:hAnsi="Consolas" w:cs="Times New Roman"/>
                <w:color w:val="D4D4D4"/>
                <w:sz w:val="21"/>
                <w:szCs w:val="21"/>
              </w:rPr>
              <w:pPrChange w:id="15392" w:author="Donovan Goode [2]" w:date="2018-11-09T10:05:00Z">
                <w:pPr>
                  <w:framePr w:hSpace="180" w:wrap="around" w:vAnchor="text" w:hAnchor="margin" w:xAlign="center" w:y="130"/>
                  <w:shd w:val="clear" w:color="auto" w:fill="1E1E1E"/>
                  <w:spacing w:line="285" w:lineRule="atLeast"/>
                </w:pPr>
              </w:pPrChange>
            </w:pPr>
          </w:p>
          <w:p w14:paraId="4CA8E27C" w14:textId="77777777" w:rsidR="00ED1509" w:rsidRPr="00C34032" w:rsidDel="008B6AF4" w:rsidRDefault="00ED1509">
            <w:pPr>
              <w:pStyle w:val="Heading1Numbered"/>
              <w:rPr>
                <w:del w:id="15393" w:author="Donovan Goode [2]" w:date="2018-11-09T10:04:00Z"/>
                <w:rFonts w:ascii="Consolas" w:eastAsia="Times New Roman" w:hAnsi="Consolas" w:cs="Times New Roman"/>
                <w:color w:val="D4D4D4"/>
                <w:sz w:val="21"/>
                <w:szCs w:val="21"/>
              </w:rPr>
              <w:pPrChange w:id="15394" w:author="Donovan Goode [2]" w:date="2018-11-09T10:05:00Z">
                <w:pPr>
                  <w:framePr w:hSpace="180" w:wrap="around" w:vAnchor="text" w:hAnchor="margin" w:xAlign="center" w:y="130"/>
                  <w:shd w:val="clear" w:color="auto" w:fill="1E1E1E"/>
                  <w:spacing w:line="285" w:lineRule="atLeast"/>
                </w:pPr>
              </w:pPrChange>
            </w:pPr>
            <w:del w:id="15395" w:author="Donovan Goode [2]" w:date="2018-11-09T10:04:00Z">
              <w:r w:rsidRPr="00C34032" w:rsidDel="008B6AF4">
                <w:rPr>
                  <w:rFonts w:ascii="Consolas" w:eastAsia="Times New Roman" w:hAnsi="Consolas" w:cs="Times New Roman"/>
                  <w:color w:val="D7BA7D"/>
                  <w:sz w:val="21"/>
                  <w:szCs w:val="21"/>
                </w:rPr>
                <w:delText>code</w:delText>
              </w:r>
              <w:r w:rsidRPr="00C34032" w:rsidDel="008B6AF4">
                <w:rPr>
                  <w:rFonts w:ascii="Consolas" w:eastAsia="Times New Roman" w:hAnsi="Consolas" w:cs="Times New Roman"/>
                  <w:color w:val="D4D4D4"/>
                  <w:sz w:val="21"/>
                  <w:szCs w:val="21"/>
                </w:rPr>
                <w:delText xml:space="preserve"> {</w:delText>
              </w:r>
            </w:del>
          </w:p>
          <w:p w14:paraId="06059EEB" w14:textId="77777777" w:rsidR="00ED1509" w:rsidRPr="00C34032" w:rsidDel="008B6AF4" w:rsidRDefault="00ED1509">
            <w:pPr>
              <w:pStyle w:val="Heading1Numbered"/>
              <w:rPr>
                <w:del w:id="15396" w:author="Donovan Goode [2]" w:date="2018-11-09T10:04:00Z"/>
                <w:rFonts w:ascii="Consolas" w:eastAsia="Times New Roman" w:hAnsi="Consolas" w:cs="Times New Roman"/>
                <w:color w:val="D4D4D4"/>
                <w:sz w:val="21"/>
                <w:szCs w:val="21"/>
              </w:rPr>
              <w:pPrChange w:id="15397" w:author="Donovan Goode [2]" w:date="2018-11-09T10:05:00Z">
                <w:pPr>
                  <w:framePr w:hSpace="180" w:wrap="around" w:vAnchor="text" w:hAnchor="margin" w:xAlign="center" w:y="130"/>
                  <w:shd w:val="clear" w:color="auto" w:fill="1E1E1E"/>
                  <w:spacing w:line="285" w:lineRule="atLeast"/>
                </w:pPr>
              </w:pPrChange>
            </w:pPr>
            <w:del w:id="15398"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2px</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4px</w:delText>
              </w:r>
              <w:r w:rsidRPr="00C34032" w:rsidDel="008B6AF4">
                <w:rPr>
                  <w:rFonts w:ascii="Consolas" w:eastAsia="Times New Roman" w:hAnsi="Consolas" w:cs="Times New Roman"/>
                  <w:color w:val="D4D4D4"/>
                  <w:sz w:val="21"/>
                  <w:szCs w:val="21"/>
                </w:rPr>
                <w:delText>;</w:delText>
              </w:r>
            </w:del>
          </w:p>
          <w:p w14:paraId="20AE581E" w14:textId="77777777" w:rsidR="00ED1509" w:rsidRPr="00C34032" w:rsidDel="008B6AF4" w:rsidRDefault="00ED1509">
            <w:pPr>
              <w:pStyle w:val="Heading1Numbered"/>
              <w:rPr>
                <w:del w:id="15399" w:author="Donovan Goode [2]" w:date="2018-11-09T10:04:00Z"/>
                <w:rFonts w:ascii="Consolas" w:eastAsia="Times New Roman" w:hAnsi="Consolas" w:cs="Times New Roman"/>
                <w:color w:val="D4D4D4"/>
                <w:sz w:val="21"/>
                <w:szCs w:val="21"/>
              </w:rPr>
              <w:pPrChange w:id="15400" w:author="Donovan Goode [2]" w:date="2018-11-09T10:05:00Z">
                <w:pPr>
                  <w:framePr w:hSpace="180" w:wrap="around" w:vAnchor="text" w:hAnchor="margin" w:xAlign="center" w:y="130"/>
                  <w:shd w:val="clear" w:color="auto" w:fill="1E1E1E"/>
                  <w:spacing w:line="285" w:lineRule="atLeast"/>
                </w:pPr>
              </w:pPrChange>
            </w:pPr>
            <w:del w:id="15401"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font-size</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90%</w:delText>
              </w:r>
              <w:r w:rsidRPr="00C34032" w:rsidDel="008B6AF4">
                <w:rPr>
                  <w:rFonts w:ascii="Consolas" w:eastAsia="Times New Roman" w:hAnsi="Consolas" w:cs="Times New Roman"/>
                  <w:color w:val="D4D4D4"/>
                  <w:sz w:val="21"/>
                  <w:szCs w:val="21"/>
                </w:rPr>
                <w:delText>;</w:delText>
              </w:r>
            </w:del>
          </w:p>
          <w:p w14:paraId="5B7739F5" w14:textId="77777777" w:rsidR="00ED1509" w:rsidRPr="00C34032" w:rsidDel="008B6AF4" w:rsidRDefault="00ED1509">
            <w:pPr>
              <w:pStyle w:val="Heading1Numbered"/>
              <w:rPr>
                <w:del w:id="15402" w:author="Donovan Goode [2]" w:date="2018-11-09T10:04:00Z"/>
                <w:rFonts w:ascii="Consolas" w:eastAsia="Times New Roman" w:hAnsi="Consolas" w:cs="Times New Roman"/>
                <w:color w:val="D4D4D4"/>
                <w:sz w:val="21"/>
                <w:szCs w:val="21"/>
              </w:rPr>
              <w:pPrChange w:id="15403" w:author="Donovan Goode [2]" w:date="2018-11-09T10:05:00Z">
                <w:pPr>
                  <w:framePr w:hSpace="180" w:wrap="around" w:vAnchor="text" w:hAnchor="margin" w:xAlign="center" w:y="130"/>
                  <w:shd w:val="clear" w:color="auto" w:fill="1E1E1E"/>
                  <w:spacing w:line="285" w:lineRule="atLeast"/>
                </w:pPr>
              </w:pPrChange>
            </w:pPr>
            <w:del w:id="15404"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#2e6da4</w:delText>
              </w:r>
              <w:r w:rsidRPr="00C34032" w:rsidDel="008B6AF4">
                <w:rPr>
                  <w:rFonts w:ascii="Consolas" w:eastAsia="Times New Roman" w:hAnsi="Consolas" w:cs="Times New Roman"/>
                  <w:color w:val="D4D4D4"/>
                  <w:sz w:val="21"/>
                  <w:szCs w:val="21"/>
                </w:rPr>
                <w:delText>;</w:delText>
              </w:r>
            </w:del>
          </w:p>
          <w:p w14:paraId="07F75BA7" w14:textId="77777777" w:rsidR="00ED1509" w:rsidRPr="00C34032" w:rsidDel="008B6AF4" w:rsidRDefault="00ED1509">
            <w:pPr>
              <w:pStyle w:val="Heading1Numbered"/>
              <w:rPr>
                <w:del w:id="15405" w:author="Donovan Goode [2]" w:date="2018-11-09T10:04:00Z"/>
                <w:rFonts w:ascii="Consolas" w:eastAsia="Times New Roman" w:hAnsi="Consolas" w:cs="Times New Roman"/>
                <w:color w:val="D4D4D4"/>
                <w:sz w:val="21"/>
                <w:szCs w:val="21"/>
              </w:rPr>
              <w:pPrChange w:id="15406" w:author="Donovan Goode [2]" w:date="2018-11-09T10:05:00Z">
                <w:pPr>
                  <w:framePr w:hSpace="180" w:wrap="around" w:vAnchor="text" w:hAnchor="margin" w:xAlign="center" w:y="130"/>
                  <w:shd w:val="clear" w:color="auto" w:fill="1E1E1E"/>
                  <w:spacing w:line="285" w:lineRule="atLeast"/>
                </w:pPr>
              </w:pPrChange>
            </w:pPr>
            <w:del w:id="15407"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background-color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lightblue</w:delText>
              </w:r>
              <w:r w:rsidRPr="00C34032" w:rsidDel="008B6AF4">
                <w:rPr>
                  <w:rFonts w:ascii="Consolas" w:eastAsia="Times New Roman" w:hAnsi="Consolas" w:cs="Times New Roman"/>
                  <w:color w:val="D4D4D4"/>
                  <w:sz w:val="21"/>
                  <w:szCs w:val="21"/>
                </w:rPr>
                <w:delText>;</w:delText>
              </w:r>
            </w:del>
          </w:p>
          <w:p w14:paraId="3783BB82" w14:textId="77777777" w:rsidR="00ED1509" w:rsidRPr="00C34032" w:rsidDel="008B6AF4" w:rsidRDefault="00ED1509">
            <w:pPr>
              <w:pStyle w:val="Heading1Numbered"/>
              <w:rPr>
                <w:del w:id="15408" w:author="Donovan Goode [2]" w:date="2018-11-09T10:04:00Z"/>
                <w:rFonts w:ascii="Consolas" w:eastAsia="Times New Roman" w:hAnsi="Consolas" w:cs="Times New Roman"/>
                <w:color w:val="D4D4D4"/>
                <w:sz w:val="21"/>
                <w:szCs w:val="21"/>
              </w:rPr>
              <w:pPrChange w:id="15409" w:author="Donovan Goode [2]" w:date="2018-11-09T10:05:00Z">
                <w:pPr>
                  <w:framePr w:hSpace="180" w:wrap="around" w:vAnchor="text" w:hAnchor="margin" w:xAlign="center" w:y="130"/>
                  <w:shd w:val="clear" w:color="auto" w:fill="1E1E1E"/>
                  <w:spacing w:line="285" w:lineRule="atLeast"/>
                </w:pPr>
              </w:pPrChange>
            </w:pPr>
            <w:del w:id="15410"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border-radius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4px</w:delText>
              </w:r>
              <w:r w:rsidRPr="00C34032" w:rsidDel="008B6AF4">
                <w:rPr>
                  <w:rFonts w:ascii="Consolas" w:eastAsia="Times New Roman" w:hAnsi="Consolas" w:cs="Times New Roman"/>
                  <w:color w:val="D4D4D4"/>
                  <w:sz w:val="21"/>
                  <w:szCs w:val="21"/>
                </w:rPr>
                <w:delText>;</w:delText>
              </w:r>
            </w:del>
          </w:p>
          <w:p w14:paraId="53BD39A6" w14:textId="77777777" w:rsidR="00ED1509" w:rsidRPr="00C34032" w:rsidDel="008B6AF4" w:rsidRDefault="00ED1509">
            <w:pPr>
              <w:pStyle w:val="Heading1Numbered"/>
              <w:rPr>
                <w:del w:id="15411" w:author="Donovan Goode [2]" w:date="2018-11-09T10:04:00Z"/>
                <w:rFonts w:ascii="Consolas" w:eastAsia="Times New Roman" w:hAnsi="Consolas" w:cs="Times New Roman"/>
                <w:color w:val="D4D4D4"/>
                <w:sz w:val="21"/>
                <w:szCs w:val="21"/>
              </w:rPr>
              <w:pPrChange w:id="15412" w:author="Donovan Goode [2]" w:date="2018-11-09T10:05:00Z">
                <w:pPr>
                  <w:framePr w:hSpace="180" w:wrap="around" w:vAnchor="text" w:hAnchor="margin" w:xAlign="center" w:y="130"/>
                  <w:shd w:val="clear" w:color="auto" w:fill="1E1E1E"/>
                  <w:spacing w:line="285" w:lineRule="atLeast"/>
                </w:pPr>
              </w:pPrChange>
            </w:pPr>
            <w:del w:id="15413" w:author="Donovan Goode [2]" w:date="2018-11-09T10:04:00Z">
              <w:r w:rsidRPr="00C34032" w:rsidDel="008B6AF4">
                <w:rPr>
                  <w:rFonts w:ascii="Consolas" w:eastAsia="Times New Roman" w:hAnsi="Consolas" w:cs="Times New Roman"/>
                  <w:color w:val="D4D4D4"/>
                  <w:sz w:val="21"/>
                  <w:szCs w:val="21"/>
                </w:rPr>
                <w:delText>}</w:delText>
              </w:r>
            </w:del>
          </w:p>
          <w:p w14:paraId="1D5983D4" w14:textId="77777777" w:rsidR="00ED1509" w:rsidRPr="00C34032" w:rsidDel="008B6AF4" w:rsidRDefault="00ED1509">
            <w:pPr>
              <w:pStyle w:val="Heading1Numbered"/>
              <w:rPr>
                <w:del w:id="15414" w:author="Donovan Goode [2]" w:date="2018-11-09T10:04:00Z"/>
                <w:rFonts w:ascii="Consolas" w:eastAsia="Times New Roman" w:hAnsi="Consolas" w:cs="Times New Roman"/>
                <w:color w:val="D4D4D4"/>
                <w:sz w:val="21"/>
                <w:szCs w:val="21"/>
              </w:rPr>
              <w:pPrChange w:id="15415" w:author="Donovan Goode [2]" w:date="2018-11-09T10:05:00Z">
                <w:pPr>
                  <w:framePr w:hSpace="180" w:wrap="around" w:vAnchor="text" w:hAnchor="margin" w:xAlign="center" w:y="130"/>
                  <w:shd w:val="clear" w:color="auto" w:fill="1E1E1E"/>
                  <w:spacing w:line="285" w:lineRule="atLeast"/>
                </w:pPr>
              </w:pPrChange>
            </w:pPr>
            <w:del w:id="15416" w:author="Donovan Goode [2]" w:date="2018-11-09T10:04:00Z">
              <w:r w:rsidRPr="00C34032" w:rsidDel="008B6AF4">
                <w:rPr>
                  <w:rFonts w:ascii="Consolas" w:eastAsia="Times New Roman" w:hAnsi="Consolas" w:cs="Times New Roman"/>
                  <w:color w:val="D7BA7D"/>
                  <w:sz w:val="21"/>
                  <w:szCs w:val="21"/>
                </w:rPr>
                <w:delText>.alert-info</w:delText>
              </w:r>
              <w:r w:rsidRPr="00C34032" w:rsidDel="008B6AF4">
                <w:rPr>
                  <w:rFonts w:ascii="Consolas" w:eastAsia="Times New Roman" w:hAnsi="Consolas" w:cs="Times New Roman"/>
                  <w:color w:val="D4D4D4"/>
                  <w:sz w:val="21"/>
                  <w:szCs w:val="21"/>
                </w:rPr>
                <w:delText xml:space="preserve"> {</w:delText>
              </w:r>
            </w:del>
          </w:p>
          <w:p w14:paraId="0E230C6C" w14:textId="77777777" w:rsidR="00ED1509" w:rsidRPr="00C34032" w:rsidDel="008B6AF4" w:rsidRDefault="00ED1509">
            <w:pPr>
              <w:pStyle w:val="Heading1Numbered"/>
              <w:rPr>
                <w:del w:id="15417" w:author="Donovan Goode [2]" w:date="2018-11-09T10:04:00Z"/>
                <w:rFonts w:ascii="Consolas" w:eastAsia="Times New Roman" w:hAnsi="Consolas" w:cs="Times New Roman"/>
                <w:color w:val="D4D4D4"/>
                <w:sz w:val="21"/>
                <w:szCs w:val="21"/>
              </w:rPr>
              <w:pPrChange w:id="15418" w:author="Donovan Goode [2]" w:date="2018-11-09T10:05:00Z">
                <w:pPr>
                  <w:framePr w:hSpace="180" w:wrap="around" w:vAnchor="text" w:hAnchor="margin" w:xAlign="center" w:y="130"/>
                  <w:shd w:val="clear" w:color="auto" w:fill="1E1E1E"/>
                  <w:spacing w:line="285" w:lineRule="atLeast"/>
                </w:pPr>
              </w:pPrChange>
            </w:pPr>
            <w:del w:id="15419"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black</w:delText>
              </w:r>
              <w:r w:rsidRPr="00C34032" w:rsidDel="008B6AF4">
                <w:rPr>
                  <w:rFonts w:ascii="Consolas" w:eastAsia="Times New Roman" w:hAnsi="Consolas" w:cs="Times New Roman"/>
                  <w:color w:val="D4D4D4"/>
                  <w:sz w:val="21"/>
                  <w:szCs w:val="21"/>
                </w:rPr>
                <w:delText>;</w:delText>
              </w:r>
            </w:del>
          </w:p>
          <w:p w14:paraId="71A04BBF" w14:textId="77777777" w:rsidR="00ED1509" w:rsidRPr="00C34032" w:rsidDel="008B6AF4" w:rsidRDefault="00ED1509">
            <w:pPr>
              <w:pStyle w:val="Heading1Numbered"/>
              <w:rPr>
                <w:del w:id="15420" w:author="Donovan Goode [2]" w:date="2018-11-09T10:04:00Z"/>
                <w:rFonts w:ascii="Consolas" w:eastAsia="Times New Roman" w:hAnsi="Consolas" w:cs="Times New Roman"/>
                <w:color w:val="D4D4D4"/>
                <w:sz w:val="21"/>
                <w:szCs w:val="21"/>
              </w:rPr>
              <w:pPrChange w:id="15421" w:author="Donovan Goode [2]" w:date="2018-11-09T10:05:00Z">
                <w:pPr>
                  <w:framePr w:hSpace="180" w:wrap="around" w:vAnchor="text" w:hAnchor="margin" w:xAlign="center" w:y="130"/>
                  <w:shd w:val="clear" w:color="auto" w:fill="1E1E1E"/>
                  <w:spacing w:line="285" w:lineRule="atLeast"/>
                </w:pPr>
              </w:pPrChange>
            </w:pPr>
            <w:del w:id="15422"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background-color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#eee</w:delText>
              </w:r>
              <w:r w:rsidRPr="00C34032" w:rsidDel="008B6AF4">
                <w:rPr>
                  <w:rFonts w:ascii="Consolas" w:eastAsia="Times New Roman" w:hAnsi="Consolas" w:cs="Times New Roman"/>
                  <w:color w:val="D4D4D4"/>
                  <w:sz w:val="21"/>
                  <w:szCs w:val="21"/>
                </w:rPr>
                <w:delText>;</w:delText>
              </w:r>
            </w:del>
          </w:p>
          <w:p w14:paraId="2D86C74A" w14:textId="77777777" w:rsidR="00ED1509" w:rsidRPr="00C34032" w:rsidDel="008B6AF4" w:rsidRDefault="00ED1509">
            <w:pPr>
              <w:pStyle w:val="Heading1Numbered"/>
              <w:rPr>
                <w:del w:id="15423" w:author="Donovan Goode [2]" w:date="2018-11-09T10:04:00Z"/>
                <w:rFonts w:ascii="Consolas" w:eastAsia="Times New Roman" w:hAnsi="Consolas" w:cs="Times New Roman"/>
                <w:color w:val="D4D4D4"/>
                <w:sz w:val="21"/>
                <w:szCs w:val="21"/>
              </w:rPr>
              <w:pPrChange w:id="15424" w:author="Donovan Goode [2]" w:date="2018-11-09T10:05:00Z">
                <w:pPr>
                  <w:framePr w:hSpace="180" w:wrap="around" w:vAnchor="text" w:hAnchor="margin" w:xAlign="center" w:y="130"/>
                  <w:shd w:val="clear" w:color="auto" w:fill="1E1E1E"/>
                  <w:spacing w:line="285" w:lineRule="atLeast"/>
                </w:pPr>
              </w:pPrChange>
            </w:pPr>
            <w:del w:id="15425" w:author="Donovan Goode [2]"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darkgrey</w:delText>
              </w:r>
              <w:r w:rsidRPr="00C34032" w:rsidDel="008B6AF4">
                <w:rPr>
                  <w:rFonts w:ascii="Consolas" w:eastAsia="Times New Roman" w:hAnsi="Consolas" w:cs="Times New Roman"/>
                  <w:color w:val="D4D4D4"/>
                  <w:sz w:val="21"/>
                  <w:szCs w:val="21"/>
                </w:rPr>
                <w:delText>;</w:delText>
              </w:r>
            </w:del>
          </w:p>
          <w:p w14:paraId="269820C0" w14:textId="77777777" w:rsidR="00ED1509" w:rsidRPr="00C34032" w:rsidDel="008B6AF4" w:rsidRDefault="00ED1509">
            <w:pPr>
              <w:pStyle w:val="Heading1Numbered"/>
              <w:rPr>
                <w:del w:id="15426" w:author="Donovan Goode [2]" w:date="2018-11-09T10:04:00Z"/>
                <w:rFonts w:ascii="Consolas" w:eastAsia="Times New Roman" w:hAnsi="Consolas" w:cs="Times New Roman"/>
                <w:color w:val="D4D4D4"/>
                <w:sz w:val="21"/>
                <w:szCs w:val="21"/>
              </w:rPr>
              <w:pPrChange w:id="15427" w:author="Donovan Goode [2]" w:date="2018-11-09T10:05:00Z">
                <w:pPr>
                  <w:framePr w:hSpace="180" w:wrap="around" w:vAnchor="text" w:hAnchor="margin" w:xAlign="center" w:y="130"/>
                  <w:shd w:val="clear" w:color="auto" w:fill="1E1E1E"/>
                  <w:spacing w:line="285" w:lineRule="atLeast"/>
                </w:pPr>
              </w:pPrChange>
            </w:pPr>
            <w:del w:id="15428" w:author="Donovan Goode [2]" w:date="2018-11-09T10:04:00Z">
              <w:r w:rsidRPr="00C34032" w:rsidDel="008B6AF4">
                <w:rPr>
                  <w:rFonts w:ascii="Consolas" w:eastAsia="Times New Roman" w:hAnsi="Consolas" w:cs="Times New Roman"/>
                  <w:color w:val="D4D4D4"/>
                  <w:sz w:val="21"/>
                  <w:szCs w:val="21"/>
                </w:rPr>
                <w:delText>}</w:delText>
              </w:r>
            </w:del>
          </w:p>
          <w:p w14:paraId="352D2870" w14:textId="77777777" w:rsidR="00ED1509" w:rsidRPr="0030596C" w:rsidDel="008B6AF4" w:rsidRDefault="00ED1509">
            <w:pPr>
              <w:pStyle w:val="Heading1Numbered"/>
              <w:rPr>
                <w:del w:id="15429" w:author="Donovan Goode [2]" w:date="2018-11-09T10:04:00Z"/>
                <w:rFonts w:ascii="Consolas" w:eastAsia="Times New Roman" w:hAnsi="Consolas" w:cs="Times New Roman"/>
                <w:color w:val="D7BA7D"/>
                <w:sz w:val="21"/>
                <w:szCs w:val="21"/>
              </w:rPr>
              <w:pPrChange w:id="15430" w:author="Donovan Goode [2]" w:date="2018-11-09T10:05:00Z">
                <w:pPr>
                  <w:framePr w:hSpace="180" w:wrap="around" w:vAnchor="text" w:hAnchor="margin" w:xAlign="center" w:y="130"/>
                  <w:shd w:val="clear" w:color="auto" w:fill="1E1E1E"/>
                  <w:spacing w:line="285" w:lineRule="atLeast"/>
                </w:pPr>
              </w:pPrChange>
            </w:pPr>
          </w:p>
        </w:tc>
      </w:tr>
    </w:tbl>
    <w:p w14:paraId="47F92538" w14:textId="77777777" w:rsidR="00ED1509" w:rsidRPr="00EA3541" w:rsidDel="008B6AF4" w:rsidRDefault="00ED1509">
      <w:pPr>
        <w:pStyle w:val="Heading1Numbered"/>
        <w:rPr>
          <w:del w:id="15431" w:author="Donovan Goode [2]" w:date="2018-11-09T10:04:00Z"/>
        </w:rPr>
        <w:pPrChange w:id="15432" w:author="Donovan Goode [2]" w:date="2018-11-09T10:05:00Z">
          <w:pPr/>
        </w:pPrChange>
      </w:pPr>
    </w:p>
    <w:p w14:paraId="3C15A2E5" w14:textId="77777777" w:rsidR="00ED1509" w:rsidRPr="000208F2" w:rsidDel="008B6AF4" w:rsidRDefault="00ED1509">
      <w:pPr>
        <w:pStyle w:val="Heading1Numbered"/>
        <w:rPr>
          <w:del w:id="15433" w:author="Donovan Goode [2]" w:date="2018-11-09T10:04:00Z"/>
        </w:rPr>
        <w:pPrChange w:id="15434" w:author="Donovan Goode [2]" w:date="2018-11-09T10:05:00Z">
          <w:pPr/>
        </w:pPrChange>
      </w:pPr>
    </w:p>
    <w:p w14:paraId="251704F5" w14:textId="77777777" w:rsidR="00ED1509" w:rsidRPr="008D00BF" w:rsidDel="008B6AF4" w:rsidRDefault="00ED1509">
      <w:pPr>
        <w:pStyle w:val="Heading1Numbered"/>
        <w:rPr>
          <w:del w:id="15435" w:author="Donovan Goode [2]" w:date="2018-11-09T10:04:00Z"/>
        </w:rPr>
        <w:pPrChange w:id="15436" w:author="Donovan Goode [2]" w:date="2018-11-09T10:05:00Z">
          <w:pPr/>
        </w:pPrChange>
      </w:pPr>
    </w:p>
    <w:p w14:paraId="7A3BB936" w14:textId="77777777" w:rsidR="00C6493F" w:rsidRPr="00851FEA" w:rsidDel="008B6AF4" w:rsidRDefault="00C6493F">
      <w:pPr>
        <w:pStyle w:val="Heading1Numbered"/>
        <w:rPr>
          <w:del w:id="15437" w:author="Donovan Goode [2]" w:date="2018-11-09T10:04:00Z"/>
        </w:rPr>
        <w:pPrChange w:id="15438" w:author="Donovan Goode [2]" w:date="2018-11-09T10:05:00Z">
          <w:pPr/>
        </w:pPrChange>
      </w:pPr>
    </w:p>
    <w:p w14:paraId="7A3BB945" w14:textId="77777777" w:rsidR="00C6493F" w:rsidRPr="00851FEA" w:rsidDel="008B6AF4" w:rsidRDefault="00C6493F">
      <w:pPr>
        <w:pStyle w:val="Heading1Numbered"/>
        <w:rPr>
          <w:del w:id="15439" w:author="Donovan Goode [2]" w:date="2018-11-09T10:04:00Z"/>
        </w:rPr>
        <w:pPrChange w:id="15440" w:author="Donovan Goode [2]" w:date="2018-11-09T10:05:00Z">
          <w:pPr/>
        </w:pPrChange>
      </w:pPr>
    </w:p>
    <w:p w14:paraId="7A3BB949" w14:textId="31B9859C" w:rsidR="00C6493F" w:rsidRPr="00851FEA" w:rsidRDefault="00C6493F">
      <w:pPr>
        <w:pStyle w:val="Heading1Numbered"/>
        <w:rPr>
          <w:del w:id="15441" w:author="Donovan Goode [2]" w:date="2018-11-09T09:57:00Z"/>
        </w:rPr>
        <w:pPrChange w:id="15442" w:author="Donovan Goode [2]" w:date="2018-11-09T10:05:00Z">
          <w:pPr>
            <w:pStyle w:val="Heading1Numbered"/>
            <w:numPr>
              <w:numId w:val="0"/>
            </w:numPr>
            <w:ind w:left="0" w:firstLine="0"/>
          </w:pPr>
        </w:pPrChange>
      </w:pPr>
    </w:p>
    <w:p w14:paraId="7A3BB94B" w14:textId="77777777" w:rsidR="00544919" w:rsidRPr="00851FEA" w:rsidRDefault="00544919">
      <w:pPr>
        <w:pStyle w:val="Heading1Numbered"/>
        <w:numPr>
          <w:ilvl w:val="0"/>
          <w:numId w:val="0"/>
        </w:numPr>
        <w:ind w:left="936"/>
        <w:pPrChange w:id="15443" w:author="Donovan Goode [2]" w:date="2018-11-09T10:08:00Z">
          <w:pPr/>
        </w:pPrChange>
      </w:pPr>
    </w:p>
    <w:sectPr w:rsidR="00544919" w:rsidRPr="00851FEA" w:rsidSect="001D66E5">
      <w:footerReference w:type="default" r:id="rId50"/>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FE8EE" w14:textId="77777777" w:rsidR="007725D9" w:rsidRDefault="007725D9">
      <w:pPr>
        <w:spacing w:after="0" w:line="240" w:lineRule="auto"/>
      </w:pPr>
      <w:r>
        <w:separator/>
      </w:r>
    </w:p>
  </w:endnote>
  <w:endnote w:type="continuationSeparator" w:id="0">
    <w:p w14:paraId="5B331867" w14:textId="77777777" w:rsidR="007725D9" w:rsidRDefault="007725D9">
      <w:pPr>
        <w:spacing w:after="0" w:line="240" w:lineRule="auto"/>
      </w:pPr>
      <w:r>
        <w:continuationSeparator/>
      </w:r>
    </w:p>
  </w:endnote>
  <w:endnote w:type="continuationNotice" w:id="1">
    <w:p w14:paraId="65AC9441" w14:textId="77777777" w:rsidR="007725D9" w:rsidRDefault="007725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Calibri"/>
    <w:charset w:val="00"/>
    <w:family w:val="swiss"/>
    <w:pitch w:val="variable"/>
    <w:sig w:usb0="A00002AF" w:usb1="4000205B"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Semilight">
    <w:panose1 w:val="020B0402040204020203"/>
    <w:charset w:val="00"/>
    <w:family w:val="swiss"/>
    <w:pitch w:val="variable"/>
    <w:sig w:usb0="80FF8023" w:usb1="00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59" w14:textId="77777777" w:rsidR="00A52519" w:rsidRDefault="00A52519" w:rsidP="00C14C70">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7A3BB95A" w14:textId="77777777" w:rsidR="00A52519" w:rsidRDefault="00A52519" w:rsidP="00C14C70">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7A3BB95B" w14:textId="77777777" w:rsidR="00A52519" w:rsidRDefault="00A52519" w:rsidP="00C14C70">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7A3BB95C" w14:textId="77777777" w:rsidR="00A52519" w:rsidRDefault="00A52519" w:rsidP="00C14C70">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7A3BB95D" w14:textId="7E6858A1" w:rsidR="00A52519" w:rsidRDefault="00A52519" w:rsidP="00C14C70">
    <w:pPr>
      <w:pStyle w:val="Footer"/>
      <w:spacing w:after="120"/>
      <w:rPr>
        <w:rFonts w:cstheme="minorHAnsi"/>
        <w:sz w:val="18"/>
        <w:szCs w:val="18"/>
      </w:rPr>
    </w:pPr>
    <w:r>
      <w:rPr>
        <w:rFonts w:cstheme="minorHAnsi"/>
        <w:sz w:val="18"/>
        <w:szCs w:val="18"/>
      </w:rPr>
      <w:t>© 2018 Microsoft Corporation. All rights reserved. Any use or distribution of these materials without express authorization of Microsoft Corp. is strictly prohibited.</w:t>
    </w:r>
  </w:p>
  <w:p w14:paraId="7A3BB95E" w14:textId="77777777" w:rsidR="00A52519" w:rsidRDefault="00A52519" w:rsidP="00C14C70">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7A3BB95F" w14:textId="77777777" w:rsidR="00A52519" w:rsidRDefault="00A52519" w:rsidP="00C14C70">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7A3BB960" w14:textId="3C0CAD5C" w:rsidR="00A52519" w:rsidRDefault="00A52519" w:rsidP="00C14C70">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64" w14:textId="77777777" w:rsidTr="00D87D77">
      <w:tc>
        <w:tcPr>
          <w:tcW w:w="9587" w:type="dxa"/>
        </w:tcPr>
        <w:p w14:paraId="7A3BB961" w14:textId="094A7883" w:rsidR="00A52519" w:rsidRDefault="00AE5E54" w:rsidP="008E05D3">
          <w:pPr>
            <w:pStyle w:val="Footer"/>
            <w:ind w:firstLine="119"/>
          </w:pPr>
          <w:sdt>
            <w:sdtPr>
              <w:alias w:val="Title"/>
              <w:id w:val="35439220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w:t>
          </w:r>
          <w:del w:id="5" w:author="Donovan Goode [2]" w:date="2019-06-03T16:29:00Z">
            <w:r w:rsidR="00A52519" w:rsidDel="005360AB">
              <w:delText>OPM</w:delText>
            </w:r>
          </w:del>
          <w:ins w:id="6" w:author="Donovan Goode [2]" w:date="2019-06-03T16:29:00Z">
            <w:r w:rsidR="005360AB">
              <w:t>ORA</w:t>
            </w:r>
          </w:ins>
          <w:r w:rsidR="00A52519">
            <w:t xml:space="preserve"> ORA Version </w:t>
          </w:r>
          <w:sdt>
            <w:sdtPr>
              <w:alias w:val="Version"/>
              <w:tag w:val="Version"/>
              <w:id w:val="-506748589"/>
              <w:placeholder>
                <w:docPart w:val="434ED9DBA2814195B97CB20631E2B832"/>
              </w:placeholder>
              <w15:dataBinding w:xpath="/root[1]/version[1]" w:storeItemID="{A7D598A9-AC5B-49BC-AE59-C7616FDA4C36}"/>
            </w:sdtPr>
            <w:sdtEndPr/>
            <w:sdtContent>
              <w:r w:rsidR="00173C01" w:rsidRPr="00851FEA">
                <w:t xml:space="preserve">1.0 </w:t>
              </w:r>
            </w:sdtContent>
          </w:sdt>
          <w:r w:rsidR="00A52519">
            <w:t xml:space="preserve">, </w:t>
          </w:r>
          <w:sdt>
            <w:sdtPr>
              <w:alias w:val="Status"/>
              <w:tag w:val="Status"/>
              <w:id w:val="1409886262"/>
              <w:placeholder>
                <w:docPart w:val="434ED9DBA2814195B97CB20631E2B832"/>
              </w:placeholder>
              <w:dataBinding w:xpath="/root[1]/DocumentStatus[1]" w:storeItemID="{D70714E8-8B3E-46DD-9586-7987C5998C8E}"/>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62" w14:textId="7998B3AC" w:rsidR="00A52519" w:rsidRDefault="00A52519" w:rsidP="008E05D3">
          <w:pPr>
            <w:pStyle w:val="Footer"/>
            <w:ind w:firstLine="119"/>
          </w:pPr>
          <w:r>
            <w:t xml:space="preserve">Prepared by </w:t>
          </w:r>
          <w:sdt>
            <w:sdtPr>
              <w:alias w:val="Author"/>
              <w:id w:val="-349945791"/>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63" w14:textId="43B3759A" w:rsidR="00A52519" w:rsidRPr="00CC3F68" w:rsidRDefault="00A52519" w:rsidP="008E05D3">
          <w:pPr>
            <w:pStyle w:val="Footer"/>
            <w:tabs>
              <w:tab w:val="clear" w:pos="4680"/>
              <w:tab w:val="clear" w:pos="9360"/>
              <w:tab w:val="left" w:pos="3270"/>
            </w:tabs>
            <w:ind w:firstLine="119"/>
          </w:pPr>
          <w:r w:rsidRPr="00CC3F68">
            <w:t>"</w:t>
          </w:r>
          <w:sdt>
            <w:sdtPr>
              <w:alias w:val="FileName"/>
              <w:tag w:val="FileName"/>
              <w:id w:val="-1508211467"/>
              <w:placeholder>
                <w:docPart w:val="622C3C33315347798CBBE457FB5B5255"/>
              </w:placeholder>
              <w15:dataBinding w:xpath="/root[1]/FileName[1]" w:storeItemID="{69F1653A-B135-4A2E-86E4-2F9CFA302878}"/>
            </w:sdtPr>
            <w:sdtEndPr>
              <w:rPr>
                <w:noProof/>
              </w:rPr>
            </w:sdtEndPr>
            <w:sdtContent>
              <w:del w:id="7" w:author="Donovan Goode [2]" w:date="2019-06-03T16:29:00Z">
                <w:r w:rsidDel="005360AB">
                  <w:delText>OPM</w:delText>
                </w:r>
              </w:del>
              <w:ins w:id="8" w:author="Donovan Goode [2]" w:date="2019-06-03T16:29:00Z">
                <w:r w:rsidR="005360AB">
                  <w:t>ORA</w:t>
                </w:r>
              </w:ins>
              <w:r>
                <w:t xml:space="preserve"> ORA Technical Design Document</w:t>
              </w:r>
            </w:sdtContent>
          </w:sdt>
          <w:r w:rsidRPr="00CC3F68">
            <w:t xml:space="preserve">", </w:t>
          </w:r>
          <w:r w:rsidRPr="00CC3F68">
            <w:rPr>
              <w:noProof/>
            </w:rPr>
            <w:t xml:space="preserve">Template Version </w:t>
          </w:r>
          <w:sdt>
            <w:sdtPr>
              <w:rPr>
                <w:noProof/>
              </w:rPr>
              <w:alias w:val="Template Version"/>
              <w:tag w:val="Template Version"/>
              <w:id w:val="332887837"/>
              <w:placeholder>
                <w:docPart w:val="434ED9DBA2814195B97CB20631E2B832"/>
              </w:placeholder>
              <w15:dataBinding w:xpath="/root[1]/templateversion[1]" w:storeItemID="{A7D598A9-AC5B-49BC-AE59-C7616FDA4C36}"/>
            </w:sdtPr>
            <w:sdtEndPr/>
            <w:sdtContent>
              <w:r w:rsidR="00173C01">
                <w:rPr>
                  <w:noProof/>
                  <w:lang w:val="fr-FR"/>
                </w:rPr>
                <w:fldChar w:fldCharType="begin"/>
              </w:r>
              <w:r w:rsidR="00173C01" w:rsidRPr="00CC3F68">
                <w:rPr>
                  <w:noProof/>
                </w:rPr>
                <w:instrText xml:space="preserve"> DOCPROPERTY  TemplateVersion  \* MERGEFORMAT </w:instrText>
              </w:r>
              <w:r w:rsidR="00173C01">
                <w:rPr>
                  <w:noProof/>
                  <w:lang w:val="fr-FR"/>
                </w:rPr>
                <w:fldChar w:fldCharType="separate"/>
              </w:r>
              <w:r w:rsidR="00173C01" w:rsidRPr="00CC3F68">
                <w:rPr>
                  <w:noProof/>
                </w:rPr>
                <w:t>4</w:t>
              </w:r>
              <w:r w:rsidR="00173C01">
                <w:rPr>
                  <w:noProof/>
                  <w:lang w:val="fr-FR"/>
                </w:rPr>
                <w:fldChar w:fldCharType="end"/>
              </w:r>
            </w:sdtContent>
          </w:sdt>
        </w:p>
      </w:tc>
    </w:tr>
  </w:tbl>
  <w:p w14:paraId="7A3BB965" w14:textId="77777777" w:rsidR="00A52519" w:rsidRPr="00CC3F68" w:rsidRDefault="00A52519" w:rsidP="00C14C70">
    <w:pPr>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6" w14:textId="2D4F6A30" w:rsidR="00A52519" w:rsidRDefault="00A52519" w:rsidP="00C14C70">
    <w:pPr>
      <w:pStyle w:val="Footer"/>
      <w:pBdr>
        <w:top w:val="single" w:sz="4" w:space="1" w:color="auto"/>
      </w:pBdr>
      <w:jc w:val="right"/>
    </w:pPr>
    <w:r>
      <w:fldChar w:fldCharType="begin"/>
    </w:r>
    <w:r>
      <w:instrText xml:space="preserve"> PAGE  \* roman  \* MERGEFORMAT </w:instrText>
    </w:r>
    <w:r>
      <w:fldChar w:fldCharType="separate"/>
    </w:r>
    <w:r>
      <w:rPr>
        <w:noProof/>
      </w:rPr>
      <w:t>v</w:t>
    </w:r>
    <w: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6A" w14:textId="77777777" w:rsidTr="00D87D77">
      <w:tc>
        <w:tcPr>
          <w:tcW w:w="9587" w:type="dxa"/>
        </w:tcPr>
        <w:p w14:paraId="7A3BB967" w14:textId="13ACD21F" w:rsidR="00A52519" w:rsidRDefault="00AE5E54" w:rsidP="00C14C70">
          <w:pPr>
            <w:pStyle w:val="Footer"/>
            <w:ind w:firstLine="119"/>
          </w:pPr>
          <w:sdt>
            <w:sdtPr>
              <w:alias w:val="Title"/>
              <w:id w:val="-285891924"/>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w:t>
          </w:r>
          <w:sdt>
            <w:sdtPr>
              <w:alias w:val="Subject"/>
              <w:tag w:val=""/>
              <w:id w:val="81721655"/>
              <w:dataBinding w:prefixMappings="xmlns:ns0='http://purl.org/dc/elements/1.1/' xmlns:ns1='http://schemas.openxmlformats.org/package/2006/metadata/core-properties' " w:xpath="/ns1:coreProperties[1]/ns0:subject[1]" w:storeItemID="{6C3C8BC8-F283-45AE-878A-BAB7291924A1}"/>
              <w:text/>
            </w:sdtPr>
            <w:sdtEndPr/>
            <w:sdtContent>
              <w:del w:id="376" w:author="Donovan Goode" w:date="2019-05-15T15:53:00Z">
                <w:r w:rsidR="00A52519" w:rsidDel="00D9198F">
                  <w:delText>OPM ORA</w:delText>
                </w:r>
              </w:del>
              <w:ins w:id="377" w:author="Donovan Goode" w:date="2019-05-15T15:53:00Z">
                <w:r w:rsidR="00D9198F">
                  <w:t>Online Retirement Application</w:t>
                </w:r>
              </w:ins>
            </w:sdtContent>
          </w:sdt>
          <w:r w:rsidR="00A52519">
            <w:t xml:space="preserve">, Version </w:t>
          </w:r>
          <w:sdt>
            <w:sdtPr>
              <w:alias w:val="Version"/>
              <w:tag w:val="Version"/>
              <w:id w:val="363563900"/>
              <w:placeholder>
                <w:docPart w:val="BB456EF8F89B42239EC7B9DB74CCA60D"/>
              </w:placeholder>
              <w15:dataBinding w:prefixMappings="" w:xpath="/root[1]/version[1]" w:storeItemID="{A7D598A9-AC5B-49BC-AE59-C7616FDA4C36}"/>
            </w:sdtPr>
            <w:sdtEndPr/>
            <w:sdtContent>
              <w:r w:rsidR="00173C01" w:rsidRPr="00851FEA">
                <w:t xml:space="preserve">1.0 </w:t>
              </w:r>
            </w:sdtContent>
          </w:sdt>
          <w:r w:rsidR="00A52519">
            <w:t xml:space="preserve">, </w:t>
          </w:r>
          <w:sdt>
            <w:sdtPr>
              <w:alias w:val="Status"/>
              <w:tag w:val="Status"/>
              <w:id w:val="-2096392524"/>
              <w:placeholder>
                <w:docPart w:val="BB456EF8F89B42239EC7B9DB74CCA60D"/>
              </w:placeholder>
              <w:dataBinding w:prefixMappings="" w:xpath="/root[1]/status[1]" w:storeItemID="{A7D598A9-AC5B-49BC-AE59-C7616FDA4C36}"/>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68" w14:textId="6F9B78D1" w:rsidR="00A52519" w:rsidRDefault="00A52519" w:rsidP="00C14C70">
          <w:pPr>
            <w:pStyle w:val="Footer"/>
            <w:ind w:firstLine="119"/>
          </w:pPr>
          <w:r>
            <w:t xml:space="preserve">Prepared by </w:t>
          </w:r>
          <w:sdt>
            <w:sdtPr>
              <w:alias w:val="Author"/>
              <w:id w:val="-900292363"/>
              <w:placeholder>
                <w:docPart w:val="EF7077D263C742B1B5E369FCA08CE9F2"/>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69" w14:textId="7800D47D" w:rsidR="00A52519" w:rsidRPr="00CC3F68" w:rsidRDefault="00A52519" w:rsidP="005D4D87">
          <w:pPr>
            <w:pStyle w:val="Footer"/>
            <w:ind w:firstLine="119"/>
          </w:pPr>
          <w:r w:rsidRPr="00CC3F68">
            <w:t>"</w:t>
          </w:r>
          <w:sdt>
            <w:sdtPr>
              <w:alias w:val="FileName"/>
              <w:tag w:val="FileName"/>
              <w:id w:val="1207069236"/>
              <w:placeholder>
                <w:docPart w:val="14656CA529F74CC2A177CAADF583DEAE"/>
              </w:placeholder>
              <w15:dataBinding w:prefixMappings="" w:xpath="/root[1]/filename[1]" w:storeItemID="{A7D598A9-AC5B-49BC-AE59-C7616FDA4C36}"/>
            </w:sdtPr>
            <w:sdtEndPr>
              <w:rPr>
                <w:noProof/>
              </w:rPr>
            </w:sdtEndPr>
            <w:sdtContent>
              <w:r w:rsidR="00173C01">
                <w:rPr>
                  <w:lang w:val="fr-FR"/>
                </w:rPr>
                <w:t>Technical Design Document</w:t>
              </w:r>
            </w:sdtContent>
          </w:sdt>
          <w:r w:rsidRPr="00CC3F68">
            <w:t xml:space="preserve">", </w:t>
          </w:r>
          <w:r w:rsidRPr="00CC3F68">
            <w:rPr>
              <w:noProof/>
            </w:rPr>
            <w:t xml:space="preserve">Template Version </w:t>
          </w:r>
          <w:sdt>
            <w:sdtPr>
              <w:rPr>
                <w:noProof/>
              </w:rPr>
              <w:alias w:val="Template Version"/>
              <w:tag w:val="Template Version"/>
              <w:id w:val="-1366753526"/>
              <w:placeholder>
                <w:docPart w:val="BB456EF8F89B42239EC7B9DB74CCA60D"/>
              </w:placeholder>
              <w15:dataBinding w:prefixMappings="" w:xpath="/root[1]/templateversion[1]" w:storeItemID="{A7D598A9-AC5B-49BC-AE59-C7616FDA4C36}"/>
            </w:sdtPr>
            <w:sdtEndPr/>
            <w:sdtContent>
              <w:r w:rsidR="00173C01">
                <w:rPr>
                  <w:noProof/>
                  <w:lang w:val="fr-FR"/>
                </w:rPr>
                <w:fldChar w:fldCharType="begin"/>
              </w:r>
              <w:r w:rsidR="00173C01" w:rsidRPr="00CC3F68">
                <w:rPr>
                  <w:noProof/>
                </w:rPr>
                <w:instrText xml:space="preserve"> DOCPROPERTY  TemplateVersion  \* MERGEFORMAT </w:instrText>
              </w:r>
              <w:r w:rsidR="00173C01">
                <w:rPr>
                  <w:noProof/>
                  <w:lang w:val="fr-FR"/>
                </w:rPr>
                <w:fldChar w:fldCharType="separate"/>
              </w:r>
              <w:r w:rsidR="00173C01" w:rsidRPr="00CC3F68">
                <w:rPr>
                  <w:noProof/>
                </w:rPr>
                <w:t>4</w:t>
              </w:r>
              <w:r w:rsidR="00173C01">
                <w:rPr>
                  <w:noProof/>
                  <w:lang w:val="fr-FR"/>
                </w:rPr>
                <w:fldChar w:fldCharType="end"/>
              </w:r>
            </w:sdtContent>
          </w:sdt>
        </w:p>
      </w:tc>
    </w:tr>
  </w:tbl>
  <w:p w14:paraId="7A3BB96B" w14:textId="77777777" w:rsidR="00A52519" w:rsidRPr="00CC3F68" w:rsidRDefault="00A52519" w:rsidP="007142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D" w14:textId="77777777" w:rsidR="00A52519" w:rsidRPr="00714235" w:rsidRDefault="00A52519" w:rsidP="007142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E" w14:textId="32EC1023" w:rsidR="00A52519" w:rsidRDefault="00A52519" w:rsidP="00C14C70">
    <w:pPr>
      <w:pStyle w:val="Footer"/>
      <w:pBdr>
        <w:top w:val="single" w:sz="4" w:space="1" w:color="auto"/>
      </w:pBdr>
      <w:jc w:val="right"/>
    </w:pPr>
    <w:r>
      <w:t xml:space="preserve">Page </w:t>
    </w:r>
    <w:r w:rsidRPr="0EC6B594">
      <w:rPr>
        <w:noProof/>
      </w:rPr>
      <w:fldChar w:fldCharType="begin"/>
    </w:r>
    <w:r w:rsidRPr="0EC6B594">
      <w:rPr>
        <w:noProof/>
      </w:rPr>
      <w:instrText xml:space="preserve"> PAGE  \* Arabic  \* MERGEFORMAT </w:instrText>
    </w:r>
    <w:r w:rsidRPr="0EC6B594">
      <w:rPr>
        <w:noProof/>
      </w:rPr>
      <w:fldChar w:fldCharType="separate"/>
    </w:r>
    <w:r w:rsidRPr="0EC6B594">
      <w:rPr>
        <w:noProof/>
      </w:rPr>
      <w:t>13</w:t>
    </w:r>
    <w:r w:rsidRPr="0EC6B594">
      <w:rPr>
        <w:noProof/>
      </w:rP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72" w14:textId="77777777" w:rsidTr="0EC6B594">
      <w:tc>
        <w:tcPr>
          <w:tcW w:w="9587" w:type="dxa"/>
        </w:tcPr>
        <w:bookmarkStart w:id="15444" w:name="_Toc227064252"/>
        <w:p w14:paraId="7A3BB96F" w14:textId="3E041E85" w:rsidR="00A52519" w:rsidRDefault="00AE5E54" w:rsidP="00C14C70">
          <w:pPr>
            <w:pStyle w:val="Footer"/>
            <w:ind w:firstLine="119"/>
          </w:pPr>
          <w:sdt>
            <w:sdtPr>
              <w:alias w:val="Title"/>
              <w:id w:val="-2059768378"/>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w:t>
          </w:r>
          <w:sdt>
            <w:sdtPr>
              <w:alias w:val="Subject"/>
              <w:tag w:val=""/>
              <w:id w:val="-1732535396"/>
              <w:dataBinding w:prefixMappings="xmlns:ns0='http://purl.org/dc/elements/1.1/' xmlns:ns1='http://schemas.openxmlformats.org/package/2006/metadata/core-properties' " w:xpath="/ns1:coreProperties[1]/ns0:subject[1]" w:storeItemID="{6C3C8BC8-F283-45AE-878A-BAB7291924A1}"/>
              <w:text/>
            </w:sdtPr>
            <w:sdtEndPr/>
            <w:sdtContent>
              <w:del w:id="15445" w:author="Donovan Goode" w:date="2019-05-15T15:53:00Z">
                <w:r w:rsidR="00A52519" w:rsidDel="00D9198F">
                  <w:delText>OPM ORA</w:delText>
                </w:r>
              </w:del>
              <w:ins w:id="15446" w:author="Donovan Goode" w:date="2019-05-15T15:53:00Z">
                <w:r w:rsidR="00D9198F">
                  <w:t>Online Retirement Application</w:t>
                </w:r>
              </w:ins>
            </w:sdtContent>
          </w:sdt>
          <w:r w:rsidR="00A52519">
            <w:t xml:space="preserve">, Version </w:t>
          </w:r>
          <w:sdt>
            <w:sdtPr>
              <w:alias w:val="Version"/>
              <w:tag w:val="Version"/>
              <w:id w:val="334047237"/>
              <w:placeholder>
                <w:docPart w:val="434ED9DBA2814195B97CB20631E2B832"/>
              </w:placeholder>
              <w15:dataBinding w:prefixMappings="" w:xpath="/root[1]/version[1]" w:storeItemID="{A7D598A9-AC5B-49BC-AE59-C7616FDA4C36}"/>
            </w:sdtPr>
            <w:sdtEndPr/>
            <w:sdtContent>
              <w:r w:rsidR="00173C01" w:rsidRPr="00851FEA">
                <w:t xml:space="preserve">1.0 </w:t>
              </w:r>
            </w:sdtContent>
          </w:sdt>
          <w:r w:rsidR="00A52519">
            <w:t xml:space="preserve">, </w:t>
          </w:r>
          <w:sdt>
            <w:sdtPr>
              <w:alias w:val="Status"/>
              <w:tag w:val="Status"/>
              <w:id w:val="-1511211400"/>
              <w:placeholder>
                <w:docPart w:val="434ED9DBA2814195B97CB20631E2B832"/>
              </w:placeholder>
              <w:dataBinding w:prefixMappings="" w:xpath="/root[1]/status[1]" w:storeItemID="{A7D598A9-AC5B-49BC-AE59-C7616FDA4C36}"/>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70" w14:textId="202267C3" w:rsidR="00A52519" w:rsidRDefault="00A52519" w:rsidP="00C14C70">
          <w:pPr>
            <w:pStyle w:val="Footer"/>
            <w:ind w:firstLine="119"/>
          </w:pPr>
          <w:r>
            <w:t xml:space="preserve">Prepared by </w:t>
          </w:r>
          <w:sdt>
            <w:sdtPr>
              <w:alias w:val="Author"/>
              <w:id w:val="-6071581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71" w14:textId="2DDC8D18" w:rsidR="00A52519" w:rsidRPr="00CC3F68" w:rsidRDefault="00A52519" w:rsidP="00C14C70">
          <w:pPr>
            <w:pStyle w:val="Footer"/>
            <w:ind w:firstLine="119"/>
          </w:pPr>
          <w:r w:rsidRPr="00CC3F68">
            <w:t>"</w:t>
          </w:r>
          <w:sdt>
            <w:sdtPr>
              <w:alias w:val="FileName"/>
              <w:tag w:val="FileName"/>
              <w:id w:val="1594127459"/>
              <w:placeholder>
                <w:docPart w:val="622C3C33315347798CBBE457FB5B5255"/>
              </w:placeholder>
              <w15:dataBinding w:prefixMappings="" w:xpath="/root[1]/filename[1]" w:storeItemID="{A7D598A9-AC5B-49BC-AE59-C7616FDA4C36}"/>
            </w:sdtPr>
            <w:sdtEndPr>
              <w:rPr>
                <w:noProof/>
              </w:rPr>
            </w:sdtEndPr>
            <w:sdtContent>
              <w:r w:rsidR="00173C01">
                <w:rPr>
                  <w:lang w:val="fr-FR"/>
                </w:rPr>
                <w:t>Technical Design Document</w:t>
              </w:r>
            </w:sdtContent>
          </w:sdt>
          <w:r w:rsidRPr="00CC3F68">
            <w:t xml:space="preserve">", </w:t>
          </w:r>
          <w:r w:rsidRPr="00CC3F68">
            <w:rPr>
              <w:noProof/>
            </w:rPr>
            <w:t xml:space="preserve">Template Version </w:t>
          </w:r>
          <w:sdt>
            <w:sdtPr>
              <w:rPr>
                <w:noProof/>
              </w:rPr>
              <w:alias w:val="Template Version"/>
              <w:tag w:val="Template Version"/>
              <w:id w:val="-11992420"/>
              <w:placeholder>
                <w:docPart w:val="434ED9DBA2814195B97CB20631E2B832"/>
              </w:placeholder>
              <w15:dataBinding w:prefixMappings="" w:xpath="/root[1]/templateversion[1]" w:storeItemID="{A7D598A9-AC5B-49BC-AE59-C7616FDA4C36}"/>
            </w:sdtPr>
            <w:sdtEndPr/>
            <w:sdtContent>
              <w:r w:rsidR="00173C01">
                <w:rPr>
                  <w:noProof/>
                  <w:lang w:val="fr-FR"/>
                </w:rPr>
                <w:fldChar w:fldCharType="begin"/>
              </w:r>
              <w:r w:rsidR="00173C01" w:rsidRPr="00CC3F68">
                <w:rPr>
                  <w:noProof/>
                </w:rPr>
                <w:instrText xml:space="preserve"> DOCPROPERTY  TemplateVersion  \* MERGEFORMAT </w:instrText>
              </w:r>
              <w:r w:rsidR="00173C01">
                <w:rPr>
                  <w:noProof/>
                  <w:lang w:val="fr-FR"/>
                </w:rPr>
                <w:fldChar w:fldCharType="separate"/>
              </w:r>
              <w:r w:rsidR="00173C01" w:rsidRPr="00CC3F68">
                <w:rPr>
                  <w:noProof/>
                </w:rPr>
                <w:t>4</w:t>
              </w:r>
              <w:r w:rsidR="00173C01">
                <w:rPr>
                  <w:noProof/>
                  <w:lang w:val="fr-FR"/>
                </w:rPr>
                <w:fldChar w:fldCharType="end"/>
              </w:r>
            </w:sdtContent>
          </w:sdt>
        </w:p>
      </w:tc>
    </w:tr>
    <w:bookmarkEnd w:id="15444"/>
  </w:tbl>
  <w:p w14:paraId="7A3BB973" w14:textId="77777777" w:rsidR="00A52519" w:rsidRPr="00CC3F68" w:rsidRDefault="00A52519"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5678F" w14:textId="77777777" w:rsidR="007725D9" w:rsidRDefault="007725D9">
      <w:pPr>
        <w:spacing w:after="0" w:line="240" w:lineRule="auto"/>
      </w:pPr>
      <w:r>
        <w:separator/>
      </w:r>
    </w:p>
  </w:footnote>
  <w:footnote w:type="continuationSeparator" w:id="0">
    <w:p w14:paraId="7107AC4E" w14:textId="77777777" w:rsidR="007725D9" w:rsidRDefault="007725D9">
      <w:pPr>
        <w:spacing w:after="0" w:line="240" w:lineRule="auto"/>
      </w:pPr>
      <w:r>
        <w:continuationSeparator/>
      </w:r>
    </w:p>
  </w:footnote>
  <w:footnote w:type="continuationNotice" w:id="1">
    <w:p w14:paraId="5667480E" w14:textId="77777777" w:rsidR="007725D9" w:rsidRDefault="007725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MicrosoftServicios1"/>
      <w:tblW w:w="0" w:type="auto"/>
      <w:tblLook w:val="0600" w:firstRow="0" w:lastRow="0" w:firstColumn="0" w:lastColumn="0" w:noHBand="1" w:noVBand="1"/>
    </w:tblPr>
    <w:tblGrid>
      <w:gridCol w:w="2256"/>
      <w:gridCol w:w="7104"/>
    </w:tblGrid>
    <w:tr w:rsidR="00A52519" w:rsidRPr="00BF6753" w14:paraId="7A3BB957" w14:textId="77777777" w:rsidTr="002326C2">
      <w:trPr>
        <w:trHeight w:val="800"/>
      </w:trPr>
      <w:tc>
        <w:tcPr>
          <w:tcW w:w="2256" w:type="dxa"/>
          <w:tcBorders>
            <w:top w:val="nil"/>
            <w:left w:val="nil"/>
            <w:bottom w:val="nil"/>
            <w:right w:val="nil"/>
          </w:tcBorders>
        </w:tcPr>
        <w:p w14:paraId="7A3BB954" w14:textId="72E6B242" w:rsidR="00A52519" w:rsidRPr="00BF6753" w:rsidRDefault="00A52519" w:rsidP="00747A9C">
          <w:pPr>
            <w:tabs>
              <w:tab w:val="left" w:pos="2850"/>
            </w:tabs>
            <w:rPr>
              <w:rFonts w:ascii="Calibri" w:eastAsia="Calibri" w:hAnsi="Calibri" w:cs="Calibri"/>
              <w:color w:val="85878B"/>
              <w:szCs w:val="16"/>
              <w:lang w:val="en-AU" w:eastAsia="ja-JP"/>
              <w14:textFill>
                <w14:solidFill>
                  <w14:srgbClr w14:val="85878B">
                    <w14:lumMod w14:val="85000"/>
                    <w14:lumOff w14:val="15000"/>
                  </w14:srgbClr>
                </w14:solidFill>
              </w14:textFill>
            </w:rPr>
          </w:pPr>
          <w:del w:id="4" w:author="Donovan Goode [2]" w:date="2019-06-03T16:40:00Z">
            <w:r w:rsidRPr="00BF6753" w:rsidDel="00173C01">
              <w:rPr>
                <w:rFonts w:ascii="Calibri" w:eastAsia="Calibri" w:hAnsi="Calibri" w:cs="Calibri"/>
                <w:noProof/>
                <w:szCs w:val="16"/>
              </w:rPr>
              <w:drawing>
                <wp:inline distT="0" distB="0" distL="0" distR="0" wp14:anchorId="7A3BB974" wp14:editId="17517408">
                  <wp:extent cx="1295648" cy="276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del>
        </w:p>
      </w:tc>
      <w:tc>
        <w:tcPr>
          <w:tcW w:w="7104" w:type="dxa"/>
          <w:tcBorders>
            <w:top w:val="nil"/>
            <w:left w:val="nil"/>
            <w:bottom w:val="nil"/>
            <w:right w:val="nil"/>
          </w:tcBorders>
          <w:vAlign w:val="bottom"/>
        </w:tcPr>
        <w:p w14:paraId="7A3BB955" w14:textId="3091FCF0" w:rsidR="00A52519" w:rsidRPr="00BF6753" w:rsidRDefault="00A52519" w:rsidP="00747A9C">
          <w:pPr>
            <w:jc w:val="right"/>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0 "Prepared for " ""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noProof/>
              <w:szCs w:val="16"/>
              <w:lang w:val="en-AU" w:eastAsia="ja-JP"/>
            </w:rPr>
            <w:t>Prepared for</w:t>
          </w:r>
          <w:r>
            <w:rPr>
              <w:rFonts w:ascii="Calibri" w:eastAsia="Calibri" w:hAnsi="Calibri" w:cs="Calibri"/>
              <w:noProof/>
              <w:szCs w:val="16"/>
              <w:lang w:val="en-AU" w:eastAsia="ja-JP"/>
            </w:rPr>
            <w:t xml:space="preserve"> </w: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2 "Microsoft and " "" \* MERGEFORMAT </w:instrText>
          </w:r>
          <w:r w:rsidRPr="00BF6753">
            <w:rPr>
              <w:rFonts w:ascii="Calibri" w:eastAsia="Calibri" w:hAnsi="Calibri" w:cs="Calibri"/>
              <w:szCs w:val="16"/>
              <w:lang w:val="en-AU" w:eastAsia="ja-JP"/>
            </w:rPr>
            <w:fldChar w:fldCharType="end"/>
          </w:r>
        </w:p>
        <w:p w14:paraId="7A3BB956" w14:textId="77777777" w:rsidR="00A52519" w:rsidRPr="00BF6753" w:rsidRDefault="00A52519" w:rsidP="00747A9C">
          <w:pPr>
            <w:jc w:val="center"/>
            <w:rPr>
              <w:rFonts w:ascii="Calibri" w:eastAsia="Calibri" w:hAnsi="Calibri" w:cs="Calibri"/>
              <w:szCs w:val="16"/>
              <w:lang w:val="en-AU" w:eastAsia="en-AU"/>
            </w:rPr>
          </w:pPr>
        </w:p>
      </w:tc>
    </w:tr>
  </w:tbl>
  <w:p w14:paraId="7A3BB958" w14:textId="77777777" w:rsidR="00A52519" w:rsidRPr="00C14C70" w:rsidRDefault="00A52519" w:rsidP="00C14C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C" w14:textId="77777777" w:rsidR="00A52519" w:rsidRPr="00714235" w:rsidRDefault="00A52519" w:rsidP="007142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BA828F36"/>
    <w:lvl w:ilvl="0">
      <w:start w:val="1"/>
      <w:numFmt w:val="lowerLetter"/>
      <w:pStyle w:val="ListNumber4"/>
      <w:lvlText w:val="%1."/>
      <w:lvlJc w:val="left"/>
      <w:pPr>
        <w:ind w:left="180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D8F858DE"/>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0ABE5791"/>
    <w:multiLevelType w:val="hybridMultilevel"/>
    <w:tmpl w:val="46FC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0"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5B85632"/>
    <w:multiLevelType w:val="hybridMultilevel"/>
    <w:tmpl w:val="F57C492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BFF4ABC"/>
    <w:multiLevelType w:val="hybridMultilevel"/>
    <w:tmpl w:val="96F24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77A9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5B9BD5"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5B9BD5"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6" w15:restartNumberingAfterBreak="0">
    <w:nsid w:val="273F5BDA"/>
    <w:multiLevelType w:val="multilevel"/>
    <w:tmpl w:val="9228A626"/>
    <w:numStyleLink w:val="Checklist"/>
  </w:abstractNum>
  <w:abstractNum w:abstractNumId="17"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9510E53"/>
    <w:multiLevelType w:val="hybridMultilevel"/>
    <w:tmpl w:val="7746342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706E4"/>
    <w:multiLevelType w:val="hybridMultilevel"/>
    <w:tmpl w:val="3518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433"/>
    <w:multiLevelType w:val="multilevel"/>
    <w:tmpl w:val="E04AFF44"/>
    <w:lvl w:ilvl="0">
      <w:start w:val="1"/>
      <w:numFmt w:val="decimal"/>
      <w:lvlRestart w:val="0"/>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1" w15:restartNumberingAfterBreak="0">
    <w:nsid w:val="3E660F6F"/>
    <w:multiLevelType w:val="hybridMultilevel"/>
    <w:tmpl w:val="5F8AA6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F72DF2"/>
    <w:multiLevelType w:val="hybridMultilevel"/>
    <w:tmpl w:val="B62C29D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4"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6" w15:restartNumberingAfterBreak="0">
    <w:nsid w:val="50E47DAA"/>
    <w:multiLevelType w:val="hybridMultilevel"/>
    <w:tmpl w:val="75D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9B256A"/>
    <w:multiLevelType w:val="hybridMultilevel"/>
    <w:tmpl w:val="0196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4D4A95"/>
    <w:multiLevelType w:val="hybridMultilevel"/>
    <w:tmpl w:val="03C01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30"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1" w15:restartNumberingAfterBreak="0">
    <w:nsid w:val="6DF1004A"/>
    <w:multiLevelType w:val="hybridMultilevel"/>
    <w:tmpl w:val="7E1ED54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6F904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2C07F9"/>
    <w:multiLevelType w:val="hybridMultilevel"/>
    <w:tmpl w:val="39D641DC"/>
    <w:lvl w:ilvl="0" w:tplc="7732472E">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40B1A3A"/>
    <w:multiLevelType w:val="hybridMultilevel"/>
    <w:tmpl w:val="D156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02E54"/>
    <w:multiLevelType w:val="hybridMultilevel"/>
    <w:tmpl w:val="1FDEE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30"/>
  </w:num>
  <w:num w:numId="4">
    <w:abstractNumId w:val="23"/>
  </w:num>
  <w:num w:numId="5">
    <w:abstractNumId w:val="29"/>
  </w:num>
  <w:num w:numId="6">
    <w:abstractNumId w:val="17"/>
  </w:num>
  <w:num w:numId="7">
    <w:abstractNumId w:val="16"/>
  </w:num>
  <w:num w:numId="8">
    <w:abstractNumId w:val="10"/>
  </w:num>
  <w:num w:numId="9">
    <w:abstractNumId w:val="9"/>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0">
    <w:abstractNumId w:val="24"/>
  </w:num>
  <w:num w:numId="11">
    <w:abstractNumId w:val="6"/>
  </w:num>
  <w:num w:numId="12">
    <w:abstractNumId w:val="5"/>
  </w:num>
  <w:num w:numId="13">
    <w:abstractNumId w:val="4"/>
  </w:num>
  <w:num w:numId="14">
    <w:abstractNumId w:val="3"/>
  </w:num>
  <w:num w:numId="15">
    <w:abstractNumId w:val="7"/>
  </w:num>
  <w:num w:numId="16">
    <w:abstractNumId w:val="2"/>
  </w:num>
  <w:num w:numId="17">
    <w:abstractNumId w:val="1"/>
  </w:num>
  <w:num w:numId="18">
    <w:abstractNumId w:val="0"/>
  </w:num>
  <w:num w:numId="19">
    <w:abstractNumId w:val="15"/>
  </w:num>
  <w:num w:numId="20">
    <w:abstractNumId w:val="34"/>
  </w:num>
  <w:num w:numId="21">
    <w:abstractNumId w:val="18"/>
  </w:num>
  <w:num w:numId="22">
    <w:abstractNumId w:val="22"/>
  </w:num>
  <w:num w:numId="23">
    <w:abstractNumId w:val="12"/>
  </w:num>
  <w:num w:numId="24">
    <w:abstractNumId w:val="13"/>
  </w:num>
  <w:num w:numId="25">
    <w:abstractNumId w:val="35"/>
  </w:num>
  <w:num w:numId="26">
    <w:abstractNumId w:val="19"/>
  </w:num>
  <w:num w:numId="27">
    <w:abstractNumId w:val="20"/>
  </w:num>
  <w:num w:numId="28">
    <w:abstractNumId w:val="9"/>
    <w:lvlOverride w:ilvl="0">
      <w:lvl w:ilvl="0">
        <w:start w:val="1"/>
        <w:numFmt w:val="decimal"/>
        <w:lvlRestart w:val="0"/>
        <w:pStyle w:val="Heading1Numbered"/>
        <w:lvlText w:val="%1"/>
        <w:lvlJc w:val="left"/>
        <w:pPr>
          <w:ind w:left="216" w:hanging="936"/>
        </w:pPr>
        <w:rPr>
          <w:rFonts w:hint="default"/>
        </w:rPr>
      </w:lvl>
    </w:lvlOverride>
    <w:lvlOverride w:ilvl="1">
      <w:lvl w:ilvl="1">
        <w:start w:val="1"/>
        <w:numFmt w:val="decimal"/>
        <w:pStyle w:val="Heading2Numbered"/>
        <w:lvlText w:val="%1.%2"/>
        <w:lvlJc w:val="left"/>
        <w:pPr>
          <w:ind w:left="216" w:hanging="936"/>
        </w:pPr>
        <w:rPr>
          <w:rFonts w:hint="default"/>
        </w:rPr>
      </w:lvl>
    </w:lvlOverride>
    <w:lvlOverride w:ilvl="2">
      <w:lvl w:ilvl="2">
        <w:start w:val="1"/>
        <w:numFmt w:val="decimal"/>
        <w:pStyle w:val="Heading3Numbered"/>
        <w:lvlText w:val="%1.%2.%3"/>
        <w:lvlJc w:val="left"/>
        <w:pPr>
          <w:ind w:left="21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21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504" w:hanging="1224"/>
        </w:pPr>
        <w:rPr>
          <w:rFonts w:hint="default"/>
        </w:rPr>
      </w:lvl>
    </w:lvlOverride>
    <w:lvlOverride w:ilvl="5">
      <w:lvl w:ilvl="5">
        <w:start w:val="1"/>
        <w:numFmt w:val="decimal"/>
        <w:lvlRestart w:val="2"/>
        <w:pStyle w:val="NumHeading3"/>
        <w:lvlText w:val="%1.%2.%6"/>
        <w:lvlJc w:val="left"/>
        <w:pPr>
          <w:tabs>
            <w:tab w:val="num" w:pos="3960"/>
          </w:tabs>
          <w:ind w:left="2016" w:hanging="936"/>
        </w:pPr>
        <w:rPr>
          <w:rFonts w:hint="default"/>
        </w:rPr>
      </w:lvl>
    </w:lvlOverride>
    <w:lvlOverride w:ilvl="6">
      <w:lvl w:ilvl="6">
        <w:start w:val="1"/>
        <w:numFmt w:val="decimal"/>
        <w:pStyle w:val="NumHeading4"/>
        <w:lvlText w:val="%1.%2.%3.%7"/>
        <w:lvlJc w:val="left"/>
        <w:pPr>
          <w:tabs>
            <w:tab w:val="num" w:pos="4680"/>
          </w:tabs>
          <w:ind w:left="2520" w:hanging="3240"/>
        </w:pPr>
        <w:rPr>
          <w:rFonts w:hint="default"/>
        </w:rPr>
      </w:lvl>
    </w:lvlOverride>
    <w:lvlOverride w:ilvl="7">
      <w:lvl w:ilvl="7">
        <w:start w:val="1"/>
        <w:numFmt w:val="decimal"/>
        <w:lvlText w:val="%1.%2.%3.%4.%5.%6.%7.%8."/>
        <w:lvlJc w:val="left"/>
        <w:pPr>
          <w:tabs>
            <w:tab w:val="num" w:pos="5400"/>
          </w:tabs>
          <w:ind w:left="3024" w:hanging="1224"/>
        </w:pPr>
        <w:rPr>
          <w:rFonts w:hint="default"/>
        </w:rPr>
      </w:lvl>
    </w:lvlOverride>
    <w:lvlOverride w:ilvl="8">
      <w:lvl w:ilvl="8">
        <w:start w:val="1"/>
        <w:numFmt w:val="decimal"/>
        <w:lvlText w:val="%1.%2.%3.%4.%5.%6.%7.%8.%9."/>
        <w:lvlJc w:val="left"/>
        <w:pPr>
          <w:tabs>
            <w:tab w:val="num" w:pos="6480"/>
          </w:tabs>
          <w:ind w:left="3600" w:hanging="1440"/>
        </w:pPr>
        <w:rPr>
          <w:rFonts w:hint="default"/>
        </w:rPr>
      </w:lvl>
    </w:lvlOverride>
  </w:num>
  <w:num w:numId="29">
    <w:abstractNumId w:val="32"/>
  </w:num>
  <w:num w:numId="30">
    <w:abstractNumId w:val="14"/>
  </w:num>
  <w:num w:numId="31">
    <w:abstractNumId w:val="28"/>
  </w:num>
  <w:num w:numId="32">
    <w:abstractNumId w:val="33"/>
  </w:num>
  <w:num w:numId="33">
    <w:abstractNumId w:val="21"/>
  </w:num>
  <w:num w:numId="34">
    <w:abstractNumId w:val="8"/>
  </w:num>
  <w:num w:numId="35">
    <w:abstractNumId w:val="27"/>
  </w:num>
  <w:num w:numId="36">
    <w:abstractNumId w:val="31"/>
  </w:num>
  <w:num w:numId="37">
    <w:abstractNumId w:val="26"/>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novan Goode">
    <w15:presenceInfo w15:providerId="Windows Live" w15:userId="22f94fadcaac4674"/>
  </w15:person>
  <w15:person w15:author="Donovan Goode [2]">
    <w15:presenceInfo w15:providerId="AD" w15:userId="S::dgoode@microsoft.com::49de8808-395a-4754-b4a9-da9ad6ecc2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ttachedTemplate r:id="rId1"/>
  <w:linkStyles/>
  <w:stylePaneSortMethod w:val="0000"/>
  <w:trackRevisions/>
  <w:defaultTabStop w:val="432"/>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68"/>
    <w:rsid w:val="00003128"/>
    <w:rsid w:val="00003FA9"/>
    <w:rsid w:val="0000441A"/>
    <w:rsid w:val="00012C9B"/>
    <w:rsid w:val="00014485"/>
    <w:rsid w:val="000200EA"/>
    <w:rsid w:val="000261B2"/>
    <w:rsid w:val="00030877"/>
    <w:rsid w:val="00031FB8"/>
    <w:rsid w:val="00032A72"/>
    <w:rsid w:val="0003663B"/>
    <w:rsid w:val="00051F02"/>
    <w:rsid w:val="0005456D"/>
    <w:rsid w:val="000554ED"/>
    <w:rsid w:val="000610CB"/>
    <w:rsid w:val="000643AB"/>
    <w:rsid w:val="00064CDC"/>
    <w:rsid w:val="000678E4"/>
    <w:rsid w:val="00070D4E"/>
    <w:rsid w:val="000713C4"/>
    <w:rsid w:val="000733F1"/>
    <w:rsid w:val="00077CF0"/>
    <w:rsid w:val="0008000E"/>
    <w:rsid w:val="00093FB3"/>
    <w:rsid w:val="00094F68"/>
    <w:rsid w:val="00095A87"/>
    <w:rsid w:val="00095C2C"/>
    <w:rsid w:val="000979D1"/>
    <w:rsid w:val="000A3E6F"/>
    <w:rsid w:val="000B7E5C"/>
    <w:rsid w:val="000C1105"/>
    <w:rsid w:val="000C1807"/>
    <w:rsid w:val="000C25C3"/>
    <w:rsid w:val="000C361B"/>
    <w:rsid w:val="000C59DC"/>
    <w:rsid w:val="000C6991"/>
    <w:rsid w:val="000D091D"/>
    <w:rsid w:val="000D298B"/>
    <w:rsid w:val="000E4D73"/>
    <w:rsid w:val="000E4FFC"/>
    <w:rsid w:val="000E5930"/>
    <w:rsid w:val="000E7101"/>
    <w:rsid w:val="000F4709"/>
    <w:rsid w:val="000F5A4B"/>
    <w:rsid w:val="00102C27"/>
    <w:rsid w:val="00104FD1"/>
    <w:rsid w:val="001059E8"/>
    <w:rsid w:val="00110ABF"/>
    <w:rsid w:val="0011170E"/>
    <w:rsid w:val="001129AE"/>
    <w:rsid w:val="0012180A"/>
    <w:rsid w:val="001222C2"/>
    <w:rsid w:val="001223B6"/>
    <w:rsid w:val="0013460E"/>
    <w:rsid w:val="00135CC1"/>
    <w:rsid w:val="001429B9"/>
    <w:rsid w:val="00145C0C"/>
    <w:rsid w:val="0014749F"/>
    <w:rsid w:val="001521F1"/>
    <w:rsid w:val="00154581"/>
    <w:rsid w:val="0015580D"/>
    <w:rsid w:val="00156611"/>
    <w:rsid w:val="0015705A"/>
    <w:rsid w:val="0016126D"/>
    <w:rsid w:val="00173C01"/>
    <w:rsid w:val="00192099"/>
    <w:rsid w:val="001958E7"/>
    <w:rsid w:val="001959FC"/>
    <w:rsid w:val="001A7332"/>
    <w:rsid w:val="001B02EF"/>
    <w:rsid w:val="001B1C9E"/>
    <w:rsid w:val="001C0ACF"/>
    <w:rsid w:val="001C3F05"/>
    <w:rsid w:val="001C4A70"/>
    <w:rsid w:val="001C53E9"/>
    <w:rsid w:val="001C73A5"/>
    <w:rsid w:val="001D1ECE"/>
    <w:rsid w:val="001D240D"/>
    <w:rsid w:val="001D2AA0"/>
    <w:rsid w:val="001D66E5"/>
    <w:rsid w:val="001D7240"/>
    <w:rsid w:val="001E2CC8"/>
    <w:rsid w:val="001E79DC"/>
    <w:rsid w:val="001F1900"/>
    <w:rsid w:val="001F1BC1"/>
    <w:rsid w:val="001F452E"/>
    <w:rsid w:val="00200A7D"/>
    <w:rsid w:val="00201B9F"/>
    <w:rsid w:val="00202241"/>
    <w:rsid w:val="00204C17"/>
    <w:rsid w:val="00205379"/>
    <w:rsid w:val="00206480"/>
    <w:rsid w:val="00206E18"/>
    <w:rsid w:val="002104BA"/>
    <w:rsid w:val="00212692"/>
    <w:rsid w:val="00215095"/>
    <w:rsid w:val="00216283"/>
    <w:rsid w:val="00220986"/>
    <w:rsid w:val="00220B77"/>
    <w:rsid w:val="00226251"/>
    <w:rsid w:val="00226709"/>
    <w:rsid w:val="00230929"/>
    <w:rsid w:val="002326C2"/>
    <w:rsid w:val="00241C8F"/>
    <w:rsid w:val="002420E4"/>
    <w:rsid w:val="00243820"/>
    <w:rsid w:val="00245DBF"/>
    <w:rsid w:val="002521F8"/>
    <w:rsid w:val="00274DAF"/>
    <w:rsid w:val="002778D8"/>
    <w:rsid w:val="00280E7E"/>
    <w:rsid w:val="002816E3"/>
    <w:rsid w:val="00281ED3"/>
    <w:rsid w:val="002943A0"/>
    <w:rsid w:val="00294EA1"/>
    <w:rsid w:val="00296EB5"/>
    <w:rsid w:val="002A0DD2"/>
    <w:rsid w:val="002A4365"/>
    <w:rsid w:val="002A58FE"/>
    <w:rsid w:val="002B1072"/>
    <w:rsid w:val="002B21A7"/>
    <w:rsid w:val="002B3EEF"/>
    <w:rsid w:val="002B525C"/>
    <w:rsid w:val="002C4B12"/>
    <w:rsid w:val="002C4C49"/>
    <w:rsid w:val="002C5A3D"/>
    <w:rsid w:val="002C6340"/>
    <w:rsid w:val="002C6757"/>
    <w:rsid w:val="002D0CD1"/>
    <w:rsid w:val="002D110D"/>
    <w:rsid w:val="002D277B"/>
    <w:rsid w:val="002D4EE5"/>
    <w:rsid w:val="002E0C0B"/>
    <w:rsid w:val="002E337B"/>
    <w:rsid w:val="002E33F2"/>
    <w:rsid w:val="002E5FA8"/>
    <w:rsid w:val="002F17AD"/>
    <w:rsid w:val="0030205F"/>
    <w:rsid w:val="00305909"/>
    <w:rsid w:val="003152C9"/>
    <w:rsid w:val="0032029A"/>
    <w:rsid w:val="00323DD5"/>
    <w:rsid w:val="003269A3"/>
    <w:rsid w:val="003319FD"/>
    <w:rsid w:val="00337717"/>
    <w:rsid w:val="00337DA4"/>
    <w:rsid w:val="003410D0"/>
    <w:rsid w:val="0034375C"/>
    <w:rsid w:val="00344D4A"/>
    <w:rsid w:val="00354B7A"/>
    <w:rsid w:val="0036043F"/>
    <w:rsid w:val="0036103D"/>
    <w:rsid w:val="00373BAC"/>
    <w:rsid w:val="003745F8"/>
    <w:rsid w:val="00381BA5"/>
    <w:rsid w:val="00383A07"/>
    <w:rsid w:val="00392211"/>
    <w:rsid w:val="00395E85"/>
    <w:rsid w:val="003A1A32"/>
    <w:rsid w:val="003A6C88"/>
    <w:rsid w:val="003B2B87"/>
    <w:rsid w:val="003B5190"/>
    <w:rsid w:val="003B5656"/>
    <w:rsid w:val="003B6436"/>
    <w:rsid w:val="003B6F05"/>
    <w:rsid w:val="003C0C0C"/>
    <w:rsid w:val="003C794C"/>
    <w:rsid w:val="003D3C04"/>
    <w:rsid w:val="003E33BA"/>
    <w:rsid w:val="003F06B3"/>
    <w:rsid w:val="003F1F90"/>
    <w:rsid w:val="003F593C"/>
    <w:rsid w:val="00406CCF"/>
    <w:rsid w:val="00415178"/>
    <w:rsid w:val="00416FE9"/>
    <w:rsid w:val="00424630"/>
    <w:rsid w:val="00424E02"/>
    <w:rsid w:val="00426814"/>
    <w:rsid w:val="004300F0"/>
    <w:rsid w:val="00432F46"/>
    <w:rsid w:val="00442A59"/>
    <w:rsid w:val="00444B81"/>
    <w:rsid w:val="004473BE"/>
    <w:rsid w:val="00451995"/>
    <w:rsid w:val="00454339"/>
    <w:rsid w:val="00457F2C"/>
    <w:rsid w:val="00462B06"/>
    <w:rsid w:val="00463162"/>
    <w:rsid w:val="00463F4E"/>
    <w:rsid w:val="00466F49"/>
    <w:rsid w:val="00472E23"/>
    <w:rsid w:val="00475B6F"/>
    <w:rsid w:val="004857B4"/>
    <w:rsid w:val="0048647A"/>
    <w:rsid w:val="00487928"/>
    <w:rsid w:val="0049777D"/>
    <w:rsid w:val="004A02AA"/>
    <w:rsid w:val="004A1130"/>
    <w:rsid w:val="004A4A89"/>
    <w:rsid w:val="004A5CB7"/>
    <w:rsid w:val="004B7106"/>
    <w:rsid w:val="004C0ED3"/>
    <w:rsid w:val="004C44B8"/>
    <w:rsid w:val="004C4A93"/>
    <w:rsid w:val="004C5188"/>
    <w:rsid w:val="004D0A48"/>
    <w:rsid w:val="004D1946"/>
    <w:rsid w:val="004E241B"/>
    <w:rsid w:val="004E29FB"/>
    <w:rsid w:val="004E2F4B"/>
    <w:rsid w:val="004F2EC3"/>
    <w:rsid w:val="0050087C"/>
    <w:rsid w:val="005044A7"/>
    <w:rsid w:val="005067D5"/>
    <w:rsid w:val="005102EE"/>
    <w:rsid w:val="00514A81"/>
    <w:rsid w:val="00517973"/>
    <w:rsid w:val="00523F62"/>
    <w:rsid w:val="00526001"/>
    <w:rsid w:val="005352A8"/>
    <w:rsid w:val="005360AB"/>
    <w:rsid w:val="0053735E"/>
    <w:rsid w:val="00537BB3"/>
    <w:rsid w:val="00541484"/>
    <w:rsid w:val="00544919"/>
    <w:rsid w:val="00545F87"/>
    <w:rsid w:val="00563A2B"/>
    <w:rsid w:val="005661FE"/>
    <w:rsid w:val="00571F10"/>
    <w:rsid w:val="00572420"/>
    <w:rsid w:val="00577F1D"/>
    <w:rsid w:val="00581D69"/>
    <w:rsid w:val="00583344"/>
    <w:rsid w:val="00584D47"/>
    <w:rsid w:val="00585BB1"/>
    <w:rsid w:val="0058670B"/>
    <w:rsid w:val="005929F0"/>
    <w:rsid w:val="00595CE7"/>
    <w:rsid w:val="005A5628"/>
    <w:rsid w:val="005A6BA7"/>
    <w:rsid w:val="005B2478"/>
    <w:rsid w:val="005B2664"/>
    <w:rsid w:val="005C10A5"/>
    <w:rsid w:val="005D3874"/>
    <w:rsid w:val="005D4D87"/>
    <w:rsid w:val="005E0C33"/>
    <w:rsid w:val="005E2B25"/>
    <w:rsid w:val="005E46CB"/>
    <w:rsid w:val="005E6D5D"/>
    <w:rsid w:val="005F35CB"/>
    <w:rsid w:val="005F3B02"/>
    <w:rsid w:val="005F7E55"/>
    <w:rsid w:val="0060060E"/>
    <w:rsid w:val="00602B72"/>
    <w:rsid w:val="00611BDF"/>
    <w:rsid w:val="00612B86"/>
    <w:rsid w:val="00613378"/>
    <w:rsid w:val="00614D1E"/>
    <w:rsid w:val="00624400"/>
    <w:rsid w:val="006307FC"/>
    <w:rsid w:val="00632EC6"/>
    <w:rsid w:val="00634707"/>
    <w:rsid w:val="00640899"/>
    <w:rsid w:val="006501E9"/>
    <w:rsid w:val="0065389B"/>
    <w:rsid w:val="00653EE8"/>
    <w:rsid w:val="00655379"/>
    <w:rsid w:val="00657113"/>
    <w:rsid w:val="006729A3"/>
    <w:rsid w:val="00674F08"/>
    <w:rsid w:val="00676A3B"/>
    <w:rsid w:val="00677958"/>
    <w:rsid w:val="00686049"/>
    <w:rsid w:val="006922C4"/>
    <w:rsid w:val="00694B6C"/>
    <w:rsid w:val="00696506"/>
    <w:rsid w:val="00696AB0"/>
    <w:rsid w:val="00697D30"/>
    <w:rsid w:val="006A37B5"/>
    <w:rsid w:val="006A47B1"/>
    <w:rsid w:val="006A52DD"/>
    <w:rsid w:val="006B1AD4"/>
    <w:rsid w:val="006B3EB6"/>
    <w:rsid w:val="006B55D9"/>
    <w:rsid w:val="006C38B4"/>
    <w:rsid w:val="006C7E9D"/>
    <w:rsid w:val="006F12DC"/>
    <w:rsid w:val="006F3D6B"/>
    <w:rsid w:val="006F48BE"/>
    <w:rsid w:val="006F5ADE"/>
    <w:rsid w:val="007013DF"/>
    <w:rsid w:val="00707AC4"/>
    <w:rsid w:val="00714235"/>
    <w:rsid w:val="007228C7"/>
    <w:rsid w:val="00726087"/>
    <w:rsid w:val="007373D4"/>
    <w:rsid w:val="00741486"/>
    <w:rsid w:val="00742E48"/>
    <w:rsid w:val="00747A9C"/>
    <w:rsid w:val="00752E8A"/>
    <w:rsid w:val="00753311"/>
    <w:rsid w:val="00754778"/>
    <w:rsid w:val="007579A1"/>
    <w:rsid w:val="00763E41"/>
    <w:rsid w:val="00766D90"/>
    <w:rsid w:val="007725D9"/>
    <w:rsid w:val="007726CD"/>
    <w:rsid w:val="00774279"/>
    <w:rsid w:val="007743B1"/>
    <w:rsid w:val="00775C25"/>
    <w:rsid w:val="00783A20"/>
    <w:rsid w:val="00790154"/>
    <w:rsid w:val="00793667"/>
    <w:rsid w:val="007970BE"/>
    <w:rsid w:val="007A26EA"/>
    <w:rsid w:val="007A3E45"/>
    <w:rsid w:val="007A3F2C"/>
    <w:rsid w:val="007A4D48"/>
    <w:rsid w:val="007A578A"/>
    <w:rsid w:val="007A778E"/>
    <w:rsid w:val="007B090C"/>
    <w:rsid w:val="007C39DA"/>
    <w:rsid w:val="007D14F2"/>
    <w:rsid w:val="007D2DEC"/>
    <w:rsid w:val="007D3C7B"/>
    <w:rsid w:val="007D3E50"/>
    <w:rsid w:val="007D3F85"/>
    <w:rsid w:val="007D43AE"/>
    <w:rsid w:val="007E5B34"/>
    <w:rsid w:val="007E5D45"/>
    <w:rsid w:val="007F05B9"/>
    <w:rsid w:val="007F10C0"/>
    <w:rsid w:val="007F2F42"/>
    <w:rsid w:val="007F3730"/>
    <w:rsid w:val="007F4A4D"/>
    <w:rsid w:val="007F558B"/>
    <w:rsid w:val="00801E7F"/>
    <w:rsid w:val="00803CC1"/>
    <w:rsid w:val="008053BA"/>
    <w:rsid w:val="0080790F"/>
    <w:rsid w:val="00807CAA"/>
    <w:rsid w:val="008110DC"/>
    <w:rsid w:val="008130AE"/>
    <w:rsid w:val="008131A9"/>
    <w:rsid w:val="00816FD3"/>
    <w:rsid w:val="0082330F"/>
    <w:rsid w:val="00827A07"/>
    <w:rsid w:val="0083246E"/>
    <w:rsid w:val="0083467A"/>
    <w:rsid w:val="00841E80"/>
    <w:rsid w:val="00842AA9"/>
    <w:rsid w:val="00845831"/>
    <w:rsid w:val="00851F78"/>
    <w:rsid w:val="00851FEA"/>
    <w:rsid w:val="00852DDF"/>
    <w:rsid w:val="00855D86"/>
    <w:rsid w:val="00856DA3"/>
    <w:rsid w:val="008576A9"/>
    <w:rsid w:val="0086010E"/>
    <w:rsid w:val="008604DA"/>
    <w:rsid w:val="00864943"/>
    <w:rsid w:val="00865148"/>
    <w:rsid w:val="00871916"/>
    <w:rsid w:val="008738EE"/>
    <w:rsid w:val="008753C7"/>
    <w:rsid w:val="00875D14"/>
    <w:rsid w:val="00876F0E"/>
    <w:rsid w:val="00881A8F"/>
    <w:rsid w:val="008851B0"/>
    <w:rsid w:val="008859E5"/>
    <w:rsid w:val="00886CEC"/>
    <w:rsid w:val="008944DD"/>
    <w:rsid w:val="0089764C"/>
    <w:rsid w:val="008A0CFA"/>
    <w:rsid w:val="008B6AF4"/>
    <w:rsid w:val="008C5DCF"/>
    <w:rsid w:val="008C5E5D"/>
    <w:rsid w:val="008C66C6"/>
    <w:rsid w:val="008C75C1"/>
    <w:rsid w:val="008D4BBD"/>
    <w:rsid w:val="008E05D3"/>
    <w:rsid w:val="008E33D2"/>
    <w:rsid w:val="008E56AF"/>
    <w:rsid w:val="008E5DF2"/>
    <w:rsid w:val="008E6BB1"/>
    <w:rsid w:val="008F6042"/>
    <w:rsid w:val="008F73C3"/>
    <w:rsid w:val="008F7BB6"/>
    <w:rsid w:val="00903004"/>
    <w:rsid w:val="00910757"/>
    <w:rsid w:val="009139D4"/>
    <w:rsid w:val="00923733"/>
    <w:rsid w:val="00926281"/>
    <w:rsid w:val="00934A5D"/>
    <w:rsid w:val="009375A2"/>
    <w:rsid w:val="009375F9"/>
    <w:rsid w:val="00945A96"/>
    <w:rsid w:val="00951469"/>
    <w:rsid w:val="009522B5"/>
    <w:rsid w:val="00953B1D"/>
    <w:rsid w:val="00957B5C"/>
    <w:rsid w:val="00960BF5"/>
    <w:rsid w:val="00961B79"/>
    <w:rsid w:val="00962EE1"/>
    <w:rsid w:val="009637FB"/>
    <w:rsid w:val="009642EA"/>
    <w:rsid w:val="0096495A"/>
    <w:rsid w:val="00970518"/>
    <w:rsid w:val="00971343"/>
    <w:rsid w:val="00974243"/>
    <w:rsid w:val="00976ADA"/>
    <w:rsid w:val="00980E79"/>
    <w:rsid w:val="00984673"/>
    <w:rsid w:val="00985691"/>
    <w:rsid w:val="00990D94"/>
    <w:rsid w:val="00992575"/>
    <w:rsid w:val="009925D2"/>
    <w:rsid w:val="00992C6F"/>
    <w:rsid w:val="009937B5"/>
    <w:rsid w:val="009A1FF3"/>
    <w:rsid w:val="009A4875"/>
    <w:rsid w:val="009B09D8"/>
    <w:rsid w:val="009B1CF8"/>
    <w:rsid w:val="009B7B1C"/>
    <w:rsid w:val="009C1BF5"/>
    <w:rsid w:val="009C4F20"/>
    <w:rsid w:val="009D1897"/>
    <w:rsid w:val="009D18F8"/>
    <w:rsid w:val="009D26E3"/>
    <w:rsid w:val="009D6B8A"/>
    <w:rsid w:val="009E56DD"/>
    <w:rsid w:val="009F2670"/>
    <w:rsid w:val="009F4F52"/>
    <w:rsid w:val="009F519B"/>
    <w:rsid w:val="009F6E3B"/>
    <w:rsid w:val="00A006BA"/>
    <w:rsid w:val="00A01EF0"/>
    <w:rsid w:val="00A05672"/>
    <w:rsid w:val="00A15974"/>
    <w:rsid w:val="00A1723C"/>
    <w:rsid w:val="00A2135E"/>
    <w:rsid w:val="00A22A13"/>
    <w:rsid w:val="00A2736B"/>
    <w:rsid w:val="00A35782"/>
    <w:rsid w:val="00A35DCF"/>
    <w:rsid w:val="00A36D5E"/>
    <w:rsid w:val="00A403D8"/>
    <w:rsid w:val="00A43C12"/>
    <w:rsid w:val="00A52519"/>
    <w:rsid w:val="00A52ED6"/>
    <w:rsid w:val="00A574A6"/>
    <w:rsid w:val="00A70022"/>
    <w:rsid w:val="00A71402"/>
    <w:rsid w:val="00A716AB"/>
    <w:rsid w:val="00A7273A"/>
    <w:rsid w:val="00A7513D"/>
    <w:rsid w:val="00A75B56"/>
    <w:rsid w:val="00A77E60"/>
    <w:rsid w:val="00A8281B"/>
    <w:rsid w:val="00A83135"/>
    <w:rsid w:val="00A8336B"/>
    <w:rsid w:val="00A83789"/>
    <w:rsid w:val="00A901A0"/>
    <w:rsid w:val="00A91F33"/>
    <w:rsid w:val="00A94A61"/>
    <w:rsid w:val="00A95EC0"/>
    <w:rsid w:val="00AA577C"/>
    <w:rsid w:val="00AB0663"/>
    <w:rsid w:val="00AC2477"/>
    <w:rsid w:val="00AC2CEE"/>
    <w:rsid w:val="00AC5C2F"/>
    <w:rsid w:val="00AC7E6E"/>
    <w:rsid w:val="00AE5E54"/>
    <w:rsid w:val="00AE7F9A"/>
    <w:rsid w:val="00AF4186"/>
    <w:rsid w:val="00AF6C39"/>
    <w:rsid w:val="00AF7901"/>
    <w:rsid w:val="00B0249D"/>
    <w:rsid w:val="00B02BAD"/>
    <w:rsid w:val="00B06781"/>
    <w:rsid w:val="00B11391"/>
    <w:rsid w:val="00B17523"/>
    <w:rsid w:val="00B25CE4"/>
    <w:rsid w:val="00B37C82"/>
    <w:rsid w:val="00B37FBE"/>
    <w:rsid w:val="00B40B61"/>
    <w:rsid w:val="00B42F92"/>
    <w:rsid w:val="00B512F6"/>
    <w:rsid w:val="00B53F99"/>
    <w:rsid w:val="00B54989"/>
    <w:rsid w:val="00B57F4F"/>
    <w:rsid w:val="00B75DF2"/>
    <w:rsid w:val="00B86F18"/>
    <w:rsid w:val="00B93263"/>
    <w:rsid w:val="00B95256"/>
    <w:rsid w:val="00B95276"/>
    <w:rsid w:val="00BA5320"/>
    <w:rsid w:val="00BA5E52"/>
    <w:rsid w:val="00BC0C0E"/>
    <w:rsid w:val="00BC26CC"/>
    <w:rsid w:val="00BC3F9F"/>
    <w:rsid w:val="00BD01F7"/>
    <w:rsid w:val="00BD120C"/>
    <w:rsid w:val="00BD5E80"/>
    <w:rsid w:val="00BE244D"/>
    <w:rsid w:val="00BF1D92"/>
    <w:rsid w:val="00BF76BE"/>
    <w:rsid w:val="00C02BE7"/>
    <w:rsid w:val="00C0689F"/>
    <w:rsid w:val="00C07C3E"/>
    <w:rsid w:val="00C10C7A"/>
    <w:rsid w:val="00C11146"/>
    <w:rsid w:val="00C14C70"/>
    <w:rsid w:val="00C23741"/>
    <w:rsid w:val="00C24AA0"/>
    <w:rsid w:val="00C24E60"/>
    <w:rsid w:val="00C252F6"/>
    <w:rsid w:val="00C25D2B"/>
    <w:rsid w:val="00C27293"/>
    <w:rsid w:val="00C30EC3"/>
    <w:rsid w:val="00C44F7D"/>
    <w:rsid w:val="00C52F64"/>
    <w:rsid w:val="00C64933"/>
    <w:rsid w:val="00C6493F"/>
    <w:rsid w:val="00C70E51"/>
    <w:rsid w:val="00C7257F"/>
    <w:rsid w:val="00C75F0F"/>
    <w:rsid w:val="00C81FA3"/>
    <w:rsid w:val="00C831C4"/>
    <w:rsid w:val="00CA12FA"/>
    <w:rsid w:val="00CA1639"/>
    <w:rsid w:val="00CA214B"/>
    <w:rsid w:val="00CA24DB"/>
    <w:rsid w:val="00CA3E4C"/>
    <w:rsid w:val="00CA662A"/>
    <w:rsid w:val="00CB1694"/>
    <w:rsid w:val="00CB183F"/>
    <w:rsid w:val="00CB2F11"/>
    <w:rsid w:val="00CB3530"/>
    <w:rsid w:val="00CB453C"/>
    <w:rsid w:val="00CC3F68"/>
    <w:rsid w:val="00CC5AB5"/>
    <w:rsid w:val="00CD2DEF"/>
    <w:rsid w:val="00CD35C7"/>
    <w:rsid w:val="00CE011E"/>
    <w:rsid w:val="00CE568F"/>
    <w:rsid w:val="00CE63E3"/>
    <w:rsid w:val="00CF55AE"/>
    <w:rsid w:val="00D01B84"/>
    <w:rsid w:val="00D0256C"/>
    <w:rsid w:val="00D04DDF"/>
    <w:rsid w:val="00D104BD"/>
    <w:rsid w:val="00D15E1D"/>
    <w:rsid w:val="00D17E11"/>
    <w:rsid w:val="00D23951"/>
    <w:rsid w:val="00D27D59"/>
    <w:rsid w:val="00D340E9"/>
    <w:rsid w:val="00D37D08"/>
    <w:rsid w:val="00D4162A"/>
    <w:rsid w:val="00D453FE"/>
    <w:rsid w:val="00D47B34"/>
    <w:rsid w:val="00D47CAE"/>
    <w:rsid w:val="00D51708"/>
    <w:rsid w:val="00D5378B"/>
    <w:rsid w:val="00D55B69"/>
    <w:rsid w:val="00D57266"/>
    <w:rsid w:val="00D61482"/>
    <w:rsid w:val="00D64B4B"/>
    <w:rsid w:val="00D65D3E"/>
    <w:rsid w:val="00D723E7"/>
    <w:rsid w:val="00D725E9"/>
    <w:rsid w:val="00D7362C"/>
    <w:rsid w:val="00D7619D"/>
    <w:rsid w:val="00D76267"/>
    <w:rsid w:val="00D8652D"/>
    <w:rsid w:val="00D86BCA"/>
    <w:rsid w:val="00D87D77"/>
    <w:rsid w:val="00D9198F"/>
    <w:rsid w:val="00D95AD9"/>
    <w:rsid w:val="00DA5B07"/>
    <w:rsid w:val="00DB419C"/>
    <w:rsid w:val="00DB5727"/>
    <w:rsid w:val="00DC1C46"/>
    <w:rsid w:val="00DC364D"/>
    <w:rsid w:val="00DD438C"/>
    <w:rsid w:val="00DE57D5"/>
    <w:rsid w:val="00DE610A"/>
    <w:rsid w:val="00DE6958"/>
    <w:rsid w:val="00DF199F"/>
    <w:rsid w:val="00DF1F48"/>
    <w:rsid w:val="00DF536C"/>
    <w:rsid w:val="00E00EC9"/>
    <w:rsid w:val="00E04B96"/>
    <w:rsid w:val="00E05A84"/>
    <w:rsid w:val="00E11A3A"/>
    <w:rsid w:val="00E333D4"/>
    <w:rsid w:val="00E335B4"/>
    <w:rsid w:val="00E335F3"/>
    <w:rsid w:val="00E347F3"/>
    <w:rsid w:val="00E34C4A"/>
    <w:rsid w:val="00E36957"/>
    <w:rsid w:val="00E4177B"/>
    <w:rsid w:val="00E41EC1"/>
    <w:rsid w:val="00E440E8"/>
    <w:rsid w:val="00E4615D"/>
    <w:rsid w:val="00E523A0"/>
    <w:rsid w:val="00E61306"/>
    <w:rsid w:val="00E670B9"/>
    <w:rsid w:val="00E7271F"/>
    <w:rsid w:val="00E7535A"/>
    <w:rsid w:val="00E75772"/>
    <w:rsid w:val="00E80FF4"/>
    <w:rsid w:val="00E82B9A"/>
    <w:rsid w:val="00E85706"/>
    <w:rsid w:val="00E945E4"/>
    <w:rsid w:val="00E97159"/>
    <w:rsid w:val="00E97D5B"/>
    <w:rsid w:val="00EB0138"/>
    <w:rsid w:val="00EB3BBA"/>
    <w:rsid w:val="00EB63F0"/>
    <w:rsid w:val="00EB6D75"/>
    <w:rsid w:val="00EB7AD4"/>
    <w:rsid w:val="00EC6DD6"/>
    <w:rsid w:val="00ED1509"/>
    <w:rsid w:val="00EE2004"/>
    <w:rsid w:val="00EF1054"/>
    <w:rsid w:val="00EF289D"/>
    <w:rsid w:val="00EF4D7F"/>
    <w:rsid w:val="00EF582E"/>
    <w:rsid w:val="00EF666F"/>
    <w:rsid w:val="00F0113E"/>
    <w:rsid w:val="00F03EA3"/>
    <w:rsid w:val="00F06674"/>
    <w:rsid w:val="00F0737D"/>
    <w:rsid w:val="00F109EC"/>
    <w:rsid w:val="00F15DF9"/>
    <w:rsid w:val="00F16986"/>
    <w:rsid w:val="00F2275A"/>
    <w:rsid w:val="00F245B2"/>
    <w:rsid w:val="00F24875"/>
    <w:rsid w:val="00F2594B"/>
    <w:rsid w:val="00F4336A"/>
    <w:rsid w:val="00F434AE"/>
    <w:rsid w:val="00F47124"/>
    <w:rsid w:val="00F56FD4"/>
    <w:rsid w:val="00F60BC3"/>
    <w:rsid w:val="00F61AFE"/>
    <w:rsid w:val="00F67E95"/>
    <w:rsid w:val="00F75F87"/>
    <w:rsid w:val="00F81750"/>
    <w:rsid w:val="00F84E7A"/>
    <w:rsid w:val="00F9161B"/>
    <w:rsid w:val="00F95328"/>
    <w:rsid w:val="00FA1119"/>
    <w:rsid w:val="00FA30BF"/>
    <w:rsid w:val="00FB169B"/>
    <w:rsid w:val="00FB3F47"/>
    <w:rsid w:val="00FD1A8A"/>
    <w:rsid w:val="00FD4AC1"/>
    <w:rsid w:val="00FD64D2"/>
    <w:rsid w:val="00FE17E1"/>
    <w:rsid w:val="00FE5A5E"/>
    <w:rsid w:val="00FF5B28"/>
    <w:rsid w:val="00FF5EC8"/>
    <w:rsid w:val="0EC6B59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A3BB77B"/>
  <w15:chartTrackingRefBased/>
  <w15:docId w15:val="{C3605CC2-8AAF-4F03-A480-F6584874B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14B"/>
  </w:style>
  <w:style w:type="paragraph" w:styleId="Heading1">
    <w:name w:val="heading 1"/>
    <w:basedOn w:val="Normal"/>
    <w:next w:val="Normal"/>
    <w:link w:val="Heading1Char"/>
    <w:uiPriority w:val="9"/>
    <w:qFormat/>
    <w:rsid w:val="00747A9C"/>
    <w:pPr>
      <w:keepNext/>
      <w:keepLines/>
      <w:pageBreakBefore/>
      <w:tabs>
        <w:tab w:val="left" w:pos="1440"/>
      </w:tabs>
      <w:spacing w:before="480" w:after="360" w:line="240" w:lineRule="auto"/>
      <w:outlineLvl w:val="0"/>
    </w:pPr>
    <w:rPr>
      <w:rFonts w:eastAsiaTheme="majorEastAsia" w:cs="Segoe UI"/>
      <w:bCs/>
      <w:color w:val="008AC8"/>
      <w:sz w:val="36"/>
      <w:szCs w:val="28"/>
    </w:rPr>
  </w:style>
  <w:style w:type="paragraph" w:styleId="Heading2">
    <w:name w:val="heading 2"/>
    <w:basedOn w:val="Heading1"/>
    <w:next w:val="Normal"/>
    <w:link w:val="Heading2Char"/>
    <w:uiPriority w:val="9"/>
    <w:unhideWhenUsed/>
    <w:qFormat/>
    <w:rsid w:val="00747A9C"/>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
    <w:unhideWhenUsed/>
    <w:qFormat/>
    <w:rsid w:val="00747A9C"/>
    <w:pPr>
      <w:outlineLvl w:val="2"/>
    </w:pPr>
    <w:rPr>
      <w:sz w:val="28"/>
      <w:szCs w:val="24"/>
    </w:rPr>
  </w:style>
  <w:style w:type="paragraph" w:styleId="Heading4">
    <w:name w:val="heading 4"/>
    <w:basedOn w:val="Heading3"/>
    <w:next w:val="Normal"/>
    <w:link w:val="Heading4Char"/>
    <w:uiPriority w:val="9"/>
    <w:unhideWhenUsed/>
    <w:qFormat/>
    <w:rsid w:val="00747A9C"/>
    <w:pPr>
      <w:spacing w:before="240"/>
      <w:outlineLvl w:val="3"/>
    </w:pPr>
    <w:rPr>
      <w:iCs/>
      <w:sz w:val="24"/>
    </w:rPr>
  </w:style>
  <w:style w:type="paragraph" w:styleId="Heading5">
    <w:name w:val="heading 5"/>
    <w:basedOn w:val="Heading4"/>
    <w:next w:val="Normal"/>
    <w:link w:val="Heading5Char"/>
    <w:uiPriority w:val="9"/>
    <w:unhideWhenUsed/>
    <w:qFormat/>
    <w:rsid w:val="00747A9C"/>
    <w:pPr>
      <w:outlineLvl w:val="4"/>
    </w:pPr>
    <w:rPr>
      <w:rFonts w:eastAsiaTheme="minorHAnsi"/>
    </w:rPr>
  </w:style>
  <w:style w:type="paragraph" w:styleId="Heading6">
    <w:name w:val="heading 6"/>
    <w:basedOn w:val="Normal"/>
    <w:next w:val="Normal"/>
    <w:link w:val="Heading6Char"/>
    <w:uiPriority w:val="9"/>
    <w:semiHidden/>
    <w:qFormat/>
    <w:rsid w:val="00747A9C"/>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qFormat/>
    <w:rsid w:val="00747A9C"/>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qFormat/>
    <w:rsid w:val="00747A9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747A9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A9C"/>
    <w:rPr>
      <w:rFonts w:ascii="Segoe UI" w:eastAsiaTheme="majorEastAsia" w:hAnsi="Segoe UI" w:cs="Segoe UI"/>
      <w:bCs/>
      <w:color w:val="008AC8"/>
      <w:sz w:val="36"/>
      <w:szCs w:val="28"/>
    </w:rPr>
  </w:style>
  <w:style w:type="paragraph" w:styleId="TOC1">
    <w:name w:val="toc 1"/>
    <w:basedOn w:val="Normal"/>
    <w:next w:val="Normal"/>
    <w:uiPriority w:val="39"/>
    <w:unhideWhenUsed/>
    <w:rsid w:val="00747A9C"/>
    <w:pPr>
      <w:tabs>
        <w:tab w:val="right" w:leader="dot" w:pos="9346"/>
      </w:tabs>
      <w:spacing w:after="100"/>
    </w:pPr>
    <w:rPr>
      <w:noProof/>
      <w:sz w:val="24"/>
    </w:rPr>
  </w:style>
  <w:style w:type="character" w:styleId="Hyperlink">
    <w:name w:val="Hyperlink"/>
    <w:basedOn w:val="DefaultParagraphFont"/>
    <w:uiPriority w:val="99"/>
    <w:unhideWhenUsed/>
    <w:rsid w:val="00747A9C"/>
    <w:rPr>
      <w:rFonts w:ascii="Segoe UI" w:hAnsi="Segoe UI"/>
      <w:color w:val="0563C1" w:themeColor="hyperlink"/>
      <w:u w:val="single"/>
    </w:rPr>
  </w:style>
  <w:style w:type="paragraph" w:customStyle="1" w:styleId="Bullet1">
    <w:name w:val="Bullet1"/>
    <w:basedOn w:val="ListBullet"/>
    <w:uiPriority w:val="99"/>
    <w:rsid w:val="00747A9C"/>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747A9C"/>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747A9C"/>
    <w:rPr>
      <w:rFonts w:ascii="Segoe UI" w:eastAsiaTheme="minorEastAsia" w:hAnsi="Segoe UI"/>
      <w:sz w:val="16"/>
    </w:rPr>
  </w:style>
  <w:style w:type="paragraph" w:styleId="Footer">
    <w:name w:val="footer"/>
    <w:basedOn w:val="Normal"/>
    <w:link w:val="FooterChar"/>
    <w:uiPriority w:val="99"/>
    <w:unhideWhenUsed/>
    <w:rsid w:val="00747A9C"/>
    <w:pPr>
      <w:tabs>
        <w:tab w:val="center" w:pos="4680"/>
        <w:tab w:val="right" w:pos="9360"/>
      </w:tabs>
      <w:spacing w:after="0" w:line="240" w:lineRule="auto"/>
    </w:pPr>
    <w:rPr>
      <w:color w:val="808080" w:themeColor="background1" w:themeShade="80"/>
      <w:sz w:val="16"/>
    </w:rPr>
  </w:style>
  <w:style w:type="character" w:customStyle="1" w:styleId="FooterChar">
    <w:name w:val="Footer Char"/>
    <w:basedOn w:val="DefaultParagraphFont"/>
    <w:link w:val="Footer"/>
    <w:uiPriority w:val="99"/>
    <w:rsid w:val="00747A9C"/>
    <w:rPr>
      <w:color w:val="808080" w:themeColor="background1" w:themeShade="80"/>
      <w:sz w:val="16"/>
    </w:rPr>
  </w:style>
  <w:style w:type="paragraph" w:styleId="TOC3">
    <w:name w:val="toc 3"/>
    <w:basedOn w:val="TOCHeading"/>
    <w:next w:val="Normal"/>
    <w:autoRedefine/>
    <w:uiPriority w:val="39"/>
    <w:unhideWhenUsed/>
    <w:rsid w:val="00747A9C"/>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747A9C"/>
    <w:rPr>
      <w:rFonts w:ascii="Segoe UI" w:hAnsi="Segoe UI"/>
      <w:sz w:val="20"/>
    </w:rPr>
  </w:style>
  <w:style w:type="table" w:styleId="TableGrid">
    <w:name w:val="Table Grid"/>
    <w:aliases w:val="Tabla Microsoft Servicios"/>
    <w:basedOn w:val="TableNormal"/>
    <w:uiPriority w:val="39"/>
    <w:rsid w:val="00747A9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Nirmala UI Semilight" w:hAnsi="Nirmala UI Semilight"/>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747A9C"/>
    <w:pPr>
      <w:spacing w:line="240" w:lineRule="auto"/>
    </w:pPr>
    <w:rPr>
      <w:color w:val="FFFFFF" w:themeColor="background1"/>
      <w:sz w:val="44"/>
    </w:rPr>
  </w:style>
  <w:style w:type="paragraph" w:customStyle="1" w:styleId="CoverSubject">
    <w:name w:val="Cover Subject"/>
    <w:basedOn w:val="Normal"/>
    <w:uiPriority w:val="99"/>
    <w:rsid w:val="00747A9C"/>
    <w:pPr>
      <w:spacing w:after="600"/>
      <w:ind w:left="-720"/>
    </w:pPr>
    <w:rPr>
      <w:color w:val="008AC8"/>
      <w:sz w:val="36"/>
    </w:rPr>
  </w:style>
  <w:style w:type="paragraph" w:customStyle="1" w:styleId="CoverHeading2">
    <w:name w:val="Cover Heading 2"/>
    <w:basedOn w:val="Normal"/>
    <w:uiPriority w:val="99"/>
    <w:rsid w:val="00747A9C"/>
    <w:pPr>
      <w:spacing w:before="360"/>
      <w:ind w:left="-357"/>
    </w:pPr>
    <w:rPr>
      <w:bCs/>
      <w:color w:val="008AC8"/>
      <w:sz w:val="28"/>
      <w:szCs w:val="28"/>
    </w:rPr>
  </w:style>
  <w:style w:type="character" w:styleId="Emphasis">
    <w:name w:val="Emphasis"/>
    <w:basedOn w:val="IntenseEmphasis"/>
    <w:uiPriority w:val="20"/>
    <w:qFormat/>
    <w:rsid w:val="00747A9C"/>
    <w:rPr>
      <w:rFonts w:ascii="Segoe UI" w:hAnsi="Segoe UI"/>
      <w:b w:val="0"/>
      <w:bCs/>
      <w:i/>
      <w:iCs/>
      <w:color w:val="auto"/>
      <w:sz w:val="22"/>
    </w:rPr>
  </w:style>
  <w:style w:type="paragraph" w:customStyle="1" w:styleId="VisibleGuidance">
    <w:name w:val="Visible Guidance"/>
    <w:basedOn w:val="Normal"/>
    <w:next w:val="Normal"/>
    <w:uiPriority w:val="99"/>
    <w:rsid w:val="00747A9C"/>
    <w:pPr>
      <w:shd w:val="clear" w:color="auto" w:fill="F2F2F2"/>
    </w:pPr>
    <w:rPr>
      <w:color w:val="FF0066"/>
    </w:rPr>
  </w:style>
  <w:style w:type="character" w:styleId="Strong">
    <w:name w:val="Strong"/>
    <w:basedOn w:val="DefaultParagraphFont"/>
    <w:uiPriority w:val="22"/>
    <w:qFormat/>
    <w:rsid w:val="00747A9C"/>
    <w:rPr>
      <w:b/>
      <w:bCs/>
    </w:rPr>
  </w:style>
  <w:style w:type="paragraph" w:styleId="ListParagraph">
    <w:name w:val="List Paragraph"/>
    <w:aliases w:val="Bullet Number,List Paragraph1,lp1,lp11,List Paragraph11,Bullet 1,Use Case List Paragraph"/>
    <w:basedOn w:val="Normal"/>
    <w:link w:val="ListParagraphChar"/>
    <w:uiPriority w:val="34"/>
    <w:qFormat/>
    <w:rsid w:val="00747A9C"/>
    <w:pPr>
      <w:numPr>
        <w:numId w:val="6"/>
      </w:numPr>
      <w:contextualSpacing/>
    </w:pPr>
  </w:style>
  <w:style w:type="paragraph" w:styleId="TOCHeading">
    <w:name w:val="TOC Heading"/>
    <w:basedOn w:val="Heading1"/>
    <w:next w:val="Normal"/>
    <w:uiPriority w:val="39"/>
    <w:qFormat/>
    <w:rsid w:val="00747A9C"/>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747A9C"/>
    <w:rPr>
      <w:i/>
      <w:iCs/>
      <w:color w:val="5B9BD5" w:themeColor="accent1"/>
    </w:rPr>
  </w:style>
  <w:style w:type="paragraph" w:styleId="Caption">
    <w:name w:val="caption"/>
    <w:basedOn w:val="Normal"/>
    <w:next w:val="Normal"/>
    <w:uiPriority w:val="99"/>
    <w:unhideWhenUsed/>
    <w:rsid w:val="00747A9C"/>
    <w:pPr>
      <w:spacing w:after="0" w:line="240" w:lineRule="auto"/>
    </w:pPr>
    <w:rPr>
      <w:iCs/>
      <w:color w:val="008AC8"/>
      <w:sz w:val="18"/>
      <w:szCs w:val="18"/>
    </w:rPr>
  </w:style>
  <w:style w:type="character" w:customStyle="1" w:styleId="Heading5Char">
    <w:name w:val="Heading 5 Char"/>
    <w:basedOn w:val="DefaultParagraphFont"/>
    <w:link w:val="Heading5"/>
    <w:uiPriority w:val="9"/>
    <w:rsid w:val="00747A9C"/>
    <w:rPr>
      <w:rFonts w:ascii="Segoe UI" w:hAnsi="Segoe UI" w:cstheme="majorBidi"/>
      <w:bCs/>
      <w:iCs/>
      <w:color w:val="008AC8"/>
      <w:sz w:val="24"/>
      <w:szCs w:val="24"/>
    </w:rPr>
  </w:style>
  <w:style w:type="paragraph" w:customStyle="1" w:styleId="Heading1Numbered">
    <w:name w:val="Heading 1 (Numbered)"/>
    <w:basedOn w:val="Normal"/>
    <w:next w:val="Normal"/>
    <w:uiPriority w:val="99"/>
    <w:qFormat/>
    <w:rsid w:val="00747A9C"/>
    <w:pPr>
      <w:keepNext/>
      <w:keepLines/>
      <w:pageBreakBefore/>
      <w:numPr>
        <w:numId w:val="9"/>
      </w:numPr>
      <w:tabs>
        <w:tab w:val="left" w:pos="1440"/>
      </w:tabs>
      <w:spacing w:before="360" w:after="360" w:line="600" w:lineRule="exact"/>
      <w:outlineLvl w:val="0"/>
    </w:pPr>
    <w:rPr>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747A9C"/>
    <w:rPr>
      <w:rFonts w:ascii="Segoe UI" w:eastAsiaTheme="minorEastAsia" w:hAnsi="Segoe UI"/>
    </w:rPr>
  </w:style>
  <w:style w:type="paragraph" w:styleId="ListBullet">
    <w:name w:val="List Bullet"/>
    <w:basedOn w:val="Normal"/>
    <w:uiPriority w:val="4"/>
    <w:qFormat/>
    <w:rsid w:val="00747A9C"/>
    <w:pPr>
      <w:numPr>
        <w:numId w:val="4"/>
      </w:numPr>
      <w:spacing w:after="200"/>
      <w:ind w:left="720"/>
      <w:contextualSpacing/>
    </w:pPr>
  </w:style>
  <w:style w:type="paragraph" w:customStyle="1" w:styleId="Heading2Numbered">
    <w:name w:val="Heading 2 (Numbered)"/>
    <w:basedOn w:val="Heading1Numbered"/>
    <w:next w:val="Normal"/>
    <w:uiPriority w:val="99"/>
    <w:qFormat/>
    <w:rsid w:val="00747A9C"/>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747A9C"/>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747A9C"/>
    <w:pPr>
      <w:numPr>
        <w:ilvl w:val="3"/>
      </w:numPr>
      <w:outlineLvl w:val="3"/>
    </w:pPr>
    <w:rPr>
      <w:sz w:val="24"/>
    </w:rPr>
  </w:style>
  <w:style w:type="paragraph" w:customStyle="1" w:styleId="Heading5Numbered">
    <w:name w:val="Heading 5 (Numbered)"/>
    <w:basedOn w:val="Heading4Numbered"/>
    <w:next w:val="Normal"/>
    <w:uiPriority w:val="99"/>
    <w:semiHidden/>
    <w:rsid w:val="00747A9C"/>
    <w:pPr>
      <w:framePr w:wrap="around" w:vAnchor="text" w:hAnchor="text" w:y="1"/>
      <w:numPr>
        <w:ilvl w:val="0"/>
        <w:numId w:val="10"/>
      </w:numPr>
      <w:tabs>
        <w:tab w:val="clear" w:pos="1440"/>
        <w:tab w:val="left" w:pos="2160"/>
      </w:tabs>
      <w:outlineLvl w:val="4"/>
    </w:pPr>
    <w:rPr>
      <w:szCs w:val="20"/>
    </w:rPr>
  </w:style>
  <w:style w:type="paragraph" w:customStyle="1" w:styleId="TableListBullet">
    <w:name w:val="Table List Bullet"/>
    <w:basedOn w:val="Normal"/>
    <w:uiPriority w:val="99"/>
    <w:qFormat/>
    <w:rsid w:val="00747A9C"/>
    <w:pPr>
      <w:numPr>
        <w:numId w:val="2"/>
      </w:numPr>
      <w:spacing w:line="240" w:lineRule="auto"/>
      <w:ind w:left="288" w:hanging="288"/>
      <w:contextualSpacing/>
    </w:pPr>
    <w:rPr>
      <w:sz w:val="18"/>
      <w:szCs w:val="16"/>
    </w:rPr>
  </w:style>
  <w:style w:type="paragraph" w:customStyle="1" w:styleId="CodeBlock">
    <w:name w:val="Code Block"/>
    <w:basedOn w:val="Normal"/>
    <w:uiPriority w:val="99"/>
    <w:qFormat/>
    <w:rsid w:val="00747A9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747A9C"/>
    <w:pPr>
      <w:numPr>
        <w:numId w:val="7"/>
      </w:numPr>
      <w:spacing w:after="200"/>
      <w:contextualSpacing/>
    </w:pPr>
    <w:rPr>
      <w:rFonts w:eastAsia="Arial" w:cs="Arial"/>
      <w:lang w:eastAsia="ja-JP"/>
    </w:rPr>
  </w:style>
  <w:style w:type="paragraph" w:customStyle="1" w:styleId="Note">
    <w:name w:val="Note"/>
    <w:basedOn w:val="Normal"/>
    <w:uiPriority w:val="99"/>
    <w:qFormat/>
    <w:rsid w:val="00747A9C"/>
    <w:pPr>
      <w:pBdr>
        <w:left w:val="single" w:sz="18" w:space="6" w:color="008AC8"/>
      </w:pBdr>
      <w:spacing w:after="200"/>
      <w:ind w:left="720"/>
    </w:pPr>
    <w:rPr>
      <w:szCs w:val="18"/>
    </w:rPr>
  </w:style>
  <w:style w:type="paragraph" w:customStyle="1" w:styleId="NoteTitle">
    <w:name w:val="Note Title"/>
    <w:basedOn w:val="Note"/>
    <w:next w:val="Note"/>
    <w:uiPriority w:val="99"/>
    <w:qFormat/>
    <w:rsid w:val="00747A9C"/>
    <w:pPr>
      <w:keepNext/>
      <w:spacing w:before="240" w:after="240" w:line="240" w:lineRule="auto"/>
    </w:pPr>
    <w:rPr>
      <w:bCs/>
      <w:color w:val="008AC8"/>
      <w:sz w:val="24"/>
    </w:rPr>
  </w:style>
  <w:style w:type="numbering" w:customStyle="1" w:styleId="Checklist">
    <w:name w:val="Checklist"/>
    <w:basedOn w:val="NoList"/>
    <w:rsid w:val="00747A9C"/>
    <w:pPr>
      <w:numPr>
        <w:numId w:val="3"/>
      </w:numPr>
    </w:pPr>
  </w:style>
  <w:style w:type="paragraph" w:customStyle="1" w:styleId="TableText">
    <w:name w:val="Table Text"/>
    <w:basedOn w:val="Normal"/>
    <w:uiPriority w:val="99"/>
    <w:qFormat/>
    <w:rsid w:val="00747A9C"/>
    <w:pPr>
      <w:spacing w:line="240" w:lineRule="auto"/>
    </w:pPr>
    <w:rPr>
      <w:sz w:val="18"/>
    </w:rPr>
  </w:style>
  <w:style w:type="paragraph" w:customStyle="1" w:styleId="CommandLine">
    <w:name w:val="Command Line"/>
    <w:basedOn w:val="Normal"/>
    <w:uiPriority w:val="99"/>
    <w:rsid w:val="00747A9C"/>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hAnsi="Consolas" w:cs="Consolas"/>
      <w:sz w:val="20"/>
      <w:szCs w:val="23"/>
    </w:rPr>
  </w:style>
  <w:style w:type="numbering" w:customStyle="1" w:styleId="Style1">
    <w:name w:val="Style1"/>
    <w:uiPriority w:val="99"/>
    <w:rsid w:val="00747A9C"/>
    <w:pPr>
      <w:numPr>
        <w:numId w:val="4"/>
      </w:numPr>
    </w:pPr>
  </w:style>
  <w:style w:type="numbering" w:customStyle="1" w:styleId="NumberedList">
    <w:name w:val="Numbered List"/>
    <w:rsid w:val="00747A9C"/>
    <w:pPr>
      <w:numPr>
        <w:numId w:val="5"/>
      </w:numPr>
    </w:pPr>
  </w:style>
  <w:style w:type="paragraph" w:styleId="TOC2">
    <w:name w:val="toc 2"/>
    <w:basedOn w:val="Normal"/>
    <w:next w:val="Normal"/>
    <w:autoRedefine/>
    <w:uiPriority w:val="39"/>
    <w:unhideWhenUsed/>
    <w:rsid w:val="00747A9C"/>
    <w:pPr>
      <w:tabs>
        <w:tab w:val="left" w:pos="288"/>
        <w:tab w:val="left" w:pos="880"/>
        <w:tab w:val="right" w:leader="dot" w:pos="9346"/>
      </w:tabs>
      <w:spacing w:after="100"/>
      <w:ind w:left="432"/>
    </w:pPr>
  </w:style>
  <w:style w:type="table" w:styleId="PlainTable3">
    <w:name w:val="Plain Table 3"/>
    <w:basedOn w:val="TableNormal"/>
    <w:uiPriority w:val="43"/>
    <w:rsid w:val="00747A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747A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47A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semiHidden/>
    <w:rsid w:val="00747A9C"/>
    <w:pPr>
      <w:keepNext w:val="0"/>
      <w:keepLines w:val="0"/>
      <w:widowControl w:val="0"/>
      <w:numPr>
        <w:ilvl w:val="5"/>
        <w:numId w:val="9"/>
      </w:numPr>
      <w:spacing w:before="120" w:after="60"/>
      <w:outlineLvl w:val="9"/>
    </w:pPr>
    <w:rPr>
      <w:rFonts w:eastAsia="Segoe Semibold" w:cs="Segoe Semibold"/>
      <w:color w:val="333333"/>
      <w:sz w:val="16"/>
      <w:szCs w:val="26"/>
      <w:lang w:eastAsia="en-AU"/>
    </w:rPr>
  </w:style>
  <w:style w:type="paragraph" w:customStyle="1" w:styleId="NumHeading4">
    <w:name w:val="Num Heading 4"/>
    <w:basedOn w:val="Heading4"/>
    <w:next w:val="Normal"/>
    <w:semiHidden/>
    <w:rsid w:val="00747A9C"/>
    <w:pPr>
      <w:keepNext w:val="0"/>
      <w:keepLines w:val="0"/>
      <w:widowControl w:val="0"/>
      <w:numPr>
        <w:ilvl w:val="6"/>
        <w:numId w:val="9"/>
      </w:numPr>
      <w:spacing w:before="120" w:after="60"/>
      <w:ind w:hanging="108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
    <w:rsid w:val="00747A9C"/>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
    <w:rsid w:val="00747A9C"/>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747A9C"/>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747A9C"/>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
    <w:rsid w:val="00747A9C"/>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747A9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47A9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47A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7A9C"/>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747A9C"/>
    <w:pPr>
      <w:numPr>
        <w:numId w:val="11"/>
      </w:numPr>
      <w:ind w:left="1080"/>
    </w:pPr>
  </w:style>
  <w:style w:type="paragraph" w:styleId="ListBullet3">
    <w:name w:val="List Bullet 3"/>
    <w:basedOn w:val="ListBullet2"/>
    <w:uiPriority w:val="99"/>
    <w:qFormat/>
    <w:rsid w:val="00747A9C"/>
    <w:pPr>
      <w:numPr>
        <w:numId w:val="12"/>
      </w:numPr>
    </w:pPr>
  </w:style>
  <w:style w:type="paragraph" w:styleId="ListBullet4">
    <w:name w:val="List Bullet 4"/>
    <w:basedOn w:val="ListBullet3"/>
    <w:uiPriority w:val="99"/>
    <w:qFormat/>
    <w:rsid w:val="00747A9C"/>
    <w:pPr>
      <w:numPr>
        <w:numId w:val="13"/>
      </w:numPr>
    </w:pPr>
  </w:style>
  <w:style w:type="paragraph" w:styleId="ListBullet5">
    <w:name w:val="List Bullet 5"/>
    <w:basedOn w:val="ListBullet4"/>
    <w:uiPriority w:val="99"/>
    <w:rsid w:val="00747A9C"/>
    <w:pPr>
      <w:numPr>
        <w:numId w:val="14"/>
      </w:numPr>
    </w:pPr>
  </w:style>
  <w:style w:type="paragraph" w:styleId="ListNumber2">
    <w:name w:val="List Number 2"/>
    <w:basedOn w:val="ListNumber"/>
    <w:uiPriority w:val="99"/>
    <w:qFormat/>
    <w:rsid w:val="00747A9C"/>
    <w:pPr>
      <w:numPr>
        <w:numId w:val="16"/>
      </w:numPr>
    </w:pPr>
  </w:style>
  <w:style w:type="paragraph" w:styleId="ListNumber">
    <w:name w:val="List Number"/>
    <w:basedOn w:val="ListBullet"/>
    <w:uiPriority w:val="99"/>
    <w:qFormat/>
    <w:rsid w:val="00747A9C"/>
    <w:pPr>
      <w:numPr>
        <w:numId w:val="15"/>
      </w:numPr>
    </w:pPr>
  </w:style>
  <w:style w:type="paragraph" w:styleId="ListNumber3">
    <w:name w:val="List Number 3"/>
    <w:basedOn w:val="ListNumber2"/>
    <w:uiPriority w:val="99"/>
    <w:qFormat/>
    <w:rsid w:val="00747A9C"/>
    <w:pPr>
      <w:numPr>
        <w:numId w:val="17"/>
      </w:numPr>
    </w:pPr>
  </w:style>
  <w:style w:type="paragraph" w:styleId="ListNumber4">
    <w:name w:val="List Number 4"/>
    <w:basedOn w:val="ListNumber3"/>
    <w:uiPriority w:val="99"/>
    <w:qFormat/>
    <w:rsid w:val="00747A9C"/>
    <w:pPr>
      <w:numPr>
        <w:numId w:val="18"/>
      </w:numPr>
    </w:pPr>
  </w:style>
  <w:style w:type="character" w:styleId="PlaceholderText">
    <w:name w:val="Placeholder Text"/>
    <w:basedOn w:val="DefaultParagraphFont"/>
    <w:uiPriority w:val="99"/>
    <w:semiHidden/>
    <w:rsid w:val="00747A9C"/>
    <w:rPr>
      <w:color w:val="808080"/>
    </w:rPr>
  </w:style>
  <w:style w:type="numbering" w:customStyle="1" w:styleId="Bullets">
    <w:name w:val="Bullets"/>
    <w:rsid w:val="00747A9C"/>
    <w:pPr>
      <w:numPr>
        <w:numId w:val="19"/>
      </w:numPr>
    </w:pPr>
  </w:style>
  <w:style w:type="paragraph" w:customStyle="1" w:styleId="HeaderUnderline">
    <w:name w:val="Header Underline"/>
    <w:basedOn w:val="Header"/>
    <w:uiPriority w:val="99"/>
    <w:rsid w:val="00747A9C"/>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747A9C"/>
    <w:rPr>
      <w:color w:val="954F72" w:themeColor="followedHyperlink"/>
      <w:u w:val="single"/>
    </w:rPr>
  </w:style>
  <w:style w:type="paragraph" w:customStyle="1" w:styleId="Heading4Num">
    <w:name w:val="Heading 4 Num"/>
    <w:basedOn w:val="Normal"/>
    <w:next w:val="Normal"/>
    <w:unhideWhenUsed/>
    <w:rsid w:val="00204C17"/>
    <w:pPr>
      <w:keepNext/>
      <w:keepLines/>
      <w:spacing w:before="240" w:after="240" w:line="240" w:lineRule="auto"/>
      <w:outlineLvl w:val="3"/>
    </w:pPr>
    <w:rPr>
      <w:color w:val="008AC8"/>
      <w:sz w:val="24"/>
    </w:rPr>
  </w:style>
  <w:style w:type="paragraph" w:customStyle="1" w:styleId="Heading5Num">
    <w:name w:val="Heading 5 Num"/>
    <w:basedOn w:val="Normal"/>
    <w:next w:val="Normal"/>
    <w:semiHidden/>
    <w:rsid w:val="00204C17"/>
    <w:pPr>
      <w:keepNext/>
      <w:keepLines/>
      <w:spacing w:before="240" w:line="240" w:lineRule="auto"/>
      <w:outlineLvl w:val="4"/>
    </w:pPr>
    <w:rPr>
      <w:color w:val="008AC8"/>
      <w:sz w:val="24"/>
      <w:szCs w:val="20"/>
    </w:rPr>
  </w:style>
  <w:style w:type="table" w:customStyle="1" w:styleId="TablaMicrosoftServicios1">
    <w:name w:val="Tabla Microsoft Servicios1"/>
    <w:basedOn w:val="TableNormal"/>
    <w:next w:val="TableGrid"/>
    <w:rsid w:val="00747A9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Nirmala UI Semilight" w:hAnsi="Nirmala UI Semilight"/>
        <w:color w:val="FFFFFF" w:themeColor="background1"/>
        <w:sz w:val="16"/>
      </w:rPr>
      <w:tblPr/>
      <w:trPr>
        <w:tblHeader/>
      </w:trPr>
      <w:tcPr>
        <w:shd w:val="clear" w:color="auto" w:fill="008AC8"/>
      </w:tcPr>
    </w:tblStylePr>
  </w:style>
  <w:style w:type="character" w:styleId="CommentReference">
    <w:name w:val="annotation reference"/>
    <w:basedOn w:val="DefaultParagraphFont"/>
    <w:uiPriority w:val="99"/>
    <w:semiHidden/>
    <w:unhideWhenUsed/>
    <w:rsid w:val="004A5CB7"/>
    <w:rPr>
      <w:sz w:val="16"/>
      <w:szCs w:val="16"/>
    </w:rPr>
  </w:style>
  <w:style w:type="paragraph" w:styleId="CommentText">
    <w:name w:val="annotation text"/>
    <w:basedOn w:val="Normal"/>
    <w:link w:val="CommentTextChar"/>
    <w:uiPriority w:val="99"/>
    <w:semiHidden/>
    <w:unhideWhenUsed/>
    <w:rsid w:val="004A5CB7"/>
    <w:pPr>
      <w:spacing w:line="240" w:lineRule="auto"/>
    </w:pPr>
    <w:rPr>
      <w:sz w:val="20"/>
      <w:szCs w:val="20"/>
    </w:rPr>
  </w:style>
  <w:style w:type="character" w:customStyle="1" w:styleId="CommentTextChar">
    <w:name w:val="Comment Text Char"/>
    <w:basedOn w:val="DefaultParagraphFont"/>
    <w:link w:val="CommentText"/>
    <w:uiPriority w:val="99"/>
    <w:semiHidden/>
    <w:rsid w:val="004A5CB7"/>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4A5CB7"/>
    <w:rPr>
      <w:b/>
      <w:bCs/>
    </w:rPr>
  </w:style>
  <w:style w:type="character" w:customStyle="1" w:styleId="CommentSubjectChar">
    <w:name w:val="Comment Subject Char"/>
    <w:basedOn w:val="CommentTextChar"/>
    <w:link w:val="CommentSubject"/>
    <w:uiPriority w:val="99"/>
    <w:semiHidden/>
    <w:rsid w:val="004A5CB7"/>
    <w:rPr>
      <w:rFonts w:ascii="Segoe UI" w:eastAsiaTheme="minorEastAsia" w:hAnsi="Segoe UI"/>
      <w:b/>
      <w:bCs/>
      <w:sz w:val="20"/>
      <w:szCs w:val="20"/>
    </w:rPr>
  </w:style>
  <w:style w:type="paragraph" w:styleId="BalloonText">
    <w:name w:val="Balloon Text"/>
    <w:basedOn w:val="Normal"/>
    <w:link w:val="BalloonTextChar"/>
    <w:uiPriority w:val="99"/>
    <w:semiHidden/>
    <w:unhideWhenUsed/>
    <w:rsid w:val="004A5CB7"/>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4A5CB7"/>
    <w:rPr>
      <w:rFonts w:cs="Segoe UI"/>
      <w:sz w:val="18"/>
      <w:szCs w:val="18"/>
    </w:rPr>
  </w:style>
  <w:style w:type="paragraph" w:styleId="NormalWeb">
    <w:name w:val="Normal (Web)"/>
    <w:basedOn w:val="Normal"/>
    <w:uiPriority w:val="99"/>
    <w:semiHidden/>
    <w:unhideWhenUsed/>
    <w:rsid w:val="00F109EC"/>
    <w:pPr>
      <w:spacing w:before="100" w:beforeAutospacing="1" w:after="100" w:afterAutospacing="1" w:line="240" w:lineRule="auto"/>
    </w:pPr>
    <w:rPr>
      <w:rFonts w:ascii="Times New Roman" w:hAnsi="Times New Roman" w:cs="Times New Roman"/>
      <w:sz w:val="24"/>
      <w:szCs w:val="24"/>
    </w:rPr>
  </w:style>
  <w:style w:type="paragraph" w:styleId="NoSpacing">
    <w:name w:val="No Spacing"/>
    <w:uiPriority w:val="1"/>
    <w:qFormat/>
    <w:rsid w:val="00ED1509"/>
    <w:pPr>
      <w:spacing w:after="0" w:line="240" w:lineRule="auto"/>
    </w:pPr>
  </w:style>
  <w:style w:type="paragraph" w:styleId="Title">
    <w:name w:val="Title"/>
    <w:basedOn w:val="Normal"/>
    <w:next w:val="Normal"/>
    <w:link w:val="TitleChar"/>
    <w:uiPriority w:val="10"/>
    <w:qFormat/>
    <w:rsid w:val="00ED15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509"/>
    <w:rPr>
      <w:rFonts w:asciiTheme="majorHAnsi" w:eastAsiaTheme="majorEastAsia" w:hAnsiTheme="majorHAnsi" w:cstheme="majorBidi"/>
      <w:spacing w:val="-10"/>
      <w:kern w:val="28"/>
      <w:sz w:val="56"/>
      <w:szCs w:val="56"/>
    </w:rPr>
  </w:style>
  <w:style w:type="numbering" w:customStyle="1" w:styleId="NoList1">
    <w:name w:val="No List1"/>
    <w:next w:val="NoList"/>
    <w:uiPriority w:val="99"/>
    <w:semiHidden/>
    <w:unhideWhenUsed/>
    <w:rsid w:val="00ED1509"/>
  </w:style>
  <w:style w:type="paragraph" w:customStyle="1" w:styleId="msonormal0">
    <w:name w:val="msonormal"/>
    <w:basedOn w:val="Normal"/>
    <w:rsid w:val="00ED150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NoList2">
    <w:name w:val="No List2"/>
    <w:next w:val="NoList"/>
    <w:uiPriority w:val="99"/>
    <w:semiHidden/>
    <w:unhideWhenUsed/>
    <w:rsid w:val="00ED1509"/>
  </w:style>
  <w:style w:type="numbering" w:customStyle="1" w:styleId="NoList3">
    <w:name w:val="No List3"/>
    <w:next w:val="NoList"/>
    <w:uiPriority w:val="99"/>
    <w:semiHidden/>
    <w:unhideWhenUsed/>
    <w:rsid w:val="00ED1509"/>
  </w:style>
  <w:style w:type="numbering" w:customStyle="1" w:styleId="NoList4">
    <w:name w:val="No List4"/>
    <w:next w:val="NoList"/>
    <w:uiPriority w:val="99"/>
    <w:semiHidden/>
    <w:unhideWhenUsed/>
    <w:rsid w:val="00ED1509"/>
  </w:style>
  <w:style w:type="paragraph" w:customStyle="1" w:styleId="ParagraphText">
    <w:name w:val="Paragraph Text"/>
    <w:basedOn w:val="Normal"/>
    <w:link w:val="ParagraphTextChar"/>
    <w:qFormat/>
    <w:rsid w:val="00612B86"/>
    <w:rPr>
      <w:color w:val="323232"/>
      <w:sz w:val="20"/>
    </w:rPr>
  </w:style>
  <w:style w:type="character" w:customStyle="1" w:styleId="ParagraphTextChar">
    <w:name w:val="Paragraph Text Char"/>
    <w:basedOn w:val="DefaultParagraphFont"/>
    <w:link w:val="ParagraphText"/>
    <w:rsid w:val="00612B86"/>
    <w:rPr>
      <w:color w:val="323232"/>
      <w:sz w:val="20"/>
    </w:rPr>
  </w:style>
  <w:style w:type="paragraph" w:styleId="TOC4">
    <w:name w:val="toc 4"/>
    <w:basedOn w:val="Normal"/>
    <w:next w:val="Normal"/>
    <w:autoRedefine/>
    <w:uiPriority w:val="39"/>
    <w:unhideWhenUsed/>
    <w:rsid w:val="00030877"/>
    <w:pPr>
      <w:spacing w:after="100"/>
      <w:ind w:left="660"/>
    </w:pPr>
  </w:style>
  <w:style w:type="paragraph" w:styleId="TOC5">
    <w:name w:val="toc 5"/>
    <w:basedOn w:val="Normal"/>
    <w:next w:val="Normal"/>
    <w:autoRedefine/>
    <w:uiPriority w:val="39"/>
    <w:unhideWhenUsed/>
    <w:rsid w:val="00030877"/>
    <w:pPr>
      <w:spacing w:after="100"/>
      <w:ind w:left="880"/>
    </w:pPr>
  </w:style>
  <w:style w:type="paragraph" w:styleId="TOC6">
    <w:name w:val="toc 6"/>
    <w:basedOn w:val="Normal"/>
    <w:next w:val="Normal"/>
    <w:autoRedefine/>
    <w:uiPriority w:val="39"/>
    <w:unhideWhenUsed/>
    <w:rsid w:val="00030877"/>
    <w:pPr>
      <w:spacing w:after="100"/>
      <w:ind w:left="1100"/>
    </w:pPr>
  </w:style>
  <w:style w:type="paragraph" w:styleId="TOC7">
    <w:name w:val="toc 7"/>
    <w:basedOn w:val="Normal"/>
    <w:next w:val="Normal"/>
    <w:autoRedefine/>
    <w:uiPriority w:val="39"/>
    <w:unhideWhenUsed/>
    <w:rsid w:val="00030877"/>
    <w:pPr>
      <w:spacing w:after="100"/>
      <w:ind w:left="1320"/>
    </w:pPr>
  </w:style>
  <w:style w:type="paragraph" w:styleId="TOC8">
    <w:name w:val="toc 8"/>
    <w:basedOn w:val="Normal"/>
    <w:next w:val="Normal"/>
    <w:autoRedefine/>
    <w:uiPriority w:val="39"/>
    <w:unhideWhenUsed/>
    <w:rsid w:val="00030877"/>
    <w:pPr>
      <w:spacing w:after="100"/>
      <w:ind w:left="1540"/>
    </w:pPr>
  </w:style>
  <w:style w:type="paragraph" w:styleId="TOC9">
    <w:name w:val="toc 9"/>
    <w:basedOn w:val="Normal"/>
    <w:next w:val="Normal"/>
    <w:autoRedefine/>
    <w:uiPriority w:val="39"/>
    <w:unhideWhenUsed/>
    <w:rsid w:val="00030877"/>
    <w:pPr>
      <w:spacing w:after="100"/>
      <w:ind w:left="1760"/>
    </w:pPr>
  </w:style>
  <w:style w:type="character" w:styleId="UnresolvedMention">
    <w:name w:val="Unresolved Mention"/>
    <w:basedOn w:val="DefaultParagraphFont"/>
    <w:uiPriority w:val="99"/>
    <w:semiHidden/>
    <w:unhideWhenUsed/>
    <w:rsid w:val="00030877"/>
    <w:rPr>
      <w:color w:val="605E5C"/>
      <w:shd w:val="clear" w:color="auto" w:fill="E1DFDD"/>
    </w:rPr>
  </w:style>
  <w:style w:type="paragraph" w:styleId="Revision">
    <w:name w:val="Revision"/>
    <w:hidden/>
    <w:uiPriority w:val="99"/>
    <w:semiHidden/>
    <w:rsid w:val="00D23951"/>
    <w:pPr>
      <w:spacing w:after="0" w:line="240" w:lineRule="auto"/>
    </w:pPr>
    <w:rPr>
      <w:rFonts w:ascii="Segoe UI" w:eastAsiaTheme="minorEastAsia" w:hAnsi="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62163">
      <w:bodyDiv w:val="1"/>
      <w:marLeft w:val="0"/>
      <w:marRight w:val="0"/>
      <w:marTop w:val="0"/>
      <w:marBottom w:val="0"/>
      <w:divBdr>
        <w:top w:val="none" w:sz="0" w:space="0" w:color="auto"/>
        <w:left w:val="none" w:sz="0" w:space="0" w:color="auto"/>
        <w:bottom w:val="none" w:sz="0" w:space="0" w:color="auto"/>
        <w:right w:val="none" w:sz="0" w:space="0" w:color="auto"/>
      </w:divBdr>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321690349">
      <w:bodyDiv w:val="1"/>
      <w:marLeft w:val="0"/>
      <w:marRight w:val="0"/>
      <w:marTop w:val="0"/>
      <w:marBottom w:val="0"/>
      <w:divBdr>
        <w:top w:val="none" w:sz="0" w:space="0" w:color="auto"/>
        <w:left w:val="none" w:sz="0" w:space="0" w:color="auto"/>
        <w:bottom w:val="none" w:sz="0" w:space="0" w:color="auto"/>
        <w:right w:val="none" w:sz="0" w:space="0" w:color="auto"/>
      </w:divBdr>
    </w:div>
    <w:div w:id="1488133862">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 w:id="204362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emf"/><Relationship Id="rId39" Type="http://schemas.openxmlformats.org/officeDocument/2006/relationships/image" Target="media/image13.emf"/><Relationship Id="rId51"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5.png"/><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footer" Target="footer4.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image" Target="media/image9.emf"/><Relationship Id="rId38" Type="http://schemas.openxmlformats.org/officeDocument/2006/relationships/image" Target="media/image12.png"/><Relationship Id="rId46" Type="http://schemas.openxmlformats.org/officeDocument/2006/relationships/image" Target="media/image21.emf"/><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4.emf"/><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8.emf"/><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customXml" Target="ink/ink1.xml"/><Relationship Id="rId36" Type="http://schemas.openxmlformats.org/officeDocument/2006/relationships/customXml" Target="ink/ink2.xml"/><Relationship Id="rId49" Type="http://schemas.openxmlformats.org/officeDocument/2006/relationships/image" Target="media/image24.png"/><Relationship Id="rId10" Type="http://schemas.openxmlformats.org/officeDocument/2006/relationships/webSettings" Target="webSettings.xml"/><Relationship Id="rId19" Type="http://schemas.openxmlformats.org/officeDocument/2006/relationships/image" Target="media/image3.png"/><Relationship Id="rId44" Type="http://schemas.openxmlformats.org/officeDocument/2006/relationships/image" Target="media/image19.emf"/><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hyperlink" Target="http://dotliquidmarkup.org/" TargetMode="External"/><Relationship Id="rId48" Type="http://schemas.openxmlformats.org/officeDocument/2006/relationships/image" Target="media/image23.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enitz\Documents\Custom%20Office%20Templates\SDMBaseTemplatev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54EAFE9D4248879BD37D941E99821F"/>
        <w:category>
          <w:name w:val="General"/>
          <w:gallery w:val="placeholder"/>
        </w:category>
        <w:types>
          <w:type w:val="bbPlcHdr"/>
        </w:types>
        <w:behaviors>
          <w:behavior w:val="content"/>
        </w:behaviors>
        <w:guid w:val="{2D2B3946-A4A5-40E3-9A35-1ADF5735352B}"/>
      </w:docPartPr>
      <w:docPartBody>
        <w:p w:rsidR="00A15A05" w:rsidRDefault="008D77F4">
          <w:pPr>
            <w:pStyle w:val="8B54EAFE9D4248879BD37D941E99821F"/>
          </w:pPr>
          <w:r w:rsidRPr="00D37C32">
            <w:rPr>
              <w:rStyle w:val="PlaceholderText"/>
            </w:rPr>
            <w:t>Click here to enter text.</w:t>
          </w:r>
        </w:p>
      </w:docPartBody>
    </w:docPart>
    <w:docPart>
      <w:docPartPr>
        <w:name w:val="29262CD7EEEB4320A8DD816A86FB246C"/>
        <w:category>
          <w:name w:val="General"/>
          <w:gallery w:val="placeholder"/>
        </w:category>
        <w:types>
          <w:type w:val="bbPlcHdr"/>
        </w:types>
        <w:behaviors>
          <w:behavior w:val="content"/>
        </w:behaviors>
        <w:guid w:val="{E3150DE5-BC70-4FE0-BBDA-ED57CB25E3D9}"/>
      </w:docPartPr>
      <w:docPartBody>
        <w:p w:rsidR="00A15A05" w:rsidRDefault="008D77F4">
          <w:pPr>
            <w:pStyle w:val="29262CD7EEEB4320A8DD816A86FB246C"/>
          </w:pPr>
          <w:r w:rsidRPr="00D37C32">
            <w:rPr>
              <w:rStyle w:val="PlaceholderText"/>
            </w:rPr>
            <w:t>Choose an item.</w:t>
          </w:r>
        </w:p>
      </w:docPartBody>
    </w:docPart>
    <w:docPart>
      <w:docPartPr>
        <w:name w:val="BB456EF8F89B42239EC7B9DB74CCA60D"/>
        <w:category>
          <w:name w:val="General"/>
          <w:gallery w:val="placeholder"/>
        </w:category>
        <w:types>
          <w:type w:val="bbPlcHdr"/>
        </w:types>
        <w:behaviors>
          <w:behavior w:val="content"/>
        </w:behaviors>
        <w:guid w:val="{CE0FBC73-AD72-4B07-B0AF-DB711152D3D4}"/>
      </w:docPartPr>
      <w:docPartBody>
        <w:p w:rsidR="00A15A05" w:rsidRDefault="008D77F4">
          <w:pPr>
            <w:pStyle w:val="BB456EF8F89B42239EC7B9DB74CCA60D"/>
          </w:pPr>
          <w:r w:rsidRPr="006E04CD">
            <w:rPr>
              <w:rStyle w:val="PlaceholderText"/>
            </w:rPr>
            <w:t>Click here to enter text.</w:t>
          </w:r>
        </w:p>
      </w:docPartBody>
    </w:docPart>
    <w:docPart>
      <w:docPartPr>
        <w:name w:val="EF7077D263C742B1B5E369FCA08CE9F2"/>
        <w:category>
          <w:name w:val="General"/>
          <w:gallery w:val="placeholder"/>
        </w:category>
        <w:types>
          <w:type w:val="bbPlcHdr"/>
        </w:types>
        <w:behaviors>
          <w:behavior w:val="content"/>
        </w:behaviors>
        <w:guid w:val="{C47AA100-69F0-499A-859B-3DCD014DDAC8}"/>
      </w:docPartPr>
      <w:docPartBody>
        <w:p w:rsidR="00A15A05" w:rsidRDefault="008D77F4">
          <w:pPr>
            <w:pStyle w:val="EF7077D263C742B1B5E369FCA08CE9F2"/>
          </w:pPr>
          <w:r>
            <w:rPr>
              <w:rStyle w:val="Strong"/>
            </w:rPr>
            <w:t xml:space="preserve">     </w:t>
          </w:r>
        </w:p>
      </w:docPartBody>
    </w:docPart>
    <w:docPart>
      <w:docPartPr>
        <w:name w:val="14656CA529F74CC2A177CAADF583DEAE"/>
        <w:category>
          <w:name w:val="General"/>
          <w:gallery w:val="placeholder"/>
        </w:category>
        <w:types>
          <w:type w:val="bbPlcHdr"/>
        </w:types>
        <w:behaviors>
          <w:behavior w:val="content"/>
        </w:behaviors>
        <w:guid w:val="{4FCAAAD0-DA55-42F2-BA94-B813E1D1213E}"/>
      </w:docPartPr>
      <w:docPartBody>
        <w:p w:rsidR="00A15A05" w:rsidRDefault="008D77F4">
          <w:pPr>
            <w:pStyle w:val="14656CA529F74CC2A177CAADF583DEAE"/>
          </w:pPr>
          <w:r w:rsidRPr="006E04CD">
            <w:rPr>
              <w:rStyle w:val="PlaceholderText"/>
            </w:rPr>
            <w:t>Click here to enter text.</w:t>
          </w:r>
        </w:p>
      </w:docPartBody>
    </w:docPart>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A15A05" w:rsidRDefault="008D77F4">
          <w:pPr>
            <w:pStyle w:val="434ED9DBA2814195B97CB20631E2B832"/>
          </w:pPr>
          <w:r w:rsidRPr="006E04CD">
            <w:rPr>
              <w:rStyle w:val="PlaceholderText"/>
            </w:rPr>
            <w:t>Click here to enter text.</w:t>
          </w:r>
        </w:p>
      </w:docPartBody>
    </w:docPart>
    <w:docPart>
      <w:docPartPr>
        <w:name w:val="C05A61DBC0BD4F2CBF09D79BE03EAF35"/>
        <w:category>
          <w:name w:val="General"/>
          <w:gallery w:val="placeholder"/>
        </w:category>
        <w:types>
          <w:type w:val="bbPlcHdr"/>
        </w:types>
        <w:behaviors>
          <w:behavior w:val="content"/>
        </w:behaviors>
        <w:guid w:val="{3A47ECAF-2B39-40D9-8857-34DDFE78FFB4}"/>
      </w:docPartPr>
      <w:docPartBody>
        <w:p w:rsidR="00A15A05" w:rsidRDefault="008D77F4">
          <w:pPr>
            <w:pStyle w:val="C05A61DBC0BD4F2CBF09D79BE03EAF35"/>
          </w:pPr>
          <w:r>
            <w:rPr>
              <w:rStyle w:val="Strong"/>
            </w:rPr>
            <w:t xml:space="preserve">     </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A15A05" w:rsidRDefault="008D77F4">
          <w:pPr>
            <w:pStyle w:val="622C3C33315347798CBBE457FB5B5255"/>
          </w:pPr>
          <w:r w:rsidRPr="006E04CD">
            <w:rPr>
              <w:rStyle w:val="PlaceholderText"/>
            </w:rPr>
            <w:t>Click here to enter text.</w:t>
          </w:r>
        </w:p>
      </w:docPartBody>
    </w:docPart>
    <w:docPart>
      <w:docPartPr>
        <w:name w:val="BA1A72E84A3141648D584CF58CA1895C"/>
        <w:category>
          <w:name w:val="General"/>
          <w:gallery w:val="placeholder"/>
        </w:category>
        <w:types>
          <w:type w:val="bbPlcHdr"/>
        </w:types>
        <w:behaviors>
          <w:behavior w:val="content"/>
        </w:behaviors>
        <w:guid w:val="{260923BD-2BB3-4A6B-A374-CC17D6F6A2E4}"/>
      </w:docPartPr>
      <w:docPartBody>
        <w:p w:rsidR="00BC0E89" w:rsidRDefault="008D77F4">
          <w:pPr>
            <w:pStyle w:val="BA1A72E84A3141648D584CF58CA1895C"/>
          </w:pPr>
          <w:r w:rsidRPr="00D37C32">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Calibri"/>
    <w:charset w:val="00"/>
    <w:family w:val="swiss"/>
    <w:pitch w:val="variable"/>
    <w:sig w:usb0="A00002AF" w:usb1="4000205B"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Semilight">
    <w:panose1 w:val="020B0402040204020203"/>
    <w:charset w:val="00"/>
    <w:family w:val="swiss"/>
    <w:pitch w:val="variable"/>
    <w:sig w:usb0="80FF8023" w:usb1="00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112A9D"/>
    <w:rsid w:val="00201875"/>
    <w:rsid w:val="00231219"/>
    <w:rsid w:val="0023547B"/>
    <w:rsid w:val="00307DF5"/>
    <w:rsid w:val="0043101B"/>
    <w:rsid w:val="0047615E"/>
    <w:rsid w:val="00507809"/>
    <w:rsid w:val="005A3490"/>
    <w:rsid w:val="005D6D0C"/>
    <w:rsid w:val="00680D07"/>
    <w:rsid w:val="007A5E16"/>
    <w:rsid w:val="007B6A33"/>
    <w:rsid w:val="008A3A15"/>
    <w:rsid w:val="008C131B"/>
    <w:rsid w:val="008D77F4"/>
    <w:rsid w:val="009503B1"/>
    <w:rsid w:val="00A15A05"/>
    <w:rsid w:val="00A433BE"/>
    <w:rsid w:val="00BC0E89"/>
    <w:rsid w:val="00BF6A0E"/>
    <w:rsid w:val="00C10692"/>
    <w:rsid w:val="00C74662"/>
    <w:rsid w:val="00C776B7"/>
    <w:rsid w:val="00D86230"/>
    <w:rsid w:val="00E052F6"/>
    <w:rsid w:val="00E77C8B"/>
    <w:rsid w:val="00EF2913"/>
    <w:rsid w:val="00F20521"/>
    <w:rsid w:val="00F8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52F6"/>
    <w:rPr>
      <w:color w:val="808080"/>
    </w:rPr>
  </w:style>
  <w:style w:type="paragraph" w:customStyle="1" w:styleId="8B54EAFE9D4248879BD37D941E99821F">
    <w:name w:val="8B54EAFE9D4248879BD37D941E99821F"/>
  </w:style>
  <w:style w:type="paragraph" w:customStyle="1" w:styleId="712D1C17E7C146D9885840721B6F23AF">
    <w:name w:val="712D1C17E7C146D9885840721B6F23AF"/>
  </w:style>
  <w:style w:type="paragraph" w:customStyle="1" w:styleId="29262CD7EEEB4320A8DD816A86FB246C">
    <w:name w:val="29262CD7EEEB4320A8DD816A86FB246C"/>
  </w:style>
  <w:style w:type="character" w:styleId="Strong">
    <w:name w:val="Strong"/>
    <w:basedOn w:val="DefaultParagraphFont"/>
    <w:uiPriority w:val="22"/>
    <w:qFormat/>
    <w:rPr>
      <w:b/>
      <w:bCs/>
    </w:rPr>
  </w:style>
  <w:style w:type="paragraph" w:customStyle="1" w:styleId="3194B1A007F04346BCDC3DF766A053BE">
    <w:name w:val="3194B1A007F04346BCDC3DF766A053BE"/>
  </w:style>
  <w:style w:type="paragraph" w:customStyle="1" w:styleId="C51FE2DFDE6B43EF8FBFACE9CA69A985">
    <w:name w:val="C51FE2DFDE6B43EF8FBFACE9CA69A985"/>
  </w:style>
  <w:style w:type="paragraph" w:customStyle="1" w:styleId="BB456EF8F89B42239EC7B9DB74CCA60D">
    <w:name w:val="BB456EF8F89B42239EC7B9DB74CCA60D"/>
  </w:style>
  <w:style w:type="paragraph" w:customStyle="1" w:styleId="EF7077D263C742B1B5E369FCA08CE9F2">
    <w:name w:val="EF7077D263C742B1B5E369FCA08CE9F2"/>
  </w:style>
  <w:style w:type="paragraph" w:customStyle="1" w:styleId="14656CA529F74CC2A177CAADF583DEAE">
    <w:name w:val="14656CA529F74CC2A177CAADF583DEAE"/>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22C3C33315347798CBBE457FB5B5255">
    <w:name w:val="622C3C33315347798CBBE457FB5B5255"/>
  </w:style>
  <w:style w:type="paragraph" w:customStyle="1" w:styleId="236BD5F60C434445809A265A2BCEA1C7">
    <w:name w:val="236BD5F60C434445809A265A2BCEA1C7"/>
    <w:rsid w:val="00E052F6"/>
    <w:pPr>
      <w:spacing w:after="0" w:line="240" w:lineRule="auto"/>
    </w:pPr>
    <w:rPr>
      <w:sz w:val="24"/>
      <w:szCs w:val="24"/>
    </w:rPr>
  </w:style>
  <w:style w:type="paragraph" w:customStyle="1" w:styleId="3CC476EFCFD0CE46A136F4DBD89B7270">
    <w:name w:val="3CC476EFCFD0CE46A136F4DBD89B7270"/>
    <w:rsid w:val="00E052F6"/>
    <w:pPr>
      <w:spacing w:after="0" w:line="240" w:lineRule="auto"/>
    </w:pPr>
    <w:rPr>
      <w:sz w:val="24"/>
      <w:szCs w:val="24"/>
    </w:rPr>
  </w:style>
  <w:style w:type="paragraph" w:customStyle="1" w:styleId="BA1A72E84A3141648D584CF58CA1895C">
    <w:name w:val="BA1A72E84A3141648D584CF58CA189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6-03T20:31:39.978"/>
    </inkml:context>
    <inkml:brush xml:id="br0">
      <inkml:brushProperty name="width" value="0.34929" units="cm"/>
      <inkml:brushProperty name="height" value="0.34929" units="cm"/>
      <inkml:brushProperty name="ignorePressure" value="1"/>
    </inkml:brush>
  </inkml:definitions>
  <inkml:trace contextRef="#ctx0" brushRef="#br0">840 224,'1'19,"0"0,2 1,3 7,4 38,-9-46,0 1,-1-1,-1 0,-1 0,-1 7,1-17,0 0,-1 0,0 0,0-1,-1 1,0-1,0 0,-1 0,0 0,-1-1,0 0,-1 1,-20 22,10-10,-1-2,-6 5,1-3,14-11,0-1,-1 0,0 0,0-1,-1-1,1 1,-1-2,-1 0,1 0,7-4,-19 7,0-2,0 0,-1-1,0-2,-6 0,20-2,-19 0,1-1,-16-3,35 2,1 0,-1-1,1 0,0 0,-1-1,1 0,0-1,0 1,1-2,-5-2,-8-8,0-1,1-1,1-1,0 0,-8-13,24 29,-6-7,1 0,0-1,1 0,-1 0,2-1,0 1,-4-10,3 1,0 0,2-1,0 1,1-1,0-13,1 16,0 0,-1 0,-1 0,-1 0,0 0,1-1,1 1,0-11,3 25,-1 0,1 0,1 0,-1 0,0 1,1-1,-1 0,1 0,0 1,0-1,0 0,0 1,1-1,-1 1,1 0,-1-1,1 1,0 0,1-1,3-2,0 0,0 1,1 0,-1 0,1 0,1 0,10-5,-12 4,1 1,-2-1,1-1,-1 1,0-1,0 0,0 0,-1 0,0 0,2-4,20-28,-16 26,1 0,12-10,-19 19,0-1,1 1,0 0,-1 0,1 1,0 0,0-1,1 2,-1-1,4 0,30-3,-1 2,0 2,1 1,2 3,17-1,168 0,-223-2,-1 0,0 0,1 0,-1 1,0-1,0 0,1 1,-1 0,2 0,-4 0,0-1,1 1,-1-1,1 1,-1-1,0 1,1-1,-1 1,0-1,0 1,1 0,-1-1,0 1,0-1,0 1,0 0,0-1,0 1,0 0,0-1,0 1,0-1,0 1,0 0,-1-1,1 1,0-1,0 1,-1 0,1-1,0 1,-1-1,1 1,-1 0,-17 30,8-16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6-03T20:31:06.123"/>
    </inkml:context>
    <inkml:brush xml:id="br0">
      <inkml:brushProperty name="width" value="0.35" units="cm"/>
      <inkml:brushProperty name="height" value="0.35" units="cm"/>
      <inkml:brushProperty name="ignorePressure" value="1"/>
    </inkml:brush>
  </inkml:definitions>
  <inkml:trace contextRef="#ctx0" brushRef="#br0">216 58,'-26'-2,"0"-1,0-1,0-1,1-1,0-2,0 0,-4-4,22 7,12 3,16 0,-21 2,272 0,-104 1,133-1,-256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8B6AA87B5E3E4BB0B3A8FDC65131A6" ma:contentTypeVersion="6" ma:contentTypeDescription="Create a new document." ma:contentTypeScope="" ma:versionID="2af93e99b47f7ab76e33c7a60753700d">
  <xsd:schema xmlns:xsd="http://www.w3.org/2001/XMLSchema" xmlns:xs="http://www.w3.org/2001/XMLSchema" xmlns:p="http://schemas.microsoft.com/office/2006/metadata/properties" xmlns:ns1="http://schemas.microsoft.com/sharepoint/v3" xmlns:ns2="21349139-0ca4-477c-88a5-910b1251e190" xmlns:ns3="6f5e4311-5f74-4b2d-9c96-3119485d0ec7" targetNamespace="http://schemas.microsoft.com/office/2006/metadata/properties" ma:root="true" ma:fieldsID="e4f412d549341a5259c60a0fdc3c6b87" ns1:_="" ns2:_="" ns3:_="">
    <xsd:import namespace="http://schemas.microsoft.com/sharepoint/v3"/>
    <xsd:import namespace="21349139-0ca4-477c-88a5-910b1251e190"/>
    <xsd:import namespace="6f5e4311-5f74-4b2d-9c96-3119485d0ec7"/>
    <xsd:element name="properties">
      <xsd:complexType>
        <xsd:sequence>
          <xsd:element name="documentManagement">
            <xsd:complexType>
              <xsd:all>
                <xsd:element ref="ns2:SharedWithUsers" minOccurs="0"/>
                <xsd:element ref="ns2: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description="" ma:hidden="true" ma:internalName="_ip_UnifiedCompliancePolicyProperties">
      <xsd:simpleType>
        <xsd:restriction base="dms:Note"/>
      </xsd:simpleType>
    </xsd:element>
    <xsd:element name="_ip_UnifiedCompliancePolicyUIAction" ma:index="13"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349139-0ca4-477c-88a5-910b1251e19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f5e4311-5f74-4b2d-9c96-3119485d0ec7" elementFormDefault="qualified">
    <xsd:import namespace="http://schemas.microsoft.com/office/2006/documentManagement/types"/>
    <xsd:import namespace="http://schemas.microsoft.com/office/infopath/2007/PartnerControls"/>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p:properties xmlns:p="http://schemas.microsoft.com/office/2006/metadata/properties" xmlns:xsi="http://www.w3.org/2001/XMLSchema-instance" xmlns:pc="http://schemas.microsoft.com/office/infopath/2007/PartnerControls">
  <documentManagement>
    <SharedWithUsers xmlns="21349139-0ca4-477c-88a5-910b1251e190">
      <UserInfo>
        <DisplayName>_SPOCacheFull</DisplayName>
        <AccountId>10</AccountId>
        <AccountType/>
      </UserInfo>
      <UserInfo>
        <DisplayName>All Users</DisplayName>
        <AccountId>15</AccountId>
        <AccountType/>
      </UserInfo>
      <UserInfo>
        <DisplayName>Katherine Clark</DisplayName>
        <AccountId>16</AccountId>
        <AccountType/>
      </UserInfo>
      <UserInfo>
        <DisplayName>Mike Matthews</DisplayName>
        <AccountId>52</AccountId>
        <AccountType/>
      </UserInfo>
      <UserInfo>
        <DisplayName>Ted Flemmer</DisplayName>
        <AccountId>45</AccountId>
        <AccountType/>
      </UserInfo>
    </SharedWithUsers>
    <LastSharedByUser xmlns="6f5e4311-5f74-4b2d-9c96-3119485d0ec7">shopper@microsoft.com</LastSharedByUser>
    <LastSharedByTime xmlns="6f5e4311-5f74-4b2d-9c96-3119485d0ec7">2016-10-27T17:29:31+00:00</LastSharedByTime>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root>
  <status>Draft</status>
  <customer>&lt;?xml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Id="rId3" Type="http://schemas.microsoft.com/office/2011/relationships/people" Target="people.xml"/&gt;&lt;Relationship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w:rsidRDefault="00871916"&gt;&lt;w:sdt&gt;&lt;w:sdtPr&gt;&lt;w:rPr&gt;&lt;w:lang w:eastAsia="en-AU"/&gt;&lt;/w:rPr&gt;&lt;w:alias w:val="Customer"/&gt;&lt;w:tag w:val="Customer"/&gt;&lt;w:id w:val="-707030904"/&gt;&lt;/w:sdtPr&gt;&lt;w:sdtContent&gt;&lt;w:del w:id="0" w:author="Donovan Goode" w:date="2019-05-15T15:53:00Z"&gt;&lt;w:r w:rsidDel="00871916"&gt;&lt;w:rPr&gt;&lt;w:b/&gt;&lt;w:lang w:eastAsia="en-AU"/&gt;&lt;/w:rPr&gt;&lt;w:delText&gt;Office of Personnel Management&lt;/w:delText&gt;&lt;/w:r&gt;&lt;/w:del&gt;&lt;w:ins w:id="1" w:author="Donovan Goode" w:date="2019-05-15T15:53:00Z"&gt;&lt;w:r&gt;&lt;w:rPr&gt;&lt;w:b/&gt;&lt;w:lang w:eastAsia="en-AU"/&gt;&lt;/w:rPr&gt;&lt;w:t&gt;Office of ORA&lt;/w:t&gt;&lt;/w:r&gt;&lt;/w:ins&gt;&lt;/w:sdtContent&gt;&lt;/w:sdt&gt;&lt;/w:p&gt;&lt;w:sectPr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w:val="00CA214B"/&gt;&lt;/w:style&gt;&lt;w:style w:type="paragraph" w:styleId="Heading1"&gt;&lt;w:name w:val="heading 1"/&gt;&lt;w:basedOn w:val="Normal"/&gt;&lt;w:next w:val="Normal"/&gt;&lt;w:link w:val="Heading1Char"/&gt;&lt;w:uiPriority w:val="9"/&gt;&lt;w:qFormat/&gt;&lt;w:rsid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w:val="9"/&gt;&lt;w:unhideWhenUsed/&gt;&lt;w:qFormat/&gt;&lt;w:rsid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w:val="9"/&gt;&lt;w:semiHidden/&gt;&lt;w:qFormat/&gt;&lt;w:rsid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w:val="TableNormal"/&gt;&lt;w:uiPriority w:val="39"/&gt;&lt;w:rsid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w:ascii="Nirmala UI Semilight" w:hAnsi="Nirmala UI Semilight"/&gt;&lt;w:color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w:val="22"/&gt;&lt;w:qFormat/&gt;&lt;w:rsid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w:val="39"/&gt;&lt;w:qFormat/&gt;&lt;w:rsid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w:ascii="Nirmala UI Semilight" w:hAnsi="Nirmala UI Semilight"/&gt;&lt;w:color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 w:type="paragraph" w:styleId="NoSpacing"&gt;&lt;w:name w:val="No Spacing"/&gt;&lt;w:uiPriority w:val="1"/&gt;&lt;w:qFormat/&gt;&lt;w:rsid w:val="00ED1509"/&gt;&lt;w:pPr&gt;&lt;w:spacing w:after="0" w:line="240" w:lineRule="auto"/&gt;&lt;/w:pPr&gt;&lt;/w:style&gt;&lt;w:style w:type="paragraph" w:styleId="Title"&gt;&lt;w:name w:val="Title"/&gt;&lt;w:basedOn w:val="Normal"/&gt;&lt;w:next w:val="Normal"/&gt;&lt;w:link w:val="TitleChar"/&gt;&lt;w:uiPriority w:val="10"/&gt;&lt;w:qFormat/&gt;&lt;w:rsid w:val="00ED1509"/&gt;&lt;w:pPr&gt;&lt;w:spacing w:after="0" w:line="240" w:lineRule="auto"/&gt;&lt;w:contextualSpacing/&gt;&lt;/w:pPr&gt;&lt;w:rPr&gt;&lt;w:rFonts w:asciiTheme="majorHAnsi" w:eastAsiaTheme="majorEastAsia" w:hAnsiTheme="majorHAnsi" w:cstheme="majorBidi"/&gt;&lt;w:spacing w:val="-10"/&gt;&lt;w:kern w:val="28"/&gt;&lt;w:sz w:val="56"/&gt;&lt;w:szCs w:val="56"/&gt;&lt;/w:rPr&gt;&lt;/w:style&gt;&lt;w:style w:type="character" w:customStyle="1" w:styleId="TitleChar"&gt;&lt;w:name w:val="Title Char"/&gt;&lt;w:basedOn w:val="DefaultParagraphFont"/&gt;&lt;w:link w:val="Title"/&gt;&lt;w:uiPriority w:val="10"/&gt;&lt;w:rsid w:val="00ED1509"/&gt;&lt;w:rPr&gt;&lt;w:rFonts w:asciiTheme="majorHAnsi" w:eastAsiaTheme="majorEastAsia" w:hAnsiTheme="majorHAnsi" w:cstheme="majorBidi"/&gt;&lt;w:spacing w:val="-10"/&gt;&lt;w:kern w:val="28"/&gt;&lt;w:sz w:val="56"/&gt;&lt;w:szCs w:val="56"/&gt;&lt;/w:rPr&gt;&lt;/w:style&gt;&lt;w:style w:type="numbering" w:customStyle="1" w:styleId="NoList1"&gt;&lt;w:name w:val="No List1"/&gt;&lt;w:next w:val="NoList"/&gt;&lt;w:uiPriority w:val="99"/&gt;&lt;w:semiHidden/&gt;&lt;w:unhideWhenUsed/&gt;&lt;w:rsid w:val="00ED1509"/&gt;&lt;/w:style&gt;&lt;w:style w:type="paragraph" w:customStyle="1" w:styleId="msonormal0"&gt;&lt;w:name w:val="msonormal"/&gt;&lt;w:basedOn w:val="Normal"/&gt;&lt;w:rsid w:val="00ED1509"/&gt;&lt;w:pPr&gt;&lt;w:spacing w:before="100" w:beforeAutospacing="1" w:after="100" w:afterAutospacing="1" w:line="240" w:lineRule="auto"/&gt;&lt;/w:pPr&gt;&lt;w:rPr&gt;&lt;w:rFonts w:ascii="Times New Roman" w:eastAsia="Times New Roman" w:hAnsi="Times New Roman" w:cs="Times New Roman"/&gt;&lt;w:sz w:val="24"/&gt;&lt;w:szCs w:val="24"/&gt;&lt;/w:rPr&gt;&lt;/w:style&gt;&lt;w:style w:type="numbering" w:customStyle="1" w:styleId="NoList2"&gt;&lt;w:name w:val="No List2"/&gt;&lt;w:next w:val="NoList"/&gt;&lt;w:uiPriority w:val="99"/&gt;&lt;w:semiHidden/&gt;&lt;w:unhideWhenUsed/&gt;&lt;w:rsid w:val="00ED1509"/&gt;&lt;/w:style&gt;&lt;w:style w:type="numbering" w:customStyle="1" w:styleId="NoList3"&gt;&lt;w:name w:val="No List3"/&gt;&lt;w:next w:val="NoList"/&gt;&lt;w:uiPriority w:val="99"/&gt;&lt;w:semiHidden/&gt;&lt;w:unhideWhenUsed/&gt;&lt;w:rsid w:val="00ED1509"/&gt;&lt;/w:style&gt;&lt;w:style w:type="numbering" w:customStyle="1" w:styleId="NoList4"&gt;&lt;w:name w:val="No List4"/&gt;&lt;w:next w:val="NoList"/&gt;&lt;w:uiPriority w:val="99"/&gt;&lt;w:semiHidden/&gt;&lt;w:unhideWhenUsed/&gt;&lt;w:rsid w:val="00ED1509"/&gt;&lt;/w:style&gt;&lt;w:style w:type="paragraph" w:customStyle="1" w:styleId="ParagraphText"&gt;&lt;w:name w:val="Paragraph Text"/&gt;&lt;w:basedOn w:val="Normal"/&gt;&lt;w:link w:val="ParagraphTextChar"/&gt;&lt;w:qFormat/&gt;&lt;w:rsid w:val="00612B86"/&gt;&lt;w:rPr&gt;&lt;w:color w:val="323232"/&gt;&lt;w:sz w:val="20"/&gt;&lt;/w:rPr&gt;&lt;/w:style&gt;&lt;w:style w:type="character" w:customStyle="1" w:styleId="ParagraphTextChar"&gt;&lt;w:name w:val="Paragraph Text Char"/&gt;&lt;w:basedOn w:val="DefaultParagraphFont"/&gt;&lt;w:link w:val="ParagraphText"/&gt;&lt;w:rsid w:val="00612B86"/&gt;&lt;w:rPr&gt;&lt;w:color w:val="323232"/&gt;&lt;w:sz w:val="20"/&gt;&lt;/w:rPr&gt;&lt;/w:style&gt;&lt;w:style w:type="paragraph" w:styleId="TOC4"&gt;&lt;w:name w:val="toc 4"/&gt;&lt;w:basedOn w:val="Normal"/&gt;&lt;w:next w:val="Normal"/&gt;&lt;w:autoRedefine/&gt;&lt;w:uiPriority w:val="39"/&gt;&lt;w:unhideWhenUsed/&gt;&lt;w:rsid w:val="00030877"/&gt;&lt;w:pPr&gt;&lt;w:spacing w:after="100"/&gt;&lt;w:ind w:left="660"/&gt;&lt;/w:pPr&gt;&lt;/w:style&gt;&lt;w:style w:type="paragraph" w:styleId="TOC5"&gt;&lt;w:name w:val="toc 5"/&gt;&lt;w:basedOn w:val="Normal"/&gt;&lt;w:next w:val="Normal"/&gt;&lt;w:autoRedefine/&gt;&lt;w:uiPriority w:val="39"/&gt;&lt;w:unhideWhenUsed/&gt;&lt;w:rsid w:val="00030877"/&gt;&lt;w:pPr&gt;&lt;w:spacing w:after="100"/&gt;&lt;w:ind w:left="880"/&gt;&lt;/w:pPr&gt;&lt;/w:style&gt;&lt;w:style w:type="paragraph" w:styleId="TOC6"&gt;&lt;w:name w:val="toc 6"/&gt;&lt;w:basedOn w:val="Normal"/&gt;&lt;w:next w:val="Normal"/&gt;&lt;w:autoRedefine/&gt;&lt;w:uiPriority w:val="39"/&gt;&lt;w:unhideWhenUsed/&gt;&lt;w:rsid w:val="00030877"/&gt;&lt;w:pPr&gt;&lt;w:spacing w:after="100"/&gt;&lt;w:ind w:left="1100"/&gt;&lt;/w:pPr&gt;&lt;/w:style&gt;&lt;w:style w:type="paragraph" w:styleId="TOC7"&gt;&lt;w:name w:val="toc 7"/&gt;&lt;w:basedOn w:val="Normal"/&gt;&lt;w:next w:val="Normal"/&gt;&lt;w:autoRedefine/&gt;&lt;w:uiPriority w:val="39"/&gt;&lt;w:unhideWhenUsed/&gt;&lt;w:rsid w:val="00030877"/&gt;&lt;w:pPr&gt;&lt;w:spacing w:after="100"/&gt;&lt;w:ind w:left="1320"/&gt;&lt;/w:pPr&gt;&lt;/w:style&gt;&lt;w:style w:type="paragraph" w:styleId="TOC8"&gt;&lt;w:name w:val="toc 8"/&gt;&lt;w:basedOn w:val="Normal"/&gt;&lt;w:next w:val="Normal"/&gt;&lt;w:autoRedefine/&gt;&lt;w:uiPriority w:val="39"/&gt;&lt;w:unhideWhenUsed/&gt;&lt;w:rsid w:val="00030877"/&gt;&lt;w:pPr&gt;&lt;w:spacing w:after="100"/&gt;&lt;w:ind w:left="1540"/&gt;&lt;/w:pPr&gt;&lt;/w:style&gt;&lt;w:style w:type="paragraph" w:styleId="TOC9"&gt;&lt;w:name w:val="toc 9"/&gt;&lt;w:basedOn w:val="Normal"/&gt;&lt;w:next w:val="Normal"/&gt;&lt;w:autoRedefine/&gt;&lt;w:uiPriority w:val="39"/&gt;&lt;w:unhideWhenUsed/&gt;&lt;w:rsid w:val="00030877"/&gt;&lt;w:pPr&gt;&lt;w:spacing w:after="100"/&gt;&lt;w:ind w:left="1760"/&gt;&lt;/w:pPr&gt;&lt;/w:style&gt;&lt;w:style w:type="character" w:styleId="UnresolvedMention"&gt;&lt;w:name w:val="Unresolved Mention"/&gt;&lt;w:basedOn w:val="DefaultParagraphFont"/&gt;&lt;w:uiPriority w:val="99"/&gt;&lt;w:semiHidden/&gt;&lt;w:unhideWhenUsed/&gt;&lt;w:rsid w:val="00030877"/&gt;&lt;w:rPr&gt;&lt;w:color w:val="605E5C"/&gt;&lt;w:shd w:val="clear" w:color="auto" w:fill="E1DFDD"/&gt;&lt;/w:rPr&gt;&lt;/w:style&gt;&lt;w:style w:type="paragraph" w:styleId="Revision"&gt;&lt;w:name w:val="Revision"/&gt;&lt;w:hidden/&gt;&lt;w:uiPriority w:val="99"/&gt;&lt;w:semiHidden/&gt;&lt;w:rsid w:val="00D23951"/&gt;&lt;w:pPr&gt;&lt;w:spacing w:after="0" w:line="240" w:lineRule="auto"/&gt;&lt;/w:pPr&gt;&lt;w:rPr&gt;&lt;w:rFonts w:ascii="Segoe UI" w:eastAsiaTheme="minorEastAsia" w:hAnsi="Segoe UI"/&gt;&lt;/w:rPr&gt;&lt;/w:style&gt;&lt;/w:styles&gt;&lt;/pkg:xmlData&gt;&lt;/pkg:part&gt;&lt;pkg:part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w:val="0ABE5791"/&gt;&lt;w:multiLevelType w:val="hybridMultilevel"/&gt;&lt;w:tmpl w:val="46FC85F2"/&gt;&lt;w:lvl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w:abstractNumId="10"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w:abstractNumId="11"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w:abstractNumId="12"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w:abstractNumId="13"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w:val="20E77A91"/&gt;&lt;w:multiLevelType w:val="multilevel"/&gt;&lt;w:tmpl w:val="04090025"/&gt;&lt;w:lvl w:ilvl="0"&gt;&lt;w:start w:val="1"/&gt;&lt;w:numFmt w:val="decimal"/&gt;&lt;w:lvlText w:val="%1"/&gt;&lt;w:lvlJc w:val="left"/&gt;&lt;w:pPr&gt;&lt;w:ind w:left="432" w:hanging="432"/&gt;&lt;/w:pPr&gt;&lt;/w:lvl&gt;&lt;w:lvl w:ilvl="1"&gt;&lt;w:start w:val="1"/&gt;&lt;w:numFmt w:val="decimal"/&gt;&lt;w:lvlText w:val="%1.%2"/&gt;&lt;w:lvlJc w:val="left"/&gt;&lt;w:pPr&gt;&lt;w:ind w:left="576" w:hanging="576"/&gt;&lt;/w:pPr&gt;&lt;/w:lvl&gt;&lt;w:lvl w:ilvl="2"&gt;&lt;w:start w:val="1"/&gt;&lt;w:numFmt w:val="decimal"/&gt;&lt;w:lvlText w:val="%1.%2.%3"/&gt;&lt;w:lvlJc w:val="left"/&gt;&lt;w:pPr&gt;&lt;w:ind w:left="720" w:hanging="720"/&gt;&lt;/w:pPr&gt;&lt;/w:lvl&gt;&lt;w:lvl w:ilvl="3"&gt;&lt;w:start w:val="1"/&gt;&lt;w:numFmt w:val="decimal"/&gt;&lt;w:lvlText w:val="%1.%2.%3.%4"/&gt;&lt;w:lvlJc w:val="left"/&gt;&lt;w:pPr&gt;&lt;w:ind w:left="864" w:hanging="864"/&gt;&lt;/w:pPr&gt;&lt;/w:lvl&gt;&lt;w:lvl w:ilvl="4"&gt;&lt;w:start w:val="1"/&gt;&lt;w:numFmt w:val="decimal"/&gt;&lt;w:lvlText w:val="%1.%2.%3.%4.%5"/&gt;&lt;w:lvlJc w:val="left"/&gt;&lt;w:pPr&gt;&lt;w:ind w:left="1008" w:hanging="1008"/&gt;&lt;/w:pPr&gt;&lt;/w:lvl&gt;&lt;w:lvl w:ilvl="5"&gt;&lt;w:start w:val="1"/&gt;&lt;w:numFmt w:val="decimal"/&gt;&lt;w:lvlText w:val="%1.%2.%3.%4.%5.%6"/&gt;&lt;w:lvlJc w:val="left"/&gt;&lt;w:pPr&gt;&lt;w:ind w:left="1152" w:hanging="1152"/&gt;&lt;/w:pPr&gt;&lt;/w:lvl&gt;&lt;w:lvl w:ilvl="6"&gt;&lt;w:start w:val="1"/&gt;&lt;w:numFmt w:val="decimal"/&gt;&lt;w:lvlText w:val="%1.%2.%3.%4.%5.%6.%7"/&gt;&lt;w:lvlJc w:val="left"/&gt;&lt;w:pPr&gt;&lt;w:ind w:left="1296" w:hanging="1296"/&gt;&lt;/w:pPr&gt;&lt;/w:lvl&gt;&lt;w:lvl w:ilvl="7"&gt;&lt;w:start w:val="1"/&gt;&lt;w:numFmt w:val="decimal"/&gt;&lt;w:lvlText w:val="%1.%2.%3.%4.%5.%6.%7.%8"/&gt;&lt;w:lvlJc w:val="left"/&gt;&lt;w:pPr&gt;&lt;w:ind w:left="1440" w:hanging="1440"/&gt;&lt;/w:pPr&gt;&lt;/w:lvl&gt;&lt;w:lvl w:ilvl="8"&gt;&lt;w:start w:val="1"/&gt;&lt;w:numFmt w:val="decimal"/&gt;&lt;w:lvlText w:val="%1.%2.%3.%4.%5.%6.%7.%8.%9"/&gt;&lt;w:lvlJc w:val="left"/&gt;&lt;w:pPr&gt;&lt;w:ind w:left="1584" w:hanging="1584"/&gt;&lt;/w:pPr&gt;&lt;/w:lvl&gt;&lt;/w:abstractNum&gt;&lt;w:abstractNum w:abstractNumId="15"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w:abstractNumId="16" w15:restartNumberingAfterBreak="0"&gt;&lt;w:nsid w:val="273F5BDA"/&gt;&lt;w:multiLevelType w:val="multilevel"/&gt;&lt;w:tmpl w:val="9228A626"/&gt;&lt;w:numStyleLink w:val="Checklist"/&gt;&lt;/w:abstractNum&gt;&lt;w:abstractNum w:abstractNumId="17"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w:abstractNumId="18"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w:abstractNumId="19"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w:val="3CBF3433"/&gt;&lt;w:multiLevelType w:val="multilevel"/&gt;&lt;w:tmpl w:val="E04AFF44"/&gt;&lt;w:lvl w:ilvl="0"&gt;&lt;w:start w:val="1"/&gt;&lt;w:numFmt w:val="decimal"/&gt;&lt;w:lvlRestart w:val="0"/&gt;&lt;w:lvlText w:val="%1"/&gt;&lt;w:lvlJc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w:abstractNumId="21" w15:restartNumberingAfterBreak="0"&gt;&lt;w:nsid w:val="3E660F6F"/&gt;&lt;w:multiLevelType w:val="hybridMultilevel"/&gt;&lt;w:tmpl w:val="5F8AA668"/&gt;&lt;w:lvl w:ilvl="0" w:tplc="04090011"&gt;&lt;w:start w:val="1"/&gt;&lt;w:numFmt w:val="decimal"/&gt;&lt;w:lvlText w:val="%1)"/&gt;&lt;w:lvlJc w:val="left"/&gt;&lt;w:pPr&gt;&lt;w:ind w:left="720" w:hanging="360"/&gt;&lt;/w:pPr&gt;&lt;w:rPr&gt;&lt;w:rFonts w:hint="default"/&gt;&lt;/w:rPr&gt;&lt;/w:lvl&gt;&lt;w:lvl w:ilvl="1" w:tplc="04090019"&gt;&lt;w:start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w:abstractNumId="22"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w:abstractNumId="23"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w:abstractNumId="24"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w:abstractNumId="25"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w:abstractNumId="26" w15:restartNumberingAfterBreak="0"&gt;&lt;w:nsid w:val="50E47DAA"/&gt;&lt;w:multiLevelType w:val="hybridMultilevel"/&gt;&lt;w:tmpl w:val="75D29712"/&gt;&lt;w:lvl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w:val="539B256A"/&gt;&lt;w:multiLevelType w:val="hybridMultilevel"/&gt;&lt;w:tmpl w:val="01961D72"/&gt;&lt;w:lvl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w:val="584D4A95"/&gt;&lt;w:multiLevelType w:val="hybridMultilevel"/&gt;&lt;w:tmpl w:val="03C01D7C"/&gt;&lt;w:lvl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w:abstractNumId="29"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w:abstractNumId="30"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w:abstractNumId="31" w15:restartNumberingAfterBreak="0"&gt;&lt;w:nsid w:val="6DF1004A"/&gt;&lt;w:multiLevelType w:val="hybridMultilevel"/&gt;&lt;w:tmpl w:val="7E1ED542"/&gt;&lt;w:lvl w:ilvl="0" w:tplc="04090001"&gt;&lt;w:start w:val="1"/&gt;&lt;w:numFmt w:val="bullet"/&gt;&lt;w:lvlText w:val=""/&gt;&lt;w:lvlJc w:val="left"/&gt;&lt;w:pPr&gt;&lt;w:ind w:left="792" w:hanging="360"/&gt;&lt;/w:pPr&gt;&lt;w:rPr&gt;&lt;w:rFonts w:ascii="Symbol" w:hAnsi="Symbol" w:hint="default"/&gt;&lt;/w:rPr&gt;&lt;/w:lvl&gt;&lt;w:lvl w:ilvl="1" w:tplc="04090003" w:tentative="1"&gt;&lt;w:start w:val="1"/&gt;&lt;w:numFmt w:val="bullet"/&gt;&lt;w:lvlText w:val="o"/&gt;&lt;w:lvlJc w:val="left"/&gt;&lt;w:pPr&gt;&lt;w:ind w:left="1512" w:hanging="360"/&gt;&lt;/w:pPr&gt;&lt;w:rPr&gt;&lt;w:rFonts w:ascii="Courier New" w:hAnsi="Courier New" w:cs="Courier New" w:hint="default"/&gt;&lt;/w:rPr&gt;&lt;/w:lvl&gt;&lt;w:lvl w:ilvl="2" w:tplc="04090005" w:tentative="1"&gt;&lt;w:start w:val="1"/&gt;&lt;w:numFmt w:val="bullet"/&gt;&lt;w:lvlText w:val=""/&gt;&lt;w:lvlJc w:val="left"/&gt;&lt;w:pPr&gt;&lt;w:ind w:left="2232" w:hanging="360"/&gt;&lt;/w:pPr&gt;&lt;w:rPr&gt;&lt;w:rFonts w:ascii="Wingdings" w:hAnsi="Wingdings" w:hint="default"/&gt;&lt;/w:rPr&gt;&lt;/w:lvl&gt;&lt;w:lvl w:ilvl="3" w:tplc="04090001" w:tentative="1"&gt;&lt;w:start w:val="1"/&gt;&lt;w:numFmt w:val="bullet"/&gt;&lt;w:lvlText w:val=""/&gt;&lt;w:lvlJc w:val="left"/&gt;&lt;w:pPr&gt;&lt;w:ind w:left="2952" w:hanging="360"/&gt;&lt;/w:pPr&gt;&lt;w:rPr&gt;&lt;w:rFonts w:ascii="Symbol" w:hAnsi="Symbol" w:hint="default"/&gt;&lt;/w:rPr&gt;&lt;/w:lvl&gt;&lt;w:lvl w:ilvl="4" w:tplc="04090003" w:tentative="1"&gt;&lt;w:start w:val="1"/&gt;&lt;w:numFmt w:val="bullet"/&gt;&lt;w:lvlText w:val="o"/&gt;&lt;w:lvlJc w:val="left"/&gt;&lt;w:pPr&gt;&lt;w:ind w:left="3672" w:hanging="360"/&gt;&lt;/w:pPr&gt;&lt;w:rPr&gt;&lt;w:rFonts w:ascii="Courier New" w:hAnsi="Courier New" w:cs="Courier New" w:hint="default"/&gt;&lt;/w:rPr&gt;&lt;/w:lvl&gt;&lt;w:lvl w:ilvl="5" w:tplc="04090005" w:tentative="1"&gt;&lt;w:start w:val="1"/&gt;&lt;w:numFmt w:val="bullet"/&gt;&lt;w:lvlText w:val=""/&gt;&lt;w:lvlJc w:val="left"/&gt;&lt;w:pPr&gt;&lt;w:ind w:left="4392" w:hanging="360"/&gt;&lt;/w:pPr&gt;&lt;w:rPr&gt;&lt;w:rFonts w:ascii="Wingdings" w:hAnsi="Wingdings" w:hint="default"/&gt;&lt;/w:rPr&gt;&lt;/w:lvl&gt;&lt;w:lvl w:ilvl="6" w:tplc="04090001" w:tentative="1"&gt;&lt;w:start w:val="1"/&gt;&lt;w:numFmt w:val="bullet"/&gt;&lt;w:lvlText w:val=""/&gt;&lt;w:lvlJc w:val="left"/&gt;&lt;w:pPr&gt;&lt;w:ind w:left="5112" w:hanging="360"/&gt;&lt;/w:pPr&gt;&lt;w:rPr&gt;&lt;w:rFonts w:ascii="Symbol" w:hAnsi="Symbol" w:hint="default"/&gt;&lt;/w:rPr&gt;&lt;/w:lvl&gt;&lt;w:lvl w:ilvl="7" w:tplc="04090003" w:tentative="1"&gt;&lt;w:start w:val="1"/&gt;&lt;w:numFmt w:val="bullet"/&gt;&lt;w:lvlText w:val="o"/&gt;&lt;w:lvlJc w:val="left"/&gt;&lt;w:pPr&gt;&lt;w:ind w:left="5832" w:hanging="360"/&gt;&lt;/w:pPr&gt;&lt;w:rPr&gt;&lt;w:rFonts w:ascii="Courier New" w:hAnsi="Courier New" w:cs="Courier New" w:hint="default"/&gt;&lt;/w:rPr&gt;&lt;/w:lvl&gt;&lt;w:lvl w:ilvl="8" w:tplc="04090005" w:tentative="1"&gt;&lt;w:start w:val="1"/&gt;&lt;w:numFmt w:val="bullet"/&gt;&lt;w:lvlText w:val=""/&gt;&lt;w:lvlJc w:val="left"/&gt;&lt;w:pPr&gt;&lt;w:ind w:left="6552" w:hanging="360"/&gt;&lt;/w:pPr&gt;&lt;w:rPr&gt;&lt;w:rFonts w:ascii="Wingdings" w:hAnsi="Wingdings" w:hint="default"/&gt;&lt;/w:rPr&gt;&lt;/w:lvl&gt;&lt;/w:abstractNum&gt;&lt;w:abstractNum w:abstractNumId="32" w15:restartNumberingAfterBreak="0"&gt;&lt;w:nsid w:val="6F904629"/&gt;&lt;w:multiLevelType w:val="multilevel"/&gt;&lt;w:tmpl w:val="0409001F"/&gt;&lt;w:lvl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w:abstractNumId="33" w15:restartNumberingAfterBreak="0"&gt;&lt;w:nsid w:val="712C07F9"/&gt;&lt;w:multiLevelType w:val="hybridMultilevel"/&gt;&lt;w:tmpl w:val="39D641DC"/&gt;&lt;w:lvl w:ilvl="0" w:tplc="7732472E"&gt;&lt;w:numFmt w:val="bullet"/&gt;&lt;w:lvlText w:val=""/&gt;&lt;w:lvlJc w:val="left"/&gt;&lt;w:pPr&gt;&lt;w:ind w:left="2160" w:hanging="360"/&gt;&lt;/w:pPr&gt;&lt;w:rPr&gt;&lt;w:rFonts w:ascii="Symbol" w:eastAsia="Times New Roman" w:hAnsi="Symbol" w:cs="Times New Roman" w:hint="default"/&gt;&lt;/w:rPr&gt;&lt;/w:lvl&gt;&lt;w:lvl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w:tplc="04090005"&gt;&lt;w:start w:val="1"/&gt;&lt;w:numFmt w:val="bullet"/&gt;&lt;w:lvlText w:val=""/&gt;&lt;w:lvlJc w:val="left"/&gt;&lt;w:pPr&gt;&lt;w:ind w:left="3240" w:hanging="360"/&gt;&lt;/w:pPr&gt;&lt;w:rPr&gt;&lt;w:rFonts w:ascii="Wingdings" w:hAnsi="Wingdings" w:hint="default"/&gt;&lt;/w:rPr&gt;&lt;/w:lvl&gt;&lt;w:lvl w:ilvl="3" w:tplc="04090009"&gt;&lt;w:start w:val="1"/&gt;&lt;w:numFmt w:val="bullet"/&gt;&lt;w:lvlText w:val=""/&gt;&lt;w:lvlJc w:val="left"/&gt;&lt;w:pPr&gt;&lt;w:ind w:left="3960" w:hanging="360"/&gt;&lt;/w:pPr&gt;&lt;w:rPr&gt;&lt;w:rFonts w:ascii="Wingdings" w:hAnsi="Wingdings" w:hint="default"/&gt;&lt;/w:rPr&gt;&lt;/w:lvl&gt;&lt;w:lvl w:ilvl="4" w:tplc="0409000B"&gt;&lt;w:start w:val="1"/&gt;&lt;w:numFmt w:val="bullet"/&gt;&lt;w:lvlText w:val=""/&gt;&lt;w:lvlJc w:val="left"/&gt;&lt;w:pPr&gt;&lt;w:ind w:left="4680" w:hanging="360"/&gt;&lt;/w:pPr&gt;&lt;w:rPr&gt;&lt;w:rFonts w:ascii="Wingdings" w:hAnsi="Wingdings"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w:abstractNumId="34"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w:val="11"/&gt;&lt;/w:num&gt;&lt;w:num w:numId="2"&gt;&lt;w:abstractNumId w:val="25"/&gt;&lt;/w:num&gt;&lt;w:num w:numId="3"&gt;&lt;w:abstractNumId w:val="30"/&gt;&lt;/w:num&gt;&lt;w:num w:numId="4"&gt;&lt;w:abstractNumId w:val="23"/&gt;&lt;/w:num&gt;&lt;w:num w:numId="5"&gt;&lt;w:abstractNumId w:val="29"/&gt;&lt;/w:num&gt;&lt;w:num w:numId="6"&gt;&lt;w:abstractNumId w:val="17"/&gt;&lt;/w:num&gt;&lt;w:num w:numId="7"&gt;&lt;w:abstractNumId w:val="16"/&gt;&lt;/w:num&gt;&lt;w:num w:numId="8"&gt;&lt;w:abstractNumId w:val="10"/&gt;&lt;/w:num&gt;&lt;w:num w:numId="9"&gt;&lt;w:abstractNumId w:val="9"/&gt;&lt;w:lvlOverride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w:val="24"/&gt;&lt;/w:num&gt;&lt;w:num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w:val="15"/&gt;&lt;/w:num&gt;&lt;w:num w:numId="20"&gt;&lt;w:abstractNumId w:val="34"/&gt;&lt;/w:num&gt;&lt;w:num w:numId="21"&gt;&lt;w:abstractNumId w:val="18"/&gt;&lt;/w:num&gt;&lt;w:num w:numId="22"&gt;&lt;w:abstractNumId w:val="22"/&gt;&lt;/w:num&gt;&lt;w:num w:numId="23"&gt;&lt;w:abstractNumId w:val="12"/&gt;&lt;/w:num&gt;&lt;w:num w:numId="24"&gt;&lt;w:abstractNumId w:val="13"/&gt;&lt;/w:num&gt;&lt;w:num w:numId="25"&gt;&lt;w:abstractNumId w:val="35"/&gt;&lt;/w:num&gt;&lt;w:num w:numId="26"&gt;&lt;w:abstractNumId w:val="19"/&gt;&lt;/w:num&gt;&lt;w:num w:numId="27"&gt;&lt;w:abstractNumId w:val="20"/&gt;&lt;/w:num&gt;&lt;w:num w:numId="28"&gt;&lt;w:abstractNumId w:val="9"/&gt;&lt;w:lvlOverride w:ilvl="0"&gt;&lt;w:lvl w:ilvl="0"&gt;&lt;w:start w:val="1"/&gt;&lt;w:numFmt w:val="decimal"/&gt;&lt;w:lvlRestart w:val="0"/&gt;&lt;w:pStyle w:val="Heading1Numbered"/&gt;&lt;w:lvlText w:val="%1"/&gt;&lt;w:lvlJc w:val="left"/&gt;&lt;w:pPr&gt;&lt;w:ind w:left="216" w:hanging="936"/&gt;&lt;/w:pPr&gt;&lt;w:rPr&gt;&lt;w:rFonts w:hint="default"/&gt;&lt;/w:rPr&gt;&lt;/w:lvl&gt;&lt;/w:lvlOverride&gt;&lt;w:lvlOverride w:ilvl="1"&gt;&lt;w:lvl w:ilvl="1"&gt;&lt;w:start w:val="1"/&gt;&lt;w:numFmt w:val="decimal"/&gt;&lt;w:pStyle w:val="Heading2Numbered"/&gt;&lt;w:lvlText w:val="%1.%2"/&gt;&lt;w:lvlJc w:val="left"/&gt;&lt;w:pPr&gt;&lt;w:ind w:left="216" w:hanging="936"/&gt;&lt;/w:pPr&gt;&lt;w:rPr&gt;&lt;w:rFonts w:hint="default"/&gt;&lt;/w:rPr&gt;&lt;/w:lvl&gt;&lt;/w:lvlOverride&gt;&lt;w:lvlOverride w:ilvl="2"&gt;&lt;w:lvl w:ilvl="2"&gt;&lt;w:start w:val="1"/&gt;&lt;w:numFmt w:val="decimal"/&gt;&lt;w:pStyle w:val="Heading3Numbered"/&gt;&lt;w:lvlText w:val="%1.%2.%3"/&gt;&lt;w:lvlJc w:val="left"/&gt;&lt;w:pPr&gt;&lt;w:ind w:left="216"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w:left="216"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w:left="504"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w:pos="3960"/&gt;&lt;/w:tabs&gt;&lt;w:ind w:left="2016" w:hanging="936"/&gt;&lt;/w:pPr&gt;&lt;w:rPr&gt;&lt;w:rFonts w:hint="default"/&gt;&lt;/w:rPr&gt;&lt;/w:lvl&gt;&lt;/w:lvlOverride&gt;&lt;w:lvlOverride w:ilvl="6"&gt;&lt;w:lvl w:ilvl="6"&gt;&lt;w:start w:val="1"/&gt;&lt;w:numFmt w:val="decimal"/&gt;&lt;w:pStyle w:val="NumHeading4"/&gt;&lt;w:lvlText w:val="%1.%2.%3.%7"/&gt;&lt;w:lvlJc w:val="left"/&gt;&lt;w:pPr&gt;&lt;w:tabs&gt;&lt;w:tab w:val="num" w:pos="4680"/&gt;&lt;/w:tabs&gt;&lt;w:ind w:left="2520" w:hanging="3240"/&gt;&lt;/w:pPr&gt;&lt;w:rPr&gt;&lt;w:rFonts w:hint="default"/&gt;&lt;/w:rPr&gt;&lt;/w:lvl&gt;&lt;/w:lvlOverride&gt;&lt;w:lvlOverride w:ilvl="7"&gt;&lt;w:lvl w:ilvl="7"&gt;&lt;w:start w:val="1"/&gt;&lt;w:numFmt w:val="decimal"/&gt;&lt;w:lvlText w:val="%1.%2.%3.%4.%5.%6.%7.%8."/&gt;&lt;w:lvlJc w:val="left"/&gt;&lt;w:pPr&gt;&lt;w:tabs&gt;&lt;w:tab w:val="num" w:pos="5400"/&gt;&lt;/w:tabs&gt;&lt;w:ind w:left="3024" w:hanging="1224"/&gt;&lt;/w:pPr&gt;&lt;w:rPr&gt;&lt;w:rFonts w:hint="default"/&gt;&lt;/w:rPr&gt;&lt;/w:lvl&gt;&lt;/w:lvlOverride&gt;&lt;w:lvlOverride w:ilvl="8"&gt;&lt;w:lvl w:ilvl="8"&gt;&lt;w:start w:val="1"/&gt;&lt;w:numFmt w:val="decimal"/&gt;&lt;w:lvlText w:val="%1.%2.%3.%4.%5.%6.%7.%8.%9."/&gt;&lt;w:lvlJc w:val="left"/&gt;&lt;w:pPr&gt;&lt;w:tabs&gt;&lt;w:tab w:val="num" w:pos="6480"/&gt;&lt;/w:tabs&gt;&lt;w:ind w:left="3600" w:hanging="1440"/&gt;&lt;/w:pPr&gt;&lt;w:rPr&gt;&lt;w:rFonts w:hint="default"/&gt;&lt;/w:rPr&gt;&lt;/w:lvl&gt;&lt;/w:lvlOverride&gt;&lt;/w:num&gt;&lt;w:num w:numId="29"&gt;&lt;w:abstractNumId w:val="32"/&gt;&lt;/w:num&gt;&lt;w:num w:numId="30"&gt;&lt;w:abstractNumId w:val="14"/&gt;&lt;/w:num&gt;&lt;w:num w:numId="31"&gt;&lt;w:abstractNumId w:val="28"/&gt;&lt;/w:num&gt;&lt;w:num w:numId="32"&gt;&lt;w:abstractNumId w:val="33"/&gt;&lt;/w:num&gt;&lt;w:num w:numId="33"&gt;&lt;w:abstractNumId w:val="21"/&gt;&lt;/w:num&gt;&lt;w:num w:numId="34"&gt;&lt;w:abstractNumId w:val="8"/&gt;&lt;/w:num&gt;&lt;w:num w:numId="35"&gt;&lt;w:abstractNumId w:val="27"/&gt;&lt;/w:num&gt;&lt;w:num w:numId="36"&gt;&lt;w:abstractNumId w:val="31"/&gt;&lt;/w:num&gt;&lt;w:num w:numId="37"&gt;&lt;w:abstractNumId w:val="26"/&gt;&lt;/w:num&gt;&lt;w:numIdMacAtCleanup w:val="24"/&gt;&lt;/w:numbering&gt;&lt;/pkg:xmlData&gt;&lt;/pkg:part&gt;&lt;pkg:part pkg:name="/word/people.xml" pkg:contentType="application/vnd.openxmlformats-officedocument.wordprocessingml.people+xml"&gt;&lt;pkg:xmlData&gt;&lt;w15:people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wp14"&gt;&lt;w15:person w15:author="Donovan Goode"&gt;&lt;w15:presenceInfo w15:providerId="Windows Live" w15:userId="22f94fadcaac4674"/&gt;&lt;/w15:person&gt;&lt;/w15:people&gt;&lt;/pkg:xmlData&gt;&lt;/pkg:part&gt;&lt;/pkg:package&gt;
</customer>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w:rsidRDefault="00865148"&gt;&lt;w:r w:rsidRPr="00851FEA"&gt;&lt;w:t xml:space="preserve"&gt;1.0 &lt;/w:t&gt;&lt;/w:r&gt;&lt;/w:p&gt;&lt;w:sectPr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w:abstractNumId="9"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w:abstractNumId="10"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w:abstractNumId="11"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w:abstractNumId="12"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w:abstractNumId="13"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w:abstractNumId="14" w15:restartNumberingAfterBreak="0"&gt;&lt;w:nsid w:val="273F5BDA"/&gt;&lt;w:multiLevelType w:val="multilevel"/&gt;&lt;w:tmpl w:val="9228A626"/&gt;&lt;w:numStyleLink w:val="Checklist"/&gt;&lt;/w:abstractNum&gt;&lt;w:abstractNum w:abstractNumId="15"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w:abstractNumId="16"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w:abstractNumId="19"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w:abstractNumId="20"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w:abstractNumId="21"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w:abstractNumId="22"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w:abstractNumId="23"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w:abstractNumId="24"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w:val="10"/&gt;&lt;/w:num&gt;&lt;w:num w:numId="2"&gt;&lt;w:abstractNumId w:val="21"/&gt;&lt;/w:num&gt;&lt;w:num w:numId="3"&gt;&lt;w:abstractNumId w:val="23"/&gt;&lt;/w:num&gt;&lt;w:num w:numId="4"&gt;&lt;w:abstractNumId w:val="19"/&gt;&lt;/w:num&gt;&lt;w:num w:numId="5"&gt;&lt;w:abstractNumId w:val="22"/&gt;&lt;/w:num&gt;&lt;w:num w:numId="6"&gt;&lt;w:abstractNumId w:val="15"/&gt;&lt;/w:num&gt;&lt;w:num w:numId="7"&gt;&lt;w:abstractNumId w:val="14"/&gt;&lt;/w:num&gt;&lt;w:num w:numId="8"&gt;&lt;w:abstractNumId w:val="9"/&gt;&lt;/w:num&gt;&lt;w:num w:numId="9"&gt;&lt;w:abstractNumId w:val="8"/&gt;&lt;w:lvlOverride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w:val="20"/&gt;&lt;/w:num&gt;&lt;w:num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w:val="13"/&gt;&lt;/w:num&gt;&lt;w:num w:numId="20"&gt;&lt;w:abstractNumId w:val="24"/&gt;&lt;/w:num&gt;&lt;w:num w:numId="21"&gt;&lt;w:abstractNumId w:val="16"/&gt;&lt;/w:num&gt;&lt;w:num w:numId="22"&gt;&lt;w:abstractNumId w:val="18"/&gt;&lt;/w:num&gt;&lt;w:num w:numId="23"&gt;&lt;w:abstractNumId w:val="11"/&gt;&lt;/w:num&gt;&lt;w:num w:numId="24"&gt;&lt;w:abstractNumId w:val="12"/&gt;&lt;/w:num&gt;&lt;w:num w:numId="25"&gt;&lt;w:abstractNumId w:val="25"/&gt;&lt;/w:num&gt;&lt;w:num w:numId="26"&gt;&lt;w:abstractNumId w:val="17"/&gt;&lt;/w:num&gt;&lt;w:numIdMacAtCleanup w:val="24"/&gt;&lt;/w:numbering&gt;&lt;/pkg:xmlData&gt;&lt;/pkg:part&gt;&lt;pkg:part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w:val="00747A9C"/&gt;&lt;w:pPr&gt;&lt;w:spacing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w:val="22"/&gt;&lt;w:qFormat/&gt;&lt;w:rsid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w:val="99"/&gt;&lt;w:rsid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w:ascii="Segoe UI" w:eastAsiaTheme="minorEastAsia" w:hAnsi="Segoe UI"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w:val="24"/&gt;&lt;/w:rPr&gt;&lt;/w:style&gt;&lt;/w:styles&gt;&lt;/pkg:xmlData&gt;&lt;/pkg:part&gt;&lt;/pkg:package&gt;
</version>
  <file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w:rsidRDefault="006A52DD"&gt;&lt;w:r&gt;&lt;w:rPr&gt;&lt;w:lang w:val="fr-FR"/&gt;&lt;/w:rPr&gt;&lt;w:t&gt;Technica&lt;/w:t&gt;&lt;/w:r&gt;&lt;w:r w:rsidR="0096495A"&gt;&lt;w:rPr&gt;&lt;w:lang w:val="fr-FR"/&gt;&lt;/w:rPr&gt;&lt;w:t&gt;l&lt;/w:t&gt;&lt;/w:r&gt;&lt;w:r w:rsidR="00934A5D"&gt;&lt;w:rPr&gt;&lt;w:lang w:val="fr-FR"/&gt;&lt;/w:rPr&gt;&lt;w:t xml:space="preserve"&gt; Design Document&lt;/w:t&gt;&lt;/w:r&gt;&lt;/w:p&gt;&lt;w:sectPr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w:abstractNumId="9"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w:abstractNumId="10"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w:abstractNumId="11"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w:abstractNumId="12"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w:abstractNumId="13"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w:abstractNumId="14" w15:restartNumberingAfterBreak="0"&gt;&lt;w:nsid w:val="273F5BDA"/&gt;&lt;w:multiLevelType w:val="multilevel"/&gt;&lt;w:tmpl w:val="9228A626"/&gt;&lt;w:numStyleLink w:val="Checklist"/&gt;&lt;/w:abstractNum&gt;&lt;w:abstractNum w:abstractNumId="15"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w:abstractNumId="16"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w:abstractNumId="19"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w:abstractNumId="20"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w:abstractNumId="21"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w:abstractNumId="22"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w:abstractNumId="23"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w:abstractNumId="24"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w:val="10"/&gt;&lt;/w:num&gt;&lt;w:num w:numId="2"&gt;&lt;w:abstractNumId w:val="21"/&gt;&lt;/w:num&gt;&lt;w:num w:numId="3"&gt;&lt;w:abstractNumId w:val="23"/&gt;&lt;/w:num&gt;&lt;w:num w:numId="4"&gt;&lt;w:abstractNumId w:val="19"/&gt;&lt;/w:num&gt;&lt;w:num w:numId="5"&gt;&lt;w:abstractNumId w:val="22"/&gt;&lt;/w:num&gt;&lt;w:num w:numId="6"&gt;&lt;w:abstractNumId w:val="15"/&gt;&lt;/w:num&gt;&lt;w:num w:numId="7"&gt;&lt;w:abstractNumId w:val="14"/&gt;&lt;/w:num&gt;&lt;w:num w:numId="8"&gt;&lt;w:abstractNumId w:val="9"/&gt;&lt;/w:num&gt;&lt;w:num w:numId="9"&gt;&lt;w:abstractNumId w:val="8"/&gt;&lt;w:lvlOverride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w:val="20"/&gt;&lt;/w:num&gt;&lt;w:num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w:val="13"/&gt;&lt;/w:num&gt;&lt;w:num w:numId="20"&gt;&lt;w:abstractNumId w:val="24"/&gt;&lt;/w:num&gt;&lt;w:num w:numId="21"&gt;&lt;w:abstractNumId w:val="16"/&gt;&lt;/w:num&gt;&lt;w:num w:numId="22"&gt;&lt;w:abstractNumId w:val="18"/&gt;&lt;/w:num&gt;&lt;w:num w:numId="23"&gt;&lt;w:abstractNumId w:val="11"/&gt;&lt;/w:num&gt;&lt;w:num w:numId="24"&gt;&lt;w:abstractNumId w:val="12"/&gt;&lt;/w:num&gt;&lt;w:num w:numId="25"&gt;&lt;w:abstractNumId w:val="25"/&gt;&lt;/w:num&gt;&lt;w:num w:numId="26"&gt;&lt;w:abstractNumId w:val="17"/&gt;&lt;/w:num&gt;&lt;w:numIdMacAtCleanup w:val="24"/&gt;&lt;/w:numbering&gt;&lt;/pkg:xmlData&gt;&lt;/pkg:part&gt;&lt;pkg:part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w:val="00747A9C"/&gt;&lt;w:pPr&gt;&lt;w:spacing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w:val="99"/&gt;&lt;w:qFormat/&gt;&lt;w:rsid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w:val="99"/&gt;&lt;w:rsid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w:ascii="Segoe UI" w:eastAsiaTheme="minorEastAsia" w:hAnsi="Segoe UI"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w:val="24"/&gt;&lt;/w:rPr&gt;&lt;/w:style&gt;&lt;/w:styles&gt;&lt;/pkg:xmlData&gt;&lt;/pkg:part&gt;&lt;/pkg:package&gt;
</filename>
  <template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mc:Ignorable="w14 w15 wp14"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xmlns:wps="http://schemas.microsoft.com/office/word/2010/wordprocessingShape"&gt;&lt;w:body&gt;&lt;w:p w:rsidR="00000000" w:rsidRDefault="00CC3F68"&gt;&lt;w:r&gt;&lt;w:rPr&gt;&lt;w:noProof/&gt;&lt;w:lang w:val="fr-FR"/&gt;&lt;/w:rPr&gt;&lt;w:fldChar w:fldCharType="begin"/&gt;&lt;/w:r&gt;&lt;w:r w:rsidRPr="00CC3F68"&gt;&lt;w:rPr&gt;&lt;w:noProof/&gt;&lt;/w:rPr&gt;&lt;w:instrText xml:space="preserve"&gt; DOCPROPERTY  TemplateVersion  \* MERGEFORMAT &lt;/w:instrText&gt;&lt;/w:r&gt;&lt;w:r&gt;&lt;w:rPr&gt;&lt;w:noProof/&gt;&lt;w:lang w:val="fr-FR"/&gt;&lt;/w:rPr&gt;&lt;w:fldChar w:fldCharType="separate"/&gt;&lt;/w:r&gt;&lt;w:r w:rsidRPr="00CC3F68"&gt;&lt;w:rPr&gt;&lt;w:noProof/&gt;&lt;/w:rPr&gt;&lt;w:t&gt;4&lt;/w:t&gt;&lt;/w:r&gt;&lt;w:r&gt;&lt;w:rPr&gt;&lt;w:noProof/&gt;&lt;w:lang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mc:Ignorable="w14 w15"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w:val="001D66E5"/&gt;&lt;w:pPr&gt;&lt;w:spacing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w:val="001D7240"/&gt;&lt;w:pPr&gt;&lt;w:keepNext/&gt;&lt;w:keepLines/&gt;&lt;w:pageBreakBefore/&gt;&lt;w:tabs&gt;&lt;w:tab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w:val="001D7240"/&gt;&lt;w:pPr&gt;&lt;w:pageBreakBefore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w:val="001D7240"/&gt;&lt;w:pPr&gt;&lt;w:outlineLvl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w:val="001D7240"/&gt;&lt;w:pPr&gt;&lt;w:spacing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w:val="001D7240"/&gt;&lt;w:pPr&gt;&lt;w:outlineLvl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w:val="00B37FBE"/&gt;&lt;w:pPr&gt;&lt;w:keepNext/&gt;&lt;w:keepLines/&gt;&lt;w:numPr&gt;&lt;w:ilvl w:val="5"/&gt;&lt;w:numId w:val="19"/&gt;&lt;/w:numPr&gt;&lt;w:spacing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w:val="00B37FBE"/&gt;&lt;w:pPr&gt;&lt;w:keepNext/&gt;&lt;w:keepLines/&gt;&lt;w:numPr&gt;&lt;w:ilvl w:val="6"/&gt;&lt;w:numId w:val="19"/&gt;&lt;/w:numPr&gt;&lt;w:spacing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w:val="00B37FBE"/&gt;&lt;w:pPr&gt;&lt;w:keepNext/&gt;&lt;w:keepLines/&gt;&lt;w:numPr&gt;&lt;w:ilvl w:val="7"/&gt;&lt;w:numId w:val="19"/&gt;&lt;/w:numPr&gt;&lt;w:spacing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w:val="00B37FBE"/&gt;&lt;w:pPr&gt;&lt;w:keepNext/&gt;&lt;w:keepLines/&gt;&lt;w:numPr&gt;&lt;w:ilvl w:val="8"/&gt;&lt;w:numId w:val="19"/&gt;&lt;/w:numPr&gt;&lt;w:spacing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w:val="00D104BD"/&gt;&lt;w:rPr&gt;&lt;w:rFonts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w:val="00354B7A"/&gt;&lt;w:pPr&gt;&lt;w:tabs&gt;&lt;w:tab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w:val="00D0256C"/&gt;&lt;w:rPr&gt;&lt;w:rFonts w:ascii="Segoe UI" w:hAnsi="Segoe UI"/&gt;&lt;w:color w:val="0563C1" w:themeColor="hyperlink"/&gt;&lt;w:u w:val="single"/&gt;&lt;/w:rPr&gt;&lt;/w:style&gt;&lt;w:style w:type="paragraph" w:customStyle="1" w:styleId="Bullet1"&gt;&lt;w:name w:val="Bullet1"/&gt;&lt;w:basedOn w:val="ListBullet"/&gt;&lt;w:uiPriority w:val="99"/&gt;&lt;w:rsid w:val="00C24E60"/&gt;&lt;w:pPr&gt;&lt;w:numPr&gt;&lt;w:numId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w:val="00544919"/&gt;&lt;w:pPr&gt;&lt;w:tabs&gt;&lt;w:tab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w:val="00544919"/&gt;&lt;w:rPr&gt;&lt;w:rFonts w:ascii="Segoe UI" w:eastAsiaTheme="minorEastAsia" w:hAnsi="Segoe UI"/&gt;&lt;w:sz w:val="16"/&gt;&lt;/w:rPr&gt;&lt;/w:style&gt;&lt;w:style w:type="paragraph" w:styleId="Footer"&gt;&lt;w:name w:val="footer"/&gt;&lt;w:basedOn w:val="Normal"/&gt;&lt;w:link w:val="FooterChar"/&gt;&lt;w:uiPriority w:val="99"/&gt;&lt;w:unhideWhenUsed/&gt;&lt;w:rsid w:val="00C24E60"/&gt;&lt;w:pPr&gt;&lt;w:tabs&gt;&lt;w:tab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w:val="00C24E60"/&gt;&lt;w:rPr&gt;&lt;w:rFonts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w:val="00A77E60"/&gt;&lt;w:pPr&gt;&lt;w:keepNext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w:val="00C24E60"/&gt;&lt;w:rPr&gt;&lt;w:rFonts w:ascii="Segoe UI" w:hAnsi="Segoe UI"/&gt;&lt;w:sz w:val="20"/&gt;&lt;/w:rPr&gt;&lt;/w:style&gt;&lt;w:style w:type="table" w:styleId="TableGrid"&gt;&lt;w:name w:val="Table Grid"/&gt;&lt;w:aliases w:val="Tabla Microsoft Servicios"/&gt;&lt;w:basedOn w:val="TableNormal"/&gt;&lt;w:rsid w:val="00C07C3E"/&gt;&lt;w:pPr&gt;&lt;w:spacing w:after="0" w:line="240" w:lineRule="auto"/&gt;&lt;/w:pPr&gt;&lt;w:rPr&gt;&lt;w:rFonts w:ascii="Segoe UI" w:eastAsiaTheme="minorEastAsia" w:hAnsi="Segoe UI"/&gt;&lt;w:sz w:val="16"/&gt;&lt;/w:rPr&gt;&lt;w:tblPr&gt;&lt;w:tblStyleRowBandSize w:val="1"/&gt;&lt;w:tblStyleColBandSize w:val="1"/&gt;&lt;w:tblInd w:w="0" w:type="dxa"/&gt;&lt;w:tblBorders&gt;&lt;w:top w:val="single" w:sz="4" w:space="0" w:color="008AC8"/&gt;&lt;w:bottom w:val="single" w:sz="4" w:space="0" w:color="008AC8"/&gt;&lt;w:insideH w:val="single" w:sz="4" w:space="0" w:color="008AC8"/&gt;&lt;/w:tblBorders&gt;&lt;w:tblCellMar&gt;&lt;w:top w:w="0" w:type="dxa"/&gt;&lt;w:left w:w="108" w:type="dxa"/&gt;&lt;w:bottom w:w="0" w:type="dxa"/&gt;&lt;w:right w:w="108" w:type="dxa"/&gt;&lt;/w:tblCellMar&gt;&lt;/w:tblPr&gt;&lt;w:tblStylePr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w:val="00C24E60"/&gt;&lt;w:pPr&gt;&lt;w:spacing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w:val="00C24E60"/&gt;&lt;w:pPr&gt;&lt;w:spacing w:after="600"/&gt;&lt;w:ind w:left="-720"/&gt;&lt;/w:pPr&gt;&lt;w:rPr&gt;&lt;w:color w:val="008AC8"/&gt;&lt;w:sz w:val="36"/&gt;&lt;/w:rPr&gt;&lt;/w:style&gt;&lt;w:style w:type="paragraph" w:customStyle="1" w:styleId="CoverHeading2"&gt;&lt;w:name w:val="Cover Heading 2"/&gt;&lt;w:basedOn w:val="Normal"/&gt;&lt;w:uiPriority w:val="99"/&gt;&lt;w:rsid w:val="00C24E60"/&gt;&lt;w:pPr&gt;&lt;w:spacing w:before="360"/&gt;&lt;w:ind w:left="-357"/&gt;&lt;/w:pPr&gt;&lt;w:rPr&gt;&lt;w:bCs/&gt;&lt;w:color w:val="008AC8"/&gt;&lt;w:sz w:val="28"/&gt;&lt;w:szCs w:val="28"/&gt;&lt;/w:rPr&gt;&lt;/w:style&gt;&lt;w:style w:type="character" w:styleId="Emphasis"&gt;&lt;w:name w:val="Emphasis"/&gt;&lt;w:basedOn w:val="IntenseEmphasis"/&gt;&lt;w:uiPriority w:val="99"/&gt;&lt;w:qFormat/&gt;&lt;w:rsid w:val="00C24E60"/&gt;&lt;w:rPr&gt;&lt;w:rFonts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w:val="00C24E60"/&gt;&lt;w:pPr&gt;&lt;w:shd w:val="clear" w:color="auto" w:fill="F2F2F2"/&gt;&lt;/w:pPr&gt;&lt;w:rPr&gt;&lt;w:color w:val="FF0066"/&gt;&lt;/w:rPr&gt;&lt;/w:style&gt;&lt;w:style w:type="character" w:styleId="Strong"&gt;&lt;w:name w:val="Strong"/&gt;&lt;w:basedOn w:val="DefaultParagraphFont"/&gt;&lt;w:uiPriority w:val="99"/&gt;&lt;w:qFormat/&gt;&lt;w:rsid w:val="00C24E60"/&gt;&lt;w:rPr&gt;&lt;w:b/&gt;&lt;w:bCs/&gt;&lt;/w:rPr&gt;&lt;/w:style&gt;&lt;w:style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w:val="00845831"/&gt;&lt;w:pPr&gt;&lt;w:numPr&gt;&lt;w:numId w:val="13"/&gt;&lt;/w:numPr&gt;&lt;w:contextualSpacing/&gt;&lt;/w:pPr&gt;&lt;/w:style&gt;&lt;w:style w:type="paragraph" w:styleId="TOCHeading"&gt;&lt;w:name w:val="TOC Heading"/&gt;&lt;w:basedOn w:val="Heading1"/&gt;&lt;w:next w:val="Normal"/&gt;&lt;w:uiPriority w:val="99"/&gt;&lt;w:rsid w:val="004A1130"/&gt;&lt;w:pPr&gt;&lt;w:spacing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w:val="00C24E60"/&gt;&lt;w:rPr&gt;&lt;w:i/&gt;&lt;w:iCs/&gt;&lt;w:color w:val="5B9BD5" w:themeColor="accent1"/&gt;&lt;/w:rPr&gt;&lt;/w:style&gt;&lt;w:style w:type="paragraph" w:styleId="Caption"&gt;&lt;w:name w:val="caption"/&gt;&lt;w:basedOn w:val="Normal"/&gt;&lt;w:next w:val="Normal"/&gt;&lt;w:uiPriority w:val="99"/&gt;&lt;w:unhideWhenUsed/&gt;&lt;w:rsid w:val="00A77E60"/&gt;&lt;w:pPr&gt;&lt;w:spacing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w:val="00D104BD"/&gt;&lt;w:rPr&gt;&lt;w:rFonts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w:val="00A2135E"/&gt;&lt;w:pPr&gt;&lt;w:keepNext/&gt;&lt;w:keepLines/&gt;&lt;w:pageBreakBefore/&gt;&lt;w:numPr&gt;&lt;w:numId w:val="26"/&gt;&lt;/w:numPr&gt;&lt;w:tabs&gt;&lt;w:tab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w:val="99"/&gt;&lt;w:semiHidden/&gt;&lt;w:locked/&gt;&lt;w:rsid w:val="002E33F2"/&gt;&lt;w:rPr&gt;&lt;w:rFonts w:ascii="Segoe UI" w:eastAsiaTheme="minorEastAsia" w:hAnsi="Segoe UI"/&gt;&lt;/w:rPr&gt;&lt;/w:style&gt;&lt;w:style w:type="paragraph" w:styleId="ListBullet"&gt;&lt;w:name w:val="List Bullet"/&gt;&lt;w:basedOn w:val="Normal"/&gt;&lt;w:uiPriority w:val="4"/&gt;&lt;w:qFormat/&gt;&lt;w:rsid w:val="00845831"/&gt;&lt;w:pPr&gt;&lt;w:numPr&gt;&lt;w:numId w:val="7"/&gt;&lt;/w:numPr&gt;&lt;w:spacing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w:val="001D7240"/&gt;&lt;w:pPr&gt;&lt;w:pageBreakBefore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w:val="00A2135E"/&gt;&lt;w:pPr&gt;&lt;w:numPr&gt;&lt;w:ilvl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w:val="00A2135E"/&gt;&lt;w:pPr&gt;&lt;w:numPr&gt;&lt;w:ilvl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w:val="00951469"/&gt;&lt;w:pPr&gt;&lt;w:framePr w:wrap="around" w:vAnchor="text" w:hAnchor="text" w:y="1"/&gt;&lt;w:numPr&gt;&lt;w:ilvl w:val="0"/&gt;&lt;w:numId w:val="31"/&gt;&lt;/w:numPr&gt;&lt;w:tabs&gt;&lt;w:tab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w:val="001C4A70"/&gt;&lt;w:pPr&gt;&lt;w:numPr&gt;&lt;w:numId w:val="4"/&gt;&lt;/w:numPr&gt;&lt;w:spacing w:before="60" w:line="240" w:lineRule="auto"/&gt;&lt;w:ind w:left="317" w:hanging="187"/&gt;&lt;w:contextualSpacing/&gt;&lt;/w:pPr&gt;&lt;w:rPr&gt;&lt;w:sz w:val="16"/&gt;&lt;w:szCs w:val="16"/&gt;&lt;/w:rPr&gt;&lt;/w:style&gt;&lt;w:style w:type="paragraph" w:customStyle="1" w:styleId="CodeBlock"&gt;&lt;w:name w:val="Code Block"/&gt;&lt;w:basedOn w:val="Normal"/&gt;&lt;w:uiPriority w:val="99"/&gt;&lt;w:qFormat/&gt;&lt;w:rsid w:val="001C4A70"/&gt;&lt;w:pPr&gt;&lt;w:keepNext/&gt;&lt;w:pBdr&gt;&lt;w:top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w:val="00E82B9A"/&gt;&lt;w:pPr&gt;&lt;w:numPr&gt;&lt;w:numId w:val="16"/&gt;&lt;/w:numPr&gt;&lt;w:spacing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w:val="001C4A70"/&gt;&lt;w:pPr&gt;&lt;w:pBdr&gt;&lt;w:left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w:val="001C4A70"/&gt;&lt;w:pPr&gt;&lt;w:keepNext/&gt;&lt;w:spacing w:before="240" w:after="240" w:line="240" w:lineRule="auto"/&gt;&lt;/w:pPr&gt;&lt;w:rPr&gt;&lt;w:bCs/&gt;&lt;w:color w:val="008AC8"/&gt;&lt;w:sz w:val="24"/&gt;&lt;/w:rPr&gt;&lt;/w:style&gt;&lt;w:style w:type="numbering" w:customStyle="1" w:styleId="Checklist"&gt;&lt;w:name w:val="Checklist"/&gt;&lt;w:basedOn w:val="NoList"/&gt;&lt;w:rsid w:val="00475B6F"/&gt;&lt;w:pPr&gt;&lt;w:numPr&gt;&lt;w:numId w:val="5"/&gt;&lt;/w:numPr&gt;&lt;/w:pPr&gt;&lt;/w:style&gt;&lt;w:style w:type="paragraph" w:customStyle="1" w:styleId="TableText"&gt;&lt;w:name w:val="Table Text"/&gt;&lt;w:basedOn w:val="Normal"/&gt;&lt;w:uiPriority w:val="99"/&gt;&lt;w:qFormat/&gt;&lt;w:rsid w:val="00B02BAD"/&gt;&lt;w:pPr&gt;&lt;w:spacing w:line="240" w:lineRule="auto"/&gt;&lt;/w:pPr&gt;&lt;w:rPr&gt;&lt;w:sz w:val="18"/&gt;&lt;/w:rPr&gt;&lt;/w:style&gt;&lt;w:style w:type="paragraph" w:customStyle="1" w:styleId="CommandLine"&gt;&lt;w:name w:val="Command Line"/&gt;&lt;w:basedOn w:val="Normal"/&gt;&lt;w:uiPriority w:val="99"/&gt;&lt;w:rsid w:val="001C4A70"/&gt;&lt;w:pPr&gt;&lt;w:shd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w:val="001C4A70"/&gt;&lt;w:pPr&gt;&lt;w:numPr&gt;&lt;w:numId w:val="10"/&gt;&lt;/w:numPr&gt;&lt;/w:pPr&gt;&lt;/w:style&gt;&lt;w:style w:type="numbering" w:customStyle="1" w:styleId="NumberedList"&gt;&lt;w:name w:val="Numbered List"/&gt;&lt;w:rsid w:val="00FE17E1"/&gt;&lt;w:pPr&gt;&lt;w:numPr&gt;&lt;w:numId w:val="11"/&gt;&lt;/w:numPr&gt;&lt;/w:pPr&gt;&lt;/w:style&gt;&lt;w:style w:type="paragraph" w:styleId="TOC2"&gt;&lt;w:name w:val="toc 2"/&gt;&lt;w:basedOn w:val="Normal"/&gt;&lt;w:next w:val="Normal"/&gt;&lt;w:autoRedefine/&gt;&lt;w:uiPriority w:val="39"/&gt;&lt;w:unhideWhenUsed/&gt;&lt;w:rsid w:val="00A77E60"/&gt;&lt;w:pPr&gt;&lt;w:tabs&gt;&lt;w:tab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w:val="001D1ECE"/&gt;&lt;w:pPr&gt;&lt;w:spacing w:after="0" w:line="240" w:lineRule="auto"/&gt;&lt;/w:pPr&gt;&lt;w:tblPr&gt;&lt;w:tblStyleRowBandSize w:val="1"/&gt;&lt;w:tblStyleColBandSize w:val="1"/&gt;&lt;w:tblInd w:w="0" w:type="dxa"/&gt;&lt;w:tblCellMar&gt;&lt;w:top w:w="0" w:type="dxa"/&gt;&lt;w:left w:w="108" w:type="dxa"/&gt;&lt;w:bottom w:w="0" w:type="dxa"/&gt;&lt;w:right w:w="108" w:type="dxa"/&gt;&lt;/w:tblCellMar&gt;&lt;/w:tblPr&gt;&lt;w:tblStylePr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w:val="001D1ECE"/&gt;&lt;w:pPr&gt;&lt;w:spacing w:after="0" w:line="240" w:lineRule="auto"/&gt;&lt;/w:pPr&gt;&lt;w:tblPr&gt;&lt;w:tblInd w:w="0" w:type="dxa"/&gt;&lt;w:tblBorders&gt;&lt;w:top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w:themeShade="BF"/&gt;&lt;/w:tblBorders&gt;&lt;w:tblCellMar&gt;&lt;w:top w:w="0" w:type="dxa"/&gt;&lt;w:left w:w="108" w:type="dxa"/&gt;&lt;w:bottom w:w="0" w:type="dxa"/&gt;&lt;w:right w:w="108" w:type="dxa"/&gt;&lt;/w:tblCellMar&gt;&lt;/w:tblPr&gt;&lt;/w:style&gt;&lt;w:style w:type="table" w:styleId="PlainTable5"&gt;&lt;w:name w:val="Plain Table 5"/&gt;&lt;w:basedOn w:val="TableNormal"/&gt;&lt;w:uiPriority w:val="45"/&gt;&lt;w:rsid w:val="001D1ECE"/&gt;&lt;w:pPr&gt;&lt;w:spacing w:after="0" w:line="240" w:lineRule="auto"/&gt;&lt;/w:pPr&gt;&lt;w:tblPr&gt;&lt;w:tblStyleRowBandSize w:val="1"/&gt;&lt;w:tblStyleColBandSize w:val="1"/&gt;&lt;w:tblInd w:w="0" w:type="dxa"/&gt;&lt;w:tblCellMar&gt;&lt;w:top w:w="0" w:type="dxa"/&gt;&lt;w:left w:w="108" w:type="dxa"/&gt;&lt;w:bottom w:w="0" w:type="dxa"/&gt;&lt;w:right w:w="108" w:type="dxa"/&gt;&lt;/w:tblCellMar&gt;&lt;/w:tblPr&gt;&lt;w:tblStylePr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w:val="00012C9B"/&gt;&lt;w:pPr&gt;&lt;w:keepNext w:val="0"/&gt;&lt;w:keepLines w:val="0"/&gt;&lt;w:widowControl w:val="0"/&gt;&lt;w:numPr&gt;&lt;w:ilvl w:val="5"/&gt;&lt;w:numId w:val="26"/&gt;&lt;/w:numPr&gt;&lt;w:spacing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w:val="00012C9B"/&gt;&lt;w:pPr&gt;&lt;w:keepNext w:val="0"/&gt;&lt;w:keepLines w:val="0"/&gt;&lt;w:widowControl w:val="0"/&gt;&lt;w:numPr&gt;&lt;w:ilvl w:val="6"/&gt;&lt;w:numId w:val="26"/&gt;&lt;/w:numPr&gt;&lt;w:spacing w:before="120" w:after="60"/&gt;&lt;w:outlineLvl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w:val="00D104BD"/&gt;&lt;w:rPr&gt;&lt;w:rFonts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w:val="00D104BD"/&gt;&lt;w:rPr&gt;&lt;w:rFonts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w:val="00E04B96"/&gt;&lt;w:pPr&gt;&lt;w:keepLines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w:val="00E41EC1"/&gt;&lt;w:pPr&gt;&lt;w:keepLines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w:val="00D104BD"/&gt;&lt;w:rPr&gt;&lt;w:rFonts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w:val="00951469"/&gt;&lt;w:rPr&gt;&lt;w:rFonts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w:val="00951469"/&gt;&lt;w:rPr&gt;&lt;w:rFonts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w:val="00951469"/&gt;&lt;w:rPr&gt;&lt;w:rFonts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w:val="00951469"/&gt;&lt;w:rPr&gt;&lt;w:rFonts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w:val="00845831"/&gt;&lt;w:pPr&gt;&lt;w:numPr&gt;&lt;w:numId w:val="32"/&gt;&lt;/w:numPr&gt;&lt;w:ind w:left="1080"/&gt;&lt;/w:pPr&gt;&lt;/w:style&gt;&lt;w:style w:type="paragraph" w:styleId="ListBullet3"&gt;&lt;w:name w:val="List Bullet 3"/&gt;&lt;w:basedOn w:val="ListBullet2"/&gt;&lt;w:uiPriority w:val="99"/&gt;&lt;w:qFormat/&gt;&lt;w:rsid w:val="00845831"/&gt;&lt;w:pPr&gt;&lt;w:numPr&gt;&lt;w:numId w:val="33"/&gt;&lt;/w:numPr&gt;&lt;/w:pPr&gt;&lt;/w:style&gt;&lt;w:style w:type="paragraph" w:styleId="ListBullet4"&gt;&lt;w:name w:val="List Bullet 4"/&gt;&lt;w:basedOn w:val="ListBullet3"/&gt;&lt;w:uiPriority w:val="99"/&gt;&lt;w:qFormat/&gt;&lt;w:rsid w:val="00F03EA3"/&gt;&lt;w:pPr&gt;&lt;w:numPr&gt;&lt;w:numId w:val="34"/&gt;&lt;/w:numPr&gt;&lt;/w:pPr&gt;&lt;/w:style&gt;&lt;w:style w:type="paragraph" w:styleId="ListBullet5"&gt;&lt;w:name w:val="List Bullet 5"/&gt;&lt;w:basedOn w:val="ListBullet4"/&gt;&lt;w:uiPriority w:val="99"/&gt;&lt;w:rsid w:val="00F03EA3"/&gt;&lt;w:pPr&gt;&lt;w:numPr&gt;&lt;w:numId w:val="35"/&gt;&lt;/w:numPr&gt;&lt;/w:pPr&gt;&lt;/w:style&gt;&lt;w:style w:type="paragraph" w:styleId="ListNumber2"&gt;&lt;w:name w:val="List Number 2"/&gt;&lt;w:basedOn w:val="ListNumber"/&gt;&lt;w:uiPriority w:val="99"/&gt;&lt;w:qFormat/&gt;&lt;w:rsid w:val="002E33F2"/&gt;&lt;w:pPr&gt;&lt;w:numPr&gt;&lt;w:numId w:val="40"/&gt;&lt;/w:numPr&gt;&lt;/w:pPr&gt;&lt;/w:style&gt;&lt;w:style w:type="paragraph" w:styleId="ListNumber"&gt;&lt;w:name w:val="List Number"/&gt;&lt;w:basedOn w:val="ListBullet"/&gt;&lt;w:uiPriority w:val="99"/&gt;&lt;w:qFormat/&gt;&lt;w:rsid w:val="002E33F2"/&gt;&lt;w:pPr&gt;&lt;w:numPr&gt;&lt;w:numId w:val="39"/&gt;&lt;/w:numPr&gt;&lt;/w:pPr&gt;&lt;/w:style&gt;&lt;w:style w:type="paragraph" w:styleId="ListNumber3"&gt;&lt;w:name w:val="List Number 3"/&gt;&lt;w:basedOn w:val="ListNumber2"/&gt;&lt;w:uiPriority w:val="99"/&gt;&lt;w:qFormat/&gt;&lt;w:rsid w:val="002E33F2"/&gt;&lt;w:pPr&gt;&lt;w:numPr&gt;&lt;w:numId w:val="41"/&gt;&lt;/w:numPr&gt;&lt;/w:pPr&gt;&lt;/w:style&gt;&lt;w:style w:type="paragraph" w:styleId="ListNumber4"&gt;&lt;w:name w:val="List Number 4"/&gt;&lt;w:basedOn w:val="ListNumber3"/&gt;&lt;w:uiPriority w:val="99"/&gt;&lt;w:qFormat/&gt;&lt;w:rsid w:val="002E33F2"/&gt;&lt;w:pPr&gt;&lt;w:numPr&gt;&lt;w:numId w:val="42"/&gt;&lt;/w:numPr&gt;&lt;/w:pPr&gt;&lt;/w:style&gt;&lt;w:style w:type="character" w:styleId="PlaceholderText"&gt;&lt;w:name w:val="Placeholder Text"/&gt;&lt;w:basedOn w:val="DefaultParagraphFont"/&gt;&lt;w:uiPriority w:val="99"/&gt;&lt;w:semiHidden/&gt;&lt;w:rsid w:val="00EB3BBA"/&gt;&lt;w:rPr&gt;&lt;w:color w:val="808080"/&gt;&lt;/w:rPr&gt;&lt;/w:style&gt;&lt;w:style w:type="numbering" w:customStyle="1" w:styleId="Bullets"&gt;&lt;w:name w:val="Bullets"/&gt;&lt;w:rsid w:val="00CB453C"/&gt;&lt;w:pPr&gt;&lt;w:numPr&gt;&lt;w:numId w:val="44"/&gt;&lt;/w:numPr&gt;&lt;/w:pPr&gt;&lt;/w:style&gt;&lt;w:style w:type="paragraph" w:customStyle="1" w:styleId="HeaderUnderline"&gt;&lt;w:name w:val="Header Underline"/&gt;&lt;w:basedOn w:val="Header"/&gt;&lt;w:uiPriority w:val="99"/&gt;&lt;w:semiHidden/&gt;&lt;w:rsid w:val="00CB453C"/&gt;&lt;w:pPr&gt;&lt;w:pBdr&gt;&lt;w:bottom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w:val="00243820"/&gt;&lt;w:rPr&gt;&lt;w:color w:val="954F72" w:themeColor="followedHyperlink"/&gt;&lt;w:u w:val="single"/&gt;&lt;/w:rPr&gt;&lt;/w:style&gt;&lt;/w:styles&gt;&lt;/pkg:xmlData&gt;&lt;/pkg:part&gt;&lt;pkg:part pkg:name="/word/numbering.xml" pkg:contentType="application/vnd.openxmlformats-officedocument.wordprocessingml.numbering+xml"&gt;&lt;pkg:xmlData&gt;&lt;w:numbering mc:Ignorable="w14 w15 wp14"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xmlns:wps="http://schemas.microsoft.com/office/word/2010/wordprocessingShape"&gt;&lt;w:abstractNum w:abstractNumId="0"&gt;&lt;w:nsid w:val="FFFFFF7C"/&gt;&lt;w:multiLevelType w:val="singleLevel"/&gt;&lt;w:tmpl w:val="FB685AB4"/&gt;&lt;w:lvl w:ilvl="0"&gt;&lt;w:start w:val="1"/&gt;&lt;w:numFmt w:val="decimal"/&gt;&lt;w:lvlText w:val="%1."/&gt;&lt;w:lvlJc w:val="left"/&gt;&lt;w:pPr&gt;&lt;w:tabs&gt;&lt;w:tab w:val="num" w:pos="1800"/&gt;&lt;/w:tabs&gt;&lt;w:ind w:left="1800" w:hanging="360"/&gt;&lt;/w:pPr&gt;&lt;/w:lvl&gt;&lt;/w:abstractNum&gt;&lt;w:abstractNum w:abstractNumId="1"&gt;&lt;w:nsid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w:abstractNumId="2"&gt;&lt;w:nsid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w:abstractNumId="3"&gt;&lt;w:nsid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w:abstractNumId="4"&gt;&lt;w:nsid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w:abstractNumId="5"&gt;&lt;w:nsid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w:abstractNumId="6"&gt;&lt;w:nsid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w:abstractNumId="7"&gt;&lt;w:nsid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w:abstractNumId="8"&gt;&lt;w:nsid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w:abstractNumId="9"&gt;&lt;w:nsid w:val="02A947ED"/&gt;&lt;w:multiLevelType w:val="multilevel"/&gt;&lt;w:tmpl w:val="B7A0F0C0"/&gt;&lt;w:numStyleLink w:val="NumberedList"/&gt;&lt;/w:abstractNum&gt;&lt;w:abstractNum w:abstractNumId="10"&gt;&lt;w:nsid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w:abstractNumId="11"&gt;&lt;w:nsid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w:abstractNumId="12"&gt;&lt;w:nsid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w:abstractNumId="13"&gt;&lt;w:nsid w:val="15451C6B"/&gt;&lt;w:multiLevelType w:val="multilevel"/&gt;&lt;w:tmpl w:val="31A25C32"/&gt;&lt;w:lvl w:ilvl="0"&gt;&lt;w:start w:val="1"/&gt;&lt;w:numFmt w:val="decimal"/&gt;&lt;w:lvlText w:val="%1"/&gt;&lt;w:lvlJc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w:val="%1.%2.%3"/&gt;&lt;w:lvlJc w:val="left"/&gt;&lt;w:pPr&gt;&lt;w:ind w:left="3456" w:hanging="936"/&gt;&lt;/w:pPr&gt;&lt;w:rPr&gt;&lt;w:rFonts w:hint="default"/&gt;&lt;/w:rPr&gt;&lt;/w:lvl&gt;&lt;w:lvl w:ilvl="3"&gt;&lt;w:start w:val="1"/&gt;&lt;w:numFmt w:val="decimal"/&gt;&lt;w:lvlText w:val="%1.%2.%3.%4"/&gt;&lt;w:lvlJc w:val="left"/&gt;&lt;w:pPr&gt;&lt;w:ind w:left="936" w:hanging="936"/&gt;&lt;/w:pPr&gt;&lt;w:rPr&gt;&lt;w:rFonts w:hint="default"/&gt;&lt;/w:rPr&gt;&lt;/w:lvl&gt;&lt;w:lvl w:ilvl="4"&gt;&lt;w:start w:val="1"/&gt;&lt;w:numFmt w:val="decimal"/&gt;&lt;w:lvlText w:val="%1.%2.%3.%4.%5"/&gt;&lt;w:lvlJc w:val="left"/&gt;&lt;w:pPr&gt;&lt;w:ind w:left="1224" w:hanging="1224"/&gt;&lt;/w:pPr&gt;&lt;w:rPr&gt;&lt;w:rFonts w:hint="default"/&gt;&lt;/w:rPr&gt;&lt;/w:lvl&gt;&lt;w:lvl w:ilvl="5"&gt;&lt;w:start w:val="1"/&gt;&lt;w:numFmt w:val="decimal"/&gt;&lt;w:lvlText w:val="%1.%2.%3.%4.%5.%6."/&gt;&lt;w:lvlJc w:val="left"/&gt;&lt;w:pPr&gt;&lt;w:ind w:left="1224" w:hanging="1224"/&gt;&lt;/w:pPr&gt;&lt;w:rPr&gt;&lt;w:rFonts w:hint="default"/&gt;&lt;/w:rPr&gt;&lt;/w:lvl&gt;&lt;w:lvl w:ilvl="6"&gt;&lt;w:start w:val="1"/&gt;&lt;w:numFmt w:val="decimal"/&gt;&lt;w:lvlText w:val="%1.%2.%3.%4.%5.%6.%7."/&gt;&lt;w:lvlJc w:val="left"/&gt;&lt;w:pPr&gt;&lt;w:ind w:left="3240" w:hanging="1080"/&gt;&lt;/w:pPr&gt;&lt;w:rPr&gt;&lt;w:rFonts w:hint="default"/&gt;&lt;/w:rPr&gt;&lt;/w:lvl&gt;&lt;w:lvl w:ilvl="7"&gt;&lt;w:start w:val="1"/&gt;&lt;w:numFmt w:val="decimal"/&gt;&lt;w:lvlText w:val="%1.%2.%3.%4.%5.%6.%7.%8."/&gt;&lt;w:lvlJc w:val="left"/&gt;&lt;w:pPr&gt;&lt;w:ind w:left="3744" w:hanging="1224"/&gt;&lt;/w:pPr&gt;&lt;w:rPr&gt;&lt;w:rFonts w:hint="default"/&gt;&lt;/w:rPr&gt;&lt;/w:lvl&gt;&lt;w:lvl w:ilvl="8"&gt;&lt;w:start w:val="1"/&gt;&lt;w:numFmt w:val="decimal"/&gt;&lt;w:lvlText w:val="%1.%2.%3.%4.%5.%6.%7.%8.%9."/&gt;&lt;w:lvlJc w:val="left"/&gt;&lt;w:pPr&gt;&lt;w:ind w:left="4320" w:hanging="1440"/&gt;&lt;/w:pPr&gt;&lt;w:rPr&gt;&lt;w:rFonts w:hint="default"/&gt;&lt;/w:rPr&gt;&lt;/w:lvl&gt;&lt;/w:abstractNum&gt;&lt;w:abstractNum w:abstractNumId="14"&gt;&lt;w:nsid w:val="166B4C43"/&gt;&lt;w:multiLevelType w:val="multilevel"/&gt;&lt;w:tmpl w:val="B1C0B846"/&gt;&lt;w:numStyleLink w:val="Style1"/&gt;&lt;/w:abstractNum&gt;&lt;w:abstractNum w:abstractNumId="15"&gt;&lt;w:nsid w:val="1CF93A27"/&gt;&lt;w:multiLevelType w:val="hybridMultilevel"/&gt;&lt;w:tmpl w:val="411E9772"/&gt;&lt;w:lvl w:ilvl="0" w:tplc="0409000F"&gt;&lt;w:start w:val="1"/&gt;&lt;w:numFmt w:val="decimal"/&gt;&lt;w:lvlText w:val="%1."/&gt;&lt;w:lvlJc w:val="left"/&gt;&lt;w:pPr&gt;&lt;w:ind w:left="720" w:hanging="360"/&gt;&lt;/w:pPr&gt;&lt;/w:lvl&gt;&lt;w:lvl w:ilvl="1" w:tplc="04090019"&gt;&lt;w:start w:val="1"/&gt;&lt;w:numFmt w:val="lowerLetter"/&gt;&lt;w:lvlText w:val="%2."/&gt;&lt;w:lvlJc w:val="left"/&gt;&lt;w:pPr&gt;&lt;w:ind w:left="1440" w:hanging="360"/&gt;&lt;/w:pPr&gt;&lt;/w:lvl&gt;&lt;w:lvl w:ilvl="2" w:tplc="0409001B"&gt;&lt;w:start w:val="1"/&gt;&lt;w:numFmt w:val="lowerRoman"/&gt;&lt;w:lvlText w:val="%3."/&gt;&lt;w:lvlJc w:val="right"/&gt;&lt;w:pPr&gt;&lt;w:ind w:left="2160" w:hanging="180"/&gt;&lt;/w:pPr&gt;&lt;/w:lvl&gt;&lt;w:lvl w:ilvl="3" w:tplc="0409000F"&gt;&lt;w:start w:val="1"/&gt;&lt;w:numFmt w:val="decimal"/&gt;&lt;w:lvlText w:val="%4."/&gt;&lt;w:lvlJc w:val="left"/&gt;&lt;w:pPr&gt;&lt;w:ind w:left="2880" w:hanging="360"/&gt;&lt;/w:pPr&gt;&lt;/w:lvl&gt;&lt;w:lvl w:ilvl="4" w:tplc="04090019"&gt;&lt;w:start w:val="1"/&gt;&lt;w:numFmt w:val="lowerLetter"/&gt;&lt;w:lvlText w:val="%5."/&gt;&lt;w:lvlJc w:val="left"/&gt;&lt;w:pPr&gt;&lt;w:ind w:left="3600" w:hanging="360"/&gt;&lt;/w:pPr&gt;&lt;/w:lvl&gt;&lt;w:lvl w:ilvl="5" w:tplc="0409001B"&gt;&lt;w:start w:val="1"/&gt;&lt;w:numFmt w:val="lowerRoman"/&gt;&lt;w:lvlText w:val="%6."/&gt;&lt;w:lvlJc w:val="right"/&gt;&lt;w:pPr&gt;&lt;w:ind w:left="4320" w:hanging="180"/&gt;&lt;/w:pPr&gt;&lt;/w:lvl&gt;&lt;w:lvl w:ilvl="6" w:tplc="0409000F"&gt;&lt;w:start w:val="1"/&gt;&lt;w:numFmt w:val="decimal"/&gt;&lt;w:lvlText w:val="%7."/&gt;&lt;w:lvlJc w:val="left"/&gt;&lt;w:pPr&gt;&lt;w:ind w:left="5040" w:hanging="360"/&gt;&lt;/w:pPr&gt;&lt;/w:lvl&gt;&lt;w:lvl w:ilvl="7" w:tplc="04090019"&gt;&lt;w:start w:val="1"/&gt;&lt;w:numFmt w:val="lowerLetter"/&gt;&lt;w:lvlText w:val="%8."/&gt;&lt;w:lvlJc w:val="left"/&gt;&lt;w:pPr&gt;&lt;w:ind w:left="5760" w:hanging="360"/&gt;&lt;/w:pPr&gt;&lt;/w:lvl&gt;&lt;w:lvl w:ilvl="8" w:tplc="0409001B"&gt;&lt;w:start w:val="1"/&gt;&lt;w:numFmt w:val="lowerRoman"/&gt;&lt;w:lvlText w:val="%9."/&gt;&lt;w:lvlJc w:val="right"/&gt;&lt;w:pPr&gt;&lt;w:ind w:left="6480" w:hanging="180"/&gt;&lt;/w:pPr&gt;&lt;/w:lvl&gt;&lt;/w:abstractNum&gt;&lt;w:abstractNum w:abstractNumId="16"&gt;&lt;w:nsid w:val="2174285C"/&gt;&lt;w:multiLevelType w:val="hybridMultilevel"/&gt;&lt;w:tmpl w:val="30767D8E"/&gt;&lt;w:lvl w:ilvl="0" w:tplc="AC0E2830"&gt;&lt;w:start w:val="1"/&gt;&lt;w:numFmt w:val="bullet"/&gt;&lt;w:lvlText w:val=""/&gt;&lt;w:lvlJc w:val="left"/&gt;&lt;w:pPr&gt;&lt;w:ind w:left="720" w:hanging="360"/&gt;&lt;/w:pPr&gt;&lt;w:rPr&gt;&lt;w:rFonts w:ascii="Symbol" w:hAnsi="Symbol" w:hint="default"/&gt;&lt;w:color w:val="008AC8"/&gt;&lt;/w:rPr&gt;&lt;/w:lvl&gt;&lt;w:lvl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w:abstractNumId="17"&gt;&lt;w:nsid w:val="22D32CAF"/&gt;&lt;w:multiLevelType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w:abstractNumId="18"&gt;&lt;w:nsid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w:abstractNumId="19"&gt;&lt;w:nsid w:val="273F5BDA"/&gt;&lt;w:multiLevelType w:val="multilevel"/&gt;&lt;w:tmpl w:val="9228A626"/&gt;&lt;w:numStyleLink w:val="Checklist"/&gt;&lt;/w:abstractNum&gt;&lt;w:abstractNum w:abstractNumId="20"&gt;&lt;w:nsid w:val="276C1D36"/&gt;&lt;w:multiLevelType w:val="multilevel"/&gt;&lt;w:tmpl w:val="B7A0F0C0"/&gt;&lt;w:numStyleLink w:val="NumberedList"/&gt;&lt;/w:abstractNum&gt;&lt;w:abstractNum w:abstractNumId="21"&gt;&lt;w:nsid w:val="2A250DF4"/&gt;&lt;w:multiLevelType w:val="hybridMultilevel"/&gt;&lt;w:tmpl w:val="DABCDF6A"/&gt;&lt;w:lvl w:ilvl="0" w:tplc="AC0E2830"&gt;&lt;w:start w:val="1"/&gt;&lt;w:numFmt w:val="bullet"/&gt;&lt;w:lvlText w:val=""/&gt;&lt;w:lvlJc w:val="left"/&gt;&lt;w:pPr&gt;&lt;w:ind w:left="720" w:hanging="360"/&gt;&lt;/w:pPr&gt;&lt;w:rPr&gt;&lt;w:rFonts w:ascii="Symbol" w:hAnsi="Symbol" w:hint="default"/&gt;&lt;w:color w:val="008AC8"/&gt;&lt;/w:rPr&gt;&lt;/w:lvl&gt;&lt;w:lvl w:ilvl="1" w:tplc="84F88726"&gt;&lt;w:start w:val="1"/&gt;&lt;w:numFmt w:val="bullet"/&gt;&lt;w:lvlText w:val="o"/&gt;&lt;w:lvlJc w:val="left"/&gt;&lt;w:pPr&gt;&lt;w:ind w:left="1440" w:hanging="360"/&gt;&lt;/w:pPr&gt;&lt;w:rPr&gt;&lt;w:rFonts w:ascii="Courier New" w:hAnsi="Courier New" w:hint="default"/&gt;&lt;w:color w:val="008AC8"/&gt;&lt;/w:rPr&gt;&lt;/w:lvl&gt;&lt;w:lvl w:ilvl="2" w:tplc="092C4DC4"&gt;&lt;w:start w:val="1"/&gt;&lt;w:numFmt w:val="bullet"/&gt;&lt;w:lvlText w:val="•"/&gt;&lt;w:lvlJc w:val="left"/&gt;&lt;w:pPr&gt;&lt;w:ind w:left="2160" w:hanging="360"/&gt;&lt;/w:pPr&gt;&lt;w:rPr&gt;&lt;w:rFonts w:ascii="Segoe UI" w:hAnsi="Segoe UI" w:hint="default"/&gt;&lt;w:color w:val="008AC8"/&gt;&lt;/w:rPr&gt;&lt;/w:lvl&gt;&lt;w:lvl w:ilvl="3" w:tplc="84F88726"&gt;&lt;w:start w:val="1"/&gt;&lt;w:numFmt w:val="bullet"/&gt;&lt;w:lvlText w:val="o"/&gt;&lt;w:lvlJc w:val="left"/&gt;&lt;w:pPr&gt;&lt;w:ind w:left="2880" w:hanging="360"/&gt;&lt;/w:pPr&gt;&lt;w:rPr&gt;&lt;w:rFonts w:ascii="Courier New" w:hAnsi="Courier New" w:hint="default"/&gt;&lt;w:color w:val="008AC8"/&gt;&lt;/w:rPr&gt;&lt;/w:lvl&gt;&lt;w:lvl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w:abstractNumId="22"&gt;&lt;w:nsid w:val="2CA62747"/&gt;&lt;w:multiLevelType w:val="hybridMultilevel"/&gt;&lt;w:tmpl w:val="877C407A"/&gt;&lt;w:lvl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w:abstractNumId="23"&gt;&lt;w:nsid w:val="2F5B01F1"/&gt;&lt;w:multiLevelType w:val="multilevel"/&gt;&lt;w:tmpl w:val="B7A0F0C0"/&gt;&lt;w:numStyleLink w:val="NumberedList"/&gt;&lt;/w:abstractNum&gt;&lt;w:abstractNum w:abstractNumId="24"&gt;&lt;w:nsid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w:abstractNumId="25"&gt;&lt;w:nsid w:val="35E30BE6"/&gt;&lt;w:multiLevelType w:val="hybridMultilevel"/&gt;&lt;w:tmpl w:val="55225C64"/&gt;&lt;w:lvl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w:abstractNumId="26"&gt;&lt;w:nsid w:val="3EBB4108"/&gt;&lt;w:multiLevelType w:val="multilevel"/&gt;&lt;w:tmpl w:val="B7A0F0C0"/&gt;&lt;w:numStyleLink w:val="NumberedList"/&gt;&lt;/w:abstractNum&gt;&lt;w:abstractNum w:abstractNumId="27"&gt;&lt;w:nsid w:val="3F1C4663"/&gt;&lt;w:multiLevelType w:val="multilevel"/&gt;&lt;w:tmpl w:val="B7A0F0C0"/&gt;&lt;w:numStyleLink w:val="NumberedList"/&gt;&lt;/w:abstractNum&gt;&lt;w:abstractNum w:abstractNumId="28"&gt;&lt;w:nsid w:val="40084707"/&gt;&lt;w:multiLevelType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w:abstractNumId="29"&gt;&lt;w:nsid w:val="40455EB3"/&gt;&lt;w:multiLevelType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w:abstractNumId="31"&gt;&lt;w:nsid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w:abstractNumId="32"&gt;&lt;w:nsid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w:abstractNumId="33"&gt;&lt;w:nsid w:val="4FAA60A4"/&gt;&lt;w:multiLevelType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w:abstractNumId="34"&gt;&lt;w:nsid w:val="58573FAF"/&gt;&lt;w:multiLevelType w:val="hybridMultilevel"/&gt;&lt;w:tmpl w:val="C64AB056"/&gt;&lt;w:lvl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w:abstractNumId="35"&gt;&lt;w:nsid w:val="592A6947"/&gt;&lt;w:multiLevelType w:val="multilevel"/&gt;&lt;w:tmpl w:val="F170E5D6"/&gt;&lt;w:lvl w:ilvl="0"&gt;&lt;w:start w:val="1"/&gt;&lt;w:numFmt w:val="decimal"/&gt;&lt;w:lvlRestart w:val="0"/&gt;&lt;w:suff w:val="space"/&gt;&lt;w:lvlText w:val="%1   "/&gt;&lt;w:lvlJc w:val="left"/&gt;&lt;w:pPr&gt;&lt;w:ind w:left="360" w:hanging="360"/&gt;&lt;/w:pPr&gt;&lt;w:rPr&gt;&lt;w:rFonts w:hint="default"/&gt;&lt;/w:rPr&gt;&lt;/w:lvl&gt;&lt;w:lvl w:ilvl="1"&gt;&lt;w:start w:val="1"/&gt;&lt;w:numFmt w:val="decimal"/&gt;&lt;w:suff w:val="space"/&gt;&lt;w:lvlText w:val="%1.%2   "/&gt;&lt;w:lvlJc w:val="left"/&gt;&lt;w:pPr&gt;&lt;w:ind w:left="792" w:hanging="792"/&gt;&lt;/w:pPr&gt;&lt;w:rPr&gt;&lt;w:rFonts w:hint="default"/&gt;&lt;/w:rPr&gt;&lt;/w:lvl&gt;&lt;w:lvl w:ilvl="2"&gt;&lt;w:start w:val="1"/&gt;&lt;w:numFmt w:val="decimal"/&gt;&lt;w:suff w:val="space"/&gt;&lt;w:lvlText w:val="%1.%2.%3   "/&gt;&lt;w:lvlJc w:val="left"/&gt;&lt;w:pPr&gt;&lt;w:ind w:left="1854" w:hanging="1224"/&gt;&lt;/w:pPr&gt;&lt;w:rPr&gt;&lt;w:rFonts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w:val="decimal"/&gt;&lt;w:suff w:val="space"/&gt;&lt;w:lvlText w:val="%1.%2.%3.%4   "/&gt;&lt;w:lvlJc w:val="left"/&gt;&lt;w:pPr&gt;&lt;w:ind w:left="1728" w:hanging="1728"/&gt;&lt;/w:pPr&gt;&lt;w:rPr&gt;&lt;w:rFonts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w:val="decimal"/&gt;&lt;w:lvlText w:val="%1.%2.%3.%4.%5."/&gt;&lt;w:lvlJc w:val="left"/&gt;&lt;w:pPr&gt;&lt;w:tabs&gt;&lt;w:tab w:val="num" w:pos="3960"/&gt;&lt;/w:tabs&gt;&lt;w:ind w:left="2232" w:hanging="792"/&gt;&lt;/w:pPr&gt;&lt;w:rPr&gt;&lt;w:rFonts w:hint="default"/&gt;&lt;/w:rPr&gt;&lt;/w:lvl&gt;&lt;w:lvl w:ilvl="5"&gt;&lt;w:start w:val="1"/&gt;&lt;w:numFmt w:val="decimal"/&gt;&lt;w:lvlText w:val="%1.%2.%3.%4.%5.%6."/&gt;&lt;w:lvlJc w:val="left"/&gt;&lt;w:pPr&gt;&lt;w:tabs&gt;&lt;w:tab w:val="num" w:pos="4680"/&gt;&lt;/w:tabs&gt;&lt;w:ind w:left="2736" w:hanging="936"/&gt;&lt;/w:pPr&gt;&lt;w:rPr&gt;&lt;w:rFonts w:hint="default"/&gt;&lt;/w:rPr&gt;&lt;/w:lvl&gt;&lt;w:lvl w:ilvl="6"&gt;&lt;w:start w:val="1"/&gt;&lt;w:numFmt w:val="decimal"/&gt;&lt;w:lvlText w:val="%1.%2.%3.%4.%5.%6.%7."/&gt;&lt;w:lvlJc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w:abstractNumId="36"&gt;&lt;w:nsid w:val="5C043ECC"/&gt;&lt;w:multiLevelType w:val="multilevel"/&gt;&lt;w:tmpl w:val="B1C0B846"/&gt;&lt;w:numStyleLink w:val="Style1"/&gt;&lt;/w:abstractNum&gt;&lt;w:abstractNum w:abstractNumId="37"&gt;&lt;w:nsid w:val="658D281D"/&gt;&lt;w:multiLevelType w:val="multilevel"/&gt;&lt;w:tmpl w:val="B7A0F0C0"/&gt;&lt;w:numStyleLink w:val="NumberedList"/&gt;&lt;/w:abstractNum&gt;&lt;w:abstractNum w:abstractNumId="38"&gt;&lt;w:nsid w:val="69360B43"/&gt;&lt;w:multiLevelType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w:abstractNumId="39"&gt;&lt;w:nsid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w:abstractNumId="40"&gt;&lt;w:nsid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w:abstractNumId="41"&gt;&lt;w:nsid w:val="733508E7"/&gt;&lt;w:multiLevelType w:val="hybridMultilevel"/&gt;&lt;w:tmpl w:val="A956D672"/&gt;&lt;w:lvl w:ilvl="0" w:tplc="AC0E2830"&gt;&lt;w:start w:val="1"/&gt;&lt;w:numFmt w:val="bullet"/&gt;&lt;w:lvlText w:val=""/&gt;&lt;w:lvlJc w:val="left"/&gt;&lt;w:pPr&gt;&lt;w:ind w:left="720" w:hanging="360"/&gt;&lt;/w:pPr&gt;&lt;w:rPr&gt;&lt;w:rFonts w:ascii="Symbol" w:hAnsi="Symbol" w:hint="default"/&gt;&lt;w:color w:val="008AC8"/&gt;&lt;/w:rPr&gt;&lt;/w:lvl&gt;&lt;w:lvl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w:abstractNumId="42"&gt;&lt;w:nsid w:val="74826F11"/&gt;&lt;w:multiLevelType w:val="multilevel"/&gt;&lt;w:tmpl w:val="5BDA3428"/&gt;&lt;w:lvl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w:hint="default"/&gt;&lt;/w:rPr&gt;&lt;/w:lvl&gt;&lt;/w:abstractNum&gt;&lt;w:num w:numId="1"&gt;&lt;w:abstractNumId w:val="12"/&gt;&lt;/w:num&gt;&lt;w:num w:numId="2"&gt;&lt;w:abstractNumId w:val="22"/&gt;&lt;/w:num&gt;&lt;w:num w:numId="3"&gt;&lt;w:abstractNumId w:val="25"/&gt;&lt;/w:num&gt;&lt;w:num w:numId="4"&gt;&lt;w:abstractNumId w:val="32"/&gt;&lt;/w:num&gt;&lt;w:num w:numId="5"&gt;&lt;w:abstractNumId w:val="40"/&gt;&lt;/w:num&gt;&lt;w:num w:numId="6"&gt;&lt;w:abstractNumId w:val="13"/&gt;&lt;/w:num&gt;&lt;w:num w:numId="7"&gt;&lt;w:abstractNumId w:val="36"/&gt;&lt;/w:num&gt;&lt;w:num w:numId="8"&gt;&lt;w:abstractNumId w:val="14"/&gt;&lt;w:lvlOverride w:ilvl="0"/&gt;&lt;w:lvlOverride w:ilvl="1"/&gt;&lt;w:lvlOverride w:ilvl="2"/&gt;&lt;w:lvlOverride w:ilvl="3"/&gt;&lt;w:lvlOverride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w:numId="9"&gt;&lt;w:abstractNumId w:val="23"/&gt;&lt;w:lvlOverride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w:numId="10"&gt;&lt;w:abstractNumId w:val="30"/&gt;&lt;/w:num&gt;&lt;w:num w:numId="11"&gt;&lt;w:abstractNumId w:val="39"/&gt;&lt;/w:num&gt;&lt;w:num w:numId="12"&gt;&lt;w:abstractNumId w:val="26"/&gt;&lt;/w:num&gt;&lt;w:num w:numId="13"&gt;&lt;w:abstractNumId w:val="24"/&gt;&lt;/w:num&gt;&lt;w:num w:numId="14"&gt;&lt;w:abstractNumId w:val="37"/&gt;&lt;/w:num&gt;&lt;w:num w:numId="15"&gt;&lt;w:abstractNumId w:val="20"/&gt;&lt;/w:num&gt;&lt;w:num w:numId="16"&gt;&lt;w:abstractNumId w:val="19"/&gt;&lt;/w:num&gt;&lt;w:num w:numId="17"&gt;&lt;w:abstractNumId w:val="27"/&gt;&lt;/w:num&gt;&lt;w:num w:numId="18"&gt;&lt;w:abstractNumId w:val="33"/&gt;&lt;w:lvlOverride w:ilvl="4"&gt;&lt;w:lvl w:ilvl="4"&gt;&lt;w:start w:val="1"/&gt;&lt;w:numFmt w:val="decimal"/&gt;&lt;w:lvlText w:val="%1.%2.%3.%4.%5."/&gt;&lt;w:lvlJc w:val="left"/&gt;&lt;w:pPr&gt;&lt;w:tabs&gt;&lt;w:tab w:val="num" w:pos="3960"/&gt;&lt;/w:tabs&gt;&lt;w:ind w:left="2232" w:hanging="792"/&gt;&lt;/w:pPr&gt;&lt;w:rPr&gt;&lt;w:rFonts w:hint="default"/&gt;&lt;/w:rPr&gt;&lt;/w:lvl&gt;&lt;/w:lvlOverride&gt;&lt;/w:num&gt;&lt;w:num w:numId="19"&gt;&lt;w:abstractNumId w:val="11"/&gt;&lt;/w:num&gt;&lt;w:num w:numId="20"&gt;&lt;w:abstractNumId w:val="35"/&gt;&lt;/w:num&gt;&lt;w:num w:numId="21"&gt;&lt;w:abstractNumId w:val="17"/&gt;&lt;/w:num&gt;&lt;w:num w:numId="22"&gt;&lt;w:abstractNumId w:val="28"/&gt;&lt;/w:num&gt;&lt;w:num w:numId="23"&gt;&lt;w:abstractNumId w:val="38"/&gt;&lt;w:lvlOverride w:ilvl="5"&gt;&lt;w:lvl w:ilvl="5"&gt;&lt;w:start w:val="1"/&gt;&lt;w:numFmt w:val="decimal"/&gt;&lt;w:lvlRestart w:val="2"/&gt;&lt;w:lvlText w:val="%1.%2.%6"/&gt;&lt;w:lvlJc w:val="left"/&gt;&lt;w:pPr&gt;&lt;w:tabs&gt;&lt;w:tab w:val="num" w:pos="4680"/&gt;&lt;/w:tabs&gt;&lt;w:ind w:left="2736" w:hanging="936"/&gt;&lt;/w:pPr&gt;&lt;w:rPr&gt;&lt;w:b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w14:val="0"/&gt;&lt;/w:rPr&gt;&lt;/w:lvl&gt;&lt;/w:lvlOverride&gt;&lt;w:lvlOverride w:ilvl="6"&gt;&lt;w:lvl w:ilvl="6"&gt;&lt;w:start w:val="1"/&gt;&lt;w:numFmt w:val="decimal"/&gt;&lt;w:lvlText w:val="%1.%2.%3.%7"/&gt;&lt;w:lvlJc w:val="left"/&gt;&lt;w:pPr&gt;&lt;w:tabs&gt;&lt;w:tab w:val="num" w:pos="5400"/&gt;&lt;/w:tabs&gt;&lt;w:ind w:left="3240" w:hanging="1080"/&gt;&lt;/w:pPr&gt;&lt;w:rPr&gt;&lt;w:b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w14:val="0"/&gt;&lt;/w:rPr&gt;&lt;/w:lvl&gt;&lt;/w:lvlOverride&gt;&lt;/w:num&gt;&lt;w:num w:numId="24"&gt;&lt;w:abstractNumId w:val="9"/&gt;&lt;/w:num&gt;&lt;w:num w:numId="25"&gt;&lt;w:abstractNumId w:val="29"/&gt;&lt;w:lvlOverride w:ilvl="5"&gt;&lt;w:lvl w:ilvl="5"&gt;&lt;w:start w:val="1"/&gt;&lt;w:numFmt w:val="decimal"/&gt;&lt;w:lvlRestart w:val="2"/&gt;&lt;w:lvlText w:val="%1.%2.%6"/&gt;&lt;w:lvlJc w:val="left"/&gt;&lt;w:pPr&gt;&lt;w:tabs&gt;&lt;w:tab w:val="num" w:pos="4680"/&gt;&lt;/w:tabs&gt;&lt;w:ind w:left="2736" w:hanging="936"/&gt;&lt;/w:pPr&gt;&lt;w:rPr&gt;&lt;w:b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w14:val="0"/&gt;&lt;/w:rPr&gt;&lt;/w:lvl&gt;&lt;/w:lvlOverride&gt;&lt;/w:num&gt;&lt;w:num w:numId="26"&gt;&lt;w:abstractNumId w:val="10"/&gt;&lt;/w:num&gt;&lt;w:num w:numId="27"&gt;&lt;w:abstractNumId w:val="42"/&gt;&lt;/w:num&gt;&lt;w:num w:numId="28"&gt;&lt;w:abstractNumId w:val="10"/&gt;&lt;w:lvlOverride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w:hanging="2736"/&gt;&lt;/w:pPr&gt;&lt;w:rPr&gt;&lt;w:rFonts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w:numId="29"&gt;&lt;w:abstractNumId w:val="10"/&gt;&lt;w:lvlOverride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w:numId="30"&gt;&lt;w:abstractNumId w:val="34"/&gt;&lt;/w:num&gt;&lt;w:num w:numId="31"&gt;&lt;w:abstractNumId w:val="31"/&gt;&lt;/w:num&gt;&lt;w:num w:numId="32"&gt;&lt;w:abstractNumId w:val="7"/&gt;&lt;/w:num&gt;&lt;w:num w:numId="33"&gt;&lt;w:abstractNumId w:val="6"/&gt;&lt;/w:num&gt;&lt;w:num w:numId="34"&gt;&lt;w:abstractNumId w:val="5"/&gt;&lt;/w:num&gt;&lt;w:num w:numId="35"&gt;&lt;w:abstractNumId w:val="4"/&gt;&lt;/w:num&gt;&lt;w:num w:numId="36"&gt;&lt;w:abstractNumId w:val="16"/&gt;&lt;/w:num&gt;&lt;w:num w:numId="37"&gt;&lt;w:abstractNumId w:val="21"/&gt;&lt;/w:num&gt;&lt;w:num w:numId="38"&gt;&lt;w:abstractNumId w:val="41"/&gt;&lt;/w:num&gt;&lt;w:num w:numId="39"&gt;&lt;w:abstractNumId w:val="8"/&gt;&lt;/w:num&gt;&lt;w:num w:numId="40"&gt;&lt;w:abstractNumId w:val="3"/&gt;&lt;/w:num&gt;&lt;w:num w:numId="41"&gt;&lt;w:abstractNumId w:val="2"/&gt;&lt;/w:num&gt;&lt;w:num w:numId="42"&gt;&lt;w:abstractNumId w:val="1"/&gt;&lt;/w:num&gt;&lt;w:num w:numId="43"&gt;&lt;w:abstractNumId w:val="0"/&gt;&lt;/w:num&gt;&lt;w:num w:numId="44"&gt;&lt;w:abstractNumId w:val="18"/&gt;&lt;/w:num&gt;&lt;w:num w:numId="45"&gt;&lt;w:abstractNumId w:val="15"/&gt;&lt;w:lvlOverride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w:val="1"/&gt;&lt;/w:lvlOverride&gt;&lt;/w:num&gt;&lt;w:numIdMacAtCleanup w:val="23"/&gt;&lt;/w:numbering&gt;&lt;/pkg:xmlData&gt;&lt;/pkg:part&gt;&lt;/pkg:package&gt;
</templateversion>
</root>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E9491-75B9-412E-8631-A645D7DD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1349139-0ca4-477c-88a5-910b1251e190"/>
    <ds:schemaRef ds:uri="6f5e4311-5f74-4b2d-9c96-3119485d0e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D98115-1EEA-4F2C-B8D3-4F0A2F73F63B}">
  <ds:schemaRefs>
    <ds:schemaRef ds:uri="http://schemas.microsoft.com/office/2006/customDocumentInformationPanel"/>
  </ds:schemaRefs>
</ds:datastoreItem>
</file>

<file path=customXml/itemProps3.xml><?xml version="1.0" encoding="utf-8"?>
<ds:datastoreItem xmlns:ds="http://schemas.openxmlformats.org/officeDocument/2006/customXml" ds:itemID="{CFD1F913-EBE5-4649-8F60-C7C5C3F14938}">
  <ds:schemaRefs>
    <ds:schemaRef ds:uri="http://schemas.microsoft.com/office/2006/metadata/properties"/>
    <ds:schemaRef ds:uri="http://schemas.microsoft.com/office/infopath/2007/PartnerControls"/>
    <ds:schemaRef ds:uri="21349139-0ca4-477c-88a5-910b1251e190"/>
    <ds:schemaRef ds:uri="6f5e4311-5f74-4b2d-9c96-3119485d0ec7"/>
    <ds:schemaRef ds:uri="http://schemas.microsoft.com/sharepoint/v3"/>
  </ds:schemaRefs>
</ds:datastoreItem>
</file>

<file path=customXml/itemProps4.xml><?xml version="1.0" encoding="utf-8"?>
<ds:datastoreItem xmlns:ds="http://schemas.openxmlformats.org/officeDocument/2006/customXml" ds:itemID="{951D4A21-4D27-47AD-B3C5-C32C968CA28E}">
  <ds:schemaRefs>
    <ds:schemaRef ds:uri="http://schemas.microsoft.com/sharepoint/v3/contenttype/forms"/>
  </ds:schemaRefs>
</ds:datastoreItem>
</file>

<file path=customXml/itemProps5.xml><?xml version="1.0" encoding="utf-8"?>
<ds:datastoreItem xmlns:ds="http://schemas.openxmlformats.org/officeDocument/2006/customXml" ds:itemID="{A7D598A9-AC5B-49BC-AE59-C7616FDA4C36}">
  <ds:schemaRefs/>
</ds:datastoreItem>
</file>

<file path=customXml/itemProps6.xml><?xml version="1.0" encoding="utf-8"?>
<ds:datastoreItem xmlns:ds="http://schemas.openxmlformats.org/officeDocument/2006/customXml" ds:itemID="{F781E426-8FF2-4866-944F-704FD42FB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SDMBaseTemplatev4</Template>
  <TotalTime>19</TotalTime>
  <Pages>22</Pages>
  <Words>24885</Words>
  <Characters>141849</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Technical Design Document</vt:lpstr>
    </vt:vector>
  </TitlesOfParts>
  <Manager>[Type Manager Name Here]</Manager>
  <Company>Microsoft</Company>
  <LinksUpToDate>false</LinksUpToDate>
  <CharactersWithSpaces>166402</CharactersWithSpaces>
  <SharedDoc>false</SharedDoc>
  <HLinks>
    <vt:vector size="660" baseType="variant">
      <vt:variant>
        <vt:i4>3211300</vt:i4>
      </vt:variant>
      <vt:variant>
        <vt:i4>668</vt:i4>
      </vt:variant>
      <vt:variant>
        <vt:i4>0</vt:i4>
      </vt:variant>
      <vt:variant>
        <vt:i4>5</vt:i4>
      </vt:variant>
      <vt:variant>
        <vt:lpwstr>http://dotliquidmarkup.org/</vt:lpwstr>
      </vt:variant>
      <vt:variant>
        <vt:lpwstr/>
      </vt:variant>
      <vt:variant>
        <vt:i4>1114161</vt:i4>
      </vt:variant>
      <vt:variant>
        <vt:i4>652</vt:i4>
      </vt:variant>
      <vt:variant>
        <vt:i4>0</vt:i4>
      </vt:variant>
      <vt:variant>
        <vt:i4>5</vt:i4>
      </vt:variant>
      <vt:variant>
        <vt:lpwstr/>
      </vt:variant>
      <vt:variant>
        <vt:lpwstr>_Toc526766450</vt:lpwstr>
      </vt:variant>
      <vt:variant>
        <vt:i4>1048625</vt:i4>
      </vt:variant>
      <vt:variant>
        <vt:i4>646</vt:i4>
      </vt:variant>
      <vt:variant>
        <vt:i4>0</vt:i4>
      </vt:variant>
      <vt:variant>
        <vt:i4>5</vt:i4>
      </vt:variant>
      <vt:variant>
        <vt:lpwstr/>
      </vt:variant>
      <vt:variant>
        <vt:lpwstr>_Toc526766449</vt:lpwstr>
      </vt:variant>
      <vt:variant>
        <vt:i4>1048625</vt:i4>
      </vt:variant>
      <vt:variant>
        <vt:i4>640</vt:i4>
      </vt:variant>
      <vt:variant>
        <vt:i4>0</vt:i4>
      </vt:variant>
      <vt:variant>
        <vt:i4>5</vt:i4>
      </vt:variant>
      <vt:variant>
        <vt:lpwstr/>
      </vt:variant>
      <vt:variant>
        <vt:lpwstr>_Toc526766448</vt:lpwstr>
      </vt:variant>
      <vt:variant>
        <vt:i4>1048625</vt:i4>
      </vt:variant>
      <vt:variant>
        <vt:i4>634</vt:i4>
      </vt:variant>
      <vt:variant>
        <vt:i4>0</vt:i4>
      </vt:variant>
      <vt:variant>
        <vt:i4>5</vt:i4>
      </vt:variant>
      <vt:variant>
        <vt:lpwstr/>
      </vt:variant>
      <vt:variant>
        <vt:lpwstr>_Toc526766447</vt:lpwstr>
      </vt:variant>
      <vt:variant>
        <vt:i4>1048625</vt:i4>
      </vt:variant>
      <vt:variant>
        <vt:i4>628</vt:i4>
      </vt:variant>
      <vt:variant>
        <vt:i4>0</vt:i4>
      </vt:variant>
      <vt:variant>
        <vt:i4>5</vt:i4>
      </vt:variant>
      <vt:variant>
        <vt:lpwstr/>
      </vt:variant>
      <vt:variant>
        <vt:lpwstr>_Toc526766446</vt:lpwstr>
      </vt:variant>
      <vt:variant>
        <vt:i4>1048625</vt:i4>
      </vt:variant>
      <vt:variant>
        <vt:i4>622</vt:i4>
      </vt:variant>
      <vt:variant>
        <vt:i4>0</vt:i4>
      </vt:variant>
      <vt:variant>
        <vt:i4>5</vt:i4>
      </vt:variant>
      <vt:variant>
        <vt:lpwstr/>
      </vt:variant>
      <vt:variant>
        <vt:lpwstr>_Toc526766445</vt:lpwstr>
      </vt:variant>
      <vt:variant>
        <vt:i4>1048625</vt:i4>
      </vt:variant>
      <vt:variant>
        <vt:i4>616</vt:i4>
      </vt:variant>
      <vt:variant>
        <vt:i4>0</vt:i4>
      </vt:variant>
      <vt:variant>
        <vt:i4>5</vt:i4>
      </vt:variant>
      <vt:variant>
        <vt:lpwstr/>
      </vt:variant>
      <vt:variant>
        <vt:lpwstr>_Toc526766444</vt:lpwstr>
      </vt:variant>
      <vt:variant>
        <vt:i4>1048625</vt:i4>
      </vt:variant>
      <vt:variant>
        <vt:i4>610</vt:i4>
      </vt:variant>
      <vt:variant>
        <vt:i4>0</vt:i4>
      </vt:variant>
      <vt:variant>
        <vt:i4>5</vt:i4>
      </vt:variant>
      <vt:variant>
        <vt:lpwstr/>
      </vt:variant>
      <vt:variant>
        <vt:lpwstr>_Toc526766443</vt:lpwstr>
      </vt:variant>
      <vt:variant>
        <vt:i4>1048625</vt:i4>
      </vt:variant>
      <vt:variant>
        <vt:i4>604</vt:i4>
      </vt:variant>
      <vt:variant>
        <vt:i4>0</vt:i4>
      </vt:variant>
      <vt:variant>
        <vt:i4>5</vt:i4>
      </vt:variant>
      <vt:variant>
        <vt:lpwstr/>
      </vt:variant>
      <vt:variant>
        <vt:lpwstr>_Toc526766442</vt:lpwstr>
      </vt:variant>
      <vt:variant>
        <vt:i4>1048625</vt:i4>
      </vt:variant>
      <vt:variant>
        <vt:i4>598</vt:i4>
      </vt:variant>
      <vt:variant>
        <vt:i4>0</vt:i4>
      </vt:variant>
      <vt:variant>
        <vt:i4>5</vt:i4>
      </vt:variant>
      <vt:variant>
        <vt:lpwstr/>
      </vt:variant>
      <vt:variant>
        <vt:lpwstr>_Toc526766441</vt:lpwstr>
      </vt:variant>
      <vt:variant>
        <vt:i4>1048625</vt:i4>
      </vt:variant>
      <vt:variant>
        <vt:i4>592</vt:i4>
      </vt:variant>
      <vt:variant>
        <vt:i4>0</vt:i4>
      </vt:variant>
      <vt:variant>
        <vt:i4>5</vt:i4>
      </vt:variant>
      <vt:variant>
        <vt:lpwstr/>
      </vt:variant>
      <vt:variant>
        <vt:lpwstr>_Toc526766440</vt:lpwstr>
      </vt:variant>
      <vt:variant>
        <vt:i4>1507377</vt:i4>
      </vt:variant>
      <vt:variant>
        <vt:i4>586</vt:i4>
      </vt:variant>
      <vt:variant>
        <vt:i4>0</vt:i4>
      </vt:variant>
      <vt:variant>
        <vt:i4>5</vt:i4>
      </vt:variant>
      <vt:variant>
        <vt:lpwstr/>
      </vt:variant>
      <vt:variant>
        <vt:lpwstr>_Toc526766439</vt:lpwstr>
      </vt:variant>
      <vt:variant>
        <vt:i4>1507377</vt:i4>
      </vt:variant>
      <vt:variant>
        <vt:i4>580</vt:i4>
      </vt:variant>
      <vt:variant>
        <vt:i4>0</vt:i4>
      </vt:variant>
      <vt:variant>
        <vt:i4>5</vt:i4>
      </vt:variant>
      <vt:variant>
        <vt:lpwstr/>
      </vt:variant>
      <vt:variant>
        <vt:lpwstr>_Toc526766438</vt:lpwstr>
      </vt:variant>
      <vt:variant>
        <vt:i4>1507377</vt:i4>
      </vt:variant>
      <vt:variant>
        <vt:i4>574</vt:i4>
      </vt:variant>
      <vt:variant>
        <vt:i4>0</vt:i4>
      </vt:variant>
      <vt:variant>
        <vt:i4>5</vt:i4>
      </vt:variant>
      <vt:variant>
        <vt:lpwstr/>
      </vt:variant>
      <vt:variant>
        <vt:lpwstr>_Toc526766437</vt:lpwstr>
      </vt:variant>
      <vt:variant>
        <vt:i4>1507377</vt:i4>
      </vt:variant>
      <vt:variant>
        <vt:i4>568</vt:i4>
      </vt:variant>
      <vt:variant>
        <vt:i4>0</vt:i4>
      </vt:variant>
      <vt:variant>
        <vt:i4>5</vt:i4>
      </vt:variant>
      <vt:variant>
        <vt:lpwstr/>
      </vt:variant>
      <vt:variant>
        <vt:lpwstr>_Toc526766436</vt:lpwstr>
      </vt:variant>
      <vt:variant>
        <vt:i4>1507377</vt:i4>
      </vt:variant>
      <vt:variant>
        <vt:i4>562</vt:i4>
      </vt:variant>
      <vt:variant>
        <vt:i4>0</vt:i4>
      </vt:variant>
      <vt:variant>
        <vt:i4>5</vt:i4>
      </vt:variant>
      <vt:variant>
        <vt:lpwstr/>
      </vt:variant>
      <vt:variant>
        <vt:lpwstr>_Toc526766435</vt:lpwstr>
      </vt:variant>
      <vt:variant>
        <vt:i4>1507377</vt:i4>
      </vt:variant>
      <vt:variant>
        <vt:i4>556</vt:i4>
      </vt:variant>
      <vt:variant>
        <vt:i4>0</vt:i4>
      </vt:variant>
      <vt:variant>
        <vt:i4>5</vt:i4>
      </vt:variant>
      <vt:variant>
        <vt:lpwstr/>
      </vt:variant>
      <vt:variant>
        <vt:lpwstr>_Toc526766434</vt:lpwstr>
      </vt:variant>
      <vt:variant>
        <vt:i4>1507377</vt:i4>
      </vt:variant>
      <vt:variant>
        <vt:i4>550</vt:i4>
      </vt:variant>
      <vt:variant>
        <vt:i4>0</vt:i4>
      </vt:variant>
      <vt:variant>
        <vt:i4>5</vt:i4>
      </vt:variant>
      <vt:variant>
        <vt:lpwstr/>
      </vt:variant>
      <vt:variant>
        <vt:lpwstr>_Toc526766433</vt:lpwstr>
      </vt:variant>
      <vt:variant>
        <vt:i4>1507377</vt:i4>
      </vt:variant>
      <vt:variant>
        <vt:i4>544</vt:i4>
      </vt:variant>
      <vt:variant>
        <vt:i4>0</vt:i4>
      </vt:variant>
      <vt:variant>
        <vt:i4>5</vt:i4>
      </vt:variant>
      <vt:variant>
        <vt:lpwstr/>
      </vt:variant>
      <vt:variant>
        <vt:lpwstr>_Toc526766432</vt:lpwstr>
      </vt:variant>
      <vt:variant>
        <vt:i4>1507377</vt:i4>
      </vt:variant>
      <vt:variant>
        <vt:i4>538</vt:i4>
      </vt:variant>
      <vt:variant>
        <vt:i4>0</vt:i4>
      </vt:variant>
      <vt:variant>
        <vt:i4>5</vt:i4>
      </vt:variant>
      <vt:variant>
        <vt:lpwstr/>
      </vt:variant>
      <vt:variant>
        <vt:lpwstr>_Toc526766431</vt:lpwstr>
      </vt:variant>
      <vt:variant>
        <vt:i4>1507377</vt:i4>
      </vt:variant>
      <vt:variant>
        <vt:i4>532</vt:i4>
      </vt:variant>
      <vt:variant>
        <vt:i4>0</vt:i4>
      </vt:variant>
      <vt:variant>
        <vt:i4>5</vt:i4>
      </vt:variant>
      <vt:variant>
        <vt:lpwstr/>
      </vt:variant>
      <vt:variant>
        <vt:lpwstr>_Toc526766430</vt:lpwstr>
      </vt:variant>
      <vt:variant>
        <vt:i4>1441841</vt:i4>
      </vt:variant>
      <vt:variant>
        <vt:i4>526</vt:i4>
      </vt:variant>
      <vt:variant>
        <vt:i4>0</vt:i4>
      </vt:variant>
      <vt:variant>
        <vt:i4>5</vt:i4>
      </vt:variant>
      <vt:variant>
        <vt:lpwstr/>
      </vt:variant>
      <vt:variant>
        <vt:lpwstr>_Toc526766429</vt:lpwstr>
      </vt:variant>
      <vt:variant>
        <vt:i4>1441841</vt:i4>
      </vt:variant>
      <vt:variant>
        <vt:i4>520</vt:i4>
      </vt:variant>
      <vt:variant>
        <vt:i4>0</vt:i4>
      </vt:variant>
      <vt:variant>
        <vt:i4>5</vt:i4>
      </vt:variant>
      <vt:variant>
        <vt:lpwstr/>
      </vt:variant>
      <vt:variant>
        <vt:lpwstr>_Toc526766428</vt:lpwstr>
      </vt:variant>
      <vt:variant>
        <vt:i4>1441841</vt:i4>
      </vt:variant>
      <vt:variant>
        <vt:i4>514</vt:i4>
      </vt:variant>
      <vt:variant>
        <vt:i4>0</vt:i4>
      </vt:variant>
      <vt:variant>
        <vt:i4>5</vt:i4>
      </vt:variant>
      <vt:variant>
        <vt:lpwstr/>
      </vt:variant>
      <vt:variant>
        <vt:lpwstr>_Toc526766427</vt:lpwstr>
      </vt:variant>
      <vt:variant>
        <vt:i4>1441841</vt:i4>
      </vt:variant>
      <vt:variant>
        <vt:i4>508</vt:i4>
      </vt:variant>
      <vt:variant>
        <vt:i4>0</vt:i4>
      </vt:variant>
      <vt:variant>
        <vt:i4>5</vt:i4>
      </vt:variant>
      <vt:variant>
        <vt:lpwstr/>
      </vt:variant>
      <vt:variant>
        <vt:lpwstr>_Toc526766426</vt:lpwstr>
      </vt:variant>
      <vt:variant>
        <vt:i4>1441841</vt:i4>
      </vt:variant>
      <vt:variant>
        <vt:i4>502</vt:i4>
      </vt:variant>
      <vt:variant>
        <vt:i4>0</vt:i4>
      </vt:variant>
      <vt:variant>
        <vt:i4>5</vt:i4>
      </vt:variant>
      <vt:variant>
        <vt:lpwstr/>
      </vt:variant>
      <vt:variant>
        <vt:lpwstr>_Toc526766425</vt:lpwstr>
      </vt:variant>
      <vt:variant>
        <vt:i4>1441841</vt:i4>
      </vt:variant>
      <vt:variant>
        <vt:i4>496</vt:i4>
      </vt:variant>
      <vt:variant>
        <vt:i4>0</vt:i4>
      </vt:variant>
      <vt:variant>
        <vt:i4>5</vt:i4>
      </vt:variant>
      <vt:variant>
        <vt:lpwstr/>
      </vt:variant>
      <vt:variant>
        <vt:lpwstr>_Toc526766424</vt:lpwstr>
      </vt:variant>
      <vt:variant>
        <vt:i4>1441841</vt:i4>
      </vt:variant>
      <vt:variant>
        <vt:i4>490</vt:i4>
      </vt:variant>
      <vt:variant>
        <vt:i4>0</vt:i4>
      </vt:variant>
      <vt:variant>
        <vt:i4>5</vt:i4>
      </vt:variant>
      <vt:variant>
        <vt:lpwstr/>
      </vt:variant>
      <vt:variant>
        <vt:lpwstr>_Toc526766423</vt:lpwstr>
      </vt:variant>
      <vt:variant>
        <vt:i4>1441841</vt:i4>
      </vt:variant>
      <vt:variant>
        <vt:i4>484</vt:i4>
      </vt:variant>
      <vt:variant>
        <vt:i4>0</vt:i4>
      </vt:variant>
      <vt:variant>
        <vt:i4>5</vt:i4>
      </vt:variant>
      <vt:variant>
        <vt:lpwstr/>
      </vt:variant>
      <vt:variant>
        <vt:lpwstr>_Toc526766422</vt:lpwstr>
      </vt:variant>
      <vt:variant>
        <vt:i4>1441841</vt:i4>
      </vt:variant>
      <vt:variant>
        <vt:i4>478</vt:i4>
      </vt:variant>
      <vt:variant>
        <vt:i4>0</vt:i4>
      </vt:variant>
      <vt:variant>
        <vt:i4>5</vt:i4>
      </vt:variant>
      <vt:variant>
        <vt:lpwstr/>
      </vt:variant>
      <vt:variant>
        <vt:lpwstr>_Toc526766421</vt:lpwstr>
      </vt:variant>
      <vt:variant>
        <vt:i4>1441841</vt:i4>
      </vt:variant>
      <vt:variant>
        <vt:i4>472</vt:i4>
      </vt:variant>
      <vt:variant>
        <vt:i4>0</vt:i4>
      </vt:variant>
      <vt:variant>
        <vt:i4>5</vt:i4>
      </vt:variant>
      <vt:variant>
        <vt:lpwstr/>
      </vt:variant>
      <vt:variant>
        <vt:lpwstr>_Toc526766420</vt:lpwstr>
      </vt:variant>
      <vt:variant>
        <vt:i4>1376305</vt:i4>
      </vt:variant>
      <vt:variant>
        <vt:i4>466</vt:i4>
      </vt:variant>
      <vt:variant>
        <vt:i4>0</vt:i4>
      </vt:variant>
      <vt:variant>
        <vt:i4>5</vt:i4>
      </vt:variant>
      <vt:variant>
        <vt:lpwstr/>
      </vt:variant>
      <vt:variant>
        <vt:lpwstr>_Toc526766419</vt:lpwstr>
      </vt:variant>
      <vt:variant>
        <vt:i4>1376305</vt:i4>
      </vt:variant>
      <vt:variant>
        <vt:i4>460</vt:i4>
      </vt:variant>
      <vt:variant>
        <vt:i4>0</vt:i4>
      </vt:variant>
      <vt:variant>
        <vt:i4>5</vt:i4>
      </vt:variant>
      <vt:variant>
        <vt:lpwstr/>
      </vt:variant>
      <vt:variant>
        <vt:lpwstr>_Toc526766418</vt:lpwstr>
      </vt:variant>
      <vt:variant>
        <vt:i4>1376305</vt:i4>
      </vt:variant>
      <vt:variant>
        <vt:i4>454</vt:i4>
      </vt:variant>
      <vt:variant>
        <vt:i4>0</vt:i4>
      </vt:variant>
      <vt:variant>
        <vt:i4>5</vt:i4>
      </vt:variant>
      <vt:variant>
        <vt:lpwstr/>
      </vt:variant>
      <vt:variant>
        <vt:lpwstr>_Toc526766417</vt:lpwstr>
      </vt:variant>
      <vt:variant>
        <vt:i4>1376305</vt:i4>
      </vt:variant>
      <vt:variant>
        <vt:i4>448</vt:i4>
      </vt:variant>
      <vt:variant>
        <vt:i4>0</vt:i4>
      </vt:variant>
      <vt:variant>
        <vt:i4>5</vt:i4>
      </vt:variant>
      <vt:variant>
        <vt:lpwstr/>
      </vt:variant>
      <vt:variant>
        <vt:lpwstr>_Toc526766416</vt:lpwstr>
      </vt:variant>
      <vt:variant>
        <vt:i4>1376305</vt:i4>
      </vt:variant>
      <vt:variant>
        <vt:i4>442</vt:i4>
      </vt:variant>
      <vt:variant>
        <vt:i4>0</vt:i4>
      </vt:variant>
      <vt:variant>
        <vt:i4>5</vt:i4>
      </vt:variant>
      <vt:variant>
        <vt:lpwstr/>
      </vt:variant>
      <vt:variant>
        <vt:lpwstr>_Toc526766415</vt:lpwstr>
      </vt:variant>
      <vt:variant>
        <vt:i4>1376305</vt:i4>
      </vt:variant>
      <vt:variant>
        <vt:i4>436</vt:i4>
      </vt:variant>
      <vt:variant>
        <vt:i4>0</vt:i4>
      </vt:variant>
      <vt:variant>
        <vt:i4>5</vt:i4>
      </vt:variant>
      <vt:variant>
        <vt:lpwstr/>
      </vt:variant>
      <vt:variant>
        <vt:lpwstr>_Toc526766414</vt:lpwstr>
      </vt:variant>
      <vt:variant>
        <vt:i4>1376305</vt:i4>
      </vt:variant>
      <vt:variant>
        <vt:i4>430</vt:i4>
      </vt:variant>
      <vt:variant>
        <vt:i4>0</vt:i4>
      </vt:variant>
      <vt:variant>
        <vt:i4>5</vt:i4>
      </vt:variant>
      <vt:variant>
        <vt:lpwstr/>
      </vt:variant>
      <vt:variant>
        <vt:lpwstr>_Toc526766413</vt:lpwstr>
      </vt:variant>
      <vt:variant>
        <vt:i4>1376305</vt:i4>
      </vt:variant>
      <vt:variant>
        <vt:i4>424</vt:i4>
      </vt:variant>
      <vt:variant>
        <vt:i4>0</vt:i4>
      </vt:variant>
      <vt:variant>
        <vt:i4>5</vt:i4>
      </vt:variant>
      <vt:variant>
        <vt:lpwstr/>
      </vt:variant>
      <vt:variant>
        <vt:lpwstr>_Toc526766412</vt:lpwstr>
      </vt:variant>
      <vt:variant>
        <vt:i4>1376305</vt:i4>
      </vt:variant>
      <vt:variant>
        <vt:i4>418</vt:i4>
      </vt:variant>
      <vt:variant>
        <vt:i4>0</vt:i4>
      </vt:variant>
      <vt:variant>
        <vt:i4>5</vt:i4>
      </vt:variant>
      <vt:variant>
        <vt:lpwstr/>
      </vt:variant>
      <vt:variant>
        <vt:lpwstr>_Toc526766411</vt:lpwstr>
      </vt:variant>
      <vt:variant>
        <vt:i4>1376305</vt:i4>
      </vt:variant>
      <vt:variant>
        <vt:i4>412</vt:i4>
      </vt:variant>
      <vt:variant>
        <vt:i4>0</vt:i4>
      </vt:variant>
      <vt:variant>
        <vt:i4>5</vt:i4>
      </vt:variant>
      <vt:variant>
        <vt:lpwstr/>
      </vt:variant>
      <vt:variant>
        <vt:lpwstr>_Toc526766410</vt:lpwstr>
      </vt:variant>
      <vt:variant>
        <vt:i4>1310769</vt:i4>
      </vt:variant>
      <vt:variant>
        <vt:i4>406</vt:i4>
      </vt:variant>
      <vt:variant>
        <vt:i4>0</vt:i4>
      </vt:variant>
      <vt:variant>
        <vt:i4>5</vt:i4>
      </vt:variant>
      <vt:variant>
        <vt:lpwstr/>
      </vt:variant>
      <vt:variant>
        <vt:lpwstr>_Toc526766409</vt:lpwstr>
      </vt:variant>
      <vt:variant>
        <vt:i4>1310769</vt:i4>
      </vt:variant>
      <vt:variant>
        <vt:i4>400</vt:i4>
      </vt:variant>
      <vt:variant>
        <vt:i4>0</vt:i4>
      </vt:variant>
      <vt:variant>
        <vt:i4>5</vt:i4>
      </vt:variant>
      <vt:variant>
        <vt:lpwstr/>
      </vt:variant>
      <vt:variant>
        <vt:lpwstr>_Toc526766408</vt:lpwstr>
      </vt:variant>
      <vt:variant>
        <vt:i4>1310769</vt:i4>
      </vt:variant>
      <vt:variant>
        <vt:i4>394</vt:i4>
      </vt:variant>
      <vt:variant>
        <vt:i4>0</vt:i4>
      </vt:variant>
      <vt:variant>
        <vt:i4>5</vt:i4>
      </vt:variant>
      <vt:variant>
        <vt:lpwstr/>
      </vt:variant>
      <vt:variant>
        <vt:lpwstr>_Toc526766407</vt:lpwstr>
      </vt:variant>
      <vt:variant>
        <vt:i4>1310769</vt:i4>
      </vt:variant>
      <vt:variant>
        <vt:i4>388</vt:i4>
      </vt:variant>
      <vt:variant>
        <vt:i4>0</vt:i4>
      </vt:variant>
      <vt:variant>
        <vt:i4>5</vt:i4>
      </vt:variant>
      <vt:variant>
        <vt:lpwstr/>
      </vt:variant>
      <vt:variant>
        <vt:lpwstr>_Toc526766406</vt:lpwstr>
      </vt:variant>
      <vt:variant>
        <vt:i4>1310769</vt:i4>
      </vt:variant>
      <vt:variant>
        <vt:i4>382</vt:i4>
      </vt:variant>
      <vt:variant>
        <vt:i4>0</vt:i4>
      </vt:variant>
      <vt:variant>
        <vt:i4>5</vt:i4>
      </vt:variant>
      <vt:variant>
        <vt:lpwstr/>
      </vt:variant>
      <vt:variant>
        <vt:lpwstr>_Toc526766405</vt:lpwstr>
      </vt:variant>
      <vt:variant>
        <vt:i4>1310769</vt:i4>
      </vt:variant>
      <vt:variant>
        <vt:i4>376</vt:i4>
      </vt:variant>
      <vt:variant>
        <vt:i4>0</vt:i4>
      </vt:variant>
      <vt:variant>
        <vt:i4>5</vt:i4>
      </vt:variant>
      <vt:variant>
        <vt:lpwstr/>
      </vt:variant>
      <vt:variant>
        <vt:lpwstr>_Toc526766404</vt:lpwstr>
      </vt:variant>
      <vt:variant>
        <vt:i4>1310769</vt:i4>
      </vt:variant>
      <vt:variant>
        <vt:i4>370</vt:i4>
      </vt:variant>
      <vt:variant>
        <vt:i4>0</vt:i4>
      </vt:variant>
      <vt:variant>
        <vt:i4>5</vt:i4>
      </vt:variant>
      <vt:variant>
        <vt:lpwstr/>
      </vt:variant>
      <vt:variant>
        <vt:lpwstr>_Toc526766403</vt:lpwstr>
      </vt:variant>
      <vt:variant>
        <vt:i4>1310769</vt:i4>
      </vt:variant>
      <vt:variant>
        <vt:i4>364</vt:i4>
      </vt:variant>
      <vt:variant>
        <vt:i4>0</vt:i4>
      </vt:variant>
      <vt:variant>
        <vt:i4>5</vt:i4>
      </vt:variant>
      <vt:variant>
        <vt:lpwstr/>
      </vt:variant>
      <vt:variant>
        <vt:lpwstr>_Toc526766402</vt:lpwstr>
      </vt:variant>
      <vt:variant>
        <vt:i4>1310769</vt:i4>
      </vt:variant>
      <vt:variant>
        <vt:i4>358</vt:i4>
      </vt:variant>
      <vt:variant>
        <vt:i4>0</vt:i4>
      </vt:variant>
      <vt:variant>
        <vt:i4>5</vt:i4>
      </vt:variant>
      <vt:variant>
        <vt:lpwstr/>
      </vt:variant>
      <vt:variant>
        <vt:lpwstr>_Toc526766401</vt:lpwstr>
      </vt:variant>
      <vt:variant>
        <vt:i4>1310769</vt:i4>
      </vt:variant>
      <vt:variant>
        <vt:i4>352</vt:i4>
      </vt:variant>
      <vt:variant>
        <vt:i4>0</vt:i4>
      </vt:variant>
      <vt:variant>
        <vt:i4>5</vt:i4>
      </vt:variant>
      <vt:variant>
        <vt:lpwstr/>
      </vt:variant>
      <vt:variant>
        <vt:lpwstr>_Toc526766400</vt:lpwstr>
      </vt:variant>
      <vt:variant>
        <vt:i4>1900598</vt:i4>
      </vt:variant>
      <vt:variant>
        <vt:i4>346</vt:i4>
      </vt:variant>
      <vt:variant>
        <vt:i4>0</vt:i4>
      </vt:variant>
      <vt:variant>
        <vt:i4>5</vt:i4>
      </vt:variant>
      <vt:variant>
        <vt:lpwstr/>
      </vt:variant>
      <vt:variant>
        <vt:lpwstr>_Toc526766399</vt:lpwstr>
      </vt:variant>
      <vt:variant>
        <vt:i4>1900598</vt:i4>
      </vt:variant>
      <vt:variant>
        <vt:i4>340</vt:i4>
      </vt:variant>
      <vt:variant>
        <vt:i4>0</vt:i4>
      </vt:variant>
      <vt:variant>
        <vt:i4>5</vt:i4>
      </vt:variant>
      <vt:variant>
        <vt:lpwstr/>
      </vt:variant>
      <vt:variant>
        <vt:lpwstr>_Toc526766398</vt:lpwstr>
      </vt:variant>
      <vt:variant>
        <vt:i4>1900598</vt:i4>
      </vt:variant>
      <vt:variant>
        <vt:i4>334</vt:i4>
      </vt:variant>
      <vt:variant>
        <vt:i4>0</vt:i4>
      </vt:variant>
      <vt:variant>
        <vt:i4>5</vt:i4>
      </vt:variant>
      <vt:variant>
        <vt:lpwstr/>
      </vt:variant>
      <vt:variant>
        <vt:lpwstr>_Toc526766397</vt:lpwstr>
      </vt:variant>
      <vt:variant>
        <vt:i4>1900598</vt:i4>
      </vt:variant>
      <vt:variant>
        <vt:i4>328</vt:i4>
      </vt:variant>
      <vt:variant>
        <vt:i4>0</vt:i4>
      </vt:variant>
      <vt:variant>
        <vt:i4>5</vt:i4>
      </vt:variant>
      <vt:variant>
        <vt:lpwstr/>
      </vt:variant>
      <vt:variant>
        <vt:lpwstr>_Toc526766396</vt:lpwstr>
      </vt:variant>
      <vt:variant>
        <vt:i4>1900598</vt:i4>
      </vt:variant>
      <vt:variant>
        <vt:i4>322</vt:i4>
      </vt:variant>
      <vt:variant>
        <vt:i4>0</vt:i4>
      </vt:variant>
      <vt:variant>
        <vt:i4>5</vt:i4>
      </vt:variant>
      <vt:variant>
        <vt:lpwstr/>
      </vt:variant>
      <vt:variant>
        <vt:lpwstr>_Toc526766395</vt:lpwstr>
      </vt:variant>
      <vt:variant>
        <vt:i4>1900598</vt:i4>
      </vt:variant>
      <vt:variant>
        <vt:i4>316</vt:i4>
      </vt:variant>
      <vt:variant>
        <vt:i4>0</vt:i4>
      </vt:variant>
      <vt:variant>
        <vt:i4>5</vt:i4>
      </vt:variant>
      <vt:variant>
        <vt:lpwstr/>
      </vt:variant>
      <vt:variant>
        <vt:lpwstr>_Toc526766394</vt:lpwstr>
      </vt:variant>
      <vt:variant>
        <vt:i4>1900598</vt:i4>
      </vt:variant>
      <vt:variant>
        <vt:i4>310</vt:i4>
      </vt:variant>
      <vt:variant>
        <vt:i4>0</vt:i4>
      </vt:variant>
      <vt:variant>
        <vt:i4>5</vt:i4>
      </vt:variant>
      <vt:variant>
        <vt:lpwstr/>
      </vt:variant>
      <vt:variant>
        <vt:lpwstr>_Toc526766393</vt:lpwstr>
      </vt:variant>
      <vt:variant>
        <vt:i4>1900598</vt:i4>
      </vt:variant>
      <vt:variant>
        <vt:i4>304</vt:i4>
      </vt:variant>
      <vt:variant>
        <vt:i4>0</vt:i4>
      </vt:variant>
      <vt:variant>
        <vt:i4>5</vt:i4>
      </vt:variant>
      <vt:variant>
        <vt:lpwstr/>
      </vt:variant>
      <vt:variant>
        <vt:lpwstr>_Toc526766392</vt:lpwstr>
      </vt:variant>
      <vt:variant>
        <vt:i4>1900598</vt:i4>
      </vt:variant>
      <vt:variant>
        <vt:i4>298</vt:i4>
      </vt:variant>
      <vt:variant>
        <vt:i4>0</vt:i4>
      </vt:variant>
      <vt:variant>
        <vt:i4>5</vt:i4>
      </vt:variant>
      <vt:variant>
        <vt:lpwstr/>
      </vt:variant>
      <vt:variant>
        <vt:lpwstr>_Toc526766391</vt:lpwstr>
      </vt:variant>
      <vt:variant>
        <vt:i4>1900598</vt:i4>
      </vt:variant>
      <vt:variant>
        <vt:i4>292</vt:i4>
      </vt:variant>
      <vt:variant>
        <vt:i4>0</vt:i4>
      </vt:variant>
      <vt:variant>
        <vt:i4>5</vt:i4>
      </vt:variant>
      <vt:variant>
        <vt:lpwstr/>
      </vt:variant>
      <vt:variant>
        <vt:lpwstr>_Toc526766390</vt:lpwstr>
      </vt:variant>
      <vt:variant>
        <vt:i4>1835062</vt:i4>
      </vt:variant>
      <vt:variant>
        <vt:i4>286</vt:i4>
      </vt:variant>
      <vt:variant>
        <vt:i4>0</vt:i4>
      </vt:variant>
      <vt:variant>
        <vt:i4>5</vt:i4>
      </vt:variant>
      <vt:variant>
        <vt:lpwstr/>
      </vt:variant>
      <vt:variant>
        <vt:lpwstr>_Toc526766389</vt:lpwstr>
      </vt:variant>
      <vt:variant>
        <vt:i4>1835062</vt:i4>
      </vt:variant>
      <vt:variant>
        <vt:i4>280</vt:i4>
      </vt:variant>
      <vt:variant>
        <vt:i4>0</vt:i4>
      </vt:variant>
      <vt:variant>
        <vt:i4>5</vt:i4>
      </vt:variant>
      <vt:variant>
        <vt:lpwstr/>
      </vt:variant>
      <vt:variant>
        <vt:lpwstr>_Toc526766388</vt:lpwstr>
      </vt:variant>
      <vt:variant>
        <vt:i4>1835062</vt:i4>
      </vt:variant>
      <vt:variant>
        <vt:i4>274</vt:i4>
      </vt:variant>
      <vt:variant>
        <vt:i4>0</vt:i4>
      </vt:variant>
      <vt:variant>
        <vt:i4>5</vt:i4>
      </vt:variant>
      <vt:variant>
        <vt:lpwstr/>
      </vt:variant>
      <vt:variant>
        <vt:lpwstr>_Toc526766387</vt:lpwstr>
      </vt:variant>
      <vt:variant>
        <vt:i4>1835062</vt:i4>
      </vt:variant>
      <vt:variant>
        <vt:i4>268</vt:i4>
      </vt:variant>
      <vt:variant>
        <vt:i4>0</vt:i4>
      </vt:variant>
      <vt:variant>
        <vt:i4>5</vt:i4>
      </vt:variant>
      <vt:variant>
        <vt:lpwstr/>
      </vt:variant>
      <vt:variant>
        <vt:lpwstr>_Toc526766386</vt:lpwstr>
      </vt:variant>
      <vt:variant>
        <vt:i4>1835062</vt:i4>
      </vt:variant>
      <vt:variant>
        <vt:i4>262</vt:i4>
      </vt:variant>
      <vt:variant>
        <vt:i4>0</vt:i4>
      </vt:variant>
      <vt:variant>
        <vt:i4>5</vt:i4>
      </vt:variant>
      <vt:variant>
        <vt:lpwstr/>
      </vt:variant>
      <vt:variant>
        <vt:lpwstr>_Toc526766385</vt:lpwstr>
      </vt:variant>
      <vt:variant>
        <vt:i4>1835062</vt:i4>
      </vt:variant>
      <vt:variant>
        <vt:i4>256</vt:i4>
      </vt:variant>
      <vt:variant>
        <vt:i4>0</vt:i4>
      </vt:variant>
      <vt:variant>
        <vt:i4>5</vt:i4>
      </vt:variant>
      <vt:variant>
        <vt:lpwstr/>
      </vt:variant>
      <vt:variant>
        <vt:lpwstr>_Toc526766384</vt:lpwstr>
      </vt:variant>
      <vt:variant>
        <vt:i4>1835062</vt:i4>
      </vt:variant>
      <vt:variant>
        <vt:i4>250</vt:i4>
      </vt:variant>
      <vt:variant>
        <vt:i4>0</vt:i4>
      </vt:variant>
      <vt:variant>
        <vt:i4>5</vt:i4>
      </vt:variant>
      <vt:variant>
        <vt:lpwstr/>
      </vt:variant>
      <vt:variant>
        <vt:lpwstr>_Toc526766383</vt:lpwstr>
      </vt:variant>
      <vt:variant>
        <vt:i4>1835062</vt:i4>
      </vt:variant>
      <vt:variant>
        <vt:i4>244</vt:i4>
      </vt:variant>
      <vt:variant>
        <vt:i4>0</vt:i4>
      </vt:variant>
      <vt:variant>
        <vt:i4>5</vt:i4>
      </vt:variant>
      <vt:variant>
        <vt:lpwstr/>
      </vt:variant>
      <vt:variant>
        <vt:lpwstr>_Toc526766382</vt:lpwstr>
      </vt:variant>
      <vt:variant>
        <vt:i4>1835062</vt:i4>
      </vt:variant>
      <vt:variant>
        <vt:i4>238</vt:i4>
      </vt:variant>
      <vt:variant>
        <vt:i4>0</vt:i4>
      </vt:variant>
      <vt:variant>
        <vt:i4>5</vt:i4>
      </vt:variant>
      <vt:variant>
        <vt:lpwstr/>
      </vt:variant>
      <vt:variant>
        <vt:lpwstr>_Toc526766381</vt:lpwstr>
      </vt:variant>
      <vt:variant>
        <vt:i4>1835062</vt:i4>
      </vt:variant>
      <vt:variant>
        <vt:i4>232</vt:i4>
      </vt:variant>
      <vt:variant>
        <vt:i4>0</vt:i4>
      </vt:variant>
      <vt:variant>
        <vt:i4>5</vt:i4>
      </vt:variant>
      <vt:variant>
        <vt:lpwstr/>
      </vt:variant>
      <vt:variant>
        <vt:lpwstr>_Toc526766380</vt:lpwstr>
      </vt:variant>
      <vt:variant>
        <vt:i4>1245238</vt:i4>
      </vt:variant>
      <vt:variant>
        <vt:i4>226</vt:i4>
      </vt:variant>
      <vt:variant>
        <vt:i4>0</vt:i4>
      </vt:variant>
      <vt:variant>
        <vt:i4>5</vt:i4>
      </vt:variant>
      <vt:variant>
        <vt:lpwstr/>
      </vt:variant>
      <vt:variant>
        <vt:lpwstr>_Toc526766379</vt:lpwstr>
      </vt:variant>
      <vt:variant>
        <vt:i4>1245238</vt:i4>
      </vt:variant>
      <vt:variant>
        <vt:i4>220</vt:i4>
      </vt:variant>
      <vt:variant>
        <vt:i4>0</vt:i4>
      </vt:variant>
      <vt:variant>
        <vt:i4>5</vt:i4>
      </vt:variant>
      <vt:variant>
        <vt:lpwstr/>
      </vt:variant>
      <vt:variant>
        <vt:lpwstr>_Toc526766378</vt:lpwstr>
      </vt:variant>
      <vt:variant>
        <vt:i4>1245238</vt:i4>
      </vt:variant>
      <vt:variant>
        <vt:i4>214</vt:i4>
      </vt:variant>
      <vt:variant>
        <vt:i4>0</vt:i4>
      </vt:variant>
      <vt:variant>
        <vt:i4>5</vt:i4>
      </vt:variant>
      <vt:variant>
        <vt:lpwstr/>
      </vt:variant>
      <vt:variant>
        <vt:lpwstr>_Toc526766377</vt:lpwstr>
      </vt:variant>
      <vt:variant>
        <vt:i4>1245238</vt:i4>
      </vt:variant>
      <vt:variant>
        <vt:i4>208</vt:i4>
      </vt:variant>
      <vt:variant>
        <vt:i4>0</vt:i4>
      </vt:variant>
      <vt:variant>
        <vt:i4>5</vt:i4>
      </vt:variant>
      <vt:variant>
        <vt:lpwstr/>
      </vt:variant>
      <vt:variant>
        <vt:lpwstr>_Toc526766376</vt:lpwstr>
      </vt:variant>
      <vt:variant>
        <vt:i4>1245238</vt:i4>
      </vt:variant>
      <vt:variant>
        <vt:i4>202</vt:i4>
      </vt:variant>
      <vt:variant>
        <vt:i4>0</vt:i4>
      </vt:variant>
      <vt:variant>
        <vt:i4>5</vt:i4>
      </vt:variant>
      <vt:variant>
        <vt:lpwstr/>
      </vt:variant>
      <vt:variant>
        <vt:lpwstr>_Toc526766375</vt:lpwstr>
      </vt:variant>
      <vt:variant>
        <vt:i4>1245238</vt:i4>
      </vt:variant>
      <vt:variant>
        <vt:i4>196</vt:i4>
      </vt:variant>
      <vt:variant>
        <vt:i4>0</vt:i4>
      </vt:variant>
      <vt:variant>
        <vt:i4>5</vt:i4>
      </vt:variant>
      <vt:variant>
        <vt:lpwstr/>
      </vt:variant>
      <vt:variant>
        <vt:lpwstr>_Toc526766374</vt:lpwstr>
      </vt:variant>
      <vt:variant>
        <vt:i4>1245238</vt:i4>
      </vt:variant>
      <vt:variant>
        <vt:i4>190</vt:i4>
      </vt:variant>
      <vt:variant>
        <vt:i4>0</vt:i4>
      </vt:variant>
      <vt:variant>
        <vt:i4>5</vt:i4>
      </vt:variant>
      <vt:variant>
        <vt:lpwstr/>
      </vt:variant>
      <vt:variant>
        <vt:lpwstr>_Toc526766373</vt:lpwstr>
      </vt:variant>
      <vt:variant>
        <vt:i4>1245238</vt:i4>
      </vt:variant>
      <vt:variant>
        <vt:i4>184</vt:i4>
      </vt:variant>
      <vt:variant>
        <vt:i4>0</vt:i4>
      </vt:variant>
      <vt:variant>
        <vt:i4>5</vt:i4>
      </vt:variant>
      <vt:variant>
        <vt:lpwstr/>
      </vt:variant>
      <vt:variant>
        <vt:lpwstr>_Toc526766372</vt:lpwstr>
      </vt:variant>
      <vt:variant>
        <vt:i4>1245238</vt:i4>
      </vt:variant>
      <vt:variant>
        <vt:i4>178</vt:i4>
      </vt:variant>
      <vt:variant>
        <vt:i4>0</vt:i4>
      </vt:variant>
      <vt:variant>
        <vt:i4>5</vt:i4>
      </vt:variant>
      <vt:variant>
        <vt:lpwstr/>
      </vt:variant>
      <vt:variant>
        <vt:lpwstr>_Toc526766371</vt:lpwstr>
      </vt:variant>
      <vt:variant>
        <vt:i4>1245238</vt:i4>
      </vt:variant>
      <vt:variant>
        <vt:i4>172</vt:i4>
      </vt:variant>
      <vt:variant>
        <vt:i4>0</vt:i4>
      </vt:variant>
      <vt:variant>
        <vt:i4>5</vt:i4>
      </vt:variant>
      <vt:variant>
        <vt:lpwstr/>
      </vt:variant>
      <vt:variant>
        <vt:lpwstr>_Toc526766370</vt:lpwstr>
      </vt:variant>
      <vt:variant>
        <vt:i4>1179702</vt:i4>
      </vt:variant>
      <vt:variant>
        <vt:i4>166</vt:i4>
      </vt:variant>
      <vt:variant>
        <vt:i4>0</vt:i4>
      </vt:variant>
      <vt:variant>
        <vt:i4>5</vt:i4>
      </vt:variant>
      <vt:variant>
        <vt:lpwstr/>
      </vt:variant>
      <vt:variant>
        <vt:lpwstr>_Toc526766369</vt:lpwstr>
      </vt:variant>
      <vt:variant>
        <vt:i4>1179702</vt:i4>
      </vt:variant>
      <vt:variant>
        <vt:i4>160</vt:i4>
      </vt:variant>
      <vt:variant>
        <vt:i4>0</vt:i4>
      </vt:variant>
      <vt:variant>
        <vt:i4>5</vt:i4>
      </vt:variant>
      <vt:variant>
        <vt:lpwstr/>
      </vt:variant>
      <vt:variant>
        <vt:lpwstr>_Toc526766368</vt:lpwstr>
      </vt:variant>
      <vt:variant>
        <vt:i4>1179702</vt:i4>
      </vt:variant>
      <vt:variant>
        <vt:i4>154</vt:i4>
      </vt:variant>
      <vt:variant>
        <vt:i4>0</vt:i4>
      </vt:variant>
      <vt:variant>
        <vt:i4>5</vt:i4>
      </vt:variant>
      <vt:variant>
        <vt:lpwstr/>
      </vt:variant>
      <vt:variant>
        <vt:lpwstr>_Toc526766367</vt:lpwstr>
      </vt:variant>
      <vt:variant>
        <vt:i4>1179702</vt:i4>
      </vt:variant>
      <vt:variant>
        <vt:i4>148</vt:i4>
      </vt:variant>
      <vt:variant>
        <vt:i4>0</vt:i4>
      </vt:variant>
      <vt:variant>
        <vt:i4>5</vt:i4>
      </vt:variant>
      <vt:variant>
        <vt:lpwstr/>
      </vt:variant>
      <vt:variant>
        <vt:lpwstr>_Toc526766366</vt:lpwstr>
      </vt:variant>
      <vt:variant>
        <vt:i4>1179702</vt:i4>
      </vt:variant>
      <vt:variant>
        <vt:i4>142</vt:i4>
      </vt:variant>
      <vt:variant>
        <vt:i4>0</vt:i4>
      </vt:variant>
      <vt:variant>
        <vt:i4>5</vt:i4>
      </vt:variant>
      <vt:variant>
        <vt:lpwstr/>
      </vt:variant>
      <vt:variant>
        <vt:lpwstr>_Toc526766365</vt:lpwstr>
      </vt:variant>
      <vt:variant>
        <vt:i4>1179702</vt:i4>
      </vt:variant>
      <vt:variant>
        <vt:i4>136</vt:i4>
      </vt:variant>
      <vt:variant>
        <vt:i4>0</vt:i4>
      </vt:variant>
      <vt:variant>
        <vt:i4>5</vt:i4>
      </vt:variant>
      <vt:variant>
        <vt:lpwstr/>
      </vt:variant>
      <vt:variant>
        <vt:lpwstr>_Toc526766364</vt:lpwstr>
      </vt:variant>
      <vt:variant>
        <vt:i4>1179702</vt:i4>
      </vt:variant>
      <vt:variant>
        <vt:i4>130</vt:i4>
      </vt:variant>
      <vt:variant>
        <vt:i4>0</vt:i4>
      </vt:variant>
      <vt:variant>
        <vt:i4>5</vt:i4>
      </vt:variant>
      <vt:variant>
        <vt:lpwstr/>
      </vt:variant>
      <vt:variant>
        <vt:lpwstr>_Toc526766363</vt:lpwstr>
      </vt:variant>
      <vt:variant>
        <vt:i4>1179702</vt:i4>
      </vt:variant>
      <vt:variant>
        <vt:i4>124</vt:i4>
      </vt:variant>
      <vt:variant>
        <vt:i4>0</vt:i4>
      </vt:variant>
      <vt:variant>
        <vt:i4>5</vt:i4>
      </vt:variant>
      <vt:variant>
        <vt:lpwstr/>
      </vt:variant>
      <vt:variant>
        <vt:lpwstr>_Toc526766362</vt:lpwstr>
      </vt:variant>
      <vt:variant>
        <vt:i4>1179702</vt:i4>
      </vt:variant>
      <vt:variant>
        <vt:i4>118</vt:i4>
      </vt:variant>
      <vt:variant>
        <vt:i4>0</vt:i4>
      </vt:variant>
      <vt:variant>
        <vt:i4>5</vt:i4>
      </vt:variant>
      <vt:variant>
        <vt:lpwstr/>
      </vt:variant>
      <vt:variant>
        <vt:lpwstr>_Toc526766361</vt:lpwstr>
      </vt:variant>
      <vt:variant>
        <vt:i4>1179702</vt:i4>
      </vt:variant>
      <vt:variant>
        <vt:i4>112</vt:i4>
      </vt:variant>
      <vt:variant>
        <vt:i4>0</vt:i4>
      </vt:variant>
      <vt:variant>
        <vt:i4>5</vt:i4>
      </vt:variant>
      <vt:variant>
        <vt:lpwstr/>
      </vt:variant>
      <vt:variant>
        <vt:lpwstr>_Toc526766360</vt:lpwstr>
      </vt:variant>
      <vt:variant>
        <vt:i4>1114166</vt:i4>
      </vt:variant>
      <vt:variant>
        <vt:i4>106</vt:i4>
      </vt:variant>
      <vt:variant>
        <vt:i4>0</vt:i4>
      </vt:variant>
      <vt:variant>
        <vt:i4>5</vt:i4>
      </vt:variant>
      <vt:variant>
        <vt:lpwstr/>
      </vt:variant>
      <vt:variant>
        <vt:lpwstr>_Toc526766359</vt:lpwstr>
      </vt:variant>
      <vt:variant>
        <vt:i4>1114166</vt:i4>
      </vt:variant>
      <vt:variant>
        <vt:i4>100</vt:i4>
      </vt:variant>
      <vt:variant>
        <vt:i4>0</vt:i4>
      </vt:variant>
      <vt:variant>
        <vt:i4>5</vt:i4>
      </vt:variant>
      <vt:variant>
        <vt:lpwstr/>
      </vt:variant>
      <vt:variant>
        <vt:lpwstr>_Toc526766358</vt:lpwstr>
      </vt:variant>
      <vt:variant>
        <vt:i4>1114166</vt:i4>
      </vt:variant>
      <vt:variant>
        <vt:i4>94</vt:i4>
      </vt:variant>
      <vt:variant>
        <vt:i4>0</vt:i4>
      </vt:variant>
      <vt:variant>
        <vt:i4>5</vt:i4>
      </vt:variant>
      <vt:variant>
        <vt:lpwstr/>
      </vt:variant>
      <vt:variant>
        <vt:lpwstr>_Toc526766357</vt:lpwstr>
      </vt:variant>
      <vt:variant>
        <vt:i4>1114166</vt:i4>
      </vt:variant>
      <vt:variant>
        <vt:i4>88</vt:i4>
      </vt:variant>
      <vt:variant>
        <vt:i4>0</vt:i4>
      </vt:variant>
      <vt:variant>
        <vt:i4>5</vt:i4>
      </vt:variant>
      <vt:variant>
        <vt:lpwstr/>
      </vt:variant>
      <vt:variant>
        <vt:lpwstr>_Toc526766356</vt:lpwstr>
      </vt:variant>
      <vt:variant>
        <vt:i4>1114166</vt:i4>
      </vt:variant>
      <vt:variant>
        <vt:i4>82</vt:i4>
      </vt:variant>
      <vt:variant>
        <vt:i4>0</vt:i4>
      </vt:variant>
      <vt:variant>
        <vt:i4>5</vt:i4>
      </vt:variant>
      <vt:variant>
        <vt:lpwstr/>
      </vt:variant>
      <vt:variant>
        <vt:lpwstr>_Toc526766355</vt:lpwstr>
      </vt:variant>
      <vt:variant>
        <vt:i4>1114166</vt:i4>
      </vt:variant>
      <vt:variant>
        <vt:i4>76</vt:i4>
      </vt:variant>
      <vt:variant>
        <vt:i4>0</vt:i4>
      </vt:variant>
      <vt:variant>
        <vt:i4>5</vt:i4>
      </vt:variant>
      <vt:variant>
        <vt:lpwstr/>
      </vt:variant>
      <vt:variant>
        <vt:lpwstr>_Toc526766354</vt:lpwstr>
      </vt:variant>
      <vt:variant>
        <vt:i4>1114166</vt:i4>
      </vt:variant>
      <vt:variant>
        <vt:i4>70</vt:i4>
      </vt:variant>
      <vt:variant>
        <vt:i4>0</vt:i4>
      </vt:variant>
      <vt:variant>
        <vt:i4>5</vt:i4>
      </vt:variant>
      <vt:variant>
        <vt:lpwstr/>
      </vt:variant>
      <vt:variant>
        <vt:lpwstr>_Toc526766353</vt:lpwstr>
      </vt:variant>
      <vt:variant>
        <vt:i4>1114166</vt:i4>
      </vt:variant>
      <vt:variant>
        <vt:i4>64</vt:i4>
      </vt:variant>
      <vt:variant>
        <vt:i4>0</vt:i4>
      </vt:variant>
      <vt:variant>
        <vt:i4>5</vt:i4>
      </vt:variant>
      <vt:variant>
        <vt:lpwstr/>
      </vt:variant>
      <vt:variant>
        <vt:lpwstr>_Toc526766352</vt:lpwstr>
      </vt:variant>
      <vt:variant>
        <vt:i4>1114166</vt:i4>
      </vt:variant>
      <vt:variant>
        <vt:i4>58</vt:i4>
      </vt:variant>
      <vt:variant>
        <vt:i4>0</vt:i4>
      </vt:variant>
      <vt:variant>
        <vt:i4>5</vt:i4>
      </vt:variant>
      <vt:variant>
        <vt:lpwstr/>
      </vt:variant>
      <vt:variant>
        <vt:lpwstr>_Toc526766351</vt:lpwstr>
      </vt:variant>
      <vt:variant>
        <vt:i4>1114166</vt:i4>
      </vt:variant>
      <vt:variant>
        <vt:i4>52</vt:i4>
      </vt:variant>
      <vt:variant>
        <vt:i4>0</vt:i4>
      </vt:variant>
      <vt:variant>
        <vt:i4>5</vt:i4>
      </vt:variant>
      <vt:variant>
        <vt:lpwstr/>
      </vt:variant>
      <vt:variant>
        <vt:lpwstr>_Toc526766350</vt:lpwstr>
      </vt:variant>
      <vt:variant>
        <vt:i4>1048630</vt:i4>
      </vt:variant>
      <vt:variant>
        <vt:i4>46</vt:i4>
      </vt:variant>
      <vt:variant>
        <vt:i4>0</vt:i4>
      </vt:variant>
      <vt:variant>
        <vt:i4>5</vt:i4>
      </vt:variant>
      <vt:variant>
        <vt:lpwstr/>
      </vt:variant>
      <vt:variant>
        <vt:lpwstr>_Toc526766349</vt:lpwstr>
      </vt:variant>
      <vt:variant>
        <vt:i4>1048630</vt:i4>
      </vt:variant>
      <vt:variant>
        <vt:i4>40</vt:i4>
      </vt:variant>
      <vt:variant>
        <vt:i4>0</vt:i4>
      </vt:variant>
      <vt:variant>
        <vt:i4>5</vt:i4>
      </vt:variant>
      <vt:variant>
        <vt:lpwstr/>
      </vt:variant>
      <vt:variant>
        <vt:lpwstr>_Toc526766348</vt:lpwstr>
      </vt:variant>
      <vt:variant>
        <vt:i4>1048630</vt:i4>
      </vt:variant>
      <vt:variant>
        <vt:i4>34</vt:i4>
      </vt:variant>
      <vt:variant>
        <vt:i4>0</vt:i4>
      </vt:variant>
      <vt:variant>
        <vt:i4>5</vt:i4>
      </vt:variant>
      <vt:variant>
        <vt:lpwstr/>
      </vt:variant>
      <vt:variant>
        <vt:lpwstr>_Toc526766347</vt:lpwstr>
      </vt:variant>
      <vt:variant>
        <vt:i4>1048630</vt:i4>
      </vt:variant>
      <vt:variant>
        <vt:i4>28</vt:i4>
      </vt:variant>
      <vt:variant>
        <vt:i4>0</vt:i4>
      </vt:variant>
      <vt:variant>
        <vt:i4>5</vt:i4>
      </vt:variant>
      <vt:variant>
        <vt:lpwstr/>
      </vt:variant>
      <vt:variant>
        <vt:lpwstr>_Toc526766346</vt:lpwstr>
      </vt:variant>
      <vt:variant>
        <vt:i4>1048630</vt:i4>
      </vt:variant>
      <vt:variant>
        <vt:i4>22</vt:i4>
      </vt:variant>
      <vt:variant>
        <vt:i4>0</vt:i4>
      </vt:variant>
      <vt:variant>
        <vt:i4>5</vt:i4>
      </vt:variant>
      <vt:variant>
        <vt:lpwstr/>
      </vt:variant>
      <vt:variant>
        <vt:lpwstr>_Toc526766345</vt:lpwstr>
      </vt:variant>
      <vt:variant>
        <vt:i4>1048630</vt:i4>
      </vt:variant>
      <vt:variant>
        <vt:i4>16</vt:i4>
      </vt:variant>
      <vt:variant>
        <vt:i4>0</vt:i4>
      </vt:variant>
      <vt:variant>
        <vt:i4>5</vt:i4>
      </vt:variant>
      <vt:variant>
        <vt:lpwstr/>
      </vt:variant>
      <vt:variant>
        <vt:lpwstr>_Toc526766344</vt:lpwstr>
      </vt:variant>
      <vt:variant>
        <vt:i4>1048630</vt:i4>
      </vt:variant>
      <vt:variant>
        <vt:i4>10</vt:i4>
      </vt:variant>
      <vt:variant>
        <vt:i4>0</vt:i4>
      </vt:variant>
      <vt:variant>
        <vt:i4>5</vt:i4>
      </vt:variant>
      <vt:variant>
        <vt:lpwstr/>
      </vt:variant>
      <vt:variant>
        <vt:lpwstr>_Toc526766343</vt:lpwstr>
      </vt:variant>
      <vt:variant>
        <vt:i4>1048630</vt:i4>
      </vt:variant>
      <vt:variant>
        <vt:i4>4</vt:i4>
      </vt:variant>
      <vt:variant>
        <vt:i4>0</vt:i4>
      </vt:variant>
      <vt:variant>
        <vt:i4>5</vt:i4>
      </vt:variant>
      <vt:variant>
        <vt:lpwstr/>
      </vt:variant>
      <vt:variant>
        <vt:lpwstr>_Toc526766342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Online Retirement Application</dc:subject>
  <dc:creator>Donovan Goode</dc:creator>
  <cp:keywords/>
  <dc:description/>
  <cp:lastModifiedBy>Donovan Goode</cp:lastModifiedBy>
  <cp:revision>9</cp:revision>
  <dcterms:created xsi:type="dcterms:W3CDTF">2019-06-03T20:15:00Z</dcterms:created>
  <dcterms:modified xsi:type="dcterms:W3CDTF">2019-06-03T20:41:00Z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Author Email">
    <vt:lpwstr>[Type Author Email Here]</vt:lpwstr>
  </property>
  <property fmtid="{D5CDD505-2E9C-101B-9397-08002B2CF9AE}" pid="4" name="Author Position">
    <vt:lpwstr>[Type Author Position Here]</vt:lpwstr>
  </property>
  <property fmtid="{D5CDD505-2E9C-101B-9397-08002B2CF9AE}" pid="5" name="Business Scenarios">
    <vt:lpwstr/>
  </property>
  <property fmtid="{D5CDD505-2E9C-101B-9397-08002B2CF9AE}" pid="6" name="Communities">
    <vt:lpwstr/>
  </property>
  <property fmtid="{D5CDD505-2E9C-101B-9397-08002B2CF9AE}" pid="7" name="ContentTypeId">
    <vt:lpwstr>0x010100D68B6AA87B5E3E4BB0B3A8FDC65131A6</vt:lpwstr>
  </property>
  <property fmtid="{D5CDD505-2E9C-101B-9397-08002B2CF9AE}" pid="8" name="Contributors">
    <vt:lpwstr>[Type Contributors Here]</vt:lpwstr>
  </property>
  <property fmtid="{D5CDD505-2E9C-101B-9397-08002B2CF9AE}" pid="9" name="Customer">
    <vt:lpwstr>[Type Customer Name Here]</vt:lpwstr>
  </property>
  <property fmtid="{D5CDD505-2E9C-101B-9397-08002B2CF9AE}" pid="10" name="Deliverable Type">
    <vt:lpwstr/>
  </property>
  <property fmtid="{D5CDD505-2E9C-101B-9397-08002B2CF9AE}" pid="11" name="Document Status">
    <vt:lpwstr/>
  </property>
  <property fmtid="{D5CDD505-2E9C-101B-9397-08002B2CF9AE}" pid="12" name="Engagement Phase">
    <vt:lpwstr/>
  </property>
  <property fmtid="{D5CDD505-2E9C-101B-9397-08002B2CF9AE}" pid="13" name="Geography">
    <vt:lpwstr/>
  </property>
  <property fmtid="{D5CDD505-2E9C-101B-9397-08002B2CF9AE}" pid="14" name="Industry">
    <vt:lpwstr/>
  </property>
  <property fmtid="{D5CDD505-2E9C-101B-9397-08002B2CF9AE}" pid="15" name="Offering">
    <vt:lpwstr/>
  </property>
  <property fmtid="{D5CDD505-2E9C-101B-9397-08002B2CF9AE}" pid="16" name="Org">
    <vt:lpwstr>Microsoft</vt:lpwstr>
  </property>
  <property fmtid="{D5CDD505-2E9C-101B-9397-08002B2CF9AE}" pid="17" name="Org Prof Svcs Local">
    <vt:lpwstr>Microsoft Services</vt:lpwstr>
  </property>
  <property fmtid="{D5CDD505-2E9C-101B-9397-08002B2CF9AE}" pid="18" name="Org Prof Svcs Remote">
    <vt:lpwstr>Global Delivery</vt:lpwstr>
  </property>
  <property fmtid="{D5CDD505-2E9C-101B-9397-08002B2CF9AE}" pid="19" name="Org Prof Svcs Support">
    <vt:lpwstr>Microsoft Premier Support</vt:lpwstr>
  </property>
  <property fmtid="{D5CDD505-2E9C-101B-9397-08002B2CF9AE}" pid="20" name="Products">
    <vt:lpwstr/>
  </property>
  <property fmtid="{D5CDD505-2E9C-101B-9397-08002B2CF9AE}" pid="21" name="Service Line">
    <vt:lpwstr/>
  </property>
  <property fmtid="{D5CDD505-2E9C-101B-9397-08002B2CF9AE}" pid="22" name="Solution Name">
    <vt:lpwstr/>
  </property>
  <property fmtid="{D5CDD505-2E9C-101B-9397-08002B2CF9AE}" pid="23" name="Status">
    <vt:lpwstr/>
  </property>
  <property fmtid="{D5CDD505-2E9C-101B-9397-08002B2CF9AE}" pid="24" name="TemplateVersion">
    <vt:lpwstr>4</vt:lpwstr>
  </property>
  <property fmtid="{D5CDD505-2E9C-101B-9397-08002B2CF9AE}" pid="25" name="Version">
    <vt:lpwstr>1</vt:lpwstr>
  </property>
  <property fmtid="{D5CDD505-2E9C-101B-9397-08002B2CF9AE}" pid="26" name="Confidential">
    <vt:lpwstr>0</vt:lpwstr>
  </property>
  <property fmtid="{D5CDD505-2E9C-101B-9397-08002B2CF9AE}" pid="27" name="MSIP_Label_f42aa342-8706-4288-bd11-ebb85995028c_Enabled">
    <vt:lpwstr>True</vt:lpwstr>
  </property>
  <property fmtid="{D5CDD505-2E9C-101B-9397-08002B2CF9AE}" pid="28" name="MSIP_Label_f42aa342-8706-4288-bd11-ebb85995028c_SiteId">
    <vt:lpwstr>72f988bf-86f1-41af-91ab-2d7cd011db47</vt:lpwstr>
  </property>
  <property fmtid="{D5CDD505-2E9C-101B-9397-08002B2CF9AE}" pid="29" name="MSIP_Label_f42aa342-8706-4288-bd11-ebb85995028c_Owner">
    <vt:lpwstr>dgoode@microsoft.com</vt:lpwstr>
  </property>
  <property fmtid="{D5CDD505-2E9C-101B-9397-08002B2CF9AE}" pid="30" name="MSIP_Label_f42aa342-8706-4288-bd11-ebb85995028c_SetDate">
    <vt:lpwstr>2018-10-04T13:39:03.2005268Z</vt:lpwstr>
  </property>
  <property fmtid="{D5CDD505-2E9C-101B-9397-08002B2CF9AE}" pid="31" name="MSIP_Label_f42aa342-8706-4288-bd11-ebb85995028c_Name">
    <vt:lpwstr>General</vt:lpwstr>
  </property>
  <property fmtid="{D5CDD505-2E9C-101B-9397-08002B2CF9AE}" pid="32" name="MSIP_Label_f42aa342-8706-4288-bd11-ebb85995028c_Application">
    <vt:lpwstr>Microsoft Azure Information Protection</vt:lpwstr>
  </property>
  <property fmtid="{D5CDD505-2E9C-101B-9397-08002B2CF9AE}" pid="33" name="MSIP_Label_f42aa342-8706-4288-bd11-ebb85995028c_Extended_MSFT_Method">
    <vt:lpwstr>Automatic</vt:lpwstr>
  </property>
  <property fmtid="{D5CDD505-2E9C-101B-9397-08002B2CF9AE}" pid="34" name="Sensitivity">
    <vt:lpwstr>General</vt:lpwstr>
  </property>
</Properties>
</file>